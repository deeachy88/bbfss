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636213" w14:textId="77777777" w:rsidR="00E4623C" w:rsidRDefault="00E4623C" w:rsidP="00A95CD9">
      <w:pPr>
        <w:rPr>
          <w:rFonts w:ascii="Arial" w:hAnsi="Arial" w:cs="Arial"/>
        </w:rPr>
      </w:pPr>
    </w:p>
    <w:p w14:paraId="2AB6293A" w14:textId="77777777" w:rsidR="009F1A94" w:rsidRDefault="009F1A94" w:rsidP="00A95CD9">
      <w:pPr>
        <w:rPr>
          <w:rFonts w:ascii="Arial" w:hAnsi="Arial" w:cs="Arial"/>
        </w:rPr>
      </w:pPr>
    </w:p>
    <w:p w14:paraId="295863FF" w14:textId="77777777" w:rsidR="009F1A94" w:rsidRDefault="009F1A94" w:rsidP="00A95CD9">
      <w:pPr>
        <w:rPr>
          <w:rFonts w:ascii="Arial" w:hAnsi="Arial" w:cs="Arial"/>
        </w:rPr>
      </w:pPr>
    </w:p>
    <w:p w14:paraId="3F0103E1" w14:textId="77777777" w:rsidR="009F1A94" w:rsidRDefault="009F1A94" w:rsidP="00A95CD9">
      <w:pPr>
        <w:rPr>
          <w:rFonts w:ascii="Arial" w:hAnsi="Arial" w:cs="Arial"/>
        </w:rPr>
      </w:pPr>
    </w:p>
    <w:p w14:paraId="24FEAB34" w14:textId="77777777" w:rsidR="009F1A94" w:rsidRPr="009F1A94" w:rsidRDefault="009F1A94" w:rsidP="009F1A94">
      <w:pPr>
        <w:jc w:val="center"/>
        <w:rPr>
          <w:rFonts w:ascii="Arial" w:hAnsi="Arial" w:cs="Arial"/>
          <w:b/>
          <w:bCs/>
          <w:sz w:val="36"/>
          <w:szCs w:val="36"/>
        </w:rPr>
      </w:pPr>
      <w:r w:rsidRPr="009F1A94">
        <w:rPr>
          <w:rFonts w:ascii="Arial" w:hAnsi="Arial" w:cs="Arial"/>
          <w:b/>
          <w:bCs/>
          <w:sz w:val="36"/>
          <w:szCs w:val="36"/>
        </w:rPr>
        <w:t>USER REQUIREMENT</w:t>
      </w:r>
    </w:p>
    <w:p w14:paraId="58FAA2E9" w14:textId="77777777" w:rsidR="009F1A94" w:rsidRPr="009F1A94" w:rsidRDefault="004C2056" w:rsidP="009F1A94">
      <w:pPr>
        <w:jc w:val="center"/>
        <w:rPr>
          <w:rFonts w:ascii="Arial" w:hAnsi="Arial" w:cs="Arial"/>
          <w:b/>
          <w:bCs/>
          <w:sz w:val="36"/>
          <w:szCs w:val="36"/>
        </w:rPr>
      </w:pPr>
      <w:r>
        <w:rPr>
          <w:rFonts w:ascii="Arial" w:hAnsi="Arial" w:cs="Arial"/>
          <w:b/>
          <w:bCs/>
          <w:sz w:val="36"/>
          <w:szCs w:val="36"/>
        </w:rPr>
        <w:t>(Bhutan Bio-</w:t>
      </w:r>
      <w:r w:rsidR="009F1A94" w:rsidRPr="009F1A94">
        <w:rPr>
          <w:rFonts w:ascii="Arial" w:hAnsi="Arial" w:cs="Arial"/>
          <w:b/>
          <w:bCs/>
          <w:sz w:val="36"/>
          <w:szCs w:val="36"/>
        </w:rPr>
        <w:t>Security</w:t>
      </w:r>
      <w:r>
        <w:rPr>
          <w:rFonts w:ascii="Arial" w:hAnsi="Arial" w:cs="Arial"/>
          <w:b/>
          <w:bCs/>
          <w:sz w:val="36"/>
          <w:szCs w:val="36"/>
        </w:rPr>
        <w:t>&amp; Food Safety</w:t>
      </w:r>
      <w:r w:rsidR="009F1A94" w:rsidRPr="009F1A94">
        <w:rPr>
          <w:rFonts w:ascii="Arial" w:hAnsi="Arial" w:cs="Arial"/>
          <w:b/>
          <w:bCs/>
          <w:sz w:val="36"/>
          <w:szCs w:val="36"/>
        </w:rPr>
        <w:t xml:space="preserve"> System)</w:t>
      </w:r>
    </w:p>
    <w:p w14:paraId="2248A741" w14:textId="77777777" w:rsidR="009F1A94" w:rsidRDefault="009F1A94" w:rsidP="00A95CD9">
      <w:pPr>
        <w:rPr>
          <w:rFonts w:ascii="Arial" w:hAnsi="Arial" w:cs="Arial"/>
        </w:rPr>
      </w:pPr>
      <w:r>
        <w:rPr>
          <w:noProof/>
        </w:rPr>
        <w:drawing>
          <wp:anchor distT="0" distB="0" distL="114300" distR="114300" simplePos="0" relativeHeight="251658240" behindDoc="0" locked="0" layoutInCell="1" allowOverlap="1" wp14:anchorId="7B5B52B0" wp14:editId="79802EEF">
            <wp:simplePos x="0" y="0"/>
            <wp:positionH relativeFrom="column">
              <wp:posOffset>1943100</wp:posOffset>
            </wp:positionH>
            <wp:positionV relativeFrom="paragraph">
              <wp:posOffset>238125</wp:posOffset>
            </wp:positionV>
            <wp:extent cx="1835150" cy="18764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35150" cy="1876425"/>
                    </a:xfrm>
                    <a:prstGeom prst="rect">
                      <a:avLst/>
                    </a:prstGeom>
                  </pic:spPr>
                </pic:pic>
              </a:graphicData>
            </a:graphic>
          </wp:anchor>
        </w:drawing>
      </w:r>
    </w:p>
    <w:p w14:paraId="58451D96" w14:textId="77777777" w:rsidR="009F1A94" w:rsidRDefault="009F1A94" w:rsidP="00A95CD9">
      <w:pPr>
        <w:rPr>
          <w:rFonts w:ascii="Arial" w:hAnsi="Arial" w:cs="Arial"/>
        </w:rPr>
      </w:pPr>
    </w:p>
    <w:p w14:paraId="6E8CED70" w14:textId="77777777" w:rsidR="009F1A94" w:rsidRDefault="009F1A94" w:rsidP="00A95CD9">
      <w:pPr>
        <w:rPr>
          <w:rFonts w:ascii="Arial" w:hAnsi="Arial" w:cs="Arial"/>
        </w:rPr>
      </w:pPr>
    </w:p>
    <w:p w14:paraId="2F7DDBBF" w14:textId="77777777" w:rsidR="009F1A94" w:rsidRDefault="009F1A94" w:rsidP="009F1A94">
      <w:pPr>
        <w:jc w:val="center"/>
        <w:rPr>
          <w:rFonts w:ascii="Arial" w:hAnsi="Arial" w:cs="Arial"/>
        </w:rPr>
      </w:pPr>
    </w:p>
    <w:p w14:paraId="0A64042F" w14:textId="77777777" w:rsidR="009F1A94" w:rsidRDefault="009F1A94" w:rsidP="009F1A94">
      <w:pPr>
        <w:jc w:val="center"/>
        <w:rPr>
          <w:rFonts w:ascii="Arial" w:hAnsi="Arial" w:cs="Arial"/>
        </w:rPr>
      </w:pPr>
    </w:p>
    <w:p w14:paraId="3A0131BA" w14:textId="77777777" w:rsidR="009F1A94" w:rsidRDefault="009F1A94" w:rsidP="009F1A94">
      <w:pPr>
        <w:jc w:val="center"/>
        <w:rPr>
          <w:rFonts w:ascii="Arial" w:hAnsi="Arial" w:cs="Arial"/>
        </w:rPr>
      </w:pPr>
    </w:p>
    <w:p w14:paraId="5ADD7E51" w14:textId="77777777" w:rsidR="009F1A94" w:rsidRDefault="009F1A94" w:rsidP="009F1A94">
      <w:pPr>
        <w:jc w:val="center"/>
        <w:rPr>
          <w:rFonts w:ascii="Arial" w:hAnsi="Arial" w:cs="Arial"/>
        </w:rPr>
      </w:pPr>
    </w:p>
    <w:p w14:paraId="7E43C9C8" w14:textId="77777777" w:rsidR="009F1A94" w:rsidRDefault="009F1A94" w:rsidP="009F1A94">
      <w:pPr>
        <w:jc w:val="center"/>
        <w:rPr>
          <w:rFonts w:ascii="Arial" w:hAnsi="Arial" w:cs="Arial"/>
        </w:rPr>
      </w:pPr>
    </w:p>
    <w:p w14:paraId="09A0EE21" w14:textId="77777777" w:rsidR="009F1A94" w:rsidRPr="009F1A94" w:rsidRDefault="009F1A94" w:rsidP="009F1A94">
      <w:pPr>
        <w:jc w:val="center"/>
        <w:rPr>
          <w:rFonts w:ascii="Arial" w:hAnsi="Arial" w:cs="Arial"/>
          <w:b/>
          <w:bCs/>
          <w:sz w:val="28"/>
          <w:szCs w:val="28"/>
        </w:rPr>
      </w:pPr>
      <w:r w:rsidRPr="009F1A94">
        <w:rPr>
          <w:rFonts w:ascii="Arial" w:hAnsi="Arial" w:cs="Arial"/>
          <w:b/>
          <w:bCs/>
          <w:sz w:val="28"/>
          <w:szCs w:val="28"/>
        </w:rPr>
        <w:t>Bhutan Agriculture &amp; Food Regulatory Authority</w:t>
      </w:r>
    </w:p>
    <w:p w14:paraId="7DDC0DD3" w14:textId="77777777" w:rsidR="009F1A94" w:rsidRDefault="009F1A94" w:rsidP="00A95CD9">
      <w:pPr>
        <w:rPr>
          <w:rFonts w:ascii="Arial" w:hAnsi="Arial" w:cs="Arial"/>
        </w:rPr>
      </w:pPr>
    </w:p>
    <w:p w14:paraId="7E0B4D70" w14:textId="77777777" w:rsidR="009F1A94" w:rsidRDefault="009F1A94" w:rsidP="00A95CD9">
      <w:pPr>
        <w:rPr>
          <w:rFonts w:ascii="Arial" w:hAnsi="Arial" w:cs="Arial"/>
        </w:rPr>
      </w:pPr>
    </w:p>
    <w:p w14:paraId="12A6B036" w14:textId="77777777" w:rsidR="009F1A94" w:rsidRDefault="009F1A94" w:rsidP="00A95CD9">
      <w:pPr>
        <w:rPr>
          <w:rFonts w:ascii="Arial" w:hAnsi="Arial" w:cs="Arial"/>
        </w:rPr>
      </w:pPr>
    </w:p>
    <w:p w14:paraId="1FC2B819" w14:textId="77777777" w:rsidR="009F1A94" w:rsidRDefault="009F1A94" w:rsidP="00A95CD9">
      <w:pPr>
        <w:rPr>
          <w:rFonts w:ascii="Arial" w:hAnsi="Arial" w:cs="Arial"/>
        </w:rPr>
      </w:pPr>
    </w:p>
    <w:p w14:paraId="0C1D5E91" w14:textId="77777777" w:rsidR="009F1A94" w:rsidRDefault="009F1A94" w:rsidP="00A95CD9">
      <w:pPr>
        <w:rPr>
          <w:rFonts w:ascii="Arial" w:hAnsi="Arial" w:cs="Arial"/>
        </w:rPr>
      </w:pPr>
    </w:p>
    <w:p w14:paraId="5DC19F17" w14:textId="77777777" w:rsidR="009F1A94" w:rsidRDefault="009F1A94" w:rsidP="00A95CD9">
      <w:pPr>
        <w:rPr>
          <w:rFonts w:ascii="Arial" w:hAnsi="Arial" w:cs="Arial"/>
        </w:rPr>
      </w:pPr>
    </w:p>
    <w:p w14:paraId="68011AF5" w14:textId="77777777" w:rsidR="009F1A94" w:rsidRDefault="009F1A94" w:rsidP="00A95CD9">
      <w:pPr>
        <w:rPr>
          <w:rFonts w:ascii="Arial" w:hAnsi="Arial" w:cs="Arial"/>
        </w:rPr>
      </w:pPr>
    </w:p>
    <w:p w14:paraId="0D740E89" w14:textId="77777777" w:rsidR="009F1A94" w:rsidRDefault="009F1A94" w:rsidP="00A95CD9">
      <w:pPr>
        <w:rPr>
          <w:rFonts w:ascii="Arial" w:hAnsi="Arial" w:cs="Arial"/>
        </w:rPr>
      </w:pPr>
    </w:p>
    <w:p w14:paraId="385E55F7" w14:textId="77777777" w:rsidR="009F1A94" w:rsidRDefault="009F1A94" w:rsidP="00A95CD9">
      <w:pPr>
        <w:rPr>
          <w:rFonts w:ascii="Arial" w:hAnsi="Arial" w:cs="Arial"/>
        </w:rPr>
      </w:pPr>
    </w:p>
    <w:p w14:paraId="1614C76A" w14:textId="77777777" w:rsidR="009F1A94" w:rsidRDefault="009F1A94" w:rsidP="00A95CD9">
      <w:pPr>
        <w:rPr>
          <w:rFonts w:ascii="Arial" w:hAnsi="Arial" w:cs="Arial"/>
        </w:rPr>
      </w:pPr>
    </w:p>
    <w:sdt>
      <w:sdtPr>
        <w:rPr>
          <w:rFonts w:asciiTheme="minorHAnsi" w:eastAsiaTheme="minorHAnsi" w:hAnsiTheme="minorHAnsi" w:cstheme="minorBidi"/>
          <w:b w:val="0"/>
          <w:bCs w:val="0"/>
          <w:color w:val="auto"/>
          <w:sz w:val="22"/>
          <w:szCs w:val="22"/>
          <w:lang w:eastAsia="en-US"/>
        </w:rPr>
        <w:id w:val="1076862249"/>
        <w:docPartObj>
          <w:docPartGallery w:val="Table of Contents"/>
          <w:docPartUnique/>
        </w:docPartObj>
      </w:sdtPr>
      <w:sdtEndPr>
        <w:rPr>
          <w:rFonts w:cstheme="minorHAnsi"/>
          <w:noProof/>
        </w:rPr>
      </w:sdtEndPr>
      <w:sdtContent>
        <w:p w14:paraId="3632E974" w14:textId="77777777" w:rsidR="00B70386" w:rsidRDefault="00B70386" w:rsidP="00B70386">
          <w:pPr>
            <w:pStyle w:val="TOCHeading"/>
            <w:jc w:val="center"/>
          </w:pPr>
          <w:r>
            <w:t>Contents</w:t>
          </w:r>
        </w:p>
        <w:p w14:paraId="5A32C69B" w14:textId="77777777" w:rsidR="00A9355B" w:rsidRDefault="00314A8B">
          <w:pPr>
            <w:pStyle w:val="TOC1"/>
            <w:tabs>
              <w:tab w:val="left" w:pos="440"/>
              <w:tab w:val="right" w:leader="dot" w:pos="9350"/>
            </w:tabs>
            <w:rPr>
              <w:rFonts w:eastAsiaTheme="minorEastAsia"/>
              <w:noProof/>
              <w:szCs w:val="32"/>
              <w:lang w:bidi="bo-CN"/>
            </w:rPr>
          </w:pPr>
          <w:r>
            <w:fldChar w:fldCharType="begin"/>
          </w:r>
          <w:r w:rsidR="00B70386">
            <w:instrText xml:space="preserve"> TOC \o "1-3" \h \z \u </w:instrText>
          </w:r>
          <w:r>
            <w:fldChar w:fldCharType="separate"/>
          </w:r>
          <w:hyperlink w:anchor="_Toc53514788" w:history="1">
            <w:r w:rsidR="00A9355B" w:rsidRPr="00823346">
              <w:rPr>
                <w:rStyle w:val="Hyperlink"/>
                <w:rFonts w:ascii="Arial" w:hAnsi="Arial" w:cs="Arial"/>
                <w:noProof/>
              </w:rPr>
              <w:t>1.</w:t>
            </w:r>
            <w:r w:rsidR="00A9355B">
              <w:rPr>
                <w:rFonts w:eastAsiaTheme="minorEastAsia"/>
                <w:noProof/>
                <w:szCs w:val="32"/>
                <w:lang w:bidi="bo-CN"/>
              </w:rPr>
              <w:tab/>
            </w:r>
            <w:r w:rsidR="00A9355B" w:rsidRPr="00823346">
              <w:rPr>
                <w:rStyle w:val="Hyperlink"/>
                <w:rFonts w:ascii="Arial" w:hAnsi="Arial" w:cs="Arial"/>
                <w:noProof/>
              </w:rPr>
              <w:t>Food Business Registration and Licensing</w:t>
            </w:r>
            <w:r w:rsidR="00A9355B">
              <w:rPr>
                <w:noProof/>
                <w:webHidden/>
              </w:rPr>
              <w:tab/>
            </w:r>
            <w:r>
              <w:rPr>
                <w:noProof/>
                <w:webHidden/>
              </w:rPr>
              <w:fldChar w:fldCharType="begin"/>
            </w:r>
            <w:r w:rsidR="00A9355B">
              <w:rPr>
                <w:noProof/>
                <w:webHidden/>
              </w:rPr>
              <w:instrText xml:space="preserve"> PAGEREF _Toc53514788 \h </w:instrText>
            </w:r>
            <w:r>
              <w:rPr>
                <w:noProof/>
                <w:webHidden/>
              </w:rPr>
            </w:r>
            <w:r>
              <w:rPr>
                <w:noProof/>
                <w:webHidden/>
              </w:rPr>
              <w:fldChar w:fldCharType="separate"/>
            </w:r>
            <w:r w:rsidR="00A9355B">
              <w:rPr>
                <w:noProof/>
                <w:webHidden/>
              </w:rPr>
              <w:t>14</w:t>
            </w:r>
            <w:r>
              <w:rPr>
                <w:noProof/>
                <w:webHidden/>
              </w:rPr>
              <w:fldChar w:fldCharType="end"/>
            </w:r>
          </w:hyperlink>
        </w:p>
        <w:p w14:paraId="68F9FC60" w14:textId="77777777" w:rsidR="00A9355B" w:rsidRDefault="00CD6DFA">
          <w:pPr>
            <w:pStyle w:val="TOC2"/>
            <w:tabs>
              <w:tab w:val="left" w:pos="880"/>
              <w:tab w:val="right" w:leader="dot" w:pos="9350"/>
            </w:tabs>
            <w:rPr>
              <w:rFonts w:eastAsiaTheme="minorEastAsia"/>
              <w:noProof/>
              <w:szCs w:val="32"/>
              <w:lang w:bidi="bo-CN"/>
            </w:rPr>
          </w:pPr>
          <w:hyperlink w:anchor="_Toc53514789" w:history="1">
            <w:r w:rsidR="00A9355B" w:rsidRPr="00823346">
              <w:rPr>
                <w:rStyle w:val="Hyperlink"/>
                <w:rFonts w:ascii="Arial" w:hAnsi="Arial" w:cs="Arial"/>
                <w:noProof/>
              </w:rPr>
              <w:t>1.1.</w:t>
            </w:r>
            <w:r w:rsidR="00A9355B">
              <w:rPr>
                <w:rFonts w:eastAsiaTheme="minorEastAsia"/>
                <w:noProof/>
                <w:szCs w:val="32"/>
                <w:lang w:bidi="bo-CN"/>
              </w:rPr>
              <w:tab/>
            </w:r>
            <w:r w:rsidR="00A9355B" w:rsidRPr="00823346">
              <w:rPr>
                <w:rStyle w:val="Hyperlink"/>
                <w:rFonts w:ascii="Arial" w:hAnsi="Arial" w:cs="Arial"/>
                <w:noProof/>
              </w:rPr>
              <w:t>Service Name: Food Business Registration and Licensing</w:t>
            </w:r>
            <w:r w:rsidR="00A9355B">
              <w:rPr>
                <w:noProof/>
                <w:webHidden/>
              </w:rPr>
              <w:tab/>
            </w:r>
            <w:r w:rsidR="00314A8B">
              <w:rPr>
                <w:noProof/>
                <w:webHidden/>
              </w:rPr>
              <w:fldChar w:fldCharType="begin"/>
            </w:r>
            <w:r w:rsidR="00A9355B">
              <w:rPr>
                <w:noProof/>
                <w:webHidden/>
              </w:rPr>
              <w:instrText xml:space="preserve"> PAGEREF _Toc53514789 \h </w:instrText>
            </w:r>
            <w:r w:rsidR="00314A8B">
              <w:rPr>
                <w:noProof/>
                <w:webHidden/>
              </w:rPr>
            </w:r>
            <w:r w:rsidR="00314A8B">
              <w:rPr>
                <w:noProof/>
                <w:webHidden/>
              </w:rPr>
              <w:fldChar w:fldCharType="separate"/>
            </w:r>
            <w:r w:rsidR="00A9355B">
              <w:rPr>
                <w:noProof/>
                <w:webHidden/>
              </w:rPr>
              <w:t>14</w:t>
            </w:r>
            <w:r w:rsidR="00314A8B">
              <w:rPr>
                <w:noProof/>
                <w:webHidden/>
              </w:rPr>
              <w:fldChar w:fldCharType="end"/>
            </w:r>
          </w:hyperlink>
        </w:p>
        <w:p w14:paraId="5953E76F" w14:textId="77777777" w:rsidR="00A9355B" w:rsidRDefault="00CD6DFA">
          <w:pPr>
            <w:pStyle w:val="TOC2"/>
            <w:tabs>
              <w:tab w:val="left" w:pos="880"/>
              <w:tab w:val="right" w:leader="dot" w:pos="9350"/>
            </w:tabs>
            <w:rPr>
              <w:rFonts w:eastAsiaTheme="minorEastAsia"/>
              <w:noProof/>
              <w:szCs w:val="32"/>
              <w:lang w:bidi="bo-CN"/>
            </w:rPr>
          </w:pPr>
          <w:hyperlink w:anchor="_Toc53514790" w:history="1">
            <w:r w:rsidR="00A9355B" w:rsidRPr="00823346">
              <w:rPr>
                <w:rStyle w:val="Hyperlink"/>
                <w:rFonts w:ascii="Arial" w:hAnsi="Arial" w:cs="Arial"/>
                <w:noProof/>
              </w:rPr>
              <w:t>1.2.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_Toc53514790 \h </w:instrText>
            </w:r>
            <w:r w:rsidR="00314A8B">
              <w:rPr>
                <w:noProof/>
                <w:webHidden/>
              </w:rPr>
            </w:r>
            <w:r w:rsidR="00314A8B">
              <w:rPr>
                <w:noProof/>
                <w:webHidden/>
              </w:rPr>
              <w:fldChar w:fldCharType="separate"/>
            </w:r>
            <w:r w:rsidR="00A9355B">
              <w:rPr>
                <w:noProof/>
                <w:webHidden/>
              </w:rPr>
              <w:t>14</w:t>
            </w:r>
            <w:r w:rsidR="00314A8B">
              <w:rPr>
                <w:noProof/>
                <w:webHidden/>
              </w:rPr>
              <w:fldChar w:fldCharType="end"/>
            </w:r>
          </w:hyperlink>
        </w:p>
        <w:p w14:paraId="02E27122" w14:textId="77777777" w:rsidR="00A9355B" w:rsidRDefault="00CD6DFA">
          <w:pPr>
            <w:pStyle w:val="TOC2"/>
            <w:tabs>
              <w:tab w:val="left" w:pos="880"/>
              <w:tab w:val="right" w:leader="dot" w:pos="9350"/>
            </w:tabs>
            <w:rPr>
              <w:rFonts w:eastAsiaTheme="minorEastAsia"/>
              <w:noProof/>
              <w:szCs w:val="32"/>
              <w:lang w:bidi="bo-CN"/>
            </w:rPr>
          </w:pPr>
          <w:hyperlink w:anchor="_Toc53514791" w:history="1">
            <w:r w:rsidR="00A9355B" w:rsidRPr="00823346">
              <w:rPr>
                <w:rStyle w:val="Hyperlink"/>
                <w:rFonts w:ascii="Arial" w:hAnsi="Arial" w:cs="Arial"/>
                <w:noProof/>
              </w:rPr>
              <w:t>1.3.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_Toc53514791 \h </w:instrText>
            </w:r>
            <w:r w:rsidR="00314A8B">
              <w:rPr>
                <w:noProof/>
                <w:webHidden/>
              </w:rPr>
            </w:r>
            <w:r w:rsidR="00314A8B">
              <w:rPr>
                <w:noProof/>
                <w:webHidden/>
              </w:rPr>
              <w:fldChar w:fldCharType="separate"/>
            </w:r>
            <w:r w:rsidR="00A9355B">
              <w:rPr>
                <w:noProof/>
                <w:webHidden/>
              </w:rPr>
              <w:t>15</w:t>
            </w:r>
            <w:r w:rsidR="00314A8B">
              <w:rPr>
                <w:noProof/>
                <w:webHidden/>
              </w:rPr>
              <w:fldChar w:fldCharType="end"/>
            </w:r>
          </w:hyperlink>
        </w:p>
        <w:p w14:paraId="441AD6BB" w14:textId="77777777" w:rsidR="00A9355B" w:rsidRDefault="00CD6DFA">
          <w:pPr>
            <w:pStyle w:val="TOC2"/>
            <w:tabs>
              <w:tab w:val="left" w:pos="1100"/>
              <w:tab w:val="right" w:leader="dot" w:pos="9350"/>
            </w:tabs>
            <w:rPr>
              <w:rFonts w:eastAsiaTheme="minorEastAsia"/>
              <w:noProof/>
              <w:szCs w:val="32"/>
              <w:lang w:bidi="bo-CN"/>
            </w:rPr>
          </w:pPr>
          <w:hyperlink w:anchor="_Toc53514792" w:history="1">
            <w:r w:rsidR="00A9355B" w:rsidRPr="00823346">
              <w:rPr>
                <w:rStyle w:val="Hyperlink"/>
                <w:rFonts w:ascii="Arial" w:hAnsi="Arial" w:cs="Arial"/>
                <w:noProof/>
              </w:rPr>
              <w:t>1.3.1.</w:t>
            </w:r>
            <w:r w:rsidR="00A9355B">
              <w:rPr>
                <w:rFonts w:eastAsiaTheme="minorEastAsia"/>
                <w:noProof/>
                <w:szCs w:val="32"/>
                <w:lang w:bidi="bo-CN"/>
              </w:rPr>
              <w:tab/>
            </w:r>
            <w:r w:rsidR="00A9355B" w:rsidRPr="00823346">
              <w:rPr>
                <w:rStyle w:val="Hyperlink"/>
                <w:rFonts w:ascii="Arial" w:hAnsi="Arial" w:cs="Arial"/>
                <w:noProof/>
              </w:rPr>
              <w:t>Food Business Operator (User)</w:t>
            </w:r>
            <w:r w:rsidR="00A9355B">
              <w:rPr>
                <w:noProof/>
                <w:webHidden/>
              </w:rPr>
              <w:tab/>
            </w:r>
            <w:r w:rsidR="00314A8B">
              <w:rPr>
                <w:noProof/>
                <w:webHidden/>
              </w:rPr>
              <w:fldChar w:fldCharType="begin"/>
            </w:r>
            <w:r w:rsidR="00A9355B">
              <w:rPr>
                <w:noProof/>
                <w:webHidden/>
              </w:rPr>
              <w:instrText xml:space="preserve"> PAGEREF _Toc53514792 \h </w:instrText>
            </w:r>
            <w:r w:rsidR="00314A8B">
              <w:rPr>
                <w:noProof/>
                <w:webHidden/>
              </w:rPr>
            </w:r>
            <w:r w:rsidR="00314A8B">
              <w:rPr>
                <w:noProof/>
                <w:webHidden/>
              </w:rPr>
              <w:fldChar w:fldCharType="separate"/>
            </w:r>
            <w:r w:rsidR="00A9355B">
              <w:rPr>
                <w:noProof/>
                <w:webHidden/>
              </w:rPr>
              <w:t>15</w:t>
            </w:r>
            <w:r w:rsidR="00314A8B">
              <w:rPr>
                <w:noProof/>
                <w:webHidden/>
              </w:rPr>
              <w:fldChar w:fldCharType="end"/>
            </w:r>
          </w:hyperlink>
        </w:p>
        <w:p w14:paraId="54AC924F" w14:textId="77777777" w:rsidR="00A9355B" w:rsidRDefault="00CD6DFA">
          <w:pPr>
            <w:pStyle w:val="TOC2"/>
            <w:tabs>
              <w:tab w:val="left" w:pos="1320"/>
              <w:tab w:val="right" w:leader="dot" w:pos="9350"/>
            </w:tabs>
            <w:rPr>
              <w:rFonts w:eastAsiaTheme="minorEastAsia"/>
              <w:noProof/>
              <w:szCs w:val="32"/>
              <w:lang w:bidi="bo-CN"/>
            </w:rPr>
          </w:pPr>
          <w:hyperlink w:anchor="_Toc53514793" w:history="1">
            <w:r w:rsidR="00A9355B" w:rsidRPr="00823346">
              <w:rPr>
                <w:rStyle w:val="Hyperlink"/>
                <w:rFonts w:ascii="Arial" w:hAnsi="Arial" w:cs="Arial"/>
                <w:noProof/>
              </w:rPr>
              <w:t>1.3.1.1.</w:t>
            </w:r>
            <w:r w:rsidR="00A9355B">
              <w:rPr>
                <w:rFonts w:eastAsiaTheme="minorEastAsia"/>
                <w:noProof/>
                <w:szCs w:val="32"/>
                <w:lang w:bidi="bo-CN"/>
              </w:rPr>
              <w:tab/>
            </w:r>
            <w:r w:rsidR="00A9355B" w:rsidRPr="00823346">
              <w:rPr>
                <w:rStyle w:val="Hyperlink"/>
                <w:rFonts w:ascii="Arial" w:hAnsi="Arial" w:cs="Arial"/>
                <w:noProof/>
              </w:rPr>
              <w:t>FBO Apply (Role)</w:t>
            </w:r>
            <w:r w:rsidR="00A9355B">
              <w:rPr>
                <w:noProof/>
                <w:webHidden/>
              </w:rPr>
              <w:tab/>
            </w:r>
            <w:r w:rsidR="00314A8B">
              <w:rPr>
                <w:noProof/>
                <w:webHidden/>
              </w:rPr>
              <w:fldChar w:fldCharType="begin"/>
            </w:r>
            <w:r w:rsidR="00A9355B">
              <w:rPr>
                <w:noProof/>
                <w:webHidden/>
              </w:rPr>
              <w:instrText xml:space="preserve"> PAGEREF _Toc53514793 \h </w:instrText>
            </w:r>
            <w:r w:rsidR="00314A8B">
              <w:rPr>
                <w:noProof/>
                <w:webHidden/>
              </w:rPr>
            </w:r>
            <w:r w:rsidR="00314A8B">
              <w:rPr>
                <w:noProof/>
                <w:webHidden/>
              </w:rPr>
              <w:fldChar w:fldCharType="separate"/>
            </w:r>
            <w:r w:rsidR="00A9355B">
              <w:rPr>
                <w:noProof/>
                <w:webHidden/>
              </w:rPr>
              <w:t>15</w:t>
            </w:r>
            <w:r w:rsidR="00314A8B">
              <w:rPr>
                <w:noProof/>
                <w:webHidden/>
              </w:rPr>
              <w:fldChar w:fldCharType="end"/>
            </w:r>
          </w:hyperlink>
        </w:p>
        <w:p w14:paraId="7B75D163" w14:textId="77777777" w:rsidR="00A9355B" w:rsidRDefault="00CD6DFA">
          <w:pPr>
            <w:pStyle w:val="TOC2"/>
            <w:tabs>
              <w:tab w:val="left" w:pos="1320"/>
              <w:tab w:val="right" w:leader="dot" w:pos="9350"/>
            </w:tabs>
            <w:rPr>
              <w:rFonts w:eastAsiaTheme="minorEastAsia"/>
              <w:noProof/>
              <w:szCs w:val="32"/>
              <w:lang w:bidi="bo-CN"/>
            </w:rPr>
          </w:pPr>
          <w:hyperlink w:anchor="_Toc53514794" w:history="1">
            <w:r w:rsidR="00A9355B" w:rsidRPr="00823346">
              <w:rPr>
                <w:rStyle w:val="Hyperlink"/>
                <w:rFonts w:ascii="Arial" w:hAnsi="Arial" w:cs="Arial"/>
                <w:noProof/>
              </w:rPr>
              <w:t>1.3.1.2.</w:t>
            </w:r>
            <w:r w:rsidR="00A9355B">
              <w:rPr>
                <w:rFonts w:eastAsiaTheme="minorEastAsia"/>
                <w:noProof/>
                <w:szCs w:val="32"/>
                <w:lang w:bidi="bo-CN"/>
              </w:rPr>
              <w:tab/>
            </w:r>
            <w:r w:rsidR="00A9355B" w:rsidRPr="00823346">
              <w:rPr>
                <w:rStyle w:val="Hyperlink"/>
                <w:rFonts w:ascii="Arial" w:hAnsi="Arial" w:cs="Arial"/>
                <w:noProof/>
              </w:rPr>
              <w:t>FBO Inspection Response (Role)</w:t>
            </w:r>
            <w:r w:rsidR="00A9355B">
              <w:rPr>
                <w:noProof/>
                <w:webHidden/>
              </w:rPr>
              <w:tab/>
            </w:r>
            <w:r w:rsidR="00314A8B">
              <w:rPr>
                <w:noProof/>
                <w:webHidden/>
              </w:rPr>
              <w:fldChar w:fldCharType="begin"/>
            </w:r>
            <w:r w:rsidR="00A9355B">
              <w:rPr>
                <w:noProof/>
                <w:webHidden/>
              </w:rPr>
              <w:instrText xml:space="preserve"> PAGEREF _Toc53514794 \h </w:instrText>
            </w:r>
            <w:r w:rsidR="00314A8B">
              <w:rPr>
                <w:noProof/>
                <w:webHidden/>
              </w:rPr>
            </w:r>
            <w:r w:rsidR="00314A8B">
              <w:rPr>
                <w:noProof/>
                <w:webHidden/>
              </w:rPr>
              <w:fldChar w:fldCharType="separate"/>
            </w:r>
            <w:r w:rsidR="00A9355B">
              <w:rPr>
                <w:noProof/>
                <w:webHidden/>
              </w:rPr>
              <w:t>18</w:t>
            </w:r>
            <w:r w:rsidR="00314A8B">
              <w:rPr>
                <w:noProof/>
                <w:webHidden/>
              </w:rPr>
              <w:fldChar w:fldCharType="end"/>
            </w:r>
          </w:hyperlink>
        </w:p>
        <w:p w14:paraId="71EECA5C" w14:textId="77777777" w:rsidR="00A9355B" w:rsidRDefault="00CD6DFA">
          <w:pPr>
            <w:pStyle w:val="TOC2"/>
            <w:tabs>
              <w:tab w:val="left" w:pos="1100"/>
              <w:tab w:val="right" w:leader="dot" w:pos="9350"/>
            </w:tabs>
            <w:rPr>
              <w:rFonts w:eastAsiaTheme="minorEastAsia"/>
              <w:noProof/>
              <w:szCs w:val="32"/>
              <w:lang w:bidi="bo-CN"/>
            </w:rPr>
          </w:pPr>
          <w:hyperlink w:anchor="_Toc53514795" w:history="1">
            <w:r w:rsidR="00A9355B" w:rsidRPr="00823346">
              <w:rPr>
                <w:rStyle w:val="Hyperlink"/>
                <w:rFonts w:ascii="Arial" w:hAnsi="Arial" w:cs="Arial"/>
                <w:noProof/>
              </w:rPr>
              <w:t>1.3.2.</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_Toc53514795 \h </w:instrText>
            </w:r>
            <w:r w:rsidR="00314A8B">
              <w:rPr>
                <w:noProof/>
                <w:webHidden/>
              </w:rPr>
            </w:r>
            <w:r w:rsidR="00314A8B">
              <w:rPr>
                <w:noProof/>
                <w:webHidden/>
              </w:rPr>
              <w:fldChar w:fldCharType="separate"/>
            </w:r>
            <w:r w:rsidR="00A9355B">
              <w:rPr>
                <w:noProof/>
                <w:webHidden/>
              </w:rPr>
              <w:t>19</w:t>
            </w:r>
            <w:r w:rsidR="00314A8B">
              <w:rPr>
                <w:noProof/>
                <w:webHidden/>
              </w:rPr>
              <w:fldChar w:fldCharType="end"/>
            </w:r>
          </w:hyperlink>
        </w:p>
        <w:p w14:paraId="70D60DF3" w14:textId="77777777" w:rsidR="00A9355B" w:rsidRDefault="00CD6DFA">
          <w:pPr>
            <w:pStyle w:val="TOC2"/>
            <w:tabs>
              <w:tab w:val="left" w:pos="1320"/>
              <w:tab w:val="right" w:leader="dot" w:pos="9350"/>
            </w:tabs>
            <w:rPr>
              <w:rFonts w:eastAsiaTheme="minorEastAsia"/>
              <w:noProof/>
              <w:szCs w:val="32"/>
              <w:lang w:bidi="bo-CN"/>
            </w:rPr>
          </w:pPr>
          <w:hyperlink w:anchor="_Toc53514796" w:history="1">
            <w:r w:rsidR="00A9355B" w:rsidRPr="00823346">
              <w:rPr>
                <w:rStyle w:val="Hyperlink"/>
                <w:rFonts w:ascii="Arial" w:hAnsi="Arial" w:cs="Arial"/>
                <w:noProof/>
              </w:rPr>
              <w:t>1.3.2.1.</w:t>
            </w:r>
            <w:r w:rsidR="00A9355B">
              <w:rPr>
                <w:rFonts w:eastAsiaTheme="minorEastAsia"/>
                <w:noProof/>
                <w:szCs w:val="32"/>
                <w:lang w:bidi="bo-CN"/>
              </w:rPr>
              <w:tab/>
            </w:r>
            <w:r w:rsidR="00A9355B" w:rsidRPr="00823346">
              <w:rPr>
                <w:rStyle w:val="Hyperlink"/>
                <w:rFonts w:ascii="Arial" w:hAnsi="Arial" w:cs="Arial"/>
                <w:noProof/>
              </w:rPr>
              <w:t>Forward application (Role)</w:t>
            </w:r>
            <w:r w:rsidR="00A9355B">
              <w:rPr>
                <w:noProof/>
                <w:webHidden/>
              </w:rPr>
              <w:tab/>
            </w:r>
            <w:r w:rsidR="00314A8B">
              <w:rPr>
                <w:noProof/>
                <w:webHidden/>
              </w:rPr>
              <w:fldChar w:fldCharType="begin"/>
            </w:r>
            <w:r w:rsidR="00A9355B">
              <w:rPr>
                <w:noProof/>
                <w:webHidden/>
              </w:rPr>
              <w:instrText xml:space="preserve"> PAGEREF _Toc53514796 \h </w:instrText>
            </w:r>
            <w:r w:rsidR="00314A8B">
              <w:rPr>
                <w:noProof/>
                <w:webHidden/>
              </w:rPr>
            </w:r>
            <w:r w:rsidR="00314A8B">
              <w:rPr>
                <w:noProof/>
                <w:webHidden/>
              </w:rPr>
              <w:fldChar w:fldCharType="separate"/>
            </w:r>
            <w:r w:rsidR="00A9355B">
              <w:rPr>
                <w:noProof/>
                <w:webHidden/>
              </w:rPr>
              <w:t>19</w:t>
            </w:r>
            <w:r w:rsidR="00314A8B">
              <w:rPr>
                <w:noProof/>
                <w:webHidden/>
              </w:rPr>
              <w:fldChar w:fldCharType="end"/>
            </w:r>
          </w:hyperlink>
        </w:p>
        <w:p w14:paraId="5EE21E15" w14:textId="77777777" w:rsidR="00A9355B" w:rsidRDefault="00CD6DFA">
          <w:pPr>
            <w:pStyle w:val="TOC2"/>
            <w:tabs>
              <w:tab w:val="left" w:pos="1320"/>
              <w:tab w:val="right" w:leader="dot" w:pos="9350"/>
            </w:tabs>
            <w:rPr>
              <w:rFonts w:eastAsiaTheme="minorEastAsia"/>
              <w:noProof/>
              <w:szCs w:val="32"/>
              <w:lang w:bidi="bo-CN"/>
            </w:rPr>
          </w:pPr>
          <w:hyperlink w:anchor="_Toc53514797" w:history="1">
            <w:r w:rsidR="00A9355B" w:rsidRPr="00823346">
              <w:rPr>
                <w:rStyle w:val="Hyperlink"/>
                <w:rFonts w:ascii="Arial" w:hAnsi="Arial" w:cs="Arial"/>
                <w:noProof/>
              </w:rPr>
              <w:t>1.3.2.2.</w:t>
            </w:r>
            <w:r w:rsidR="00A9355B">
              <w:rPr>
                <w:rFonts w:eastAsiaTheme="minorEastAsia"/>
                <w:noProof/>
                <w:szCs w:val="32"/>
                <w:lang w:bidi="bo-CN"/>
              </w:rPr>
              <w:tab/>
            </w:r>
            <w:r w:rsidR="00A9355B" w:rsidRPr="00823346">
              <w:rPr>
                <w:rStyle w:val="Hyperlink"/>
                <w:rFonts w:ascii="Arial" w:hAnsi="Arial" w:cs="Arial"/>
                <w:noProof/>
              </w:rPr>
              <w:t>Issue license (Role)</w:t>
            </w:r>
            <w:r w:rsidR="00A9355B">
              <w:rPr>
                <w:noProof/>
                <w:webHidden/>
              </w:rPr>
              <w:tab/>
            </w:r>
            <w:r w:rsidR="00314A8B">
              <w:rPr>
                <w:noProof/>
                <w:webHidden/>
              </w:rPr>
              <w:fldChar w:fldCharType="begin"/>
            </w:r>
            <w:r w:rsidR="00A9355B">
              <w:rPr>
                <w:noProof/>
                <w:webHidden/>
              </w:rPr>
              <w:instrText xml:space="preserve"> PAGEREF _Toc53514797 \h </w:instrText>
            </w:r>
            <w:r w:rsidR="00314A8B">
              <w:rPr>
                <w:noProof/>
                <w:webHidden/>
              </w:rPr>
            </w:r>
            <w:r w:rsidR="00314A8B">
              <w:rPr>
                <w:noProof/>
                <w:webHidden/>
              </w:rPr>
              <w:fldChar w:fldCharType="separate"/>
            </w:r>
            <w:r w:rsidR="00A9355B">
              <w:rPr>
                <w:noProof/>
                <w:webHidden/>
              </w:rPr>
              <w:t>19</w:t>
            </w:r>
            <w:r w:rsidR="00314A8B">
              <w:rPr>
                <w:noProof/>
                <w:webHidden/>
              </w:rPr>
              <w:fldChar w:fldCharType="end"/>
            </w:r>
          </w:hyperlink>
        </w:p>
        <w:p w14:paraId="23A900BE" w14:textId="77777777" w:rsidR="00A9355B" w:rsidRDefault="00CD6DFA">
          <w:pPr>
            <w:pStyle w:val="TOC2"/>
            <w:tabs>
              <w:tab w:val="left" w:pos="1100"/>
              <w:tab w:val="right" w:leader="dot" w:pos="9350"/>
            </w:tabs>
            <w:rPr>
              <w:rFonts w:eastAsiaTheme="minorEastAsia"/>
              <w:noProof/>
              <w:szCs w:val="32"/>
              <w:lang w:bidi="bo-CN"/>
            </w:rPr>
          </w:pPr>
          <w:hyperlink w:anchor="_Toc53514798" w:history="1">
            <w:r w:rsidR="00A9355B" w:rsidRPr="00823346">
              <w:rPr>
                <w:rStyle w:val="Hyperlink"/>
                <w:rFonts w:ascii="Arial" w:hAnsi="Arial" w:cs="Arial"/>
                <w:noProof/>
              </w:rPr>
              <w:t>1.3.3.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_Toc53514798 \h </w:instrText>
            </w:r>
            <w:r w:rsidR="00314A8B">
              <w:rPr>
                <w:noProof/>
                <w:webHidden/>
              </w:rPr>
            </w:r>
            <w:r w:rsidR="00314A8B">
              <w:rPr>
                <w:noProof/>
                <w:webHidden/>
              </w:rPr>
              <w:fldChar w:fldCharType="separate"/>
            </w:r>
            <w:r w:rsidR="00A9355B">
              <w:rPr>
                <w:noProof/>
                <w:webHidden/>
              </w:rPr>
              <w:t>19</w:t>
            </w:r>
            <w:r w:rsidR="00314A8B">
              <w:rPr>
                <w:noProof/>
                <w:webHidden/>
              </w:rPr>
              <w:fldChar w:fldCharType="end"/>
            </w:r>
          </w:hyperlink>
        </w:p>
        <w:p w14:paraId="258E4F31" w14:textId="77777777" w:rsidR="00A9355B" w:rsidRDefault="00CD6DFA">
          <w:pPr>
            <w:pStyle w:val="TOC2"/>
            <w:tabs>
              <w:tab w:val="left" w:pos="1320"/>
              <w:tab w:val="right" w:leader="dot" w:pos="9350"/>
            </w:tabs>
            <w:rPr>
              <w:rFonts w:eastAsiaTheme="minorEastAsia"/>
              <w:noProof/>
              <w:szCs w:val="32"/>
              <w:lang w:bidi="bo-CN"/>
            </w:rPr>
          </w:pPr>
          <w:hyperlink w:anchor="_Toc53514799" w:history="1">
            <w:r w:rsidR="00A9355B" w:rsidRPr="00823346">
              <w:rPr>
                <w:rStyle w:val="Hyperlink"/>
                <w:rFonts w:ascii="Arial" w:hAnsi="Arial" w:cs="Arial"/>
                <w:noProof/>
              </w:rPr>
              <w:t>1.3.3.1.</w:t>
            </w:r>
            <w:r w:rsidR="00A9355B">
              <w:rPr>
                <w:rFonts w:eastAsiaTheme="minorEastAsia"/>
                <w:noProof/>
                <w:szCs w:val="32"/>
                <w:lang w:bidi="bo-CN"/>
              </w:rPr>
              <w:tab/>
            </w:r>
            <w:r w:rsidR="00A9355B" w:rsidRPr="00823346">
              <w:rPr>
                <w:rStyle w:val="Hyperlink"/>
                <w:rFonts w:ascii="Arial" w:hAnsi="Arial" w:cs="Arial"/>
                <w:noProof/>
              </w:rPr>
              <w:t>Feasibility Inspection (Role)</w:t>
            </w:r>
            <w:r w:rsidR="00A9355B">
              <w:rPr>
                <w:noProof/>
                <w:webHidden/>
              </w:rPr>
              <w:tab/>
            </w:r>
            <w:r w:rsidR="00314A8B">
              <w:rPr>
                <w:noProof/>
                <w:webHidden/>
              </w:rPr>
              <w:fldChar w:fldCharType="begin"/>
            </w:r>
            <w:r w:rsidR="00A9355B">
              <w:rPr>
                <w:noProof/>
                <w:webHidden/>
              </w:rPr>
              <w:instrText xml:space="preserve"> PAGEREF _Toc53514799 \h </w:instrText>
            </w:r>
            <w:r w:rsidR="00314A8B">
              <w:rPr>
                <w:noProof/>
                <w:webHidden/>
              </w:rPr>
            </w:r>
            <w:r w:rsidR="00314A8B">
              <w:rPr>
                <w:noProof/>
                <w:webHidden/>
              </w:rPr>
              <w:fldChar w:fldCharType="separate"/>
            </w:r>
            <w:r w:rsidR="00A9355B">
              <w:rPr>
                <w:noProof/>
                <w:webHidden/>
              </w:rPr>
              <w:t>19</w:t>
            </w:r>
            <w:r w:rsidR="00314A8B">
              <w:rPr>
                <w:noProof/>
                <w:webHidden/>
              </w:rPr>
              <w:fldChar w:fldCharType="end"/>
            </w:r>
          </w:hyperlink>
        </w:p>
        <w:p w14:paraId="5F80E04B" w14:textId="77777777" w:rsidR="00A9355B" w:rsidRDefault="00CD6DFA">
          <w:pPr>
            <w:pStyle w:val="TOC2"/>
            <w:tabs>
              <w:tab w:val="left" w:pos="1320"/>
              <w:tab w:val="right" w:leader="dot" w:pos="9350"/>
            </w:tabs>
            <w:rPr>
              <w:rFonts w:eastAsiaTheme="minorEastAsia"/>
              <w:noProof/>
              <w:szCs w:val="32"/>
              <w:lang w:bidi="bo-CN"/>
            </w:rPr>
          </w:pPr>
          <w:hyperlink w:anchor="_Toc53514800" w:history="1">
            <w:r w:rsidR="00A9355B" w:rsidRPr="00823346">
              <w:rPr>
                <w:rStyle w:val="Hyperlink"/>
                <w:rFonts w:ascii="Arial" w:hAnsi="Arial" w:cs="Arial"/>
                <w:noProof/>
              </w:rPr>
              <w:t>1.3.3.2.</w:t>
            </w:r>
            <w:r w:rsidR="00A9355B">
              <w:rPr>
                <w:rFonts w:eastAsiaTheme="minorEastAsia"/>
                <w:noProof/>
                <w:szCs w:val="32"/>
                <w:lang w:bidi="bo-CN"/>
              </w:rPr>
              <w:tab/>
            </w:r>
            <w:r w:rsidR="00A9355B" w:rsidRPr="00823346">
              <w:rPr>
                <w:rStyle w:val="Hyperlink"/>
                <w:rFonts w:ascii="Arial" w:hAnsi="Arial" w:cs="Arial"/>
                <w:noProof/>
              </w:rPr>
              <w:t>Factory Inspection (Role)</w:t>
            </w:r>
            <w:r w:rsidR="00A9355B">
              <w:rPr>
                <w:noProof/>
                <w:webHidden/>
              </w:rPr>
              <w:tab/>
            </w:r>
            <w:r w:rsidR="00314A8B">
              <w:rPr>
                <w:noProof/>
                <w:webHidden/>
              </w:rPr>
              <w:fldChar w:fldCharType="begin"/>
            </w:r>
            <w:r w:rsidR="00A9355B">
              <w:rPr>
                <w:noProof/>
                <w:webHidden/>
              </w:rPr>
              <w:instrText xml:space="preserve"> PAGEREF _Toc53514800 \h </w:instrText>
            </w:r>
            <w:r w:rsidR="00314A8B">
              <w:rPr>
                <w:noProof/>
                <w:webHidden/>
              </w:rPr>
            </w:r>
            <w:r w:rsidR="00314A8B">
              <w:rPr>
                <w:noProof/>
                <w:webHidden/>
              </w:rPr>
              <w:fldChar w:fldCharType="separate"/>
            </w:r>
            <w:r w:rsidR="00A9355B">
              <w:rPr>
                <w:noProof/>
                <w:webHidden/>
              </w:rPr>
              <w:t>21</w:t>
            </w:r>
            <w:r w:rsidR="00314A8B">
              <w:rPr>
                <w:noProof/>
                <w:webHidden/>
              </w:rPr>
              <w:fldChar w:fldCharType="end"/>
            </w:r>
          </w:hyperlink>
        </w:p>
        <w:p w14:paraId="6E2980C0" w14:textId="77777777" w:rsidR="00A9355B" w:rsidRDefault="00CD6DFA">
          <w:pPr>
            <w:pStyle w:val="TOC1"/>
            <w:tabs>
              <w:tab w:val="left" w:pos="440"/>
              <w:tab w:val="right" w:leader="dot" w:pos="9350"/>
            </w:tabs>
            <w:rPr>
              <w:rFonts w:eastAsiaTheme="minorEastAsia"/>
              <w:noProof/>
              <w:szCs w:val="32"/>
              <w:lang w:bidi="bo-CN"/>
            </w:rPr>
          </w:pPr>
          <w:hyperlink w:anchor="_Toc53514801" w:history="1">
            <w:r w:rsidR="00A9355B" w:rsidRPr="00823346">
              <w:rPr>
                <w:rStyle w:val="Hyperlink"/>
                <w:rFonts w:ascii="Arial" w:hAnsi="Arial" w:cs="Arial"/>
                <w:noProof/>
              </w:rPr>
              <w:t>2.</w:t>
            </w:r>
            <w:r w:rsidR="00A9355B">
              <w:rPr>
                <w:rFonts w:eastAsiaTheme="minorEastAsia"/>
                <w:noProof/>
                <w:szCs w:val="32"/>
                <w:lang w:bidi="bo-CN"/>
              </w:rPr>
              <w:tab/>
            </w:r>
            <w:r w:rsidR="00A9355B" w:rsidRPr="00823346">
              <w:rPr>
                <w:rStyle w:val="Hyperlink"/>
                <w:rFonts w:ascii="Arial" w:hAnsi="Arial" w:cs="Arial"/>
                <w:noProof/>
              </w:rPr>
              <w:t>Clearance for Meat Shop</w:t>
            </w:r>
            <w:r w:rsidR="00A9355B">
              <w:rPr>
                <w:noProof/>
                <w:webHidden/>
              </w:rPr>
              <w:tab/>
            </w:r>
            <w:r w:rsidR="00314A8B">
              <w:rPr>
                <w:noProof/>
                <w:webHidden/>
              </w:rPr>
              <w:fldChar w:fldCharType="begin"/>
            </w:r>
            <w:r w:rsidR="00A9355B">
              <w:rPr>
                <w:noProof/>
                <w:webHidden/>
              </w:rPr>
              <w:instrText xml:space="preserve"> PAGEREF _Toc53514801 \h </w:instrText>
            </w:r>
            <w:r w:rsidR="00314A8B">
              <w:rPr>
                <w:noProof/>
                <w:webHidden/>
              </w:rPr>
            </w:r>
            <w:r w:rsidR="00314A8B">
              <w:rPr>
                <w:noProof/>
                <w:webHidden/>
              </w:rPr>
              <w:fldChar w:fldCharType="separate"/>
            </w:r>
            <w:r w:rsidR="00A9355B">
              <w:rPr>
                <w:noProof/>
                <w:webHidden/>
              </w:rPr>
              <w:t>22</w:t>
            </w:r>
            <w:r w:rsidR="00314A8B">
              <w:rPr>
                <w:noProof/>
                <w:webHidden/>
              </w:rPr>
              <w:fldChar w:fldCharType="end"/>
            </w:r>
          </w:hyperlink>
        </w:p>
        <w:p w14:paraId="493D27FB" w14:textId="77777777" w:rsidR="00A9355B" w:rsidRDefault="00CD6DFA">
          <w:pPr>
            <w:pStyle w:val="TOC2"/>
            <w:tabs>
              <w:tab w:val="left" w:pos="880"/>
              <w:tab w:val="right" w:leader="dot" w:pos="9350"/>
            </w:tabs>
            <w:rPr>
              <w:rFonts w:eastAsiaTheme="minorEastAsia"/>
              <w:noProof/>
              <w:szCs w:val="32"/>
              <w:lang w:bidi="bo-CN"/>
            </w:rPr>
          </w:pPr>
          <w:hyperlink w:anchor="_Toc53514802" w:history="1">
            <w:r w:rsidR="00A9355B" w:rsidRPr="00823346">
              <w:rPr>
                <w:rStyle w:val="Hyperlink"/>
                <w:rFonts w:ascii="Arial" w:hAnsi="Arial" w:cs="Arial"/>
                <w:noProof/>
              </w:rPr>
              <w:t>2.1.</w:t>
            </w:r>
            <w:r w:rsidR="00A9355B">
              <w:rPr>
                <w:rFonts w:eastAsiaTheme="minorEastAsia"/>
                <w:noProof/>
                <w:szCs w:val="32"/>
                <w:lang w:bidi="bo-CN"/>
              </w:rPr>
              <w:tab/>
            </w:r>
            <w:r w:rsidR="00A9355B" w:rsidRPr="00823346">
              <w:rPr>
                <w:rStyle w:val="Hyperlink"/>
                <w:rFonts w:ascii="Arial" w:hAnsi="Arial" w:cs="Arial"/>
                <w:noProof/>
              </w:rPr>
              <w:t>Service Name: Clearance for meat shop</w:t>
            </w:r>
            <w:r w:rsidR="00A9355B">
              <w:rPr>
                <w:noProof/>
                <w:webHidden/>
              </w:rPr>
              <w:tab/>
            </w:r>
            <w:r w:rsidR="00314A8B">
              <w:rPr>
                <w:noProof/>
                <w:webHidden/>
              </w:rPr>
              <w:fldChar w:fldCharType="begin"/>
            </w:r>
            <w:r w:rsidR="00A9355B">
              <w:rPr>
                <w:noProof/>
                <w:webHidden/>
              </w:rPr>
              <w:instrText xml:space="preserve"> PAGEREF _Toc53514802 \h </w:instrText>
            </w:r>
            <w:r w:rsidR="00314A8B">
              <w:rPr>
                <w:noProof/>
                <w:webHidden/>
              </w:rPr>
            </w:r>
            <w:r w:rsidR="00314A8B">
              <w:rPr>
                <w:noProof/>
                <w:webHidden/>
              </w:rPr>
              <w:fldChar w:fldCharType="separate"/>
            </w:r>
            <w:r w:rsidR="00A9355B">
              <w:rPr>
                <w:noProof/>
                <w:webHidden/>
              </w:rPr>
              <w:t>22</w:t>
            </w:r>
            <w:r w:rsidR="00314A8B">
              <w:rPr>
                <w:noProof/>
                <w:webHidden/>
              </w:rPr>
              <w:fldChar w:fldCharType="end"/>
            </w:r>
          </w:hyperlink>
        </w:p>
        <w:p w14:paraId="4A33A71E" w14:textId="77777777" w:rsidR="00A9355B" w:rsidRDefault="00CD6DFA">
          <w:pPr>
            <w:pStyle w:val="TOC2"/>
            <w:tabs>
              <w:tab w:val="left" w:pos="880"/>
              <w:tab w:val="right" w:leader="dot" w:pos="9350"/>
            </w:tabs>
            <w:rPr>
              <w:rFonts w:eastAsiaTheme="minorEastAsia"/>
              <w:noProof/>
              <w:szCs w:val="32"/>
              <w:lang w:bidi="bo-CN"/>
            </w:rPr>
          </w:pPr>
          <w:hyperlink w:anchor="_Toc53514803" w:history="1">
            <w:r w:rsidR="00A9355B" w:rsidRPr="00823346">
              <w:rPr>
                <w:rStyle w:val="Hyperlink"/>
                <w:rFonts w:ascii="Arial" w:hAnsi="Arial" w:cs="Arial"/>
                <w:noProof/>
              </w:rPr>
              <w:t>2.2.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_Toc53514803 \h </w:instrText>
            </w:r>
            <w:r w:rsidR="00314A8B">
              <w:rPr>
                <w:noProof/>
                <w:webHidden/>
              </w:rPr>
            </w:r>
            <w:r w:rsidR="00314A8B">
              <w:rPr>
                <w:noProof/>
                <w:webHidden/>
              </w:rPr>
              <w:fldChar w:fldCharType="separate"/>
            </w:r>
            <w:r w:rsidR="00A9355B">
              <w:rPr>
                <w:noProof/>
                <w:webHidden/>
              </w:rPr>
              <w:t>22</w:t>
            </w:r>
            <w:r w:rsidR="00314A8B">
              <w:rPr>
                <w:noProof/>
                <w:webHidden/>
              </w:rPr>
              <w:fldChar w:fldCharType="end"/>
            </w:r>
          </w:hyperlink>
        </w:p>
        <w:p w14:paraId="3A9F090F" w14:textId="77777777" w:rsidR="00A9355B" w:rsidRDefault="00CD6DFA">
          <w:pPr>
            <w:pStyle w:val="TOC2"/>
            <w:tabs>
              <w:tab w:val="left" w:pos="880"/>
              <w:tab w:val="right" w:leader="dot" w:pos="9350"/>
            </w:tabs>
            <w:rPr>
              <w:rFonts w:eastAsiaTheme="minorEastAsia"/>
              <w:noProof/>
              <w:szCs w:val="32"/>
              <w:lang w:bidi="bo-CN"/>
            </w:rPr>
          </w:pPr>
          <w:hyperlink w:anchor="_Toc53514804" w:history="1">
            <w:r w:rsidR="00A9355B" w:rsidRPr="00823346">
              <w:rPr>
                <w:rStyle w:val="Hyperlink"/>
                <w:rFonts w:ascii="Arial" w:hAnsi="Arial" w:cs="Arial"/>
                <w:noProof/>
              </w:rPr>
              <w:t>2.3.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_Toc53514804 \h </w:instrText>
            </w:r>
            <w:r w:rsidR="00314A8B">
              <w:rPr>
                <w:noProof/>
                <w:webHidden/>
              </w:rPr>
            </w:r>
            <w:r w:rsidR="00314A8B">
              <w:rPr>
                <w:noProof/>
                <w:webHidden/>
              </w:rPr>
              <w:fldChar w:fldCharType="separate"/>
            </w:r>
            <w:r w:rsidR="00A9355B">
              <w:rPr>
                <w:noProof/>
                <w:webHidden/>
              </w:rPr>
              <w:t>23</w:t>
            </w:r>
            <w:r w:rsidR="00314A8B">
              <w:rPr>
                <w:noProof/>
                <w:webHidden/>
              </w:rPr>
              <w:fldChar w:fldCharType="end"/>
            </w:r>
          </w:hyperlink>
        </w:p>
        <w:p w14:paraId="022B5227" w14:textId="77777777" w:rsidR="00A9355B" w:rsidRDefault="00CD6DFA">
          <w:pPr>
            <w:pStyle w:val="TOC2"/>
            <w:tabs>
              <w:tab w:val="left" w:pos="1100"/>
              <w:tab w:val="right" w:leader="dot" w:pos="9350"/>
            </w:tabs>
            <w:rPr>
              <w:rFonts w:eastAsiaTheme="minorEastAsia"/>
              <w:noProof/>
              <w:szCs w:val="32"/>
              <w:lang w:bidi="bo-CN"/>
            </w:rPr>
          </w:pPr>
          <w:hyperlink w:anchor="_Toc53514805" w:history="1">
            <w:r w:rsidR="00A9355B" w:rsidRPr="00823346">
              <w:rPr>
                <w:rStyle w:val="Hyperlink"/>
                <w:rFonts w:ascii="Arial" w:hAnsi="Arial" w:cs="Arial"/>
                <w:noProof/>
              </w:rPr>
              <w:t>2.3.1.</w:t>
            </w:r>
            <w:r w:rsidR="00A9355B">
              <w:rPr>
                <w:rFonts w:eastAsiaTheme="minorEastAsia"/>
                <w:noProof/>
                <w:szCs w:val="32"/>
                <w:lang w:bidi="bo-CN"/>
              </w:rPr>
              <w:tab/>
            </w:r>
            <w:r w:rsidR="00A9355B" w:rsidRPr="00823346">
              <w:rPr>
                <w:rStyle w:val="Hyperlink"/>
                <w:rFonts w:ascii="Arial" w:hAnsi="Arial" w:cs="Arial"/>
                <w:noProof/>
              </w:rPr>
              <w:t>Meat Shop Operator (User)</w:t>
            </w:r>
            <w:r w:rsidR="00A9355B">
              <w:rPr>
                <w:noProof/>
                <w:webHidden/>
              </w:rPr>
              <w:tab/>
            </w:r>
            <w:r w:rsidR="00314A8B">
              <w:rPr>
                <w:noProof/>
                <w:webHidden/>
              </w:rPr>
              <w:fldChar w:fldCharType="begin"/>
            </w:r>
            <w:r w:rsidR="00A9355B">
              <w:rPr>
                <w:noProof/>
                <w:webHidden/>
              </w:rPr>
              <w:instrText xml:space="preserve"> PAGEREF _Toc53514805 \h </w:instrText>
            </w:r>
            <w:r w:rsidR="00314A8B">
              <w:rPr>
                <w:noProof/>
                <w:webHidden/>
              </w:rPr>
            </w:r>
            <w:r w:rsidR="00314A8B">
              <w:rPr>
                <w:noProof/>
                <w:webHidden/>
              </w:rPr>
              <w:fldChar w:fldCharType="separate"/>
            </w:r>
            <w:r w:rsidR="00A9355B">
              <w:rPr>
                <w:noProof/>
                <w:webHidden/>
              </w:rPr>
              <w:t>23</w:t>
            </w:r>
            <w:r w:rsidR="00314A8B">
              <w:rPr>
                <w:noProof/>
                <w:webHidden/>
              </w:rPr>
              <w:fldChar w:fldCharType="end"/>
            </w:r>
          </w:hyperlink>
        </w:p>
        <w:p w14:paraId="52FB6381" w14:textId="77777777" w:rsidR="00A9355B" w:rsidRDefault="00CD6DFA">
          <w:pPr>
            <w:pStyle w:val="TOC2"/>
            <w:tabs>
              <w:tab w:val="left" w:pos="1320"/>
              <w:tab w:val="right" w:leader="dot" w:pos="9350"/>
            </w:tabs>
            <w:rPr>
              <w:rFonts w:eastAsiaTheme="minorEastAsia"/>
              <w:noProof/>
              <w:szCs w:val="32"/>
              <w:lang w:bidi="bo-CN"/>
            </w:rPr>
          </w:pPr>
          <w:hyperlink w:anchor="_Toc53514806" w:history="1">
            <w:r w:rsidR="00A9355B" w:rsidRPr="00823346">
              <w:rPr>
                <w:rStyle w:val="Hyperlink"/>
                <w:rFonts w:ascii="Arial" w:hAnsi="Arial" w:cs="Arial"/>
                <w:noProof/>
              </w:rPr>
              <w:t>2.3.1.1.</w:t>
            </w:r>
            <w:r w:rsidR="00A9355B">
              <w:rPr>
                <w:rFonts w:eastAsiaTheme="minorEastAsia"/>
                <w:noProof/>
                <w:szCs w:val="32"/>
                <w:lang w:bidi="bo-CN"/>
              </w:rPr>
              <w:tab/>
            </w:r>
            <w:r w:rsidR="00A9355B" w:rsidRPr="00823346">
              <w:rPr>
                <w:rStyle w:val="Hyperlink"/>
                <w:rFonts w:ascii="Arial" w:hAnsi="Arial" w:cs="Arial"/>
                <w:noProof/>
              </w:rPr>
              <w:t>MSO Apply (Role)</w:t>
            </w:r>
            <w:r w:rsidR="00A9355B">
              <w:rPr>
                <w:noProof/>
                <w:webHidden/>
              </w:rPr>
              <w:tab/>
            </w:r>
            <w:r w:rsidR="00314A8B">
              <w:rPr>
                <w:noProof/>
                <w:webHidden/>
              </w:rPr>
              <w:fldChar w:fldCharType="begin"/>
            </w:r>
            <w:r w:rsidR="00A9355B">
              <w:rPr>
                <w:noProof/>
                <w:webHidden/>
              </w:rPr>
              <w:instrText xml:space="preserve"> PAGEREF _Toc53514806 \h </w:instrText>
            </w:r>
            <w:r w:rsidR="00314A8B">
              <w:rPr>
                <w:noProof/>
                <w:webHidden/>
              </w:rPr>
            </w:r>
            <w:r w:rsidR="00314A8B">
              <w:rPr>
                <w:noProof/>
                <w:webHidden/>
              </w:rPr>
              <w:fldChar w:fldCharType="separate"/>
            </w:r>
            <w:r w:rsidR="00A9355B">
              <w:rPr>
                <w:noProof/>
                <w:webHidden/>
              </w:rPr>
              <w:t>23</w:t>
            </w:r>
            <w:r w:rsidR="00314A8B">
              <w:rPr>
                <w:noProof/>
                <w:webHidden/>
              </w:rPr>
              <w:fldChar w:fldCharType="end"/>
            </w:r>
          </w:hyperlink>
        </w:p>
        <w:p w14:paraId="112534B2" w14:textId="77777777" w:rsidR="00A9355B" w:rsidRDefault="00CD6DFA">
          <w:pPr>
            <w:pStyle w:val="TOC2"/>
            <w:tabs>
              <w:tab w:val="left" w:pos="1320"/>
              <w:tab w:val="right" w:leader="dot" w:pos="9350"/>
            </w:tabs>
            <w:rPr>
              <w:rFonts w:eastAsiaTheme="minorEastAsia"/>
              <w:noProof/>
              <w:szCs w:val="32"/>
              <w:lang w:bidi="bo-CN"/>
            </w:rPr>
          </w:pPr>
          <w:hyperlink w:anchor="_Toc53514807" w:history="1">
            <w:r w:rsidR="00A9355B" w:rsidRPr="00823346">
              <w:rPr>
                <w:rStyle w:val="Hyperlink"/>
                <w:rFonts w:ascii="Arial" w:hAnsi="Arial" w:cs="Arial"/>
                <w:noProof/>
              </w:rPr>
              <w:t>2.3.1.2.</w:t>
            </w:r>
            <w:r w:rsidR="00A9355B">
              <w:rPr>
                <w:rFonts w:eastAsiaTheme="minorEastAsia"/>
                <w:noProof/>
                <w:szCs w:val="32"/>
                <w:lang w:bidi="bo-CN"/>
              </w:rPr>
              <w:tab/>
            </w:r>
            <w:r w:rsidR="00A9355B" w:rsidRPr="00823346">
              <w:rPr>
                <w:rStyle w:val="Hyperlink"/>
                <w:rFonts w:ascii="Arial" w:hAnsi="Arial" w:cs="Arial"/>
                <w:noProof/>
              </w:rPr>
              <w:t>Inspection Response (Role)</w:t>
            </w:r>
            <w:r w:rsidR="00A9355B">
              <w:rPr>
                <w:noProof/>
                <w:webHidden/>
              </w:rPr>
              <w:tab/>
            </w:r>
            <w:r w:rsidR="00314A8B">
              <w:rPr>
                <w:noProof/>
                <w:webHidden/>
              </w:rPr>
              <w:fldChar w:fldCharType="begin"/>
            </w:r>
            <w:r w:rsidR="00A9355B">
              <w:rPr>
                <w:noProof/>
                <w:webHidden/>
              </w:rPr>
              <w:instrText xml:space="preserve"> PAGEREF _Toc53514807 \h </w:instrText>
            </w:r>
            <w:r w:rsidR="00314A8B">
              <w:rPr>
                <w:noProof/>
                <w:webHidden/>
              </w:rPr>
            </w:r>
            <w:r w:rsidR="00314A8B">
              <w:rPr>
                <w:noProof/>
                <w:webHidden/>
              </w:rPr>
              <w:fldChar w:fldCharType="separate"/>
            </w:r>
            <w:r w:rsidR="00A9355B">
              <w:rPr>
                <w:noProof/>
                <w:webHidden/>
              </w:rPr>
              <w:t>24</w:t>
            </w:r>
            <w:r w:rsidR="00314A8B">
              <w:rPr>
                <w:noProof/>
                <w:webHidden/>
              </w:rPr>
              <w:fldChar w:fldCharType="end"/>
            </w:r>
          </w:hyperlink>
        </w:p>
        <w:p w14:paraId="5B633933" w14:textId="77777777" w:rsidR="00A9355B" w:rsidRDefault="00CD6DFA">
          <w:pPr>
            <w:pStyle w:val="TOC2"/>
            <w:tabs>
              <w:tab w:val="left" w:pos="1100"/>
              <w:tab w:val="right" w:leader="dot" w:pos="9350"/>
            </w:tabs>
            <w:rPr>
              <w:rFonts w:eastAsiaTheme="minorEastAsia"/>
              <w:noProof/>
              <w:szCs w:val="32"/>
              <w:lang w:bidi="bo-CN"/>
            </w:rPr>
          </w:pPr>
          <w:hyperlink w:anchor="_Toc53514808" w:history="1">
            <w:r w:rsidR="00A9355B" w:rsidRPr="00823346">
              <w:rPr>
                <w:rStyle w:val="Hyperlink"/>
                <w:rFonts w:ascii="Arial" w:hAnsi="Arial" w:cs="Arial"/>
                <w:noProof/>
              </w:rPr>
              <w:t>2.3.2.</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_Toc53514808 \h </w:instrText>
            </w:r>
            <w:r w:rsidR="00314A8B">
              <w:rPr>
                <w:noProof/>
                <w:webHidden/>
              </w:rPr>
            </w:r>
            <w:r w:rsidR="00314A8B">
              <w:rPr>
                <w:noProof/>
                <w:webHidden/>
              </w:rPr>
              <w:fldChar w:fldCharType="separate"/>
            </w:r>
            <w:r w:rsidR="00A9355B">
              <w:rPr>
                <w:noProof/>
                <w:webHidden/>
              </w:rPr>
              <w:t>24</w:t>
            </w:r>
            <w:r w:rsidR="00314A8B">
              <w:rPr>
                <w:noProof/>
                <w:webHidden/>
              </w:rPr>
              <w:fldChar w:fldCharType="end"/>
            </w:r>
          </w:hyperlink>
        </w:p>
        <w:p w14:paraId="08963DA3" w14:textId="77777777" w:rsidR="00A9355B" w:rsidRDefault="00CD6DFA">
          <w:pPr>
            <w:pStyle w:val="TOC2"/>
            <w:tabs>
              <w:tab w:val="left" w:pos="1100"/>
              <w:tab w:val="right" w:leader="dot" w:pos="9350"/>
            </w:tabs>
            <w:rPr>
              <w:rFonts w:eastAsiaTheme="minorEastAsia"/>
              <w:noProof/>
              <w:szCs w:val="32"/>
              <w:lang w:bidi="bo-CN"/>
            </w:rPr>
          </w:pPr>
          <w:hyperlink w:anchor="_Toc53514809" w:history="1">
            <w:r w:rsidR="00A9355B" w:rsidRPr="00823346">
              <w:rPr>
                <w:rStyle w:val="Hyperlink"/>
                <w:rFonts w:ascii="Arial" w:hAnsi="Arial" w:cs="Arial"/>
                <w:noProof/>
              </w:rPr>
              <w:t>2.3.3.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_Toc53514809 \h </w:instrText>
            </w:r>
            <w:r w:rsidR="00314A8B">
              <w:rPr>
                <w:noProof/>
                <w:webHidden/>
              </w:rPr>
            </w:r>
            <w:r w:rsidR="00314A8B">
              <w:rPr>
                <w:noProof/>
                <w:webHidden/>
              </w:rPr>
              <w:fldChar w:fldCharType="separate"/>
            </w:r>
            <w:r w:rsidR="00A9355B">
              <w:rPr>
                <w:noProof/>
                <w:webHidden/>
              </w:rPr>
              <w:t>24</w:t>
            </w:r>
            <w:r w:rsidR="00314A8B">
              <w:rPr>
                <w:noProof/>
                <w:webHidden/>
              </w:rPr>
              <w:fldChar w:fldCharType="end"/>
            </w:r>
          </w:hyperlink>
        </w:p>
        <w:p w14:paraId="06C73D1B" w14:textId="77777777" w:rsidR="00A9355B" w:rsidRDefault="00CD6DFA">
          <w:pPr>
            <w:pStyle w:val="TOC2"/>
            <w:tabs>
              <w:tab w:val="left" w:pos="1320"/>
              <w:tab w:val="right" w:leader="dot" w:pos="9350"/>
            </w:tabs>
            <w:rPr>
              <w:rFonts w:eastAsiaTheme="minorEastAsia"/>
              <w:noProof/>
              <w:szCs w:val="32"/>
              <w:lang w:bidi="bo-CN"/>
            </w:rPr>
          </w:pPr>
          <w:hyperlink w:anchor="_Toc53514810" w:history="1">
            <w:r w:rsidR="00A9355B" w:rsidRPr="00823346">
              <w:rPr>
                <w:rStyle w:val="Hyperlink"/>
                <w:rFonts w:ascii="Arial" w:hAnsi="Arial" w:cs="Arial"/>
                <w:noProof/>
              </w:rPr>
              <w:t>2.3.3.1.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_Toc53514810 \h </w:instrText>
            </w:r>
            <w:r w:rsidR="00314A8B">
              <w:rPr>
                <w:noProof/>
                <w:webHidden/>
              </w:rPr>
            </w:r>
            <w:r w:rsidR="00314A8B">
              <w:rPr>
                <w:noProof/>
                <w:webHidden/>
              </w:rPr>
              <w:fldChar w:fldCharType="separate"/>
            </w:r>
            <w:r w:rsidR="00A9355B">
              <w:rPr>
                <w:noProof/>
                <w:webHidden/>
              </w:rPr>
              <w:t>24</w:t>
            </w:r>
            <w:r w:rsidR="00314A8B">
              <w:rPr>
                <w:noProof/>
                <w:webHidden/>
              </w:rPr>
              <w:fldChar w:fldCharType="end"/>
            </w:r>
          </w:hyperlink>
        </w:p>
        <w:p w14:paraId="247FF2B4" w14:textId="77777777" w:rsidR="00A9355B" w:rsidRDefault="00CD6DFA">
          <w:pPr>
            <w:pStyle w:val="TOC1"/>
            <w:tabs>
              <w:tab w:val="left" w:pos="440"/>
              <w:tab w:val="right" w:leader="dot" w:pos="9350"/>
            </w:tabs>
            <w:rPr>
              <w:rFonts w:eastAsiaTheme="minorEastAsia"/>
              <w:noProof/>
              <w:szCs w:val="32"/>
              <w:lang w:bidi="bo-CN"/>
            </w:rPr>
          </w:pPr>
          <w:hyperlink w:anchor="_Toc53514811" w:history="1">
            <w:r w:rsidR="00A9355B" w:rsidRPr="00823346">
              <w:rPr>
                <w:rStyle w:val="Hyperlink"/>
                <w:rFonts w:ascii="Arial" w:hAnsi="Arial" w:cs="Arial"/>
                <w:noProof/>
              </w:rPr>
              <w:t>3.</w:t>
            </w:r>
            <w:r w:rsidR="00A9355B">
              <w:rPr>
                <w:rFonts w:eastAsiaTheme="minorEastAsia"/>
                <w:noProof/>
                <w:szCs w:val="32"/>
                <w:lang w:bidi="bo-CN"/>
              </w:rPr>
              <w:tab/>
            </w:r>
            <w:r w:rsidR="00A9355B" w:rsidRPr="00823346">
              <w:rPr>
                <w:rStyle w:val="Hyperlink"/>
                <w:rFonts w:ascii="Arial" w:hAnsi="Arial" w:cs="Arial"/>
                <w:noProof/>
              </w:rPr>
              <w:t>Clearance for Nurseries/Seed Growers</w:t>
            </w:r>
            <w:r w:rsidR="00A9355B">
              <w:rPr>
                <w:noProof/>
                <w:webHidden/>
              </w:rPr>
              <w:tab/>
            </w:r>
            <w:r w:rsidR="00314A8B">
              <w:rPr>
                <w:noProof/>
                <w:webHidden/>
              </w:rPr>
              <w:fldChar w:fldCharType="begin"/>
            </w:r>
            <w:r w:rsidR="00A9355B">
              <w:rPr>
                <w:noProof/>
                <w:webHidden/>
              </w:rPr>
              <w:instrText xml:space="preserve"> PAGEREF _Toc53514811 \h </w:instrText>
            </w:r>
            <w:r w:rsidR="00314A8B">
              <w:rPr>
                <w:noProof/>
                <w:webHidden/>
              </w:rPr>
            </w:r>
            <w:r w:rsidR="00314A8B">
              <w:rPr>
                <w:noProof/>
                <w:webHidden/>
              </w:rPr>
              <w:fldChar w:fldCharType="separate"/>
            </w:r>
            <w:r w:rsidR="00A9355B">
              <w:rPr>
                <w:noProof/>
                <w:webHidden/>
              </w:rPr>
              <w:t>24</w:t>
            </w:r>
            <w:r w:rsidR="00314A8B">
              <w:rPr>
                <w:noProof/>
                <w:webHidden/>
              </w:rPr>
              <w:fldChar w:fldCharType="end"/>
            </w:r>
          </w:hyperlink>
        </w:p>
        <w:p w14:paraId="5B8E9837" w14:textId="77777777" w:rsidR="00A9355B" w:rsidRDefault="00CD6DFA">
          <w:pPr>
            <w:pStyle w:val="TOC2"/>
            <w:tabs>
              <w:tab w:val="left" w:pos="880"/>
              <w:tab w:val="right" w:leader="dot" w:pos="9350"/>
            </w:tabs>
            <w:rPr>
              <w:rFonts w:eastAsiaTheme="minorEastAsia"/>
              <w:noProof/>
              <w:szCs w:val="32"/>
              <w:lang w:bidi="bo-CN"/>
            </w:rPr>
          </w:pPr>
          <w:hyperlink w:anchor="_Toc53514812" w:history="1">
            <w:r w:rsidR="00A9355B" w:rsidRPr="00823346">
              <w:rPr>
                <w:rStyle w:val="Hyperlink"/>
                <w:rFonts w:ascii="Arial" w:hAnsi="Arial" w:cs="Arial"/>
                <w:noProof/>
              </w:rPr>
              <w:t>3.1.</w:t>
            </w:r>
            <w:r w:rsidR="00A9355B">
              <w:rPr>
                <w:rFonts w:eastAsiaTheme="minorEastAsia"/>
                <w:noProof/>
                <w:szCs w:val="32"/>
                <w:lang w:bidi="bo-CN"/>
              </w:rPr>
              <w:tab/>
            </w:r>
            <w:r w:rsidR="00A9355B" w:rsidRPr="00823346">
              <w:rPr>
                <w:rStyle w:val="Hyperlink"/>
                <w:rFonts w:ascii="Arial" w:hAnsi="Arial" w:cs="Arial"/>
                <w:noProof/>
              </w:rPr>
              <w:t>Service Name: Clearance for Nurseries/Seed Growers</w:t>
            </w:r>
            <w:r w:rsidR="00A9355B">
              <w:rPr>
                <w:noProof/>
                <w:webHidden/>
              </w:rPr>
              <w:tab/>
            </w:r>
            <w:r w:rsidR="00314A8B">
              <w:rPr>
                <w:noProof/>
                <w:webHidden/>
              </w:rPr>
              <w:fldChar w:fldCharType="begin"/>
            </w:r>
            <w:r w:rsidR="00A9355B">
              <w:rPr>
                <w:noProof/>
                <w:webHidden/>
              </w:rPr>
              <w:instrText xml:space="preserve"> PAGEREF _Toc53514812 \h </w:instrText>
            </w:r>
            <w:r w:rsidR="00314A8B">
              <w:rPr>
                <w:noProof/>
                <w:webHidden/>
              </w:rPr>
            </w:r>
            <w:r w:rsidR="00314A8B">
              <w:rPr>
                <w:noProof/>
                <w:webHidden/>
              </w:rPr>
              <w:fldChar w:fldCharType="separate"/>
            </w:r>
            <w:r w:rsidR="00A9355B">
              <w:rPr>
                <w:noProof/>
                <w:webHidden/>
              </w:rPr>
              <w:t>24</w:t>
            </w:r>
            <w:r w:rsidR="00314A8B">
              <w:rPr>
                <w:noProof/>
                <w:webHidden/>
              </w:rPr>
              <w:fldChar w:fldCharType="end"/>
            </w:r>
          </w:hyperlink>
        </w:p>
        <w:p w14:paraId="087251FF" w14:textId="77777777" w:rsidR="00A9355B" w:rsidRDefault="00CD6DFA">
          <w:pPr>
            <w:pStyle w:val="TOC2"/>
            <w:tabs>
              <w:tab w:val="left" w:pos="880"/>
              <w:tab w:val="right" w:leader="dot" w:pos="9350"/>
            </w:tabs>
            <w:rPr>
              <w:rFonts w:eastAsiaTheme="minorEastAsia"/>
              <w:noProof/>
              <w:szCs w:val="32"/>
              <w:lang w:bidi="bo-CN"/>
            </w:rPr>
          </w:pPr>
          <w:hyperlink w:anchor="_Toc53514813" w:history="1">
            <w:r w:rsidR="00A9355B" w:rsidRPr="00823346">
              <w:rPr>
                <w:rStyle w:val="Hyperlink"/>
                <w:rFonts w:ascii="Arial" w:hAnsi="Arial" w:cs="Arial"/>
                <w:noProof/>
              </w:rPr>
              <w:t>3.2.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_Toc53514813 \h </w:instrText>
            </w:r>
            <w:r w:rsidR="00314A8B">
              <w:rPr>
                <w:noProof/>
                <w:webHidden/>
              </w:rPr>
            </w:r>
            <w:r w:rsidR="00314A8B">
              <w:rPr>
                <w:noProof/>
                <w:webHidden/>
              </w:rPr>
              <w:fldChar w:fldCharType="separate"/>
            </w:r>
            <w:r w:rsidR="00A9355B">
              <w:rPr>
                <w:noProof/>
                <w:webHidden/>
              </w:rPr>
              <w:t>24</w:t>
            </w:r>
            <w:r w:rsidR="00314A8B">
              <w:rPr>
                <w:noProof/>
                <w:webHidden/>
              </w:rPr>
              <w:fldChar w:fldCharType="end"/>
            </w:r>
          </w:hyperlink>
        </w:p>
        <w:p w14:paraId="24C05936" w14:textId="77777777" w:rsidR="00A9355B" w:rsidRDefault="00CD6DFA">
          <w:pPr>
            <w:pStyle w:val="TOC2"/>
            <w:tabs>
              <w:tab w:val="left" w:pos="880"/>
              <w:tab w:val="right" w:leader="dot" w:pos="9350"/>
            </w:tabs>
            <w:rPr>
              <w:rFonts w:eastAsiaTheme="minorEastAsia"/>
              <w:noProof/>
              <w:szCs w:val="32"/>
              <w:lang w:bidi="bo-CN"/>
            </w:rPr>
          </w:pPr>
          <w:hyperlink w:anchor="_Toc53514814" w:history="1">
            <w:r w:rsidR="00A9355B" w:rsidRPr="00823346">
              <w:rPr>
                <w:rStyle w:val="Hyperlink"/>
                <w:rFonts w:ascii="Arial" w:hAnsi="Arial" w:cs="Arial"/>
                <w:noProof/>
              </w:rPr>
              <w:t>3.3.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_Toc53514814 \h </w:instrText>
            </w:r>
            <w:r w:rsidR="00314A8B">
              <w:rPr>
                <w:noProof/>
                <w:webHidden/>
              </w:rPr>
            </w:r>
            <w:r w:rsidR="00314A8B">
              <w:rPr>
                <w:noProof/>
                <w:webHidden/>
              </w:rPr>
              <w:fldChar w:fldCharType="separate"/>
            </w:r>
            <w:r w:rsidR="00A9355B">
              <w:rPr>
                <w:noProof/>
                <w:webHidden/>
              </w:rPr>
              <w:t>25</w:t>
            </w:r>
            <w:r w:rsidR="00314A8B">
              <w:rPr>
                <w:noProof/>
                <w:webHidden/>
              </w:rPr>
              <w:fldChar w:fldCharType="end"/>
            </w:r>
          </w:hyperlink>
        </w:p>
        <w:p w14:paraId="022B4197" w14:textId="77777777" w:rsidR="00A9355B" w:rsidRDefault="00CD6DFA">
          <w:pPr>
            <w:pStyle w:val="TOC2"/>
            <w:tabs>
              <w:tab w:val="left" w:pos="1100"/>
              <w:tab w:val="right" w:leader="dot" w:pos="9350"/>
            </w:tabs>
            <w:rPr>
              <w:rFonts w:eastAsiaTheme="minorEastAsia"/>
              <w:noProof/>
              <w:szCs w:val="32"/>
              <w:lang w:bidi="bo-CN"/>
            </w:rPr>
          </w:pPr>
          <w:hyperlink w:anchor="_Toc53514815" w:history="1">
            <w:r w:rsidR="00A9355B" w:rsidRPr="00823346">
              <w:rPr>
                <w:rStyle w:val="Hyperlink"/>
                <w:rFonts w:ascii="Arial" w:hAnsi="Arial" w:cs="Arial"/>
                <w:noProof/>
              </w:rPr>
              <w:t>3.3.1.</w:t>
            </w:r>
            <w:r w:rsidR="00A9355B">
              <w:rPr>
                <w:rFonts w:eastAsiaTheme="minorEastAsia"/>
                <w:noProof/>
                <w:szCs w:val="32"/>
                <w:lang w:bidi="bo-CN"/>
              </w:rPr>
              <w:tab/>
            </w:r>
            <w:r w:rsidR="00A9355B" w:rsidRPr="00823346">
              <w:rPr>
                <w:rStyle w:val="Hyperlink"/>
                <w:rFonts w:ascii="Arial" w:hAnsi="Arial" w:cs="Arial"/>
                <w:noProof/>
              </w:rPr>
              <w:t>Nurseries/ Seed Growers (User)</w:t>
            </w:r>
            <w:r w:rsidR="00A9355B">
              <w:rPr>
                <w:noProof/>
                <w:webHidden/>
              </w:rPr>
              <w:tab/>
            </w:r>
            <w:r w:rsidR="00314A8B">
              <w:rPr>
                <w:noProof/>
                <w:webHidden/>
              </w:rPr>
              <w:fldChar w:fldCharType="begin"/>
            </w:r>
            <w:r w:rsidR="00A9355B">
              <w:rPr>
                <w:noProof/>
                <w:webHidden/>
              </w:rPr>
              <w:instrText xml:space="preserve"> PAGEREF _Toc53514815 \h </w:instrText>
            </w:r>
            <w:r w:rsidR="00314A8B">
              <w:rPr>
                <w:noProof/>
                <w:webHidden/>
              </w:rPr>
            </w:r>
            <w:r w:rsidR="00314A8B">
              <w:rPr>
                <w:noProof/>
                <w:webHidden/>
              </w:rPr>
              <w:fldChar w:fldCharType="separate"/>
            </w:r>
            <w:r w:rsidR="00A9355B">
              <w:rPr>
                <w:noProof/>
                <w:webHidden/>
              </w:rPr>
              <w:t>25</w:t>
            </w:r>
            <w:r w:rsidR="00314A8B">
              <w:rPr>
                <w:noProof/>
                <w:webHidden/>
              </w:rPr>
              <w:fldChar w:fldCharType="end"/>
            </w:r>
          </w:hyperlink>
        </w:p>
        <w:p w14:paraId="507FF095" w14:textId="77777777" w:rsidR="00A9355B" w:rsidRDefault="00CD6DFA">
          <w:pPr>
            <w:pStyle w:val="TOC2"/>
            <w:tabs>
              <w:tab w:val="left" w:pos="1320"/>
              <w:tab w:val="right" w:leader="dot" w:pos="9350"/>
            </w:tabs>
            <w:rPr>
              <w:rFonts w:eastAsiaTheme="minorEastAsia"/>
              <w:noProof/>
              <w:szCs w:val="32"/>
              <w:lang w:bidi="bo-CN"/>
            </w:rPr>
          </w:pPr>
          <w:hyperlink w:anchor="_Toc53514816" w:history="1">
            <w:r w:rsidR="00A9355B" w:rsidRPr="00823346">
              <w:rPr>
                <w:rStyle w:val="Hyperlink"/>
                <w:rFonts w:ascii="Arial" w:hAnsi="Arial" w:cs="Arial"/>
                <w:noProof/>
              </w:rPr>
              <w:t>3.3.1.1.</w:t>
            </w:r>
            <w:r w:rsidR="00A9355B">
              <w:rPr>
                <w:rFonts w:eastAsiaTheme="minorEastAsia"/>
                <w:noProof/>
                <w:szCs w:val="32"/>
                <w:lang w:bidi="bo-CN"/>
              </w:rPr>
              <w:tab/>
            </w:r>
            <w:r w:rsidR="00A9355B" w:rsidRPr="00823346">
              <w:rPr>
                <w:rStyle w:val="Hyperlink"/>
                <w:rFonts w:ascii="Arial" w:hAnsi="Arial" w:cs="Arial"/>
                <w:noProof/>
              </w:rPr>
              <w:t>NSG Apply (Role)</w:t>
            </w:r>
            <w:r w:rsidR="00A9355B">
              <w:rPr>
                <w:noProof/>
                <w:webHidden/>
              </w:rPr>
              <w:tab/>
            </w:r>
            <w:r w:rsidR="00314A8B">
              <w:rPr>
                <w:noProof/>
                <w:webHidden/>
              </w:rPr>
              <w:fldChar w:fldCharType="begin"/>
            </w:r>
            <w:r w:rsidR="00A9355B">
              <w:rPr>
                <w:noProof/>
                <w:webHidden/>
              </w:rPr>
              <w:instrText xml:space="preserve"> PAGEREF _Toc53514816 \h </w:instrText>
            </w:r>
            <w:r w:rsidR="00314A8B">
              <w:rPr>
                <w:noProof/>
                <w:webHidden/>
              </w:rPr>
            </w:r>
            <w:r w:rsidR="00314A8B">
              <w:rPr>
                <w:noProof/>
                <w:webHidden/>
              </w:rPr>
              <w:fldChar w:fldCharType="separate"/>
            </w:r>
            <w:r w:rsidR="00A9355B">
              <w:rPr>
                <w:noProof/>
                <w:webHidden/>
              </w:rPr>
              <w:t>25</w:t>
            </w:r>
            <w:r w:rsidR="00314A8B">
              <w:rPr>
                <w:noProof/>
                <w:webHidden/>
              </w:rPr>
              <w:fldChar w:fldCharType="end"/>
            </w:r>
          </w:hyperlink>
        </w:p>
        <w:p w14:paraId="573D5CD8" w14:textId="77777777" w:rsidR="00A9355B" w:rsidRDefault="00CD6DFA">
          <w:pPr>
            <w:pStyle w:val="TOC2"/>
            <w:tabs>
              <w:tab w:val="left" w:pos="1320"/>
              <w:tab w:val="right" w:leader="dot" w:pos="9350"/>
            </w:tabs>
            <w:rPr>
              <w:rFonts w:eastAsiaTheme="minorEastAsia"/>
              <w:noProof/>
              <w:szCs w:val="32"/>
              <w:lang w:bidi="bo-CN"/>
            </w:rPr>
          </w:pPr>
          <w:hyperlink w:anchor="_Toc53514817" w:history="1">
            <w:r w:rsidR="00A9355B" w:rsidRPr="00823346">
              <w:rPr>
                <w:rStyle w:val="Hyperlink"/>
                <w:rFonts w:ascii="Arial" w:hAnsi="Arial" w:cs="Arial"/>
                <w:noProof/>
              </w:rPr>
              <w:t>3.3.1.2.</w:t>
            </w:r>
            <w:r w:rsidR="00A9355B">
              <w:rPr>
                <w:rFonts w:eastAsiaTheme="minorEastAsia"/>
                <w:noProof/>
                <w:szCs w:val="32"/>
                <w:lang w:bidi="bo-CN"/>
              </w:rPr>
              <w:tab/>
            </w:r>
            <w:r w:rsidR="00A9355B" w:rsidRPr="00823346">
              <w:rPr>
                <w:rStyle w:val="Hyperlink"/>
                <w:rFonts w:ascii="Arial" w:hAnsi="Arial" w:cs="Arial"/>
                <w:noProof/>
              </w:rPr>
              <w:t>Inspection Response (Role)</w:t>
            </w:r>
            <w:r w:rsidR="00A9355B">
              <w:rPr>
                <w:noProof/>
                <w:webHidden/>
              </w:rPr>
              <w:tab/>
            </w:r>
            <w:r w:rsidR="00314A8B">
              <w:rPr>
                <w:noProof/>
                <w:webHidden/>
              </w:rPr>
              <w:fldChar w:fldCharType="begin"/>
            </w:r>
            <w:r w:rsidR="00A9355B">
              <w:rPr>
                <w:noProof/>
                <w:webHidden/>
              </w:rPr>
              <w:instrText xml:space="preserve"> PAGEREF _Toc53514817 \h </w:instrText>
            </w:r>
            <w:r w:rsidR="00314A8B">
              <w:rPr>
                <w:noProof/>
                <w:webHidden/>
              </w:rPr>
            </w:r>
            <w:r w:rsidR="00314A8B">
              <w:rPr>
                <w:noProof/>
                <w:webHidden/>
              </w:rPr>
              <w:fldChar w:fldCharType="separate"/>
            </w:r>
            <w:r w:rsidR="00A9355B">
              <w:rPr>
                <w:noProof/>
                <w:webHidden/>
              </w:rPr>
              <w:t>26</w:t>
            </w:r>
            <w:r w:rsidR="00314A8B">
              <w:rPr>
                <w:noProof/>
                <w:webHidden/>
              </w:rPr>
              <w:fldChar w:fldCharType="end"/>
            </w:r>
          </w:hyperlink>
        </w:p>
        <w:p w14:paraId="681FBDB5" w14:textId="77777777" w:rsidR="00A9355B" w:rsidRDefault="00CD6DFA">
          <w:pPr>
            <w:pStyle w:val="TOC2"/>
            <w:tabs>
              <w:tab w:val="left" w:pos="1100"/>
              <w:tab w:val="right" w:leader="dot" w:pos="9350"/>
            </w:tabs>
            <w:rPr>
              <w:rFonts w:eastAsiaTheme="minorEastAsia"/>
              <w:noProof/>
              <w:szCs w:val="32"/>
              <w:lang w:bidi="bo-CN"/>
            </w:rPr>
          </w:pPr>
          <w:hyperlink w:anchor="_Toc53514818" w:history="1">
            <w:r w:rsidR="00A9355B" w:rsidRPr="00823346">
              <w:rPr>
                <w:rStyle w:val="Hyperlink"/>
                <w:rFonts w:ascii="Arial" w:hAnsi="Arial" w:cs="Arial"/>
                <w:noProof/>
              </w:rPr>
              <w:t>3.3.2.</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_Toc53514818 \h </w:instrText>
            </w:r>
            <w:r w:rsidR="00314A8B">
              <w:rPr>
                <w:noProof/>
                <w:webHidden/>
              </w:rPr>
            </w:r>
            <w:r w:rsidR="00314A8B">
              <w:rPr>
                <w:noProof/>
                <w:webHidden/>
              </w:rPr>
              <w:fldChar w:fldCharType="separate"/>
            </w:r>
            <w:r w:rsidR="00A9355B">
              <w:rPr>
                <w:noProof/>
                <w:webHidden/>
              </w:rPr>
              <w:t>26</w:t>
            </w:r>
            <w:r w:rsidR="00314A8B">
              <w:rPr>
                <w:noProof/>
                <w:webHidden/>
              </w:rPr>
              <w:fldChar w:fldCharType="end"/>
            </w:r>
          </w:hyperlink>
        </w:p>
        <w:p w14:paraId="24BDB088" w14:textId="77777777" w:rsidR="00A9355B" w:rsidRDefault="00CD6DFA">
          <w:pPr>
            <w:pStyle w:val="TOC2"/>
            <w:tabs>
              <w:tab w:val="left" w:pos="1100"/>
              <w:tab w:val="right" w:leader="dot" w:pos="9350"/>
            </w:tabs>
            <w:rPr>
              <w:rFonts w:eastAsiaTheme="minorEastAsia"/>
              <w:noProof/>
              <w:szCs w:val="32"/>
              <w:lang w:bidi="bo-CN"/>
            </w:rPr>
          </w:pPr>
          <w:hyperlink w:anchor="_Toc53514819" w:history="1">
            <w:r w:rsidR="00A9355B" w:rsidRPr="00823346">
              <w:rPr>
                <w:rStyle w:val="Hyperlink"/>
                <w:rFonts w:ascii="Arial" w:hAnsi="Arial" w:cs="Arial"/>
                <w:noProof/>
              </w:rPr>
              <w:t>3.3.3.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_Toc53514819 \h </w:instrText>
            </w:r>
            <w:r w:rsidR="00314A8B">
              <w:rPr>
                <w:noProof/>
                <w:webHidden/>
              </w:rPr>
            </w:r>
            <w:r w:rsidR="00314A8B">
              <w:rPr>
                <w:noProof/>
                <w:webHidden/>
              </w:rPr>
              <w:fldChar w:fldCharType="separate"/>
            </w:r>
            <w:r w:rsidR="00A9355B">
              <w:rPr>
                <w:noProof/>
                <w:webHidden/>
              </w:rPr>
              <w:t>26</w:t>
            </w:r>
            <w:r w:rsidR="00314A8B">
              <w:rPr>
                <w:noProof/>
                <w:webHidden/>
              </w:rPr>
              <w:fldChar w:fldCharType="end"/>
            </w:r>
          </w:hyperlink>
        </w:p>
        <w:p w14:paraId="1C2A1AD7" w14:textId="77777777" w:rsidR="00A9355B" w:rsidRDefault="00CD6DFA">
          <w:pPr>
            <w:pStyle w:val="TOC2"/>
            <w:tabs>
              <w:tab w:val="left" w:pos="1320"/>
              <w:tab w:val="right" w:leader="dot" w:pos="9350"/>
            </w:tabs>
            <w:rPr>
              <w:rFonts w:eastAsiaTheme="minorEastAsia"/>
              <w:noProof/>
              <w:szCs w:val="32"/>
              <w:lang w:bidi="bo-CN"/>
            </w:rPr>
          </w:pPr>
          <w:hyperlink w:anchor="_Toc53514820" w:history="1">
            <w:r w:rsidR="00A9355B" w:rsidRPr="00823346">
              <w:rPr>
                <w:rStyle w:val="Hyperlink"/>
                <w:rFonts w:ascii="Arial" w:hAnsi="Arial" w:cs="Arial"/>
                <w:noProof/>
              </w:rPr>
              <w:t>3.3.3.1.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_Toc53514820 \h </w:instrText>
            </w:r>
            <w:r w:rsidR="00314A8B">
              <w:rPr>
                <w:noProof/>
                <w:webHidden/>
              </w:rPr>
            </w:r>
            <w:r w:rsidR="00314A8B">
              <w:rPr>
                <w:noProof/>
                <w:webHidden/>
              </w:rPr>
              <w:fldChar w:fldCharType="separate"/>
            </w:r>
            <w:r w:rsidR="00A9355B">
              <w:rPr>
                <w:noProof/>
                <w:webHidden/>
              </w:rPr>
              <w:t>26</w:t>
            </w:r>
            <w:r w:rsidR="00314A8B">
              <w:rPr>
                <w:noProof/>
                <w:webHidden/>
              </w:rPr>
              <w:fldChar w:fldCharType="end"/>
            </w:r>
          </w:hyperlink>
        </w:p>
        <w:p w14:paraId="16545DE2" w14:textId="77777777" w:rsidR="00A9355B" w:rsidRDefault="00CD6DFA">
          <w:pPr>
            <w:pStyle w:val="TOC1"/>
            <w:tabs>
              <w:tab w:val="left" w:pos="440"/>
              <w:tab w:val="right" w:leader="dot" w:pos="9350"/>
            </w:tabs>
            <w:rPr>
              <w:rFonts w:eastAsiaTheme="minorEastAsia"/>
              <w:noProof/>
              <w:szCs w:val="32"/>
              <w:lang w:bidi="bo-CN"/>
            </w:rPr>
          </w:pPr>
          <w:hyperlink w:anchor="_Toc53514821" w:history="1">
            <w:r w:rsidR="00A9355B" w:rsidRPr="00823346">
              <w:rPr>
                <w:rStyle w:val="Hyperlink"/>
                <w:rFonts w:ascii="Arial" w:hAnsi="Arial" w:cs="Arial"/>
                <w:noProof/>
              </w:rPr>
              <w:t>4.</w:t>
            </w:r>
            <w:r w:rsidR="00A9355B">
              <w:rPr>
                <w:rFonts w:eastAsiaTheme="minorEastAsia"/>
                <w:noProof/>
                <w:szCs w:val="32"/>
                <w:lang w:bidi="bo-CN"/>
              </w:rPr>
              <w:tab/>
            </w:r>
            <w:r w:rsidR="00A9355B" w:rsidRPr="00823346">
              <w:rPr>
                <w:rStyle w:val="Hyperlink"/>
                <w:rFonts w:ascii="Arial" w:hAnsi="Arial" w:cs="Arial"/>
                <w:noProof/>
              </w:rPr>
              <w:t>Import Food</w:t>
            </w:r>
            <w:r w:rsidR="00A9355B">
              <w:rPr>
                <w:noProof/>
                <w:webHidden/>
              </w:rPr>
              <w:tab/>
            </w:r>
            <w:r w:rsidR="00314A8B">
              <w:rPr>
                <w:noProof/>
                <w:webHidden/>
              </w:rPr>
              <w:fldChar w:fldCharType="begin"/>
            </w:r>
            <w:r w:rsidR="00A9355B">
              <w:rPr>
                <w:noProof/>
                <w:webHidden/>
              </w:rPr>
              <w:instrText xml:space="preserve"> PAGEREF _Toc53514821 \h </w:instrText>
            </w:r>
            <w:r w:rsidR="00314A8B">
              <w:rPr>
                <w:noProof/>
                <w:webHidden/>
              </w:rPr>
            </w:r>
            <w:r w:rsidR="00314A8B">
              <w:rPr>
                <w:noProof/>
                <w:webHidden/>
              </w:rPr>
              <w:fldChar w:fldCharType="separate"/>
            </w:r>
            <w:r w:rsidR="00A9355B">
              <w:rPr>
                <w:noProof/>
                <w:webHidden/>
              </w:rPr>
              <w:t>28</w:t>
            </w:r>
            <w:r w:rsidR="00314A8B">
              <w:rPr>
                <w:noProof/>
                <w:webHidden/>
              </w:rPr>
              <w:fldChar w:fldCharType="end"/>
            </w:r>
          </w:hyperlink>
        </w:p>
        <w:p w14:paraId="3DA26E49" w14:textId="77777777" w:rsidR="00A9355B" w:rsidRDefault="00CD6DFA">
          <w:pPr>
            <w:pStyle w:val="TOC2"/>
            <w:tabs>
              <w:tab w:val="left" w:pos="880"/>
              <w:tab w:val="right" w:leader="dot" w:pos="9350"/>
            </w:tabs>
            <w:rPr>
              <w:rFonts w:eastAsiaTheme="minorEastAsia"/>
              <w:noProof/>
              <w:szCs w:val="32"/>
              <w:lang w:bidi="bo-CN"/>
            </w:rPr>
          </w:pPr>
          <w:hyperlink w:anchor="_Toc53514822" w:history="1">
            <w:r w:rsidR="00A9355B" w:rsidRPr="00823346">
              <w:rPr>
                <w:rStyle w:val="Hyperlink"/>
                <w:rFonts w:ascii="Arial" w:hAnsi="Arial" w:cs="Arial"/>
                <w:noProof/>
              </w:rPr>
              <w:t>4.1.</w:t>
            </w:r>
            <w:r w:rsidR="00A9355B">
              <w:rPr>
                <w:rFonts w:eastAsiaTheme="minorEastAsia"/>
                <w:noProof/>
                <w:szCs w:val="32"/>
                <w:lang w:bidi="bo-CN"/>
              </w:rPr>
              <w:tab/>
            </w:r>
            <w:r w:rsidR="00A9355B" w:rsidRPr="00823346">
              <w:rPr>
                <w:rStyle w:val="Hyperlink"/>
                <w:rFonts w:ascii="Arial" w:hAnsi="Arial" w:cs="Arial"/>
                <w:noProof/>
              </w:rPr>
              <w:t>Service Name: Import Food</w:t>
            </w:r>
            <w:r w:rsidR="00A9355B">
              <w:rPr>
                <w:noProof/>
                <w:webHidden/>
              </w:rPr>
              <w:tab/>
            </w:r>
            <w:r w:rsidR="00314A8B">
              <w:rPr>
                <w:noProof/>
                <w:webHidden/>
              </w:rPr>
              <w:fldChar w:fldCharType="begin"/>
            </w:r>
            <w:r w:rsidR="00A9355B">
              <w:rPr>
                <w:noProof/>
                <w:webHidden/>
              </w:rPr>
              <w:instrText xml:space="preserve"> PAGEREF _Toc53514822 \h </w:instrText>
            </w:r>
            <w:r w:rsidR="00314A8B">
              <w:rPr>
                <w:noProof/>
                <w:webHidden/>
              </w:rPr>
            </w:r>
            <w:r w:rsidR="00314A8B">
              <w:rPr>
                <w:noProof/>
                <w:webHidden/>
              </w:rPr>
              <w:fldChar w:fldCharType="separate"/>
            </w:r>
            <w:r w:rsidR="00A9355B">
              <w:rPr>
                <w:noProof/>
                <w:webHidden/>
              </w:rPr>
              <w:t>28</w:t>
            </w:r>
            <w:r w:rsidR="00314A8B">
              <w:rPr>
                <w:noProof/>
                <w:webHidden/>
              </w:rPr>
              <w:fldChar w:fldCharType="end"/>
            </w:r>
          </w:hyperlink>
        </w:p>
        <w:p w14:paraId="1B6DAF6D" w14:textId="77777777" w:rsidR="00A9355B" w:rsidRDefault="00CD6DFA">
          <w:pPr>
            <w:pStyle w:val="TOC2"/>
            <w:tabs>
              <w:tab w:val="left" w:pos="880"/>
              <w:tab w:val="right" w:leader="dot" w:pos="9350"/>
            </w:tabs>
            <w:rPr>
              <w:rFonts w:eastAsiaTheme="minorEastAsia"/>
              <w:noProof/>
              <w:szCs w:val="32"/>
              <w:lang w:bidi="bo-CN"/>
            </w:rPr>
          </w:pPr>
          <w:hyperlink w:anchor="_Toc53514823" w:history="1">
            <w:r w:rsidR="00A9355B" w:rsidRPr="00823346">
              <w:rPr>
                <w:rStyle w:val="Hyperlink"/>
                <w:rFonts w:cstheme="minorHAnsi"/>
                <w:noProof/>
              </w:rPr>
              <w:t>4.2.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_Toc53514823 \h </w:instrText>
            </w:r>
            <w:r w:rsidR="00314A8B">
              <w:rPr>
                <w:noProof/>
                <w:webHidden/>
              </w:rPr>
            </w:r>
            <w:r w:rsidR="00314A8B">
              <w:rPr>
                <w:noProof/>
                <w:webHidden/>
              </w:rPr>
              <w:fldChar w:fldCharType="separate"/>
            </w:r>
            <w:r w:rsidR="00A9355B">
              <w:rPr>
                <w:noProof/>
                <w:webHidden/>
              </w:rPr>
              <w:t>28</w:t>
            </w:r>
            <w:r w:rsidR="00314A8B">
              <w:rPr>
                <w:noProof/>
                <w:webHidden/>
              </w:rPr>
              <w:fldChar w:fldCharType="end"/>
            </w:r>
          </w:hyperlink>
        </w:p>
        <w:p w14:paraId="59EFB852" w14:textId="77777777" w:rsidR="00A9355B" w:rsidRDefault="00CD6DFA">
          <w:pPr>
            <w:pStyle w:val="TOC2"/>
            <w:tabs>
              <w:tab w:val="left" w:pos="880"/>
              <w:tab w:val="right" w:leader="dot" w:pos="9350"/>
            </w:tabs>
            <w:rPr>
              <w:rFonts w:eastAsiaTheme="minorEastAsia"/>
              <w:noProof/>
              <w:szCs w:val="32"/>
              <w:lang w:bidi="bo-CN"/>
            </w:rPr>
          </w:pPr>
          <w:hyperlink w:anchor="_Toc53514825" w:history="1">
            <w:r w:rsidR="00A9355B" w:rsidRPr="00823346">
              <w:rPr>
                <w:rStyle w:val="Hyperlink"/>
                <w:rFonts w:ascii="Arial" w:hAnsi="Arial" w:cs="Arial"/>
                <w:noProof/>
              </w:rPr>
              <w:t>4.3.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_Toc53514825 \h </w:instrText>
            </w:r>
            <w:r w:rsidR="00314A8B">
              <w:rPr>
                <w:noProof/>
                <w:webHidden/>
              </w:rPr>
            </w:r>
            <w:r w:rsidR="00314A8B">
              <w:rPr>
                <w:noProof/>
                <w:webHidden/>
              </w:rPr>
              <w:fldChar w:fldCharType="separate"/>
            </w:r>
            <w:r w:rsidR="00A9355B">
              <w:rPr>
                <w:noProof/>
                <w:webHidden/>
              </w:rPr>
              <w:t>28</w:t>
            </w:r>
            <w:r w:rsidR="00314A8B">
              <w:rPr>
                <w:noProof/>
                <w:webHidden/>
              </w:rPr>
              <w:fldChar w:fldCharType="end"/>
            </w:r>
          </w:hyperlink>
        </w:p>
        <w:p w14:paraId="5C7F05D1" w14:textId="77777777" w:rsidR="00A9355B" w:rsidRDefault="00CD6DFA">
          <w:pPr>
            <w:pStyle w:val="TOC2"/>
            <w:tabs>
              <w:tab w:val="left" w:pos="1100"/>
              <w:tab w:val="right" w:leader="dot" w:pos="9350"/>
            </w:tabs>
            <w:rPr>
              <w:rFonts w:eastAsiaTheme="minorEastAsia"/>
              <w:noProof/>
              <w:szCs w:val="32"/>
              <w:lang w:bidi="bo-CN"/>
            </w:rPr>
          </w:pPr>
          <w:hyperlink w:anchor="_Toc53514826" w:history="1">
            <w:r w:rsidR="00A9355B" w:rsidRPr="00823346">
              <w:rPr>
                <w:rStyle w:val="Hyperlink"/>
                <w:rFonts w:ascii="Arial" w:hAnsi="Arial" w:cs="Arial"/>
                <w:noProof/>
              </w:rPr>
              <w:t>4.3.1.</w:t>
            </w:r>
            <w:r w:rsidR="00A9355B">
              <w:rPr>
                <w:rFonts w:eastAsiaTheme="minorEastAsia"/>
                <w:noProof/>
                <w:szCs w:val="32"/>
                <w:lang w:bidi="bo-CN"/>
              </w:rPr>
              <w:tab/>
            </w:r>
            <w:r w:rsidR="00A9355B" w:rsidRPr="00823346">
              <w:rPr>
                <w:rStyle w:val="Hyperlink"/>
                <w:rFonts w:ascii="Arial" w:hAnsi="Arial" w:cs="Arial"/>
                <w:noProof/>
              </w:rPr>
              <w:t>Food Importer (User)</w:t>
            </w:r>
            <w:r w:rsidR="00A9355B">
              <w:rPr>
                <w:noProof/>
                <w:webHidden/>
              </w:rPr>
              <w:tab/>
            </w:r>
            <w:r w:rsidR="00314A8B">
              <w:rPr>
                <w:noProof/>
                <w:webHidden/>
              </w:rPr>
              <w:fldChar w:fldCharType="begin"/>
            </w:r>
            <w:r w:rsidR="00A9355B">
              <w:rPr>
                <w:noProof/>
                <w:webHidden/>
              </w:rPr>
              <w:instrText xml:space="preserve"> PAGEREF _Toc53514826 \h </w:instrText>
            </w:r>
            <w:r w:rsidR="00314A8B">
              <w:rPr>
                <w:noProof/>
                <w:webHidden/>
              </w:rPr>
            </w:r>
            <w:r w:rsidR="00314A8B">
              <w:rPr>
                <w:noProof/>
                <w:webHidden/>
              </w:rPr>
              <w:fldChar w:fldCharType="separate"/>
            </w:r>
            <w:r w:rsidR="00A9355B">
              <w:rPr>
                <w:noProof/>
                <w:webHidden/>
              </w:rPr>
              <w:t>28</w:t>
            </w:r>
            <w:r w:rsidR="00314A8B">
              <w:rPr>
                <w:noProof/>
                <w:webHidden/>
              </w:rPr>
              <w:fldChar w:fldCharType="end"/>
            </w:r>
          </w:hyperlink>
        </w:p>
        <w:p w14:paraId="100F0F93" w14:textId="77777777" w:rsidR="00A9355B" w:rsidRDefault="00CD6DFA">
          <w:pPr>
            <w:pStyle w:val="TOC2"/>
            <w:tabs>
              <w:tab w:val="left" w:pos="1320"/>
              <w:tab w:val="right" w:leader="dot" w:pos="9350"/>
            </w:tabs>
            <w:rPr>
              <w:rFonts w:eastAsiaTheme="minorEastAsia"/>
              <w:noProof/>
              <w:szCs w:val="32"/>
              <w:lang w:bidi="bo-CN"/>
            </w:rPr>
          </w:pPr>
          <w:hyperlink w:anchor="_Toc53514827" w:history="1">
            <w:r w:rsidR="00A9355B" w:rsidRPr="00823346">
              <w:rPr>
                <w:rStyle w:val="Hyperlink"/>
                <w:rFonts w:ascii="Arial" w:hAnsi="Arial" w:cs="Arial"/>
                <w:noProof/>
              </w:rPr>
              <w:t>4.3.1.1.</w:t>
            </w:r>
            <w:r w:rsidR="00A9355B">
              <w:rPr>
                <w:rFonts w:eastAsiaTheme="minorEastAsia"/>
                <w:noProof/>
                <w:szCs w:val="32"/>
                <w:lang w:bidi="bo-CN"/>
              </w:rPr>
              <w:tab/>
            </w:r>
            <w:r w:rsidR="00A9355B" w:rsidRPr="00823346">
              <w:rPr>
                <w:rStyle w:val="Hyperlink"/>
                <w:rFonts w:ascii="Arial" w:hAnsi="Arial" w:cs="Arial"/>
                <w:noProof/>
              </w:rPr>
              <w:t>Apply import permit (Role)</w:t>
            </w:r>
            <w:r w:rsidR="00A9355B">
              <w:rPr>
                <w:noProof/>
                <w:webHidden/>
              </w:rPr>
              <w:tab/>
            </w:r>
            <w:r w:rsidR="00314A8B">
              <w:rPr>
                <w:noProof/>
                <w:webHidden/>
              </w:rPr>
              <w:fldChar w:fldCharType="begin"/>
            </w:r>
            <w:r w:rsidR="00A9355B">
              <w:rPr>
                <w:noProof/>
                <w:webHidden/>
              </w:rPr>
              <w:instrText xml:space="preserve"> PAGEREF _Toc53514827 \h </w:instrText>
            </w:r>
            <w:r w:rsidR="00314A8B">
              <w:rPr>
                <w:noProof/>
                <w:webHidden/>
              </w:rPr>
            </w:r>
            <w:r w:rsidR="00314A8B">
              <w:rPr>
                <w:noProof/>
                <w:webHidden/>
              </w:rPr>
              <w:fldChar w:fldCharType="separate"/>
            </w:r>
            <w:r w:rsidR="00A9355B">
              <w:rPr>
                <w:noProof/>
                <w:webHidden/>
              </w:rPr>
              <w:t>28</w:t>
            </w:r>
            <w:r w:rsidR="00314A8B">
              <w:rPr>
                <w:noProof/>
                <w:webHidden/>
              </w:rPr>
              <w:fldChar w:fldCharType="end"/>
            </w:r>
          </w:hyperlink>
        </w:p>
        <w:p w14:paraId="2CD53C6A" w14:textId="77777777" w:rsidR="00A9355B" w:rsidRDefault="00CD6DFA">
          <w:pPr>
            <w:pStyle w:val="TOC2"/>
            <w:tabs>
              <w:tab w:val="left" w:pos="1320"/>
              <w:tab w:val="right" w:leader="dot" w:pos="9350"/>
            </w:tabs>
            <w:rPr>
              <w:rFonts w:eastAsiaTheme="minorEastAsia"/>
              <w:noProof/>
              <w:szCs w:val="32"/>
              <w:lang w:bidi="bo-CN"/>
            </w:rPr>
          </w:pPr>
          <w:hyperlink w:anchor="_Toc53514828" w:history="1">
            <w:r w:rsidR="00A9355B" w:rsidRPr="00823346">
              <w:rPr>
                <w:rStyle w:val="Hyperlink"/>
                <w:rFonts w:ascii="Arial" w:hAnsi="Arial" w:cs="Arial"/>
                <w:noProof/>
              </w:rPr>
              <w:t>4.3.1.2.</w:t>
            </w:r>
            <w:r w:rsidR="00A9355B">
              <w:rPr>
                <w:rFonts w:eastAsiaTheme="minorEastAsia"/>
                <w:noProof/>
                <w:szCs w:val="32"/>
                <w:lang w:bidi="bo-CN"/>
              </w:rPr>
              <w:tab/>
            </w:r>
            <w:r w:rsidR="00A9355B" w:rsidRPr="00823346">
              <w:rPr>
                <w:rStyle w:val="Hyperlink"/>
                <w:rFonts w:ascii="Arial" w:hAnsi="Arial" w:cs="Arial"/>
                <w:noProof/>
              </w:rPr>
              <w:t>Response for verification (Role)</w:t>
            </w:r>
            <w:r w:rsidR="00A9355B">
              <w:rPr>
                <w:noProof/>
                <w:webHidden/>
              </w:rPr>
              <w:tab/>
            </w:r>
            <w:r w:rsidR="00314A8B">
              <w:rPr>
                <w:noProof/>
                <w:webHidden/>
              </w:rPr>
              <w:fldChar w:fldCharType="begin"/>
            </w:r>
            <w:r w:rsidR="00A9355B">
              <w:rPr>
                <w:noProof/>
                <w:webHidden/>
              </w:rPr>
              <w:instrText xml:space="preserve"> PAGEREF _Toc53514828 \h </w:instrText>
            </w:r>
            <w:r w:rsidR="00314A8B">
              <w:rPr>
                <w:noProof/>
                <w:webHidden/>
              </w:rPr>
            </w:r>
            <w:r w:rsidR="00314A8B">
              <w:rPr>
                <w:noProof/>
                <w:webHidden/>
              </w:rPr>
              <w:fldChar w:fldCharType="separate"/>
            </w:r>
            <w:r w:rsidR="00A9355B">
              <w:rPr>
                <w:noProof/>
                <w:webHidden/>
              </w:rPr>
              <w:t>30</w:t>
            </w:r>
            <w:r w:rsidR="00314A8B">
              <w:rPr>
                <w:noProof/>
                <w:webHidden/>
              </w:rPr>
              <w:fldChar w:fldCharType="end"/>
            </w:r>
          </w:hyperlink>
        </w:p>
        <w:p w14:paraId="0B7B8953" w14:textId="77777777" w:rsidR="00A9355B" w:rsidRDefault="00CD6DFA">
          <w:pPr>
            <w:pStyle w:val="TOC2"/>
            <w:tabs>
              <w:tab w:val="left" w:pos="1320"/>
              <w:tab w:val="right" w:leader="dot" w:pos="9350"/>
            </w:tabs>
            <w:rPr>
              <w:rFonts w:eastAsiaTheme="minorEastAsia"/>
              <w:noProof/>
              <w:szCs w:val="32"/>
              <w:lang w:bidi="bo-CN"/>
            </w:rPr>
          </w:pPr>
          <w:hyperlink w:anchor="_Toc53514829" w:history="1">
            <w:r w:rsidR="00A9355B" w:rsidRPr="00823346">
              <w:rPr>
                <w:rStyle w:val="Hyperlink"/>
                <w:rFonts w:ascii="Arial" w:hAnsi="Arial" w:cs="Arial"/>
                <w:noProof/>
              </w:rPr>
              <w:t>4.3.1.3.</w:t>
            </w:r>
            <w:r w:rsidR="00A9355B">
              <w:rPr>
                <w:rFonts w:eastAsiaTheme="minorEastAsia"/>
                <w:noProof/>
                <w:szCs w:val="32"/>
                <w:lang w:bidi="bo-CN"/>
              </w:rPr>
              <w:tab/>
            </w:r>
            <w:r w:rsidR="00A9355B" w:rsidRPr="00823346">
              <w:rPr>
                <w:rStyle w:val="Hyperlink"/>
                <w:rFonts w:ascii="Arial" w:hAnsi="Arial" w:cs="Arial"/>
                <w:noProof/>
              </w:rPr>
              <w:t>Notify consignment arrival date (Role)</w:t>
            </w:r>
            <w:r w:rsidR="00A9355B">
              <w:rPr>
                <w:noProof/>
                <w:webHidden/>
              </w:rPr>
              <w:tab/>
            </w:r>
            <w:r w:rsidR="00314A8B">
              <w:rPr>
                <w:noProof/>
                <w:webHidden/>
              </w:rPr>
              <w:fldChar w:fldCharType="begin"/>
            </w:r>
            <w:r w:rsidR="00A9355B">
              <w:rPr>
                <w:noProof/>
                <w:webHidden/>
              </w:rPr>
              <w:instrText xml:space="preserve"> PAGEREF _Toc53514829 \h </w:instrText>
            </w:r>
            <w:r w:rsidR="00314A8B">
              <w:rPr>
                <w:noProof/>
                <w:webHidden/>
              </w:rPr>
            </w:r>
            <w:r w:rsidR="00314A8B">
              <w:rPr>
                <w:noProof/>
                <w:webHidden/>
              </w:rPr>
              <w:fldChar w:fldCharType="separate"/>
            </w:r>
            <w:r w:rsidR="00A9355B">
              <w:rPr>
                <w:noProof/>
                <w:webHidden/>
              </w:rPr>
              <w:t>30</w:t>
            </w:r>
            <w:r w:rsidR="00314A8B">
              <w:rPr>
                <w:noProof/>
                <w:webHidden/>
              </w:rPr>
              <w:fldChar w:fldCharType="end"/>
            </w:r>
          </w:hyperlink>
        </w:p>
        <w:p w14:paraId="1D4FEE53" w14:textId="77777777" w:rsidR="00A9355B" w:rsidRDefault="00CD6DFA">
          <w:pPr>
            <w:pStyle w:val="TOC2"/>
            <w:tabs>
              <w:tab w:val="left" w:pos="1100"/>
              <w:tab w:val="right" w:leader="dot" w:pos="9350"/>
            </w:tabs>
            <w:rPr>
              <w:rFonts w:eastAsiaTheme="minorEastAsia"/>
              <w:noProof/>
              <w:szCs w:val="32"/>
              <w:lang w:bidi="bo-CN"/>
            </w:rPr>
          </w:pPr>
          <w:hyperlink w:anchor="_Toc53514830" w:history="1">
            <w:r w:rsidR="00A9355B" w:rsidRPr="00823346">
              <w:rPr>
                <w:rStyle w:val="Hyperlink"/>
                <w:rFonts w:ascii="Arial" w:hAnsi="Arial" w:cs="Arial"/>
                <w:noProof/>
              </w:rPr>
              <w:t>4.3.2.</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_Toc53514830 \h </w:instrText>
            </w:r>
            <w:r w:rsidR="00314A8B">
              <w:rPr>
                <w:noProof/>
                <w:webHidden/>
              </w:rPr>
            </w:r>
            <w:r w:rsidR="00314A8B">
              <w:rPr>
                <w:noProof/>
                <w:webHidden/>
              </w:rPr>
              <w:fldChar w:fldCharType="separate"/>
            </w:r>
            <w:r w:rsidR="00A9355B">
              <w:rPr>
                <w:noProof/>
                <w:webHidden/>
              </w:rPr>
              <w:t>30</w:t>
            </w:r>
            <w:r w:rsidR="00314A8B">
              <w:rPr>
                <w:noProof/>
                <w:webHidden/>
              </w:rPr>
              <w:fldChar w:fldCharType="end"/>
            </w:r>
          </w:hyperlink>
        </w:p>
        <w:p w14:paraId="1E76B055" w14:textId="77777777" w:rsidR="00A9355B" w:rsidRDefault="00CD6DFA">
          <w:pPr>
            <w:pStyle w:val="TOC2"/>
            <w:tabs>
              <w:tab w:val="left" w:pos="1320"/>
              <w:tab w:val="right" w:leader="dot" w:pos="9350"/>
            </w:tabs>
            <w:rPr>
              <w:rFonts w:eastAsiaTheme="minorEastAsia"/>
              <w:noProof/>
              <w:szCs w:val="32"/>
              <w:lang w:bidi="bo-CN"/>
            </w:rPr>
          </w:pPr>
          <w:hyperlink w:anchor="_Toc53514831" w:history="1">
            <w:r w:rsidR="00A9355B" w:rsidRPr="00823346">
              <w:rPr>
                <w:rStyle w:val="Hyperlink"/>
                <w:rFonts w:ascii="Arial" w:hAnsi="Arial" w:cs="Arial"/>
                <w:noProof/>
              </w:rPr>
              <w:t>4.3.2.1.</w:t>
            </w:r>
            <w:r w:rsidR="00A9355B">
              <w:rPr>
                <w:rFonts w:eastAsiaTheme="minorEastAsia"/>
                <w:noProof/>
                <w:szCs w:val="32"/>
                <w:lang w:bidi="bo-CN"/>
              </w:rPr>
              <w:tab/>
            </w:r>
            <w:r w:rsidR="00A9355B" w:rsidRPr="00823346">
              <w:rPr>
                <w:rStyle w:val="Hyperlink"/>
                <w:rFonts w:ascii="Arial" w:hAnsi="Arial" w:cs="Arial"/>
                <w:noProof/>
              </w:rPr>
              <w:t>Verify/Reject (Role)</w:t>
            </w:r>
            <w:r w:rsidR="00A9355B">
              <w:rPr>
                <w:noProof/>
                <w:webHidden/>
              </w:rPr>
              <w:tab/>
            </w:r>
            <w:r w:rsidR="00314A8B">
              <w:rPr>
                <w:noProof/>
                <w:webHidden/>
              </w:rPr>
              <w:fldChar w:fldCharType="begin"/>
            </w:r>
            <w:r w:rsidR="00A9355B">
              <w:rPr>
                <w:noProof/>
                <w:webHidden/>
              </w:rPr>
              <w:instrText xml:space="preserve"> PAGEREF _Toc53514831 \h </w:instrText>
            </w:r>
            <w:r w:rsidR="00314A8B">
              <w:rPr>
                <w:noProof/>
                <w:webHidden/>
              </w:rPr>
            </w:r>
            <w:r w:rsidR="00314A8B">
              <w:rPr>
                <w:noProof/>
                <w:webHidden/>
              </w:rPr>
              <w:fldChar w:fldCharType="separate"/>
            </w:r>
            <w:r w:rsidR="00A9355B">
              <w:rPr>
                <w:noProof/>
                <w:webHidden/>
              </w:rPr>
              <w:t>30</w:t>
            </w:r>
            <w:r w:rsidR="00314A8B">
              <w:rPr>
                <w:noProof/>
                <w:webHidden/>
              </w:rPr>
              <w:fldChar w:fldCharType="end"/>
            </w:r>
          </w:hyperlink>
        </w:p>
        <w:p w14:paraId="4A577FF9" w14:textId="77777777" w:rsidR="00A9355B" w:rsidRDefault="00CD6DFA">
          <w:pPr>
            <w:pStyle w:val="TOC2"/>
            <w:tabs>
              <w:tab w:val="left" w:pos="1320"/>
              <w:tab w:val="right" w:leader="dot" w:pos="9350"/>
            </w:tabs>
            <w:rPr>
              <w:rFonts w:eastAsiaTheme="minorEastAsia"/>
              <w:noProof/>
              <w:szCs w:val="32"/>
              <w:lang w:bidi="bo-CN"/>
            </w:rPr>
          </w:pPr>
          <w:hyperlink w:anchor="_Toc53514832" w:history="1">
            <w:r w:rsidR="00A9355B" w:rsidRPr="00823346">
              <w:rPr>
                <w:rStyle w:val="Hyperlink"/>
                <w:rFonts w:ascii="Arial" w:hAnsi="Arial" w:cs="Arial"/>
                <w:noProof/>
              </w:rPr>
              <w:t>4.3.2.2.</w:t>
            </w:r>
            <w:r w:rsidR="00A9355B">
              <w:rPr>
                <w:rFonts w:eastAsiaTheme="minorEastAsia"/>
                <w:noProof/>
                <w:szCs w:val="32"/>
                <w:lang w:bidi="bo-CN"/>
              </w:rPr>
              <w:tab/>
            </w:r>
            <w:r w:rsidR="00A9355B" w:rsidRPr="00823346">
              <w:rPr>
                <w:rStyle w:val="Hyperlink"/>
                <w:rFonts w:ascii="Arial" w:hAnsi="Arial" w:cs="Arial"/>
                <w:noProof/>
              </w:rPr>
              <w:t>Issue import permit (Role)</w:t>
            </w:r>
            <w:r w:rsidR="00A9355B">
              <w:rPr>
                <w:noProof/>
                <w:webHidden/>
              </w:rPr>
              <w:tab/>
            </w:r>
            <w:r w:rsidR="00314A8B">
              <w:rPr>
                <w:noProof/>
                <w:webHidden/>
              </w:rPr>
              <w:fldChar w:fldCharType="begin"/>
            </w:r>
            <w:r w:rsidR="00A9355B">
              <w:rPr>
                <w:noProof/>
                <w:webHidden/>
              </w:rPr>
              <w:instrText xml:space="preserve"> PAGEREF _Toc53514832 \h </w:instrText>
            </w:r>
            <w:r w:rsidR="00314A8B">
              <w:rPr>
                <w:noProof/>
                <w:webHidden/>
              </w:rPr>
            </w:r>
            <w:r w:rsidR="00314A8B">
              <w:rPr>
                <w:noProof/>
                <w:webHidden/>
              </w:rPr>
              <w:fldChar w:fldCharType="separate"/>
            </w:r>
            <w:r w:rsidR="00A9355B">
              <w:rPr>
                <w:noProof/>
                <w:webHidden/>
              </w:rPr>
              <w:t>31</w:t>
            </w:r>
            <w:r w:rsidR="00314A8B">
              <w:rPr>
                <w:noProof/>
                <w:webHidden/>
              </w:rPr>
              <w:fldChar w:fldCharType="end"/>
            </w:r>
          </w:hyperlink>
        </w:p>
        <w:p w14:paraId="19D55E28" w14:textId="77777777" w:rsidR="00A9355B" w:rsidRDefault="00CD6DFA">
          <w:pPr>
            <w:pStyle w:val="TOC2"/>
            <w:tabs>
              <w:tab w:val="left" w:pos="1100"/>
              <w:tab w:val="right" w:leader="dot" w:pos="9350"/>
            </w:tabs>
            <w:rPr>
              <w:rFonts w:eastAsiaTheme="minorEastAsia"/>
              <w:noProof/>
              <w:szCs w:val="32"/>
              <w:lang w:bidi="bo-CN"/>
            </w:rPr>
          </w:pPr>
          <w:hyperlink w:anchor="_Toc53514833" w:history="1">
            <w:r w:rsidR="00A9355B" w:rsidRPr="00823346">
              <w:rPr>
                <w:rStyle w:val="Hyperlink"/>
                <w:rFonts w:ascii="Arial" w:hAnsi="Arial" w:cs="Arial"/>
                <w:noProof/>
              </w:rPr>
              <w:t>4.3.3.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_Toc53514833 \h </w:instrText>
            </w:r>
            <w:r w:rsidR="00314A8B">
              <w:rPr>
                <w:noProof/>
                <w:webHidden/>
              </w:rPr>
            </w:r>
            <w:r w:rsidR="00314A8B">
              <w:rPr>
                <w:noProof/>
                <w:webHidden/>
              </w:rPr>
              <w:fldChar w:fldCharType="separate"/>
            </w:r>
            <w:r w:rsidR="00A9355B">
              <w:rPr>
                <w:noProof/>
                <w:webHidden/>
              </w:rPr>
              <w:t>31</w:t>
            </w:r>
            <w:r w:rsidR="00314A8B">
              <w:rPr>
                <w:noProof/>
                <w:webHidden/>
              </w:rPr>
              <w:fldChar w:fldCharType="end"/>
            </w:r>
          </w:hyperlink>
        </w:p>
        <w:p w14:paraId="2989F12F" w14:textId="77777777" w:rsidR="00A9355B" w:rsidRDefault="00CD6DFA">
          <w:pPr>
            <w:pStyle w:val="TOC2"/>
            <w:tabs>
              <w:tab w:val="left" w:pos="1320"/>
              <w:tab w:val="right" w:leader="dot" w:pos="9350"/>
            </w:tabs>
            <w:rPr>
              <w:rFonts w:eastAsiaTheme="minorEastAsia"/>
              <w:noProof/>
              <w:szCs w:val="32"/>
              <w:lang w:bidi="bo-CN"/>
            </w:rPr>
          </w:pPr>
          <w:hyperlink w:anchor="_Toc53514834" w:history="1">
            <w:r w:rsidR="00A9355B" w:rsidRPr="00823346">
              <w:rPr>
                <w:rStyle w:val="Hyperlink"/>
                <w:rFonts w:ascii="Arial" w:hAnsi="Arial" w:cs="Arial"/>
                <w:noProof/>
              </w:rPr>
              <w:t>4.3.3.1.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_Toc53514834 \h </w:instrText>
            </w:r>
            <w:r w:rsidR="00314A8B">
              <w:rPr>
                <w:noProof/>
                <w:webHidden/>
              </w:rPr>
            </w:r>
            <w:r w:rsidR="00314A8B">
              <w:rPr>
                <w:noProof/>
                <w:webHidden/>
              </w:rPr>
              <w:fldChar w:fldCharType="separate"/>
            </w:r>
            <w:r w:rsidR="00A9355B">
              <w:rPr>
                <w:noProof/>
                <w:webHidden/>
              </w:rPr>
              <w:t>31</w:t>
            </w:r>
            <w:r w:rsidR="00314A8B">
              <w:rPr>
                <w:noProof/>
                <w:webHidden/>
              </w:rPr>
              <w:fldChar w:fldCharType="end"/>
            </w:r>
          </w:hyperlink>
        </w:p>
        <w:p w14:paraId="2BF66AF2" w14:textId="77777777" w:rsidR="00A9355B" w:rsidRDefault="00CD6DFA">
          <w:pPr>
            <w:pStyle w:val="TOC1"/>
            <w:tabs>
              <w:tab w:val="left" w:pos="440"/>
              <w:tab w:val="right" w:leader="dot" w:pos="9350"/>
            </w:tabs>
            <w:rPr>
              <w:rFonts w:eastAsiaTheme="minorEastAsia"/>
              <w:noProof/>
              <w:szCs w:val="32"/>
              <w:lang w:bidi="bo-CN"/>
            </w:rPr>
          </w:pPr>
          <w:hyperlink w:anchor="_Toc53514835" w:history="1">
            <w:r w:rsidR="00A9355B" w:rsidRPr="00823346">
              <w:rPr>
                <w:rStyle w:val="Hyperlink"/>
                <w:rFonts w:ascii="Arial" w:hAnsi="Arial" w:cs="Arial"/>
                <w:noProof/>
              </w:rPr>
              <w:t>5.</w:t>
            </w:r>
            <w:r w:rsidR="00A9355B">
              <w:rPr>
                <w:rFonts w:eastAsiaTheme="minorEastAsia"/>
                <w:noProof/>
                <w:szCs w:val="32"/>
                <w:lang w:bidi="bo-CN"/>
              </w:rPr>
              <w:tab/>
            </w:r>
            <w:r w:rsidR="00A9355B" w:rsidRPr="00823346">
              <w:rPr>
                <w:rStyle w:val="Hyperlink"/>
                <w:rFonts w:ascii="Arial" w:hAnsi="Arial" w:cs="Arial"/>
                <w:noProof/>
              </w:rPr>
              <w:t>Import of Livestock product</w:t>
            </w:r>
            <w:r w:rsidR="00A9355B">
              <w:rPr>
                <w:noProof/>
                <w:webHidden/>
              </w:rPr>
              <w:tab/>
            </w:r>
            <w:r w:rsidR="00314A8B">
              <w:rPr>
                <w:noProof/>
                <w:webHidden/>
              </w:rPr>
              <w:fldChar w:fldCharType="begin"/>
            </w:r>
            <w:r w:rsidR="00A9355B">
              <w:rPr>
                <w:noProof/>
                <w:webHidden/>
              </w:rPr>
              <w:instrText xml:space="preserve"> PAGEREF _Toc53514835 \h </w:instrText>
            </w:r>
            <w:r w:rsidR="00314A8B">
              <w:rPr>
                <w:noProof/>
                <w:webHidden/>
              </w:rPr>
            </w:r>
            <w:r w:rsidR="00314A8B">
              <w:rPr>
                <w:noProof/>
                <w:webHidden/>
              </w:rPr>
              <w:fldChar w:fldCharType="separate"/>
            </w:r>
            <w:r w:rsidR="00A9355B">
              <w:rPr>
                <w:noProof/>
                <w:webHidden/>
              </w:rPr>
              <w:t>32</w:t>
            </w:r>
            <w:r w:rsidR="00314A8B">
              <w:rPr>
                <w:noProof/>
                <w:webHidden/>
              </w:rPr>
              <w:fldChar w:fldCharType="end"/>
            </w:r>
          </w:hyperlink>
        </w:p>
        <w:p w14:paraId="27719BB5" w14:textId="77777777" w:rsidR="00A9355B" w:rsidRDefault="00CD6DFA">
          <w:pPr>
            <w:pStyle w:val="TOC2"/>
            <w:tabs>
              <w:tab w:val="left" w:pos="880"/>
              <w:tab w:val="right" w:leader="dot" w:pos="9350"/>
            </w:tabs>
            <w:rPr>
              <w:rFonts w:eastAsiaTheme="minorEastAsia"/>
              <w:noProof/>
              <w:szCs w:val="32"/>
              <w:lang w:bidi="bo-CN"/>
            </w:rPr>
          </w:pPr>
          <w:hyperlink w:anchor="_Toc53514836" w:history="1">
            <w:r w:rsidR="00A9355B" w:rsidRPr="00823346">
              <w:rPr>
                <w:rStyle w:val="Hyperlink"/>
                <w:rFonts w:ascii="Arial" w:hAnsi="Arial" w:cs="Arial"/>
                <w:noProof/>
              </w:rPr>
              <w:t>5.1.</w:t>
            </w:r>
            <w:r w:rsidR="00A9355B">
              <w:rPr>
                <w:rFonts w:eastAsiaTheme="minorEastAsia"/>
                <w:noProof/>
                <w:szCs w:val="32"/>
                <w:lang w:bidi="bo-CN"/>
              </w:rPr>
              <w:tab/>
            </w:r>
            <w:r w:rsidR="00A9355B" w:rsidRPr="00823346">
              <w:rPr>
                <w:rStyle w:val="Hyperlink"/>
                <w:rFonts w:ascii="Arial" w:hAnsi="Arial" w:cs="Arial"/>
                <w:noProof/>
              </w:rPr>
              <w:t>Service Name: Import of Livestock product</w:t>
            </w:r>
            <w:r w:rsidR="00A9355B">
              <w:rPr>
                <w:noProof/>
                <w:webHidden/>
              </w:rPr>
              <w:tab/>
            </w:r>
            <w:r w:rsidR="00314A8B">
              <w:rPr>
                <w:noProof/>
                <w:webHidden/>
              </w:rPr>
              <w:fldChar w:fldCharType="begin"/>
            </w:r>
            <w:r w:rsidR="00A9355B">
              <w:rPr>
                <w:noProof/>
                <w:webHidden/>
              </w:rPr>
              <w:instrText xml:space="preserve"> PAGEREF _Toc53514836 \h </w:instrText>
            </w:r>
            <w:r w:rsidR="00314A8B">
              <w:rPr>
                <w:noProof/>
                <w:webHidden/>
              </w:rPr>
            </w:r>
            <w:r w:rsidR="00314A8B">
              <w:rPr>
                <w:noProof/>
                <w:webHidden/>
              </w:rPr>
              <w:fldChar w:fldCharType="separate"/>
            </w:r>
            <w:r w:rsidR="00A9355B">
              <w:rPr>
                <w:noProof/>
                <w:webHidden/>
              </w:rPr>
              <w:t>32</w:t>
            </w:r>
            <w:r w:rsidR="00314A8B">
              <w:rPr>
                <w:noProof/>
                <w:webHidden/>
              </w:rPr>
              <w:fldChar w:fldCharType="end"/>
            </w:r>
          </w:hyperlink>
        </w:p>
        <w:p w14:paraId="4C6F47C5" w14:textId="77777777" w:rsidR="00A9355B" w:rsidRDefault="00CD6DFA">
          <w:pPr>
            <w:pStyle w:val="TOC2"/>
            <w:tabs>
              <w:tab w:val="left" w:pos="880"/>
              <w:tab w:val="right" w:leader="dot" w:pos="9350"/>
            </w:tabs>
            <w:rPr>
              <w:rFonts w:eastAsiaTheme="minorEastAsia"/>
              <w:noProof/>
              <w:szCs w:val="32"/>
              <w:lang w:bidi="bo-CN"/>
            </w:rPr>
          </w:pPr>
          <w:hyperlink w:anchor="_Toc53514837" w:history="1">
            <w:r w:rsidR="00A9355B" w:rsidRPr="00823346">
              <w:rPr>
                <w:rStyle w:val="Hyperlink"/>
                <w:rFonts w:cstheme="minorHAnsi"/>
                <w:noProof/>
              </w:rPr>
              <w:t>5.2.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_Toc53514837 \h </w:instrText>
            </w:r>
            <w:r w:rsidR="00314A8B">
              <w:rPr>
                <w:noProof/>
                <w:webHidden/>
              </w:rPr>
            </w:r>
            <w:r w:rsidR="00314A8B">
              <w:rPr>
                <w:noProof/>
                <w:webHidden/>
              </w:rPr>
              <w:fldChar w:fldCharType="separate"/>
            </w:r>
            <w:r w:rsidR="00A9355B">
              <w:rPr>
                <w:noProof/>
                <w:webHidden/>
              </w:rPr>
              <w:t>32</w:t>
            </w:r>
            <w:r w:rsidR="00314A8B">
              <w:rPr>
                <w:noProof/>
                <w:webHidden/>
              </w:rPr>
              <w:fldChar w:fldCharType="end"/>
            </w:r>
          </w:hyperlink>
        </w:p>
        <w:p w14:paraId="64212250" w14:textId="77777777" w:rsidR="00A9355B" w:rsidRDefault="00CD6DFA">
          <w:pPr>
            <w:pStyle w:val="TOC2"/>
            <w:tabs>
              <w:tab w:val="left" w:pos="880"/>
              <w:tab w:val="right" w:leader="dot" w:pos="9350"/>
            </w:tabs>
            <w:rPr>
              <w:rFonts w:eastAsiaTheme="minorEastAsia"/>
              <w:noProof/>
              <w:szCs w:val="32"/>
              <w:lang w:bidi="bo-CN"/>
            </w:rPr>
          </w:pPr>
          <w:hyperlink w:anchor="_Toc53514839" w:history="1">
            <w:r w:rsidR="00A9355B" w:rsidRPr="00823346">
              <w:rPr>
                <w:rStyle w:val="Hyperlink"/>
                <w:rFonts w:ascii="Arial" w:hAnsi="Arial" w:cs="Arial"/>
                <w:noProof/>
              </w:rPr>
              <w:t>5.3.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_Toc53514839 \h </w:instrText>
            </w:r>
            <w:r w:rsidR="00314A8B">
              <w:rPr>
                <w:noProof/>
                <w:webHidden/>
              </w:rPr>
            </w:r>
            <w:r w:rsidR="00314A8B">
              <w:rPr>
                <w:noProof/>
                <w:webHidden/>
              </w:rPr>
              <w:fldChar w:fldCharType="separate"/>
            </w:r>
            <w:r w:rsidR="00A9355B">
              <w:rPr>
                <w:noProof/>
                <w:webHidden/>
              </w:rPr>
              <w:t>32</w:t>
            </w:r>
            <w:r w:rsidR="00314A8B">
              <w:rPr>
                <w:noProof/>
                <w:webHidden/>
              </w:rPr>
              <w:fldChar w:fldCharType="end"/>
            </w:r>
          </w:hyperlink>
        </w:p>
        <w:p w14:paraId="662E376B" w14:textId="77777777" w:rsidR="00A9355B" w:rsidRDefault="00CD6DFA">
          <w:pPr>
            <w:pStyle w:val="TOC2"/>
            <w:tabs>
              <w:tab w:val="left" w:pos="1100"/>
              <w:tab w:val="right" w:leader="dot" w:pos="9350"/>
            </w:tabs>
            <w:rPr>
              <w:rFonts w:eastAsiaTheme="minorEastAsia"/>
              <w:noProof/>
              <w:szCs w:val="32"/>
              <w:lang w:bidi="bo-CN"/>
            </w:rPr>
          </w:pPr>
          <w:hyperlink w:anchor="_Toc53514840" w:history="1">
            <w:r w:rsidR="00A9355B" w:rsidRPr="00823346">
              <w:rPr>
                <w:rStyle w:val="Hyperlink"/>
                <w:rFonts w:ascii="Arial" w:hAnsi="Arial" w:cs="Arial"/>
                <w:noProof/>
              </w:rPr>
              <w:t>5.3.1.</w:t>
            </w:r>
            <w:r w:rsidR="00A9355B">
              <w:rPr>
                <w:rFonts w:eastAsiaTheme="minorEastAsia"/>
                <w:noProof/>
                <w:szCs w:val="32"/>
                <w:lang w:bidi="bo-CN"/>
              </w:rPr>
              <w:tab/>
            </w:r>
            <w:r w:rsidR="00A9355B" w:rsidRPr="00823346">
              <w:rPr>
                <w:rStyle w:val="Hyperlink"/>
                <w:rFonts w:ascii="Arial" w:hAnsi="Arial" w:cs="Arial"/>
                <w:noProof/>
              </w:rPr>
              <w:t>LiveStock Product Importer (User)</w:t>
            </w:r>
            <w:r w:rsidR="00A9355B">
              <w:rPr>
                <w:noProof/>
                <w:webHidden/>
              </w:rPr>
              <w:tab/>
            </w:r>
            <w:r w:rsidR="00314A8B">
              <w:rPr>
                <w:noProof/>
                <w:webHidden/>
              </w:rPr>
              <w:fldChar w:fldCharType="begin"/>
            </w:r>
            <w:r w:rsidR="00A9355B">
              <w:rPr>
                <w:noProof/>
                <w:webHidden/>
              </w:rPr>
              <w:instrText xml:space="preserve"> PAGEREF _Toc53514840 \h </w:instrText>
            </w:r>
            <w:r w:rsidR="00314A8B">
              <w:rPr>
                <w:noProof/>
                <w:webHidden/>
              </w:rPr>
            </w:r>
            <w:r w:rsidR="00314A8B">
              <w:rPr>
                <w:noProof/>
                <w:webHidden/>
              </w:rPr>
              <w:fldChar w:fldCharType="separate"/>
            </w:r>
            <w:r w:rsidR="00A9355B">
              <w:rPr>
                <w:noProof/>
                <w:webHidden/>
              </w:rPr>
              <w:t>32</w:t>
            </w:r>
            <w:r w:rsidR="00314A8B">
              <w:rPr>
                <w:noProof/>
                <w:webHidden/>
              </w:rPr>
              <w:fldChar w:fldCharType="end"/>
            </w:r>
          </w:hyperlink>
        </w:p>
        <w:p w14:paraId="1610F457" w14:textId="77777777" w:rsidR="00A9355B" w:rsidRDefault="00CD6DFA">
          <w:pPr>
            <w:pStyle w:val="TOC2"/>
            <w:tabs>
              <w:tab w:val="left" w:pos="1320"/>
              <w:tab w:val="right" w:leader="dot" w:pos="9350"/>
            </w:tabs>
            <w:rPr>
              <w:rFonts w:eastAsiaTheme="minorEastAsia"/>
              <w:noProof/>
              <w:szCs w:val="32"/>
              <w:lang w:bidi="bo-CN"/>
            </w:rPr>
          </w:pPr>
          <w:hyperlink w:anchor="_Toc53514841" w:history="1">
            <w:r w:rsidR="00A9355B" w:rsidRPr="00823346">
              <w:rPr>
                <w:rStyle w:val="Hyperlink"/>
                <w:rFonts w:ascii="Arial" w:hAnsi="Arial" w:cs="Arial"/>
                <w:noProof/>
              </w:rPr>
              <w:t>5.3.1.1.</w:t>
            </w:r>
            <w:r w:rsidR="00A9355B">
              <w:rPr>
                <w:rFonts w:eastAsiaTheme="minorEastAsia"/>
                <w:noProof/>
                <w:szCs w:val="32"/>
                <w:lang w:bidi="bo-CN"/>
              </w:rPr>
              <w:tab/>
            </w:r>
            <w:r w:rsidR="00A9355B" w:rsidRPr="00823346">
              <w:rPr>
                <w:rStyle w:val="Hyperlink"/>
                <w:rFonts w:ascii="Arial" w:hAnsi="Arial" w:cs="Arial"/>
                <w:noProof/>
              </w:rPr>
              <w:t>Apply import permit (Role)</w:t>
            </w:r>
            <w:r w:rsidR="00A9355B">
              <w:rPr>
                <w:noProof/>
                <w:webHidden/>
              </w:rPr>
              <w:tab/>
            </w:r>
            <w:r w:rsidR="00314A8B">
              <w:rPr>
                <w:noProof/>
                <w:webHidden/>
              </w:rPr>
              <w:fldChar w:fldCharType="begin"/>
            </w:r>
            <w:r w:rsidR="00A9355B">
              <w:rPr>
                <w:noProof/>
                <w:webHidden/>
              </w:rPr>
              <w:instrText xml:space="preserve"> PAGEREF _Toc53514841 \h </w:instrText>
            </w:r>
            <w:r w:rsidR="00314A8B">
              <w:rPr>
                <w:noProof/>
                <w:webHidden/>
              </w:rPr>
            </w:r>
            <w:r w:rsidR="00314A8B">
              <w:rPr>
                <w:noProof/>
                <w:webHidden/>
              </w:rPr>
              <w:fldChar w:fldCharType="separate"/>
            </w:r>
            <w:r w:rsidR="00A9355B">
              <w:rPr>
                <w:noProof/>
                <w:webHidden/>
              </w:rPr>
              <w:t>32</w:t>
            </w:r>
            <w:r w:rsidR="00314A8B">
              <w:rPr>
                <w:noProof/>
                <w:webHidden/>
              </w:rPr>
              <w:fldChar w:fldCharType="end"/>
            </w:r>
          </w:hyperlink>
        </w:p>
        <w:p w14:paraId="237A79BC" w14:textId="77777777" w:rsidR="00A9355B" w:rsidRDefault="00CD6DFA">
          <w:pPr>
            <w:pStyle w:val="TOC2"/>
            <w:tabs>
              <w:tab w:val="left" w:pos="1320"/>
              <w:tab w:val="right" w:leader="dot" w:pos="9350"/>
            </w:tabs>
            <w:rPr>
              <w:rFonts w:eastAsiaTheme="minorEastAsia"/>
              <w:noProof/>
              <w:szCs w:val="32"/>
              <w:lang w:bidi="bo-CN"/>
            </w:rPr>
          </w:pPr>
          <w:hyperlink w:anchor="_Toc53514842" w:history="1">
            <w:r w:rsidR="00A9355B" w:rsidRPr="00823346">
              <w:rPr>
                <w:rStyle w:val="Hyperlink"/>
                <w:rFonts w:ascii="Arial" w:hAnsi="Arial" w:cs="Arial"/>
                <w:noProof/>
              </w:rPr>
              <w:t>5.3.1.2.</w:t>
            </w:r>
            <w:r w:rsidR="00A9355B">
              <w:rPr>
                <w:rFonts w:eastAsiaTheme="minorEastAsia"/>
                <w:noProof/>
                <w:szCs w:val="32"/>
                <w:lang w:bidi="bo-CN"/>
              </w:rPr>
              <w:tab/>
            </w:r>
            <w:r w:rsidR="00A9355B" w:rsidRPr="00823346">
              <w:rPr>
                <w:rStyle w:val="Hyperlink"/>
                <w:rFonts w:ascii="Arial" w:hAnsi="Arial" w:cs="Arial"/>
                <w:noProof/>
              </w:rPr>
              <w:t>Response for verification (Role)</w:t>
            </w:r>
            <w:r w:rsidR="00A9355B">
              <w:rPr>
                <w:noProof/>
                <w:webHidden/>
              </w:rPr>
              <w:tab/>
            </w:r>
            <w:r w:rsidR="00314A8B">
              <w:rPr>
                <w:noProof/>
                <w:webHidden/>
              </w:rPr>
              <w:fldChar w:fldCharType="begin"/>
            </w:r>
            <w:r w:rsidR="00A9355B">
              <w:rPr>
                <w:noProof/>
                <w:webHidden/>
              </w:rPr>
              <w:instrText xml:space="preserve"> PAGEREF _Toc53514842 \h </w:instrText>
            </w:r>
            <w:r w:rsidR="00314A8B">
              <w:rPr>
                <w:noProof/>
                <w:webHidden/>
              </w:rPr>
            </w:r>
            <w:r w:rsidR="00314A8B">
              <w:rPr>
                <w:noProof/>
                <w:webHidden/>
              </w:rPr>
              <w:fldChar w:fldCharType="separate"/>
            </w:r>
            <w:r w:rsidR="00A9355B">
              <w:rPr>
                <w:noProof/>
                <w:webHidden/>
              </w:rPr>
              <w:t>35</w:t>
            </w:r>
            <w:r w:rsidR="00314A8B">
              <w:rPr>
                <w:noProof/>
                <w:webHidden/>
              </w:rPr>
              <w:fldChar w:fldCharType="end"/>
            </w:r>
          </w:hyperlink>
        </w:p>
        <w:p w14:paraId="2C9CE9C1" w14:textId="77777777" w:rsidR="00A9355B" w:rsidRDefault="00CD6DFA">
          <w:pPr>
            <w:pStyle w:val="TOC2"/>
            <w:tabs>
              <w:tab w:val="left" w:pos="1320"/>
              <w:tab w:val="right" w:leader="dot" w:pos="9350"/>
            </w:tabs>
            <w:rPr>
              <w:rFonts w:eastAsiaTheme="minorEastAsia"/>
              <w:noProof/>
              <w:szCs w:val="32"/>
              <w:lang w:bidi="bo-CN"/>
            </w:rPr>
          </w:pPr>
          <w:hyperlink w:anchor="_Toc53514843" w:history="1">
            <w:r w:rsidR="00A9355B" w:rsidRPr="00823346">
              <w:rPr>
                <w:rStyle w:val="Hyperlink"/>
                <w:rFonts w:ascii="Arial" w:hAnsi="Arial" w:cs="Arial"/>
                <w:noProof/>
              </w:rPr>
              <w:t>5.3.1.3.</w:t>
            </w:r>
            <w:r w:rsidR="00A9355B">
              <w:rPr>
                <w:rFonts w:eastAsiaTheme="minorEastAsia"/>
                <w:noProof/>
                <w:szCs w:val="32"/>
                <w:lang w:bidi="bo-CN"/>
              </w:rPr>
              <w:tab/>
            </w:r>
            <w:r w:rsidR="00A9355B" w:rsidRPr="00823346">
              <w:rPr>
                <w:rStyle w:val="Hyperlink"/>
                <w:rFonts w:ascii="Arial" w:hAnsi="Arial" w:cs="Arial"/>
                <w:noProof/>
              </w:rPr>
              <w:t>Notify consignment arrival date (Role)</w:t>
            </w:r>
            <w:r w:rsidR="00A9355B">
              <w:rPr>
                <w:noProof/>
                <w:webHidden/>
              </w:rPr>
              <w:tab/>
            </w:r>
            <w:r w:rsidR="00314A8B">
              <w:rPr>
                <w:noProof/>
                <w:webHidden/>
              </w:rPr>
              <w:fldChar w:fldCharType="begin"/>
            </w:r>
            <w:r w:rsidR="00A9355B">
              <w:rPr>
                <w:noProof/>
                <w:webHidden/>
              </w:rPr>
              <w:instrText xml:space="preserve"> PAGEREF _Toc53514843 \h </w:instrText>
            </w:r>
            <w:r w:rsidR="00314A8B">
              <w:rPr>
                <w:noProof/>
                <w:webHidden/>
              </w:rPr>
            </w:r>
            <w:r w:rsidR="00314A8B">
              <w:rPr>
                <w:noProof/>
                <w:webHidden/>
              </w:rPr>
              <w:fldChar w:fldCharType="separate"/>
            </w:r>
            <w:r w:rsidR="00A9355B">
              <w:rPr>
                <w:noProof/>
                <w:webHidden/>
              </w:rPr>
              <w:t>35</w:t>
            </w:r>
            <w:r w:rsidR="00314A8B">
              <w:rPr>
                <w:noProof/>
                <w:webHidden/>
              </w:rPr>
              <w:fldChar w:fldCharType="end"/>
            </w:r>
          </w:hyperlink>
        </w:p>
        <w:p w14:paraId="1AC05D65" w14:textId="77777777" w:rsidR="00A9355B" w:rsidRDefault="00CD6DFA">
          <w:pPr>
            <w:pStyle w:val="TOC2"/>
            <w:tabs>
              <w:tab w:val="left" w:pos="1100"/>
              <w:tab w:val="right" w:leader="dot" w:pos="9350"/>
            </w:tabs>
            <w:rPr>
              <w:rFonts w:eastAsiaTheme="minorEastAsia"/>
              <w:noProof/>
              <w:szCs w:val="32"/>
              <w:lang w:bidi="bo-CN"/>
            </w:rPr>
          </w:pPr>
          <w:hyperlink w:anchor="_Toc53514844" w:history="1">
            <w:r w:rsidR="00A9355B" w:rsidRPr="00823346">
              <w:rPr>
                <w:rStyle w:val="Hyperlink"/>
                <w:rFonts w:cstheme="minorHAnsi"/>
                <w:noProof/>
              </w:rPr>
              <w:t>5.3.2.</w:t>
            </w:r>
            <w:r w:rsidR="00A9355B">
              <w:rPr>
                <w:rFonts w:eastAsiaTheme="minorEastAsia"/>
                <w:noProof/>
                <w:szCs w:val="32"/>
                <w:lang w:bidi="bo-CN"/>
              </w:rPr>
              <w:tab/>
            </w:r>
            <w:r w:rsidR="00A9355B" w:rsidRPr="00823346">
              <w:rPr>
                <w:rStyle w:val="Hyperlink"/>
                <w:rFonts w:cstheme="minorHAnsi"/>
                <w:noProof/>
              </w:rPr>
              <w:t>BAFRA HQ (User)</w:t>
            </w:r>
            <w:r w:rsidR="00A9355B">
              <w:rPr>
                <w:noProof/>
                <w:webHidden/>
              </w:rPr>
              <w:tab/>
            </w:r>
            <w:r w:rsidR="00314A8B">
              <w:rPr>
                <w:noProof/>
                <w:webHidden/>
              </w:rPr>
              <w:fldChar w:fldCharType="begin"/>
            </w:r>
            <w:r w:rsidR="00A9355B">
              <w:rPr>
                <w:noProof/>
                <w:webHidden/>
              </w:rPr>
              <w:instrText xml:space="preserve"> PAGEREF _Toc53514844 \h </w:instrText>
            </w:r>
            <w:r w:rsidR="00314A8B">
              <w:rPr>
                <w:noProof/>
                <w:webHidden/>
              </w:rPr>
            </w:r>
            <w:r w:rsidR="00314A8B">
              <w:rPr>
                <w:noProof/>
                <w:webHidden/>
              </w:rPr>
              <w:fldChar w:fldCharType="separate"/>
            </w:r>
            <w:r w:rsidR="00A9355B">
              <w:rPr>
                <w:noProof/>
                <w:webHidden/>
              </w:rPr>
              <w:t>36</w:t>
            </w:r>
            <w:r w:rsidR="00314A8B">
              <w:rPr>
                <w:noProof/>
                <w:webHidden/>
              </w:rPr>
              <w:fldChar w:fldCharType="end"/>
            </w:r>
          </w:hyperlink>
        </w:p>
        <w:p w14:paraId="60CB9BB8" w14:textId="77777777" w:rsidR="00A9355B" w:rsidRDefault="00CD6DFA">
          <w:pPr>
            <w:pStyle w:val="TOC2"/>
            <w:tabs>
              <w:tab w:val="left" w:pos="1320"/>
              <w:tab w:val="right" w:leader="dot" w:pos="9350"/>
            </w:tabs>
            <w:rPr>
              <w:rFonts w:eastAsiaTheme="minorEastAsia"/>
              <w:noProof/>
              <w:szCs w:val="32"/>
              <w:lang w:bidi="bo-CN"/>
            </w:rPr>
          </w:pPr>
          <w:hyperlink w:anchor="_Toc53514845" w:history="1">
            <w:r w:rsidR="00A9355B" w:rsidRPr="00823346">
              <w:rPr>
                <w:rStyle w:val="Hyperlink"/>
                <w:rFonts w:cstheme="minorHAnsi"/>
                <w:noProof/>
              </w:rPr>
              <w:t>5.3.2.1.</w:t>
            </w:r>
            <w:r w:rsidR="00A9355B">
              <w:rPr>
                <w:rFonts w:eastAsiaTheme="minorEastAsia"/>
                <w:noProof/>
                <w:szCs w:val="32"/>
                <w:lang w:bidi="bo-CN"/>
              </w:rPr>
              <w:tab/>
            </w:r>
            <w:r w:rsidR="00A9355B" w:rsidRPr="00823346">
              <w:rPr>
                <w:rStyle w:val="Hyperlink"/>
                <w:rFonts w:cstheme="minorHAnsi"/>
                <w:noProof/>
              </w:rPr>
              <w:t>Verify/Reject (Role)</w:t>
            </w:r>
            <w:r w:rsidR="00A9355B">
              <w:rPr>
                <w:noProof/>
                <w:webHidden/>
              </w:rPr>
              <w:tab/>
            </w:r>
            <w:r w:rsidR="00314A8B">
              <w:rPr>
                <w:noProof/>
                <w:webHidden/>
              </w:rPr>
              <w:fldChar w:fldCharType="begin"/>
            </w:r>
            <w:r w:rsidR="00A9355B">
              <w:rPr>
                <w:noProof/>
                <w:webHidden/>
              </w:rPr>
              <w:instrText xml:space="preserve"> PAGEREF _Toc53514845 \h </w:instrText>
            </w:r>
            <w:r w:rsidR="00314A8B">
              <w:rPr>
                <w:noProof/>
                <w:webHidden/>
              </w:rPr>
            </w:r>
            <w:r w:rsidR="00314A8B">
              <w:rPr>
                <w:noProof/>
                <w:webHidden/>
              </w:rPr>
              <w:fldChar w:fldCharType="separate"/>
            </w:r>
            <w:r w:rsidR="00A9355B">
              <w:rPr>
                <w:noProof/>
                <w:webHidden/>
              </w:rPr>
              <w:t>36</w:t>
            </w:r>
            <w:r w:rsidR="00314A8B">
              <w:rPr>
                <w:noProof/>
                <w:webHidden/>
              </w:rPr>
              <w:fldChar w:fldCharType="end"/>
            </w:r>
          </w:hyperlink>
        </w:p>
        <w:p w14:paraId="7E21CC3D" w14:textId="77777777" w:rsidR="00A9355B" w:rsidRDefault="00CD6DFA">
          <w:pPr>
            <w:pStyle w:val="TOC2"/>
            <w:tabs>
              <w:tab w:val="left" w:pos="1320"/>
              <w:tab w:val="right" w:leader="dot" w:pos="9350"/>
            </w:tabs>
            <w:rPr>
              <w:rFonts w:eastAsiaTheme="minorEastAsia"/>
              <w:noProof/>
              <w:szCs w:val="32"/>
              <w:lang w:bidi="bo-CN"/>
            </w:rPr>
          </w:pPr>
          <w:hyperlink w:anchor="_Toc53514846" w:history="1">
            <w:r w:rsidR="00A9355B" w:rsidRPr="00823346">
              <w:rPr>
                <w:rStyle w:val="Hyperlink"/>
                <w:rFonts w:ascii="Arial" w:hAnsi="Arial" w:cs="Arial"/>
                <w:noProof/>
              </w:rPr>
              <w:t>5.3.2.2.</w:t>
            </w:r>
            <w:r w:rsidR="00A9355B">
              <w:rPr>
                <w:rFonts w:eastAsiaTheme="minorEastAsia"/>
                <w:noProof/>
                <w:szCs w:val="32"/>
                <w:lang w:bidi="bo-CN"/>
              </w:rPr>
              <w:tab/>
            </w:r>
            <w:r w:rsidR="00A9355B" w:rsidRPr="00823346">
              <w:rPr>
                <w:rStyle w:val="Hyperlink"/>
                <w:rFonts w:ascii="Arial" w:hAnsi="Arial" w:cs="Arial"/>
                <w:noProof/>
              </w:rPr>
              <w:t>Issue import permit (Role)</w:t>
            </w:r>
            <w:r w:rsidR="00A9355B">
              <w:rPr>
                <w:noProof/>
                <w:webHidden/>
              </w:rPr>
              <w:tab/>
            </w:r>
            <w:r w:rsidR="00314A8B">
              <w:rPr>
                <w:noProof/>
                <w:webHidden/>
              </w:rPr>
              <w:fldChar w:fldCharType="begin"/>
            </w:r>
            <w:r w:rsidR="00A9355B">
              <w:rPr>
                <w:noProof/>
                <w:webHidden/>
              </w:rPr>
              <w:instrText xml:space="preserve"> PAGEREF _Toc53514846 \h </w:instrText>
            </w:r>
            <w:r w:rsidR="00314A8B">
              <w:rPr>
                <w:noProof/>
                <w:webHidden/>
              </w:rPr>
            </w:r>
            <w:r w:rsidR="00314A8B">
              <w:rPr>
                <w:noProof/>
                <w:webHidden/>
              </w:rPr>
              <w:fldChar w:fldCharType="separate"/>
            </w:r>
            <w:r w:rsidR="00A9355B">
              <w:rPr>
                <w:noProof/>
                <w:webHidden/>
              </w:rPr>
              <w:t>36</w:t>
            </w:r>
            <w:r w:rsidR="00314A8B">
              <w:rPr>
                <w:noProof/>
                <w:webHidden/>
              </w:rPr>
              <w:fldChar w:fldCharType="end"/>
            </w:r>
          </w:hyperlink>
        </w:p>
        <w:p w14:paraId="71A53DAA" w14:textId="77777777" w:rsidR="00A9355B" w:rsidRDefault="00CD6DFA">
          <w:pPr>
            <w:pStyle w:val="TOC2"/>
            <w:tabs>
              <w:tab w:val="left" w:pos="1100"/>
              <w:tab w:val="right" w:leader="dot" w:pos="9350"/>
            </w:tabs>
            <w:rPr>
              <w:rFonts w:eastAsiaTheme="minorEastAsia"/>
              <w:noProof/>
              <w:szCs w:val="32"/>
              <w:lang w:bidi="bo-CN"/>
            </w:rPr>
          </w:pPr>
          <w:hyperlink w:anchor="_Toc53514847" w:history="1">
            <w:r w:rsidR="00A9355B" w:rsidRPr="00823346">
              <w:rPr>
                <w:rStyle w:val="Hyperlink"/>
                <w:rFonts w:ascii="Arial" w:hAnsi="Arial" w:cs="Arial"/>
                <w:noProof/>
              </w:rPr>
              <w:t>5.3.3.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_Toc53514847 \h </w:instrText>
            </w:r>
            <w:r w:rsidR="00314A8B">
              <w:rPr>
                <w:noProof/>
                <w:webHidden/>
              </w:rPr>
            </w:r>
            <w:r w:rsidR="00314A8B">
              <w:rPr>
                <w:noProof/>
                <w:webHidden/>
              </w:rPr>
              <w:fldChar w:fldCharType="separate"/>
            </w:r>
            <w:r w:rsidR="00A9355B">
              <w:rPr>
                <w:noProof/>
                <w:webHidden/>
              </w:rPr>
              <w:t>36</w:t>
            </w:r>
            <w:r w:rsidR="00314A8B">
              <w:rPr>
                <w:noProof/>
                <w:webHidden/>
              </w:rPr>
              <w:fldChar w:fldCharType="end"/>
            </w:r>
          </w:hyperlink>
        </w:p>
        <w:p w14:paraId="6B3B862F" w14:textId="77777777" w:rsidR="00A9355B" w:rsidRDefault="00CD6DFA">
          <w:pPr>
            <w:pStyle w:val="TOC2"/>
            <w:tabs>
              <w:tab w:val="left" w:pos="1320"/>
              <w:tab w:val="right" w:leader="dot" w:pos="9350"/>
            </w:tabs>
            <w:rPr>
              <w:rFonts w:eastAsiaTheme="minorEastAsia"/>
              <w:noProof/>
              <w:szCs w:val="32"/>
              <w:lang w:bidi="bo-CN"/>
            </w:rPr>
          </w:pPr>
          <w:hyperlink w:anchor="_Toc53514848" w:history="1">
            <w:r w:rsidR="00A9355B" w:rsidRPr="00823346">
              <w:rPr>
                <w:rStyle w:val="Hyperlink"/>
                <w:rFonts w:ascii="Arial" w:hAnsi="Arial" w:cs="Arial"/>
                <w:noProof/>
              </w:rPr>
              <w:t>5.3.3.1.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_Toc53514848 \h </w:instrText>
            </w:r>
            <w:r w:rsidR="00314A8B">
              <w:rPr>
                <w:noProof/>
                <w:webHidden/>
              </w:rPr>
            </w:r>
            <w:r w:rsidR="00314A8B">
              <w:rPr>
                <w:noProof/>
                <w:webHidden/>
              </w:rPr>
              <w:fldChar w:fldCharType="separate"/>
            </w:r>
            <w:r w:rsidR="00A9355B">
              <w:rPr>
                <w:noProof/>
                <w:webHidden/>
              </w:rPr>
              <w:t>36</w:t>
            </w:r>
            <w:r w:rsidR="00314A8B">
              <w:rPr>
                <w:noProof/>
                <w:webHidden/>
              </w:rPr>
              <w:fldChar w:fldCharType="end"/>
            </w:r>
          </w:hyperlink>
        </w:p>
        <w:p w14:paraId="6597BAC6" w14:textId="77777777" w:rsidR="00A9355B" w:rsidRDefault="00CD6DFA">
          <w:pPr>
            <w:pStyle w:val="TOC1"/>
            <w:tabs>
              <w:tab w:val="left" w:pos="440"/>
              <w:tab w:val="right" w:leader="dot" w:pos="9350"/>
            </w:tabs>
            <w:rPr>
              <w:rFonts w:eastAsiaTheme="minorEastAsia"/>
              <w:noProof/>
              <w:szCs w:val="32"/>
              <w:lang w:bidi="bo-CN"/>
            </w:rPr>
          </w:pPr>
          <w:hyperlink w:anchor="_Toc53514849" w:history="1">
            <w:r w:rsidR="00A9355B" w:rsidRPr="00823346">
              <w:rPr>
                <w:rStyle w:val="Hyperlink"/>
                <w:rFonts w:ascii="Arial" w:hAnsi="Arial" w:cs="Arial"/>
                <w:noProof/>
              </w:rPr>
              <w:t>6.</w:t>
            </w:r>
            <w:r w:rsidR="00A9355B">
              <w:rPr>
                <w:rFonts w:eastAsiaTheme="minorEastAsia"/>
                <w:noProof/>
                <w:szCs w:val="32"/>
                <w:lang w:bidi="bo-CN"/>
              </w:rPr>
              <w:tab/>
            </w:r>
            <w:r w:rsidR="00A9355B" w:rsidRPr="00823346">
              <w:rPr>
                <w:rStyle w:val="Hyperlink"/>
                <w:rFonts w:ascii="Arial" w:hAnsi="Arial" w:cs="Arial"/>
                <w:noProof/>
              </w:rPr>
              <w:t>Import of Live Animal</w:t>
            </w:r>
            <w:r w:rsidR="00A9355B">
              <w:rPr>
                <w:noProof/>
                <w:webHidden/>
              </w:rPr>
              <w:tab/>
            </w:r>
            <w:r w:rsidR="00314A8B">
              <w:rPr>
                <w:noProof/>
                <w:webHidden/>
              </w:rPr>
              <w:fldChar w:fldCharType="begin"/>
            </w:r>
            <w:r w:rsidR="00A9355B">
              <w:rPr>
                <w:noProof/>
                <w:webHidden/>
              </w:rPr>
              <w:instrText xml:space="preserve"> PAGEREF _Toc53514849 \h </w:instrText>
            </w:r>
            <w:r w:rsidR="00314A8B">
              <w:rPr>
                <w:noProof/>
                <w:webHidden/>
              </w:rPr>
            </w:r>
            <w:r w:rsidR="00314A8B">
              <w:rPr>
                <w:noProof/>
                <w:webHidden/>
              </w:rPr>
              <w:fldChar w:fldCharType="separate"/>
            </w:r>
            <w:r w:rsidR="00A9355B">
              <w:rPr>
                <w:noProof/>
                <w:webHidden/>
              </w:rPr>
              <w:t>38</w:t>
            </w:r>
            <w:r w:rsidR="00314A8B">
              <w:rPr>
                <w:noProof/>
                <w:webHidden/>
              </w:rPr>
              <w:fldChar w:fldCharType="end"/>
            </w:r>
          </w:hyperlink>
        </w:p>
        <w:p w14:paraId="08E527F5" w14:textId="77777777" w:rsidR="00A9355B" w:rsidRDefault="00CD6DFA">
          <w:pPr>
            <w:pStyle w:val="TOC2"/>
            <w:tabs>
              <w:tab w:val="left" w:pos="880"/>
              <w:tab w:val="right" w:leader="dot" w:pos="9350"/>
            </w:tabs>
            <w:rPr>
              <w:rFonts w:eastAsiaTheme="minorEastAsia"/>
              <w:noProof/>
              <w:szCs w:val="32"/>
              <w:lang w:bidi="bo-CN"/>
            </w:rPr>
          </w:pPr>
          <w:hyperlink w:anchor="_Toc53514850" w:history="1">
            <w:r w:rsidR="00A9355B" w:rsidRPr="00823346">
              <w:rPr>
                <w:rStyle w:val="Hyperlink"/>
                <w:rFonts w:ascii="Arial" w:hAnsi="Arial" w:cs="Arial"/>
                <w:noProof/>
              </w:rPr>
              <w:t>6.1.</w:t>
            </w:r>
            <w:r w:rsidR="00A9355B">
              <w:rPr>
                <w:rFonts w:eastAsiaTheme="minorEastAsia"/>
                <w:noProof/>
                <w:szCs w:val="32"/>
                <w:lang w:bidi="bo-CN"/>
              </w:rPr>
              <w:tab/>
            </w:r>
            <w:r w:rsidR="00A9355B" w:rsidRPr="00823346">
              <w:rPr>
                <w:rStyle w:val="Hyperlink"/>
                <w:rFonts w:ascii="Arial" w:hAnsi="Arial" w:cs="Arial"/>
                <w:noProof/>
              </w:rPr>
              <w:t>Service Name: Import of Live Animal</w:t>
            </w:r>
            <w:r w:rsidR="00A9355B">
              <w:rPr>
                <w:noProof/>
                <w:webHidden/>
              </w:rPr>
              <w:tab/>
            </w:r>
            <w:r w:rsidR="00314A8B">
              <w:rPr>
                <w:noProof/>
                <w:webHidden/>
              </w:rPr>
              <w:fldChar w:fldCharType="begin"/>
            </w:r>
            <w:r w:rsidR="00A9355B">
              <w:rPr>
                <w:noProof/>
                <w:webHidden/>
              </w:rPr>
              <w:instrText xml:space="preserve"> PAGEREF _Toc53514850 \h </w:instrText>
            </w:r>
            <w:r w:rsidR="00314A8B">
              <w:rPr>
                <w:noProof/>
                <w:webHidden/>
              </w:rPr>
            </w:r>
            <w:r w:rsidR="00314A8B">
              <w:rPr>
                <w:noProof/>
                <w:webHidden/>
              </w:rPr>
              <w:fldChar w:fldCharType="separate"/>
            </w:r>
            <w:r w:rsidR="00A9355B">
              <w:rPr>
                <w:noProof/>
                <w:webHidden/>
              </w:rPr>
              <w:t>38</w:t>
            </w:r>
            <w:r w:rsidR="00314A8B">
              <w:rPr>
                <w:noProof/>
                <w:webHidden/>
              </w:rPr>
              <w:fldChar w:fldCharType="end"/>
            </w:r>
          </w:hyperlink>
        </w:p>
        <w:p w14:paraId="5A3A964D" w14:textId="77777777" w:rsidR="00A9355B" w:rsidRDefault="00CD6DFA">
          <w:pPr>
            <w:pStyle w:val="TOC2"/>
            <w:tabs>
              <w:tab w:val="left" w:pos="880"/>
              <w:tab w:val="right" w:leader="dot" w:pos="9350"/>
            </w:tabs>
            <w:rPr>
              <w:rFonts w:eastAsiaTheme="minorEastAsia"/>
              <w:noProof/>
              <w:szCs w:val="32"/>
              <w:lang w:bidi="bo-CN"/>
            </w:rPr>
          </w:pPr>
          <w:hyperlink w:anchor="_Toc53514851" w:history="1">
            <w:r w:rsidR="00A9355B" w:rsidRPr="00823346">
              <w:rPr>
                <w:rStyle w:val="Hyperlink"/>
                <w:rFonts w:cstheme="minorHAnsi"/>
                <w:noProof/>
              </w:rPr>
              <w:t>6.2.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_Toc53514851 \h </w:instrText>
            </w:r>
            <w:r w:rsidR="00314A8B">
              <w:rPr>
                <w:noProof/>
                <w:webHidden/>
              </w:rPr>
            </w:r>
            <w:r w:rsidR="00314A8B">
              <w:rPr>
                <w:noProof/>
                <w:webHidden/>
              </w:rPr>
              <w:fldChar w:fldCharType="separate"/>
            </w:r>
            <w:r w:rsidR="00A9355B">
              <w:rPr>
                <w:noProof/>
                <w:webHidden/>
              </w:rPr>
              <w:t>38</w:t>
            </w:r>
            <w:r w:rsidR="00314A8B">
              <w:rPr>
                <w:noProof/>
                <w:webHidden/>
              </w:rPr>
              <w:fldChar w:fldCharType="end"/>
            </w:r>
          </w:hyperlink>
        </w:p>
        <w:p w14:paraId="14A4FFF0" w14:textId="77777777" w:rsidR="00A9355B" w:rsidRDefault="00CD6DFA">
          <w:pPr>
            <w:pStyle w:val="TOC2"/>
            <w:tabs>
              <w:tab w:val="left" w:pos="880"/>
              <w:tab w:val="right" w:leader="dot" w:pos="9350"/>
            </w:tabs>
            <w:rPr>
              <w:rFonts w:eastAsiaTheme="minorEastAsia"/>
              <w:noProof/>
              <w:szCs w:val="32"/>
              <w:lang w:bidi="bo-CN"/>
            </w:rPr>
          </w:pPr>
          <w:hyperlink w:anchor="_Toc53514853" w:history="1">
            <w:r w:rsidR="00A9355B" w:rsidRPr="00823346">
              <w:rPr>
                <w:rStyle w:val="Hyperlink"/>
                <w:rFonts w:ascii="Arial" w:hAnsi="Arial" w:cs="Arial"/>
                <w:noProof/>
              </w:rPr>
              <w:t>6.3.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_Toc53514853 \h </w:instrText>
            </w:r>
            <w:r w:rsidR="00314A8B">
              <w:rPr>
                <w:noProof/>
                <w:webHidden/>
              </w:rPr>
            </w:r>
            <w:r w:rsidR="00314A8B">
              <w:rPr>
                <w:noProof/>
                <w:webHidden/>
              </w:rPr>
              <w:fldChar w:fldCharType="separate"/>
            </w:r>
            <w:r w:rsidR="00A9355B">
              <w:rPr>
                <w:noProof/>
                <w:webHidden/>
              </w:rPr>
              <w:t>38</w:t>
            </w:r>
            <w:r w:rsidR="00314A8B">
              <w:rPr>
                <w:noProof/>
                <w:webHidden/>
              </w:rPr>
              <w:fldChar w:fldCharType="end"/>
            </w:r>
          </w:hyperlink>
        </w:p>
        <w:p w14:paraId="18FB4640" w14:textId="77777777" w:rsidR="00A9355B" w:rsidRDefault="00CD6DFA">
          <w:pPr>
            <w:pStyle w:val="TOC2"/>
            <w:tabs>
              <w:tab w:val="left" w:pos="1100"/>
              <w:tab w:val="right" w:leader="dot" w:pos="9350"/>
            </w:tabs>
            <w:rPr>
              <w:rFonts w:eastAsiaTheme="minorEastAsia"/>
              <w:noProof/>
              <w:szCs w:val="32"/>
              <w:lang w:bidi="bo-CN"/>
            </w:rPr>
          </w:pPr>
          <w:hyperlink w:anchor="_Toc53514854" w:history="1">
            <w:r w:rsidR="00A9355B" w:rsidRPr="00823346">
              <w:rPr>
                <w:rStyle w:val="Hyperlink"/>
                <w:rFonts w:ascii="Arial" w:hAnsi="Arial" w:cs="Arial"/>
                <w:noProof/>
              </w:rPr>
              <w:t>6.3.1.</w:t>
            </w:r>
            <w:r w:rsidR="00A9355B">
              <w:rPr>
                <w:rFonts w:eastAsiaTheme="minorEastAsia"/>
                <w:noProof/>
                <w:szCs w:val="32"/>
                <w:lang w:bidi="bo-CN"/>
              </w:rPr>
              <w:tab/>
            </w:r>
            <w:r w:rsidR="00A9355B" w:rsidRPr="00823346">
              <w:rPr>
                <w:rStyle w:val="Hyperlink"/>
                <w:rFonts w:ascii="Arial" w:hAnsi="Arial" w:cs="Arial"/>
                <w:noProof/>
              </w:rPr>
              <w:t>Live Animal Importer (User)</w:t>
            </w:r>
            <w:r w:rsidR="00A9355B">
              <w:rPr>
                <w:noProof/>
                <w:webHidden/>
              </w:rPr>
              <w:tab/>
            </w:r>
            <w:r w:rsidR="00314A8B">
              <w:rPr>
                <w:noProof/>
                <w:webHidden/>
              </w:rPr>
              <w:fldChar w:fldCharType="begin"/>
            </w:r>
            <w:r w:rsidR="00A9355B">
              <w:rPr>
                <w:noProof/>
                <w:webHidden/>
              </w:rPr>
              <w:instrText xml:space="preserve"> PAGEREF _Toc53514854 \h </w:instrText>
            </w:r>
            <w:r w:rsidR="00314A8B">
              <w:rPr>
                <w:noProof/>
                <w:webHidden/>
              </w:rPr>
            </w:r>
            <w:r w:rsidR="00314A8B">
              <w:rPr>
                <w:noProof/>
                <w:webHidden/>
              </w:rPr>
              <w:fldChar w:fldCharType="separate"/>
            </w:r>
            <w:r w:rsidR="00A9355B">
              <w:rPr>
                <w:noProof/>
                <w:webHidden/>
              </w:rPr>
              <w:t>38</w:t>
            </w:r>
            <w:r w:rsidR="00314A8B">
              <w:rPr>
                <w:noProof/>
                <w:webHidden/>
              </w:rPr>
              <w:fldChar w:fldCharType="end"/>
            </w:r>
          </w:hyperlink>
        </w:p>
        <w:p w14:paraId="7AC2B13B" w14:textId="77777777" w:rsidR="00A9355B" w:rsidRDefault="00CD6DFA">
          <w:pPr>
            <w:pStyle w:val="TOC2"/>
            <w:tabs>
              <w:tab w:val="left" w:pos="1320"/>
              <w:tab w:val="right" w:leader="dot" w:pos="9350"/>
            </w:tabs>
            <w:rPr>
              <w:rFonts w:eastAsiaTheme="minorEastAsia"/>
              <w:noProof/>
              <w:szCs w:val="32"/>
              <w:lang w:bidi="bo-CN"/>
            </w:rPr>
          </w:pPr>
          <w:hyperlink w:anchor="_Toc53514855" w:history="1">
            <w:r w:rsidR="00A9355B" w:rsidRPr="00823346">
              <w:rPr>
                <w:rStyle w:val="Hyperlink"/>
                <w:rFonts w:ascii="Arial" w:hAnsi="Arial" w:cs="Arial"/>
                <w:noProof/>
              </w:rPr>
              <w:t>6.3.1.1.</w:t>
            </w:r>
            <w:r w:rsidR="00A9355B">
              <w:rPr>
                <w:rFonts w:eastAsiaTheme="minorEastAsia"/>
                <w:noProof/>
                <w:szCs w:val="32"/>
                <w:lang w:bidi="bo-CN"/>
              </w:rPr>
              <w:tab/>
            </w:r>
            <w:r w:rsidR="00A9355B" w:rsidRPr="00823346">
              <w:rPr>
                <w:rStyle w:val="Hyperlink"/>
                <w:rFonts w:ascii="Arial" w:hAnsi="Arial" w:cs="Arial"/>
                <w:noProof/>
              </w:rPr>
              <w:t>Apply import permit (Role)</w:t>
            </w:r>
            <w:r w:rsidR="00A9355B">
              <w:rPr>
                <w:noProof/>
                <w:webHidden/>
              </w:rPr>
              <w:tab/>
            </w:r>
            <w:r w:rsidR="00314A8B">
              <w:rPr>
                <w:noProof/>
                <w:webHidden/>
              </w:rPr>
              <w:fldChar w:fldCharType="begin"/>
            </w:r>
            <w:r w:rsidR="00A9355B">
              <w:rPr>
                <w:noProof/>
                <w:webHidden/>
              </w:rPr>
              <w:instrText xml:space="preserve"> PAGEREF _Toc53514855 \h </w:instrText>
            </w:r>
            <w:r w:rsidR="00314A8B">
              <w:rPr>
                <w:noProof/>
                <w:webHidden/>
              </w:rPr>
            </w:r>
            <w:r w:rsidR="00314A8B">
              <w:rPr>
                <w:noProof/>
                <w:webHidden/>
              </w:rPr>
              <w:fldChar w:fldCharType="separate"/>
            </w:r>
            <w:r w:rsidR="00A9355B">
              <w:rPr>
                <w:noProof/>
                <w:webHidden/>
              </w:rPr>
              <w:t>38</w:t>
            </w:r>
            <w:r w:rsidR="00314A8B">
              <w:rPr>
                <w:noProof/>
                <w:webHidden/>
              </w:rPr>
              <w:fldChar w:fldCharType="end"/>
            </w:r>
          </w:hyperlink>
        </w:p>
        <w:p w14:paraId="1A16162D" w14:textId="77777777" w:rsidR="00A9355B" w:rsidRDefault="00CD6DFA">
          <w:pPr>
            <w:pStyle w:val="TOC2"/>
            <w:tabs>
              <w:tab w:val="left" w:pos="1320"/>
              <w:tab w:val="right" w:leader="dot" w:pos="9350"/>
            </w:tabs>
            <w:rPr>
              <w:rFonts w:eastAsiaTheme="minorEastAsia"/>
              <w:noProof/>
              <w:szCs w:val="32"/>
              <w:lang w:bidi="bo-CN"/>
            </w:rPr>
          </w:pPr>
          <w:hyperlink w:anchor="_Toc53514856" w:history="1">
            <w:r w:rsidR="00A9355B" w:rsidRPr="00823346">
              <w:rPr>
                <w:rStyle w:val="Hyperlink"/>
                <w:rFonts w:ascii="Arial" w:hAnsi="Arial" w:cs="Arial"/>
                <w:noProof/>
              </w:rPr>
              <w:t>6.3.1.2.</w:t>
            </w:r>
            <w:r w:rsidR="00A9355B">
              <w:rPr>
                <w:rFonts w:eastAsiaTheme="minorEastAsia"/>
                <w:noProof/>
                <w:szCs w:val="32"/>
                <w:lang w:bidi="bo-CN"/>
              </w:rPr>
              <w:tab/>
            </w:r>
            <w:r w:rsidR="00A9355B" w:rsidRPr="00823346">
              <w:rPr>
                <w:rStyle w:val="Hyperlink"/>
                <w:rFonts w:ascii="Arial" w:hAnsi="Arial" w:cs="Arial"/>
                <w:noProof/>
              </w:rPr>
              <w:t>Response for verification (Role)</w:t>
            </w:r>
            <w:r w:rsidR="00A9355B">
              <w:rPr>
                <w:noProof/>
                <w:webHidden/>
              </w:rPr>
              <w:tab/>
            </w:r>
            <w:r w:rsidR="00314A8B">
              <w:rPr>
                <w:noProof/>
                <w:webHidden/>
              </w:rPr>
              <w:fldChar w:fldCharType="begin"/>
            </w:r>
            <w:r w:rsidR="00A9355B">
              <w:rPr>
                <w:noProof/>
                <w:webHidden/>
              </w:rPr>
              <w:instrText xml:space="preserve"> PAGEREF _Toc53514856 \h </w:instrText>
            </w:r>
            <w:r w:rsidR="00314A8B">
              <w:rPr>
                <w:noProof/>
                <w:webHidden/>
              </w:rPr>
            </w:r>
            <w:r w:rsidR="00314A8B">
              <w:rPr>
                <w:noProof/>
                <w:webHidden/>
              </w:rPr>
              <w:fldChar w:fldCharType="separate"/>
            </w:r>
            <w:r w:rsidR="00A9355B">
              <w:rPr>
                <w:noProof/>
                <w:webHidden/>
              </w:rPr>
              <w:t>41</w:t>
            </w:r>
            <w:r w:rsidR="00314A8B">
              <w:rPr>
                <w:noProof/>
                <w:webHidden/>
              </w:rPr>
              <w:fldChar w:fldCharType="end"/>
            </w:r>
          </w:hyperlink>
        </w:p>
        <w:p w14:paraId="5C5D8BFF" w14:textId="77777777" w:rsidR="00A9355B" w:rsidRDefault="00CD6DFA">
          <w:pPr>
            <w:pStyle w:val="TOC2"/>
            <w:tabs>
              <w:tab w:val="left" w:pos="1320"/>
              <w:tab w:val="right" w:leader="dot" w:pos="9350"/>
            </w:tabs>
            <w:rPr>
              <w:rFonts w:eastAsiaTheme="minorEastAsia"/>
              <w:noProof/>
              <w:szCs w:val="32"/>
              <w:lang w:bidi="bo-CN"/>
            </w:rPr>
          </w:pPr>
          <w:hyperlink w:anchor="_Toc53514857" w:history="1">
            <w:r w:rsidR="00A9355B" w:rsidRPr="00823346">
              <w:rPr>
                <w:rStyle w:val="Hyperlink"/>
                <w:rFonts w:ascii="Arial" w:hAnsi="Arial" w:cs="Arial"/>
                <w:noProof/>
              </w:rPr>
              <w:t>6.3.1.3.</w:t>
            </w:r>
            <w:r w:rsidR="00A9355B">
              <w:rPr>
                <w:rFonts w:eastAsiaTheme="minorEastAsia"/>
                <w:noProof/>
                <w:szCs w:val="32"/>
                <w:lang w:bidi="bo-CN"/>
              </w:rPr>
              <w:tab/>
            </w:r>
            <w:r w:rsidR="00A9355B" w:rsidRPr="00823346">
              <w:rPr>
                <w:rStyle w:val="Hyperlink"/>
                <w:rFonts w:ascii="Arial" w:hAnsi="Arial" w:cs="Arial"/>
                <w:noProof/>
              </w:rPr>
              <w:t>Notify consignment arrival date (Role)</w:t>
            </w:r>
            <w:r w:rsidR="00A9355B">
              <w:rPr>
                <w:noProof/>
                <w:webHidden/>
              </w:rPr>
              <w:tab/>
            </w:r>
            <w:r w:rsidR="00314A8B">
              <w:rPr>
                <w:noProof/>
                <w:webHidden/>
              </w:rPr>
              <w:fldChar w:fldCharType="begin"/>
            </w:r>
            <w:r w:rsidR="00A9355B">
              <w:rPr>
                <w:noProof/>
                <w:webHidden/>
              </w:rPr>
              <w:instrText xml:space="preserve"> PAGEREF _Toc53514857 \h </w:instrText>
            </w:r>
            <w:r w:rsidR="00314A8B">
              <w:rPr>
                <w:noProof/>
                <w:webHidden/>
              </w:rPr>
            </w:r>
            <w:r w:rsidR="00314A8B">
              <w:rPr>
                <w:noProof/>
                <w:webHidden/>
              </w:rPr>
              <w:fldChar w:fldCharType="separate"/>
            </w:r>
            <w:r w:rsidR="00A9355B">
              <w:rPr>
                <w:noProof/>
                <w:webHidden/>
              </w:rPr>
              <w:t>41</w:t>
            </w:r>
            <w:r w:rsidR="00314A8B">
              <w:rPr>
                <w:noProof/>
                <w:webHidden/>
              </w:rPr>
              <w:fldChar w:fldCharType="end"/>
            </w:r>
          </w:hyperlink>
        </w:p>
        <w:p w14:paraId="0BD092B3" w14:textId="77777777" w:rsidR="00A9355B" w:rsidRDefault="00CD6DFA">
          <w:pPr>
            <w:pStyle w:val="TOC2"/>
            <w:tabs>
              <w:tab w:val="left" w:pos="1100"/>
              <w:tab w:val="right" w:leader="dot" w:pos="9350"/>
            </w:tabs>
            <w:rPr>
              <w:rFonts w:eastAsiaTheme="minorEastAsia"/>
              <w:noProof/>
              <w:szCs w:val="32"/>
              <w:lang w:bidi="bo-CN"/>
            </w:rPr>
          </w:pPr>
          <w:hyperlink w:anchor="_Toc53514858" w:history="1">
            <w:r w:rsidR="00A9355B" w:rsidRPr="00823346">
              <w:rPr>
                <w:rStyle w:val="Hyperlink"/>
                <w:rFonts w:cstheme="minorHAnsi"/>
                <w:noProof/>
              </w:rPr>
              <w:t>6.3.2.</w:t>
            </w:r>
            <w:r w:rsidR="00A9355B">
              <w:rPr>
                <w:rFonts w:eastAsiaTheme="minorEastAsia"/>
                <w:noProof/>
                <w:szCs w:val="32"/>
                <w:lang w:bidi="bo-CN"/>
              </w:rPr>
              <w:tab/>
            </w:r>
            <w:r w:rsidR="00A9355B" w:rsidRPr="00823346">
              <w:rPr>
                <w:rStyle w:val="Hyperlink"/>
                <w:rFonts w:cstheme="minorHAnsi"/>
                <w:noProof/>
              </w:rPr>
              <w:t>BAFRA HQ (User)</w:t>
            </w:r>
            <w:r w:rsidR="00A9355B">
              <w:rPr>
                <w:noProof/>
                <w:webHidden/>
              </w:rPr>
              <w:tab/>
            </w:r>
            <w:r w:rsidR="00314A8B">
              <w:rPr>
                <w:noProof/>
                <w:webHidden/>
              </w:rPr>
              <w:fldChar w:fldCharType="begin"/>
            </w:r>
            <w:r w:rsidR="00A9355B">
              <w:rPr>
                <w:noProof/>
                <w:webHidden/>
              </w:rPr>
              <w:instrText xml:space="preserve"> PAGEREF _Toc53514858 \h </w:instrText>
            </w:r>
            <w:r w:rsidR="00314A8B">
              <w:rPr>
                <w:noProof/>
                <w:webHidden/>
              </w:rPr>
            </w:r>
            <w:r w:rsidR="00314A8B">
              <w:rPr>
                <w:noProof/>
                <w:webHidden/>
              </w:rPr>
              <w:fldChar w:fldCharType="separate"/>
            </w:r>
            <w:r w:rsidR="00A9355B">
              <w:rPr>
                <w:noProof/>
                <w:webHidden/>
              </w:rPr>
              <w:t>42</w:t>
            </w:r>
            <w:r w:rsidR="00314A8B">
              <w:rPr>
                <w:noProof/>
                <w:webHidden/>
              </w:rPr>
              <w:fldChar w:fldCharType="end"/>
            </w:r>
          </w:hyperlink>
        </w:p>
        <w:p w14:paraId="5B98A76E" w14:textId="77777777" w:rsidR="00A9355B" w:rsidRDefault="00CD6DFA">
          <w:pPr>
            <w:pStyle w:val="TOC2"/>
            <w:tabs>
              <w:tab w:val="left" w:pos="1320"/>
              <w:tab w:val="right" w:leader="dot" w:pos="9350"/>
            </w:tabs>
            <w:rPr>
              <w:rFonts w:eastAsiaTheme="minorEastAsia"/>
              <w:noProof/>
              <w:szCs w:val="32"/>
              <w:lang w:bidi="bo-CN"/>
            </w:rPr>
          </w:pPr>
          <w:hyperlink w:anchor="_Toc53514859" w:history="1">
            <w:r w:rsidR="00A9355B" w:rsidRPr="00823346">
              <w:rPr>
                <w:rStyle w:val="Hyperlink"/>
                <w:rFonts w:cstheme="minorHAnsi"/>
                <w:noProof/>
              </w:rPr>
              <w:t>6.3.2.1.</w:t>
            </w:r>
            <w:r w:rsidR="00A9355B">
              <w:rPr>
                <w:rFonts w:eastAsiaTheme="minorEastAsia"/>
                <w:noProof/>
                <w:szCs w:val="32"/>
                <w:lang w:bidi="bo-CN"/>
              </w:rPr>
              <w:tab/>
            </w:r>
            <w:r w:rsidR="00A9355B" w:rsidRPr="00823346">
              <w:rPr>
                <w:rStyle w:val="Hyperlink"/>
                <w:rFonts w:cstheme="minorHAnsi"/>
                <w:noProof/>
              </w:rPr>
              <w:t>Verify/Reject (Role)</w:t>
            </w:r>
            <w:r w:rsidR="00A9355B">
              <w:rPr>
                <w:noProof/>
                <w:webHidden/>
              </w:rPr>
              <w:tab/>
            </w:r>
            <w:r w:rsidR="00314A8B">
              <w:rPr>
                <w:noProof/>
                <w:webHidden/>
              </w:rPr>
              <w:fldChar w:fldCharType="begin"/>
            </w:r>
            <w:r w:rsidR="00A9355B">
              <w:rPr>
                <w:noProof/>
                <w:webHidden/>
              </w:rPr>
              <w:instrText xml:space="preserve"> PAGEREF _Toc53514859 \h </w:instrText>
            </w:r>
            <w:r w:rsidR="00314A8B">
              <w:rPr>
                <w:noProof/>
                <w:webHidden/>
              </w:rPr>
            </w:r>
            <w:r w:rsidR="00314A8B">
              <w:rPr>
                <w:noProof/>
                <w:webHidden/>
              </w:rPr>
              <w:fldChar w:fldCharType="separate"/>
            </w:r>
            <w:r w:rsidR="00A9355B">
              <w:rPr>
                <w:noProof/>
                <w:webHidden/>
              </w:rPr>
              <w:t>42</w:t>
            </w:r>
            <w:r w:rsidR="00314A8B">
              <w:rPr>
                <w:noProof/>
                <w:webHidden/>
              </w:rPr>
              <w:fldChar w:fldCharType="end"/>
            </w:r>
          </w:hyperlink>
        </w:p>
        <w:p w14:paraId="0A5C0EF7" w14:textId="77777777" w:rsidR="00A9355B" w:rsidRDefault="00CD6DFA">
          <w:pPr>
            <w:pStyle w:val="TOC2"/>
            <w:tabs>
              <w:tab w:val="left" w:pos="1320"/>
              <w:tab w:val="right" w:leader="dot" w:pos="9350"/>
            </w:tabs>
            <w:rPr>
              <w:rFonts w:eastAsiaTheme="minorEastAsia"/>
              <w:noProof/>
              <w:szCs w:val="32"/>
              <w:lang w:bidi="bo-CN"/>
            </w:rPr>
          </w:pPr>
          <w:hyperlink w:anchor="_Toc53514860" w:history="1">
            <w:r w:rsidR="00A9355B" w:rsidRPr="00823346">
              <w:rPr>
                <w:rStyle w:val="Hyperlink"/>
                <w:rFonts w:ascii="Arial" w:hAnsi="Arial" w:cs="Arial"/>
                <w:noProof/>
              </w:rPr>
              <w:t>6.3.2.2.</w:t>
            </w:r>
            <w:r w:rsidR="00A9355B">
              <w:rPr>
                <w:rFonts w:eastAsiaTheme="minorEastAsia"/>
                <w:noProof/>
                <w:szCs w:val="32"/>
                <w:lang w:bidi="bo-CN"/>
              </w:rPr>
              <w:tab/>
            </w:r>
            <w:r w:rsidR="00A9355B" w:rsidRPr="00823346">
              <w:rPr>
                <w:rStyle w:val="Hyperlink"/>
                <w:rFonts w:ascii="Arial" w:hAnsi="Arial" w:cs="Arial"/>
                <w:noProof/>
              </w:rPr>
              <w:t>Issue import permit (Role)</w:t>
            </w:r>
            <w:r w:rsidR="00A9355B">
              <w:rPr>
                <w:noProof/>
                <w:webHidden/>
              </w:rPr>
              <w:tab/>
            </w:r>
            <w:r w:rsidR="00314A8B">
              <w:rPr>
                <w:noProof/>
                <w:webHidden/>
              </w:rPr>
              <w:fldChar w:fldCharType="begin"/>
            </w:r>
            <w:r w:rsidR="00A9355B">
              <w:rPr>
                <w:noProof/>
                <w:webHidden/>
              </w:rPr>
              <w:instrText xml:space="preserve"> PAGEREF _Toc53514860 \h </w:instrText>
            </w:r>
            <w:r w:rsidR="00314A8B">
              <w:rPr>
                <w:noProof/>
                <w:webHidden/>
              </w:rPr>
            </w:r>
            <w:r w:rsidR="00314A8B">
              <w:rPr>
                <w:noProof/>
                <w:webHidden/>
              </w:rPr>
              <w:fldChar w:fldCharType="separate"/>
            </w:r>
            <w:r w:rsidR="00A9355B">
              <w:rPr>
                <w:noProof/>
                <w:webHidden/>
              </w:rPr>
              <w:t>42</w:t>
            </w:r>
            <w:r w:rsidR="00314A8B">
              <w:rPr>
                <w:noProof/>
                <w:webHidden/>
              </w:rPr>
              <w:fldChar w:fldCharType="end"/>
            </w:r>
          </w:hyperlink>
        </w:p>
        <w:p w14:paraId="08B6D1B5" w14:textId="77777777" w:rsidR="00A9355B" w:rsidRDefault="00CD6DFA">
          <w:pPr>
            <w:pStyle w:val="TOC2"/>
            <w:tabs>
              <w:tab w:val="left" w:pos="1100"/>
              <w:tab w:val="right" w:leader="dot" w:pos="9350"/>
            </w:tabs>
            <w:rPr>
              <w:rFonts w:eastAsiaTheme="minorEastAsia"/>
              <w:noProof/>
              <w:szCs w:val="32"/>
              <w:lang w:bidi="bo-CN"/>
            </w:rPr>
          </w:pPr>
          <w:hyperlink w:anchor="_Toc53514861" w:history="1">
            <w:r w:rsidR="00A9355B" w:rsidRPr="00823346">
              <w:rPr>
                <w:rStyle w:val="Hyperlink"/>
                <w:rFonts w:ascii="Arial" w:hAnsi="Arial" w:cs="Arial"/>
                <w:noProof/>
              </w:rPr>
              <w:t>6.3.3.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_Toc53514861 \h </w:instrText>
            </w:r>
            <w:r w:rsidR="00314A8B">
              <w:rPr>
                <w:noProof/>
                <w:webHidden/>
              </w:rPr>
            </w:r>
            <w:r w:rsidR="00314A8B">
              <w:rPr>
                <w:noProof/>
                <w:webHidden/>
              </w:rPr>
              <w:fldChar w:fldCharType="separate"/>
            </w:r>
            <w:r w:rsidR="00A9355B">
              <w:rPr>
                <w:noProof/>
                <w:webHidden/>
              </w:rPr>
              <w:t>42</w:t>
            </w:r>
            <w:r w:rsidR="00314A8B">
              <w:rPr>
                <w:noProof/>
                <w:webHidden/>
              </w:rPr>
              <w:fldChar w:fldCharType="end"/>
            </w:r>
          </w:hyperlink>
        </w:p>
        <w:p w14:paraId="6897B42A" w14:textId="77777777" w:rsidR="00A9355B" w:rsidRDefault="00CD6DFA">
          <w:pPr>
            <w:pStyle w:val="TOC2"/>
            <w:tabs>
              <w:tab w:val="left" w:pos="1320"/>
              <w:tab w:val="right" w:leader="dot" w:pos="9350"/>
            </w:tabs>
            <w:rPr>
              <w:rFonts w:eastAsiaTheme="minorEastAsia"/>
              <w:noProof/>
              <w:szCs w:val="32"/>
              <w:lang w:bidi="bo-CN"/>
            </w:rPr>
          </w:pPr>
          <w:hyperlink w:anchor="_Toc53514862" w:history="1">
            <w:r w:rsidR="00A9355B" w:rsidRPr="00823346">
              <w:rPr>
                <w:rStyle w:val="Hyperlink"/>
                <w:rFonts w:ascii="Arial" w:hAnsi="Arial" w:cs="Arial"/>
                <w:noProof/>
              </w:rPr>
              <w:t>6.3.3.1.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_Toc53514862 \h </w:instrText>
            </w:r>
            <w:r w:rsidR="00314A8B">
              <w:rPr>
                <w:noProof/>
                <w:webHidden/>
              </w:rPr>
            </w:r>
            <w:r w:rsidR="00314A8B">
              <w:rPr>
                <w:noProof/>
                <w:webHidden/>
              </w:rPr>
              <w:fldChar w:fldCharType="separate"/>
            </w:r>
            <w:r w:rsidR="00A9355B">
              <w:rPr>
                <w:noProof/>
                <w:webHidden/>
              </w:rPr>
              <w:t>42</w:t>
            </w:r>
            <w:r w:rsidR="00314A8B">
              <w:rPr>
                <w:noProof/>
                <w:webHidden/>
              </w:rPr>
              <w:fldChar w:fldCharType="end"/>
            </w:r>
          </w:hyperlink>
        </w:p>
        <w:p w14:paraId="1EE79DEE" w14:textId="77777777" w:rsidR="00A9355B" w:rsidRDefault="00CD6DFA">
          <w:pPr>
            <w:pStyle w:val="TOC1"/>
            <w:tabs>
              <w:tab w:val="left" w:pos="440"/>
              <w:tab w:val="right" w:leader="dot" w:pos="9350"/>
            </w:tabs>
            <w:rPr>
              <w:rFonts w:eastAsiaTheme="minorEastAsia"/>
              <w:noProof/>
              <w:szCs w:val="32"/>
              <w:lang w:bidi="bo-CN"/>
            </w:rPr>
          </w:pPr>
          <w:hyperlink w:anchor="_Toc53514863" w:history="1">
            <w:r w:rsidR="00A9355B" w:rsidRPr="00823346">
              <w:rPr>
                <w:rStyle w:val="Hyperlink"/>
                <w:rFonts w:ascii="Arial" w:hAnsi="Arial" w:cs="Arial"/>
                <w:noProof/>
              </w:rPr>
              <w:t>7.</w:t>
            </w:r>
            <w:r w:rsidR="00A9355B">
              <w:rPr>
                <w:rFonts w:eastAsiaTheme="minorEastAsia"/>
                <w:noProof/>
                <w:szCs w:val="32"/>
                <w:lang w:bidi="bo-CN"/>
              </w:rPr>
              <w:tab/>
            </w:r>
            <w:r w:rsidR="00A9355B" w:rsidRPr="00823346">
              <w:rPr>
                <w:rStyle w:val="Hyperlink"/>
                <w:rFonts w:ascii="Arial" w:hAnsi="Arial" w:cs="Arial"/>
                <w:noProof/>
              </w:rPr>
              <w:t>Import of Ornamental Fish</w:t>
            </w:r>
            <w:r w:rsidR="00A9355B">
              <w:rPr>
                <w:noProof/>
                <w:webHidden/>
              </w:rPr>
              <w:tab/>
            </w:r>
            <w:r w:rsidR="00314A8B">
              <w:rPr>
                <w:noProof/>
                <w:webHidden/>
              </w:rPr>
              <w:fldChar w:fldCharType="begin"/>
            </w:r>
            <w:r w:rsidR="00A9355B">
              <w:rPr>
                <w:noProof/>
                <w:webHidden/>
              </w:rPr>
              <w:instrText xml:space="preserve"> PAGEREF _Toc53514863 \h </w:instrText>
            </w:r>
            <w:r w:rsidR="00314A8B">
              <w:rPr>
                <w:noProof/>
                <w:webHidden/>
              </w:rPr>
            </w:r>
            <w:r w:rsidR="00314A8B">
              <w:rPr>
                <w:noProof/>
                <w:webHidden/>
              </w:rPr>
              <w:fldChar w:fldCharType="separate"/>
            </w:r>
            <w:r w:rsidR="00A9355B">
              <w:rPr>
                <w:noProof/>
                <w:webHidden/>
              </w:rPr>
              <w:t>44</w:t>
            </w:r>
            <w:r w:rsidR="00314A8B">
              <w:rPr>
                <w:noProof/>
                <w:webHidden/>
              </w:rPr>
              <w:fldChar w:fldCharType="end"/>
            </w:r>
          </w:hyperlink>
        </w:p>
        <w:p w14:paraId="36A271CD" w14:textId="77777777" w:rsidR="00A9355B" w:rsidRDefault="00CD6DFA">
          <w:pPr>
            <w:pStyle w:val="TOC2"/>
            <w:tabs>
              <w:tab w:val="left" w:pos="880"/>
              <w:tab w:val="right" w:leader="dot" w:pos="9350"/>
            </w:tabs>
            <w:rPr>
              <w:rFonts w:eastAsiaTheme="minorEastAsia"/>
              <w:noProof/>
              <w:szCs w:val="32"/>
              <w:lang w:bidi="bo-CN"/>
            </w:rPr>
          </w:pPr>
          <w:hyperlink w:anchor="_Toc53514864" w:history="1">
            <w:r w:rsidR="00A9355B" w:rsidRPr="00823346">
              <w:rPr>
                <w:rStyle w:val="Hyperlink"/>
                <w:rFonts w:ascii="Arial" w:hAnsi="Arial" w:cs="Arial"/>
                <w:noProof/>
              </w:rPr>
              <w:t>7.1.</w:t>
            </w:r>
            <w:r w:rsidR="00A9355B">
              <w:rPr>
                <w:rFonts w:eastAsiaTheme="minorEastAsia"/>
                <w:noProof/>
                <w:szCs w:val="32"/>
                <w:lang w:bidi="bo-CN"/>
              </w:rPr>
              <w:tab/>
            </w:r>
            <w:r w:rsidR="00A9355B" w:rsidRPr="00823346">
              <w:rPr>
                <w:rStyle w:val="Hyperlink"/>
                <w:rFonts w:ascii="Arial" w:hAnsi="Arial" w:cs="Arial"/>
                <w:noProof/>
              </w:rPr>
              <w:t>Service Name: Ornamental Fish</w:t>
            </w:r>
            <w:r w:rsidR="00A9355B">
              <w:rPr>
                <w:noProof/>
                <w:webHidden/>
              </w:rPr>
              <w:tab/>
            </w:r>
            <w:r w:rsidR="00314A8B">
              <w:rPr>
                <w:noProof/>
                <w:webHidden/>
              </w:rPr>
              <w:fldChar w:fldCharType="begin"/>
            </w:r>
            <w:r w:rsidR="00A9355B">
              <w:rPr>
                <w:noProof/>
                <w:webHidden/>
              </w:rPr>
              <w:instrText xml:space="preserve"> PAGEREF _Toc53514864 \h </w:instrText>
            </w:r>
            <w:r w:rsidR="00314A8B">
              <w:rPr>
                <w:noProof/>
                <w:webHidden/>
              </w:rPr>
            </w:r>
            <w:r w:rsidR="00314A8B">
              <w:rPr>
                <w:noProof/>
                <w:webHidden/>
              </w:rPr>
              <w:fldChar w:fldCharType="separate"/>
            </w:r>
            <w:r w:rsidR="00A9355B">
              <w:rPr>
                <w:noProof/>
                <w:webHidden/>
              </w:rPr>
              <w:t>44</w:t>
            </w:r>
            <w:r w:rsidR="00314A8B">
              <w:rPr>
                <w:noProof/>
                <w:webHidden/>
              </w:rPr>
              <w:fldChar w:fldCharType="end"/>
            </w:r>
          </w:hyperlink>
        </w:p>
        <w:p w14:paraId="10F4A41C" w14:textId="77777777" w:rsidR="00A9355B" w:rsidRDefault="00CD6DFA">
          <w:pPr>
            <w:pStyle w:val="TOC2"/>
            <w:tabs>
              <w:tab w:val="left" w:pos="880"/>
              <w:tab w:val="right" w:leader="dot" w:pos="9350"/>
            </w:tabs>
            <w:rPr>
              <w:rFonts w:eastAsiaTheme="minorEastAsia"/>
              <w:noProof/>
              <w:szCs w:val="32"/>
              <w:lang w:bidi="bo-CN"/>
            </w:rPr>
          </w:pPr>
          <w:hyperlink w:anchor="_Toc53514865" w:history="1">
            <w:r w:rsidR="00A9355B" w:rsidRPr="00823346">
              <w:rPr>
                <w:rStyle w:val="Hyperlink"/>
                <w:rFonts w:cstheme="minorHAnsi"/>
                <w:noProof/>
              </w:rPr>
              <w:t>7.2.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_Toc53514865 \h </w:instrText>
            </w:r>
            <w:r w:rsidR="00314A8B">
              <w:rPr>
                <w:noProof/>
                <w:webHidden/>
              </w:rPr>
            </w:r>
            <w:r w:rsidR="00314A8B">
              <w:rPr>
                <w:noProof/>
                <w:webHidden/>
              </w:rPr>
              <w:fldChar w:fldCharType="separate"/>
            </w:r>
            <w:r w:rsidR="00A9355B">
              <w:rPr>
                <w:noProof/>
                <w:webHidden/>
              </w:rPr>
              <w:t>44</w:t>
            </w:r>
            <w:r w:rsidR="00314A8B">
              <w:rPr>
                <w:noProof/>
                <w:webHidden/>
              </w:rPr>
              <w:fldChar w:fldCharType="end"/>
            </w:r>
          </w:hyperlink>
        </w:p>
        <w:p w14:paraId="14488976" w14:textId="77777777" w:rsidR="00A9355B" w:rsidRDefault="00CD6DFA">
          <w:pPr>
            <w:pStyle w:val="TOC2"/>
            <w:tabs>
              <w:tab w:val="left" w:pos="880"/>
              <w:tab w:val="right" w:leader="dot" w:pos="9350"/>
            </w:tabs>
            <w:rPr>
              <w:rFonts w:eastAsiaTheme="minorEastAsia"/>
              <w:noProof/>
              <w:szCs w:val="32"/>
              <w:lang w:bidi="bo-CN"/>
            </w:rPr>
          </w:pPr>
          <w:hyperlink w:anchor="_Toc53514867" w:history="1">
            <w:r w:rsidR="00A9355B" w:rsidRPr="00823346">
              <w:rPr>
                <w:rStyle w:val="Hyperlink"/>
                <w:rFonts w:ascii="Arial" w:hAnsi="Arial" w:cs="Arial"/>
                <w:noProof/>
              </w:rPr>
              <w:t>7.3.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_Toc53514867 \h </w:instrText>
            </w:r>
            <w:r w:rsidR="00314A8B">
              <w:rPr>
                <w:noProof/>
                <w:webHidden/>
              </w:rPr>
            </w:r>
            <w:r w:rsidR="00314A8B">
              <w:rPr>
                <w:noProof/>
                <w:webHidden/>
              </w:rPr>
              <w:fldChar w:fldCharType="separate"/>
            </w:r>
            <w:r w:rsidR="00A9355B">
              <w:rPr>
                <w:noProof/>
                <w:webHidden/>
              </w:rPr>
              <w:t>44</w:t>
            </w:r>
            <w:r w:rsidR="00314A8B">
              <w:rPr>
                <w:noProof/>
                <w:webHidden/>
              </w:rPr>
              <w:fldChar w:fldCharType="end"/>
            </w:r>
          </w:hyperlink>
        </w:p>
        <w:p w14:paraId="3DCE2BB0" w14:textId="77777777" w:rsidR="00A9355B" w:rsidRDefault="00CD6DFA">
          <w:pPr>
            <w:pStyle w:val="TOC2"/>
            <w:tabs>
              <w:tab w:val="left" w:pos="1100"/>
              <w:tab w:val="right" w:leader="dot" w:pos="9350"/>
            </w:tabs>
            <w:rPr>
              <w:rFonts w:eastAsiaTheme="minorEastAsia"/>
              <w:noProof/>
              <w:szCs w:val="32"/>
              <w:lang w:bidi="bo-CN"/>
            </w:rPr>
          </w:pPr>
          <w:hyperlink w:anchor="_Toc53514868" w:history="1">
            <w:r w:rsidR="00A9355B" w:rsidRPr="00823346">
              <w:rPr>
                <w:rStyle w:val="Hyperlink"/>
                <w:rFonts w:ascii="Arial" w:hAnsi="Arial" w:cs="Arial"/>
                <w:noProof/>
              </w:rPr>
              <w:t>7.3.1.</w:t>
            </w:r>
            <w:r w:rsidR="00A9355B">
              <w:rPr>
                <w:rFonts w:eastAsiaTheme="minorEastAsia"/>
                <w:noProof/>
                <w:szCs w:val="32"/>
                <w:lang w:bidi="bo-CN"/>
              </w:rPr>
              <w:tab/>
            </w:r>
            <w:r w:rsidR="00A9355B" w:rsidRPr="00823346">
              <w:rPr>
                <w:rStyle w:val="Hyperlink"/>
                <w:rFonts w:ascii="Arial" w:hAnsi="Arial" w:cs="Arial"/>
                <w:noProof/>
              </w:rPr>
              <w:t>Ornamental Fish Importer (User)</w:t>
            </w:r>
            <w:r w:rsidR="00A9355B">
              <w:rPr>
                <w:noProof/>
                <w:webHidden/>
              </w:rPr>
              <w:tab/>
            </w:r>
            <w:r w:rsidR="00314A8B">
              <w:rPr>
                <w:noProof/>
                <w:webHidden/>
              </w:rPr>
              <w:fldChar w:fldCharType="begin"/>
            </w:r>
            <w:r w:rsidR="00A9355B">
              <w:rPr>
                <w:noProof/>
                <w:webHidden/>
              </w:rPr>
              <w:instrText xml:space="preserve"> PAGEREF _Toc53514868 \h </w:instrText>
            </w:r>
            <w:r w:rsidR="00314A8B">
              <w:rPr>
                <w:noProof/>
                <w:webHidden/>
              </w:rPr>
            </w:r>
            <w:r w:rsidR="00314A8B">
              <w:rPr>
                <w:noProof/>
                <w:webHidden/>
              </w:rPr>
              <w:fldChar w:fldCharType="separate"/>
            </w:r>
            <w:r w:rsidR="00A9355B">
              <w:rPr>
                <w:noProof/>
                <w:webHidden/>
              </w:rPr>
              <w:t>44</w:t>
            </w:r>
            <w:r w:rsidR="00314A8B">
              <w:rPr>
                <w:noProof/>
                <w:webHidden/>
              </w:rPr>
              <w:fldChar w:fldCharType="end"/>
            </w:r>
          </w:hyperlink>
        </w:p>
        <w:p w14:paraId="296EE524" w14:textId="77777777" w:rsidR="00A9355B" w:rsidRDefault="00CD6DFA">
          <w:pPr>
            <w:pStyle w:val="TOC2"/>
            <w:tabs>
              <w:tab w:val="left" w:pos="1320"/>
              <w:tab w:val="right" w:leader="dot" w:pos="9350"/>
            </w:tabs>
            <w:rPr>
              <w:rFonts w:eastAsiaTheme="minorEastAsia"/>
              <w:noProof/>
              <w:szCs w:val="32"/>
              <w:lang w:bidi="bo-CN"/>
            </w:rPr>
          </w:pPr>
          <w:hyperlink w:anchor="_Toc53514869" w:history="1">
            <w:r w:rsidR="00A9355B" w:rsidRPr="00823346">
              <w:rPr>
                <w:rStyle w:val="Hyperlink"/>
                <w:rFonts w:ascii="Arial" w:hAnsi="Arial" w:cs="Arial"/>
                <w:noProof/>
              </w:rPr>
              <w:t>7.3.1.1.</w:t>
            </w:r>
            <w:r w:rsidR="00A9355B">
              <w:rPr>
                <w:rFonts w:eastAsiaTheme="minorEastAsia"/>
                <w:noProof/>
                <w:szCs w:val="32"/>
                <w:lang w:bidi="bo-CN"/>
              </w:rPr>
              <w:tab/>
            </w:r>
            <w:r w:rsidR="00A9355B" w:rsidRPr="00823346">
              <w:rPr>
                <w:rStyle w:val="Hyperlink"/>
                <w:rFonts w:ascii="Arial" w:hAnsi="Arial" w:cs="Arial"/>
                <w:noProof/>
              </w:rPr>
              <w:t>Apply import permit (Role)</w:t>
            </w:r>
            <w:r w:rsidR="00A9355B">
              <w:rPr>
                <w:noProof/>
                <w:webHidden/>
              </w:rPr>
              <w:tab/>
            </w:r>
            <w:r w:rsidR="00314A8B">
              <w:rPr>
                <w:noProof/>
                <w:webHidden/>
              </w:rPr>
              <w:fldChar w:fldCharType="begin"/>
            </w:r>
            <w:r w:rsidR="00A9355B">
              <w:rPr>
                <w:noProof/>
                <w:webHidden/>
              </w:rPr>
              <w:instrText xml:space="preserve"> PAGEREF _Toc53514869 \h </w:instrText>
            </w:r>
            <w:r w:rsidR="00314A8B">
              <w:rPr>
                <w:noProof/>
                <w:webHidden/>
              </w:rPr>
            </w:r>
            <w:r w:rsidR="00314A8B">
              <w:rPr>
                <w:noProof/>
                <w:webHidden/>
              </w:rPr>
              <w:fldChar w:fldCharType="separate"/>
            </w:r>
            <w:r w:rsidR="00A9355B">
              <w:rPr>
                <w:noProof/>
                <w:webHidden/>
              </w:rPr>
              <w:t>44</w:t>
            </w:r>
            <w:r w:rsidR="00314A8B">
              <w:rPr>
                <w:noProof/>
                <w:webHidden/>
              </w:rPr>
              <w:fldChar w:fldCharType="end"/>
            </w:r>
          </w:hyperlink>
        </w:p>
        <w:p w14:paraId="1E5966A1" w14:textId="77777777" w:rsidR="00A9355B" w:rsidRDefault="00CD6DFA">
          <w:pPr>
            <w:pStyle w:val="TOC2"/>
            <w:tabs>
              <w:tab w:val="left" w:pos="1320"/>
              <w:tab w:val="right" w:leader="dot" w:pos="9350"/>
            </w:tabs>
            <w:rPr>
              <w:rFonts w:eastAsiaTheme="minorEastAsia"/>
              <w:noProof/>
              <w:szCs w:val="32"/>
              <w:lang w:bidi="bo-CN"/>
            </w:rPr>
          </w:pPr>
          <w:hyperlink w:anchor="_Toc53514870" w:history="1">
            <w:r w:rsidR="00A9355B" w:rsidRPr="00823346">
              <w:rPr>
                <w:rStyle w:val="Hyperlink"/>
                <w:rFonts w:ascii="Arial" w:hAnsi="Arial" w:cs="Arial"/>
                <w:noProof/>
              </w:rPr>
              <w:t>7.3.1.2.</w:t>
            </w:r>
            <w:r w:rsidR="00A9355B">
              <w:rPr>
                <w:rFonts w:eastAsiaTheme="minorEastAsia"/>
                <w:noProof/>
                <w:szCs w:val="32"/>
                <w:lang w:bidi="bo-CN"/>
              </w:rPr>
              <w:tab/>
            </w:r>
            <w:r w:rsidR="00A9355B" w:rsidRPr="00823346">
              <w:rPr>
                <w:rStyle w:val="Hyperlink"/>
                <w:rFonts w:ascii="Arial" w:hAnsi="Arial" w:cs="Arial"/>
                <w:noProof/>
              </w:rPr>
              <w:t>Response for verification (Role)</w:t>
            </w:r>
            <w:r w:rsidR="00A9355B">
              <w:rPr>
                <w:noProof/>
                <w:webHidden/>
              </w:rPr>
              <w:tab/>
            </w:r>
            <w:r w:rsidR="00314A8B">
              <w:rPr>
                <w:noProof/>
                <w:webHidden/>
              </w:rPr>
              <w:fldChar w:fldCharType="begin"/>
            </w:r>
            <w:r w:rsidR="00A9355B">
              <w:rPr>
                <w:noProof/>
                <w:webHidden/>
              </w:rPr>
              <w:instrText xml:space="preserve"> PAGEREF _Toc53514870 \h </w:instrText>
            </w:r>
            <w:r w:rsidR="00314A8B">
              <w:rPr>
                <w:noProof/>
                <w:webHidden/>
              </w:rPr>
            </w:r>
            <w:r w:rsidR="00314A8B">
              <w:rPr>
                <w:noProof/>
                <w:webHidden/>
              </w:rPr>
              <w:fldChar w:fldCharType="separate"/>
            </w:r>
            <w:r w:rsidR="00A9355B">
              <w:rPr>
                <w:noProof/>
                <w:webHidden/>
              </w:rPr>
              <w:t>47</w:t>
            </w:r>
            <w:r w:rsidR="00314A8B">
              <w:rPr>
                <w:noProof/>
                <w:webHidden/>
              </w:rPr>
              <w:fldChar w:fldCharType="end"/>
            </w:r>
          </w:hyperlink>
        </w:p>
        <w:p w14:paraId="66C2EC14" w14:textId="77777777" w:rsidR="00A9355B" w:rsidRDefault="00CD6DFA">
          <w:pPr>
            <w:pStyle w:val="TOC2"/>
            <w:tabs>
              <w:tab w:val="left" w:pos="1320"/>
              <w:tab w:val="right" w:leader="dot" w:pos="9350"/>
            </w:tabs>
            <w:rPr>
              <w:rFonts w:eastAsiaTheme="minorEastAsia"/>
              <w:noProof/>
              <w:szCs w:val="32"/>
              <w:lang w:bidi="bo-CN"/>
            </w:rPr>
          </w:pPr>
          <w:hyperlink w:anchor="_Toc53514871" w:history="1">
            <w:r w:rsidR="00A9355B" w:rsidRPr="00823346">
              <w:rPr>
                <w:rStyle w:val="Hyperlink"/>
                <w:rFonts w:ascii="Arial" w:hAnsi="Arial" w:cs="Arial"/>
                <w:noProof/>
              </w:rPr>
              <w:t>7.3.1.3.</w:t>
            </w:r>
            <w:r w:rsidR="00A9355B">
              <w:rPr>
                <w:rFonts w:eastAsiaTheme="minorEastAsia"/>
                <w:noProof/>
                <w:szCs w:val="32"/>
                <w:lang w:bidi="bo-CN"/>
              </w:rPr>
              <w:tab/>
            </w:r>
            <w:r w:rsidR="00A9355B" w:rsidRPr="00823346">
              <w:rPr>
                <w:rStyle w:val="Hyperlink"/>
                <w:rFonts w:ascii="Arial" w:hAnsi="Arial" w:cs="Arial"/>
                <w:noProof/>
              </w:rPr>
              <w:t>Notify consignment arrival date (Role)</w:t>
            </w:r>
            <w:r w:rsidR="00A9355B">
              <w:rPr>
                <w:noProof/>
                <w:webHidden/>
              </w:rPr>
              <w:tab/>
            </w:r>
            <w:r w:rsidR="00314A8B">
              <w:rPr>
                <w:noProof/>
                <w:webHidden/>
              </w:rPr>
              <w:fldChar w:fldCharType="begin"/>
            </w:r>
            <w:r w:rsidR="00A9355B">
              <w:rPr>
                <w:noProof/>
                <w:webHidden/>
              </w:rPr>
              <w:instrText xml:space="preserve"> PAGEREF _Toc53514871 \h </w:instrText>
            </w:r>
            <w:r w:rsidR="00314A8B">
              <w:rPr>
                <w:noProof/>
                <w:webHidden/>
              </w:rPr>
            </w:r>
            <w:r w:rsidR="00314A8B">
              <w:rPr>
                <w:noProof/>
                <w:webHidden/>
              </w:rPr>
              <w:fldChar w:fldCharType="separate"/>
            </w:r>
            <w:r w:rsidR="00A9355B">
              <w:rPr>
                <w:noProof/>
                <w:webHidden/>
              </w:rPr>
              <w:t>47</w:t>
            </w:r>
            <w:r w:rsidR="00314A8B">
              <w:rPr>
                <w:noProof/>
                <w:webHidden/>
              </w:rPr>
              <w:fldChar w:fldCharType="end"/>
            </w:r>
          </w:hyperlink>
        </w:p>
        <w:p w14:paraId="5EE7A0F1" w14:textId="77777777" w:rsidR="00A9355B" w:rsidRDefault="00CD6DFA">
          <w:pPr>
            <w:pStyle w:val="TOC2"/>
            <w:tabs>
              <w:tab w:val="left" w:pos="1100"/>
              <w:tab w:val="right" w:leader="dot" w:pos="9350"/>
            </w:tabs>
            <w:rPr>
              <w:rFonts w:eastAsiaTheme="minorEastAsia"/>
              <w:noProof/>
              <w:szCs w:val="32"/>
              <w:lang w:bidi="bo-CN"/>
            </w:rPr>
          </w:pPr>
          <w:hyperlink w:anchor="_Toc53514872" w:history="1">
            <w:r w:rsidR="00A9355B" w:rsidRPr="00823346">
              <w:rPr>
                <w:rStyle w:val="Hyperlink"/>
                <w:rFonts w:cstheme="minorHAnsi"/>
                <w:noProof/>
              </w:rPr>
              <w:t>7.3.2.</w:t>
            </w:r>
            <w:r w:rsidR="00A9355B">
              <w:rPr>
                <w:rFonts w:eastAsiaTheme="minorEastAsia"/>
                <w:noProof/>
                <w:szCs w:val="32"/>
                <w:lang w:bidi="bo-CN"/>
              </w:rPr>
              <w:tab/>
            </w:r>
            <w:r w:rsidR="00A9355B" w:rsidRPr="00823346">
              <w:rPr>
                <w:rStyle w:val="Hyperlink"/>
                <w:rFonts w:cstheme="minorHAnsi"/>
                <w:noProof/>
              </w:rPr>
              <w:t>BAFRA HQ (User)</w:t>
            </w:r>
            <w:r w:rsidR="00A9355B">
              <w:rPr>
                <w:noProof/>
                <w:webHidden/>
              </w:rPr>
              <w:tab/>
            </w:r>
            <w:r w:rsidR="00314A8B">
              <w:rPr>
                <w:noProof/>
                <w:webHidden/>
              </w:rPr>
              <w:fldChar w:fldCharType="begin"/>
            </w:r>
            <w:r w:rsidR="00A9355B">
              <w:rPr>
                <w:noProof/>
                <w:webHidden/>
              </w:rPr>
              <w:instrText xml:space="preserve"> PAGEREF _Toc53514872 \h </w:instrText>
            </w:r>
            <w:r w:rsidR="00314A8B">
              <w:rPr>
                <w:noProof/>
                <w:webHidden/>
              </w:rPr>
            </w:r>
            <w:r w:rsidR="00314A8B">
              <w:rPr>
                <w:noProof/>
                <w:webHidden/>
              </w:rPr>
              <w:fldChar w:fldCharType="separate"/>
            </w:r>
            <w:r w:rsidR="00A9355B">
              <w:rPr>
                <w:noProof/>
                <w:webHidden/>
              </w:rPr>
              <w:t>48</w:t>
            </w:r>
            <w:r w:rsidR="00314A8B">
              <w:rPr>
                <w:noProof/>
                <w:webHidden/>
              </w:rPr>
              <w:fldChar w:fldCharType="end"/>
            </w:r>
          </w:hyperlink>
        </w:p>
        <w:p w14:paraId="77162A0B" w14:textId="77777777" w:rsidR="00A9355B" w:rsidRDefault="00CD6DFA">
          <w:pPr>
            <w:pStyle w:val="TOC2"/>
            <w:tabs>
              <w:tab w:val="left" w:pos="1320"/>
              <w:tab w:val="right" w:leader="dot" w:pos="9350"/>
            </w:tabs>
            <w:rPr>
              <w:rFonts w:eastAsiaTheme="minorEastAsia"/>
              <w:noProof/>
              <w:szCs w:val="32"/>
              <w:lang w:bidi="bo-CN"/>
            </w:rPr>
          </w:pPr>
          <w:hyperlink w:anchor="_Toc53514873" w:history="1">
            <w:r w:rsidR="00A9355B" w:rsidRPr="00823346">
              <w:rPr>
                <w:rStyle w:val="Hyperlink"/>
                <w:rFonts w:cstheme="minorHAnsi"/>
                <w:noProof/>
              </w:rPr>
              <w:t>7.3.2.1.</w:t>
            </w:r>
            <w:r w:rsidR="00A9355B">
              <w:rPr>
                <w:rFonts w:eastAsiaTheme="minorEastAsia"/>
                <w:noProof/>
                <w:szCs w:val="32"/>
                <w:lang w:bidi="bo-CN"/>
              </w:rPr>
              <w:tab/>
            </w:r>
            <w:r w:rsidR="00A9355B" w:rsidRPr="00823346">
              <w:rPr>
                <w:rStyle w:val="Hyperlink"/>
                <w:rFonts w:cstheme="minorHAnsi"/>
                <w:noProof/>
              </w:rPr>
              <w:t>Verify/Reject (Role)</w:t>
            </w:r>
            <w:r w:rsidR="00A9355B">
              <w:rPr>
                <w:noProof/>
                <w:webHidden/>
              </w:rPr>
              <w:tab/>
            </w:r>
            <w:r w:rsidR="00314A8B">
              <w:rPr>
                <w:noProof/>
                <w:webHidden/>
              </w:rPr>
              <w:fldChar w:fldCharType="begin"/>
            </w:r>
            <w:r w:rsidR="00A9355B">
              <w:rPr>
                <w:noProof/>
                <w:webHidden/>
              </w:rPr>
              <w:instrText xml:space="preserve"> PAGEREF _Toc53514873 \h </w:instrText>
            </w:r>
            <w:r w:rsidR="00314A8B">
              <w:rPr>
                <w:noProof/>
                <w:webHidden/>
              </w:rPr>
            </w:r>
            <w:r w:rsidR="00314A8B">
              <w:rPr>
                <w:noProof/>
                <w:webHidden/>
              </w:rPr>
              <w:fldChar w:fldCharType="separate"/>
            </w:r>
            <w:r w:rsidR="00A9355B">
              <w:rPr>
                <w:noProof/>
                <w:webHidden/>
              </w:rPr>
              <w:t>48</w:t>
            </w:r>
            <w:r w:rsidR="00314A8B">
              <w:rPr>
                <w:noProof/>
                <w:webHidden/>
              </w:rPr>
              <w:fldChar w:fldCharType="end"/>
            </w:r>
          </w:hyperlink>
        </w:p>
        <w:p w14:paraId="2857E8CD" w14:textId="77777777" w:rsidR="00A9355B" w:rsidRDefault="00CD6DFA">
          <w:pPr>
            <w:pStyle w:val="TOC2"/>
            <w:tabs>
              <w:tab w:val="left" w:pos="1320"/>
              <w:tab w:val="right" w:leader="dot" w:pos="9350"/>
            </w:tabs>
            <w:rPr>
              <w:rFonts w:eastAsiaTheme="minorEastAsia"/>
              <w:noProof/>
              <w:szCs w:val="32"/>
              <w:lang w:bidi="bo-CN"/>
            </w:rPr>
          </w:pPr>
          <w:hyperlink w:anchor="_Toc53514874" w:history="1">
            <w:r w:rsidR="00A9355B" w:rsidRPr="00823346">
              <w:rPr>
                <w:rStyle w:val="Hyperlink"/>
                <w:rFonts w:ascii="Arial" w:hAnsi="Arial" w:cs="Arial"/>
                <w:noProof/>
              </w:rPr>
              <w:t>7.3.2.2.</w:t>
            </w:r>
            <w:r w:rsidR="00A9355B">
              <w:rPr>
                <w:rFonts w:eastAsiaTheme="minorEastAsia"/>
                <w:noProof/>
                <w:szCs w:val="32"/>
                <w:lang w:bidi="bo-CN"/>
              </w:rPr>
              <w:tab/>
            </w:r>
            <w:r w:rsidR="00A9355B" w:rsidRPr="00823346">
              <w:rPr>
                <w:rStyle w:val="Hyperlink"/>
                <w:rFonts w:ascii="Arial" w:hAnsi="Arial" w:cs="Arial"/>
                <w:noProof/>
              </w:rPr>
              <w:t>Issue import permit (Role)</w:t>
            </w:r>
            <w:r w:rsidR="00A9355B">
              <w:rPr>
                <w:noProof/>
                <w:webHidden/>
              </w:rPr>
              <w:tab/>
            </w:r>
            <w:r w:rsidR="00314A8B">
              <w:rPr>
                <w:noProof/>
                <w:webHidden/>
              </w:rPr>
              <w:fldChar w:fldCharType="begin"/>
            </w:r>
            <w:r w:rsidR="00A9355B">
              <w:rPr>
                <w:noProof/>
                <w:webHidden/>
              </w:rPr>
              <w:instrText xml:space="preserve"> PAGEREF _Toc53514874 \h </w:instrText>
            </w:r>
            <w:r w:rsidR="00314A8B">
              <w:rPr>
                <w:noProof/>
                <w:webHidden/>
              </w:rPr>
            </w:r>
            <w:r w:rsidR="00314A8B">
              <w:rPr>
                <w:noProof/>
                <w:webHidden/>
              </w:rPr>
              <w:fldChar w:fldCharType="separate"/>
            </w:r>
            <w:r w:rsidR="00A9355B">
              <w:rPr>
                <w:noProof/>
                <w:webHidden/>
              </w:rPr>
              <w:t>48</w:t>
            </w:r>
            <w:r w:rsidR="00314A8B">
              <w:rPr>
                <w:noProof/>
                <w:webHidden/>
              </w:rPr>
              <w:fldChar w:fldCharType="end"/>
            </w:r>
          </w:hyperlink>
        </w:p>
        <w:p w14:paraId="4F8ABD3D" w14:textId="77777777" w:rsidR="00A9355B" w:rsidRDefault="00CD6DFA">
          <w:pPr>
            <w:pStyle w:val="TOC2"/>
            <w:tabs>
              <w:tab w:val="left" w:pos="1100"/>
              <w:tab w:val="right" w:leader="dot" w:pos="9350"/>
            </w:tabs>
            <w:rPr>
              <w:rFonts w:eastAsiaTheme="minorEastAsia"/>
              <w:noProof/>
              <w:szCs w:val="32"/>
              <w:lang w:bidi="bo-CN"/>
            </w:rPr>
          </w:pPr>
          <w:hyperlink w:anchor="_Toc53514875" w:history="1">
            <w:r w:rsidR="00A9355B" w:rsidRPr="00823346">
              <w:rPr>
                <w:rStyle w:val="Hyperlink"/>
                <w:rFonts w:ascii="Arial" w:hAnsi="Arial" w:cs="Arial"/>
                <w:noProof/>
              </w:rPr>
              <w:t>7.3.3.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_Toc53514875 \h </w:instrText>
            </w:r>
            <w:r w:rsidR="00314A8B">
              <w:rPr>
                <w:noProof/>
                <w:webHidden/>
              </w:rPr>
            </w:r>
            <w:r w:rsidR="00314A8B">
              <w:rPr>
                <w:noProof/>
                <w:webHidden/>
              </w:rPr>
              <w:fldChar w:fldCharType="separate"/>
            </w:r>
            <w:r w:rsidR="00A9355B">
              <w:rPr>
                <w:noProof/>
                <w:webHidden/>
              </w:rPr>
              <w:t>48</w:t>
            </w:r>
            <w:r w:rsidR="00314A8B">
              <w:rPr>
                <w:noProof/>
                <w:webHidden/>
              </w:rPr>
              <w:fldChar w:fldCharType="end"/>
            </w:r>
          </w:hyperlink>
        </w:p>
        <w:p w14:paraId="188AB2EA" w14:textId="77777777" w:rsidR="00A9355B" w:rsidRDefault="00CD6DFA">
          <w:pPr>
            <w:pStyle w:val="TOC2"/>
            <w:tabs>
              <w:tab w:val="left" w:pos="1320"/>
              <w:tab w:val="right" w:leader="dot" w:pos="9350"/>
            </w:tabs>
            <w:rPr>
              <w:rFonts w:eastAsiaTheme="minorEastAsia"/>
              <w:noProof/>
              <w:szCs w:val="32"/>
              <w:lang w:bidi="bo-CN"/>
            </w:rPr>
          </w:pPr>
          <w:hyperlink w:anchor="_Toc53514876" w:history="1">
            <w:r w:rsidR="00A9355B" w:rsidRPr="00823346">
              <w:rPr>
                <w:rStyle w:val="Hyperlink"/>
                <w:rFonts w:ascii="Arial" w:hAnsi="Arial" w:cs="Arial"/>
                <w:noProof/>
              </w:rPr>
              <w:t>7.3.3.1.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_Toc53514876 \h </w:instrText>
            </w:r>
            <w:r w:rsidR="00314A8B">
              <w:rPr>
                <w:noProof/>
                <w:webHidden/>
              </w:rPr>
            </w:r>
            <w:r w:rsidR="00314A8B">
              <w:rPr>
                <w:noProof/>
                <w:webHidden/>
              </w:rPr>
              <w:fldChar w:fldCharType="separate"/>
            </w:r>
            <w:r w:rsidR="00A9355B">
              <w:rPr>
                <w:noProof/>
                <w:webHidden/>
              </w:rPr>
              <w:t>48</w:t>
            </w:r>
            <w:r w:rsidR="00314A8B">
              <w:rPr>
                <w:noProof/>
                <w:webHidden/>
              </w:rPr>
              <w:fldChar w:fldCharType="end"/>
            </w:r>
          </w:hyperlink>
        </w:p>
        <w:p w14:paraId="1BFE881D" w14:textId="77777777" w:rsidR="00A9355B" w:rsidRDefault="00CD6DFA">
          <w:pPr>
            <w:pStyle w:val="TOC1"/>
            <w:tabs>
              <w:tab w:val="left" w:pos="440"/>
              <w:tab w:val="right" w:leader="dot" w:pos="9350"/>
            </w:tabs>
            <w:rPr>
              <w:rFonts w:eastAsiaTheme="minorEastAsia"/>
              <w:noProof/>
              <w:szCs w:val="32"/>
              <w:lang w:bidi="bo-CN"/>
            </w:rPr>
          </w:pPr>
          <w:hyperlink w:anchor="_Toc53514877" w:history="1">
            <w:r w:rsidR="00A9355B" w:rsidRPr="00823346">
              <w:rPr>
                <w:rStyle w:val="Hyperlink"/>
                <w:rFonts w:ascii="Arial" w:hAnsi="Arial" w:cs="Arial"/>
                <w:noProof/>
              </w:rPr>
              <w:t>8.</w:t>
            </w:r>
            <w:r w:rsidR="00A9355B">
              <w:rPr>
                <w:rFonts w:eastAsiaTheme="minorEastAsia"/>
                <w:noProof/>
                <w:szCs w:val="32"/>
                <w:lang w:bidi="bo-CN"/>
              </w:rPr>
              <w:tab/>
            </w:r>
            <w:r w:rsidR="00A9355B" w:rsidRPr="00823346">
              <w:rPr>
                <w:rStyle w:val="Hyperlink"/>
                <w:rFonts w:ascii="Arial" w:hAnsi="Arial" w:cs="Arial"/>
                <w:noProof/>
              </w:rPr>
              <w:t>Import permit for plants and Plant products</w:t>
            </w:r>
            <w:r w:rsidR="00A9355B">
              <w:rPr>
                <w:noProof/>
                <w:webHidden/>
              </w:rPr>
              <w:tab/>
            </w:r>
            <w:r w:rsidR="00314A8B">
              <w:rPr>
                <w:noProof/>
                <w:webHidden/>
              </w:rPr>
              <w:fldChar w:fldCharType="begin"/>
            </w:r>
            <w:r w:rsidR="00A9355B">
              <w:rPr>
                <w:noProof/>
                <w:webHidden/>
              </w:rPr>
              <w:instrText xml:space="preserve"> PAGEREF _Toc53514877 \h </w:instrText>
            </w:r>
            <w:r w:rsidR="00314A8B">
              <w:rPr>
                <w:noProof/>
                <w:webHidden/>
              </w:rPr>
            </w:r>
            <w:r w:rsidR="00314A8B">
              <w:rPr>
                <w:noProof/>
                <w:webHidden/>
              </w:rPr>
              <w:fldChar w:fldCharType="separate"/>
            </w:r>
            <w:r w:rsidR="00A9355B">
              <w:rPr>
                <w:noProof/>
                <w:webHidden/>
              </w:rPr>
              <w:t>50</w:t>
            </w:r>
            <w:r w:rsidR="00314A8B">
              <w:rPr>
                <w:noProof/>
                <w:webHidden/>
              </w:rPr>
              <w:fldChar w:fldCharType="end"/>
            </w:r>
          </w:hyperlink>
        </w:p>
        <w:p w14:paraId="0EB8707E" w14:textId="77777777" w:rsidR="00A9355B" w:rsidRDefault="00CD6DFA">
          <w:pPr>
            <w:pStyle w:val="TOC2"/>
            <w:tabs>
              <w:tab w:val="left" w:pos="880"/>
              <w:tab w:val="right" w:leader="dot" w:pos="9350"/>
            </w:tabs>
            <w:rPr>
              <w:rFonts w:eastAsiaTheme="minorEastAsia"/>
              <w:noProof/>
              <w:szCs w:val="32"/>
              <w:lang w:bidi="bo-CN"/>
            </w:rPr>
          </w:pPr>
          <w:hyperlink w:anchor="_Toc53514878" w:history="1">
            <w:r w:rsidR="00A9355B" w:rsidRPr="00823346">
              <w:rPr>
                <w:rStyle w:val="Hyperlink"/>
                <w:rFonts w:ascii="Arial" w:hAnsi="Arial" w:cs="Arial"/>
                <w:noProof/>
              </w:rPr>
              <w:t>8.1.</w:t>
            </w:r>
            <w:r w:rsidR="00A9355B">
              <w:rPr>
                <w:rFonts w:eastAsiaTheme="minorEastAsia"/>
                <w:noProof/>
                <w:szCs w:val="32"/>
                <w:lang w:bidi="bo-CN"/>
              </w:rPr>
              <w:tab/>
            </w:r>
            <w:r w:rsidR="00A9355B" w:rsidRPr="00823346">
              <w:rPr>
                <w:rStyle w:val="Hyperlink"/>
                <w:rFonts w:ascii="Arial" w:hAnsi="Arial" w:cs="Arial"/>
                <w:noProof/>
              </w:rPr>
              <w:t>Service Name: Import permit for plants and Plant products</w:t>
            </w:r>
            <w:r w:rsidR="00A9355B">
              <w:rPr>
                <w:noProof/>
                <w:webHidden/>
              </w:rPr>
              <w:tab/>
            </w:r>
            <w:r w:rsidR="00314A8B">
              <w:rPr>
                <w:noProof/>
                <w:webHidden/>
              </w:rPr>
              <w:fldChar w:fldCharType="begin"/>
            </w:r>
            <w:r w:rsidR="00A9355B">
              <w:rPr>
                <w:noProof/>
                <w:webHidden/>
              </w:rPr>
              <w:instrText xml:space="preserve"> PAGEREF _Toc53514878 \h </w:instrText>
            </w:r>
            <w:r w:rsidR="00314A8B">
              <w:rPr>
                <w:noProof/>
                <w:webHidden/>
              </w:rPr>
            </w:r>
            <w:r w:rsidR="00314A8B">
              <w:rPr>
                <w:noProof/>
                <w:webHidden/>
              </w:rPr>
              <w:fldChar w:fldCharType="separate"/>
            </w:r>
            <w:r w:rsidR="00A9355B">
              <w:rPr>
                <w:noProof/>
                <w:webHidden/>
              </w:rPr>
              <w:t>50</w:t>
            </w:r>
            <w:r w:rsidR="00314A8B">
              <w:rPr>
                <w:noProof/>
                <w:webHidden/>
              </w:rPr>
              <w:fldChar w:fldCharType="end"/>
            </w:r>
          </w:hyperlink>
        </w:p>
        <w:p w14:paraId="54C04ED7" w14:textId="77777777" w:rsidR="00A9355B" w:rsidRDefault="00CD6DFA">
          <w:pPr>
            <w:pStyle w:val="TOC2"/>
            <w:tabs>
              <w:tab w:val="left" w:pos="880"/>
              <w:tab w:val="right" w:leader="dot" w:pos="9350"/>
            </w:tabs>
            <w:rPr>
              <w:rFonts w:eastAsiaTheme="minorEastAsia"/>
              <w:noProof/>
              <w:szCs w:val="32"/>
              <w:lang w:bidi="bo-CN"/>
            </w:rPr>
          </w:pPr>
          <w:hyperlink w:anchor="_Toc53514879" w:history="1">
            <w:r w:rsidR="00A9355B" w:rsidRPr="00823346">
              <w:rPr>
                <w:rStyle w:val="Hyperlink"/>
                <w:rFonts w:cstheme="minorHAnsi"/>
                <w:noProof/>
              </w:rPr>
              <w:t>8.2.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_Toc53514879 \h </w:instrText>
            </w:r>
            <w:r w:rsidR="00314A8B">
              <w:rPr>
                <w:noProof/>
                <w:webHidden/>
              </w:rPr>
            </w:r>
            <w:r w:rsidR="00314A8B">
              <w:rPr>
                <w:noProof/>
                <w:webHidden/>
              </w:rPr>
              <w:fldChar w:fldCharType="separate"/>
            </w:r>
            <w:r w:rsidR="00A9355B">
              <w:rPr>
                <w:noProof/>
                <w:webHidden/>
              </w:rPr>
              <w:t>50</w:t>
            </w:r>
            <w:r w:rsidR="00314A8B">
              <w:rPr>
                <w:noProof/>
                <w:webHidden/>
              </w:rPr>
              <w:fldChar w:fldCharType="end"/>
            </w:r>
          </w:hyperlink>
        </w:p>
        <w:p w14:paraId="709D695E" w14:textId="77777777" w:rsidR="00A9355B" w:rsidRDefault="00CD6DFA">
          <w:pPr>
            <w:pStyle w:val="TOC2"/>
            <w:tabs>
              <w:tab w:val="left" w:pos="880"/>
              <w:tab w:val="right" w:leader="dot" w:pos="9350"/>
            </w:tabs>
            <w:rPr>
              <w:rFonts w:eastAsiaTheme="minorEastAsia"/>
              <w:noProof/>
              <w:szCs w:val="32"/>
              <w:lang w:bidi="bo-CN"/>
            </w:rPr>
          </w:pPr>
          <w:hyperlink w:anchor="_Toc53514881" w:history="1">
            <w:r w:rsidR="00A9355B" w:rsidRPr="00823346">
              <w:rPr>
                <w:rStyle w:val="Hyperlink"/>
                <w:rFonts w:ascii="Arial" w:hAnsi="Arial" w:cs="Arial"/>
                <w:noProof/>
              </w:rPr>
              <w:t>8.3.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_Toc53514881 \h </w:instrText>
            </w:r>
            <w:r w:rsidR="00314A8B">
              <w:rPr>
                <w:noProof/>
                <w:webHidden/>
              </w:rPr>
            </w:r>
            <w:r w:rsidR="00314A8B">
              <w:rPr>
                <w:noProof/>
                <w:webHidden/>
              </w:rPr>
              <w:fldChar w:fldCharType="separate"/>
            </w:r>
            <w:r w:rsidR="00A9355B">
              <w:rPr>
                <w:noProof/>
                <w:webHidden/>
              </w:rPr>
              <w:t>50</w:t>
            </w:r>
            <w:r w:rsidR="00314A8B">
              <w:rPr>
                <w:noProof/>
                <w:webHidden/>
              </w:rPr>
              <w:fldChar w:fldCharType="end"/>
            </w:r>
          </w:hyperlink>
        </w:p>
        <w:p w14:paraId="61E01E21" w14:textId="77777777" w:rsidR="00A9355B" w:rsidRDefault="00CD6DFA">
          <w:pPr>
            <w:pStyle w:val="TOC2"/>
            <w:tabs>
              <w:tab w:val="left" w:pos="1100"/>
              <w:tab w:val="right" w:leader="dot" w:pos="9350"/>
            </w:tabs>
            <w:rPr>
              <w:rFonts w:eastAsiaTheme="minorEastAsia"/>
              <w:noProof/>
              <w:szCs w:val="32"/>
              <w:lang w:bidi="bo-CN"/>
            </w:rPr>
          </w:pPr>
          <w:hyperlink w:anchor="_Toc53514882" w:history="1">
            <w:r w:rsidR="00A9355B" w:rsidRPr="00823346">
              <w:rPr>
                <w:rStyle w:val="Hyperlink"/>
                <w:rFonts w:ascii="Arial" w:hAnsi="Arial" w:cs="Arial"/>
                <w:noProof/>
              </w:rPr>
              <w:t>8.3.1.</w:t>
            </w:r>
            <w:r w:rsidR="00A9355B">
              <w:rPr>
                <w:rFonts w:eastAsiaTheme="minorEastAsia"/>
                <w:noProof/>
                <w:szCs w:val="32"/>
                <w:lang w:bidi="bo-CN"/>
              </w:rPr>
              <w:tab/>
            </w:r>
            <w:r w:rsidR="00A9355B" w:rsidRPr="00823346">
              <w:rPr>
                <w:rStyle w:val="Hyperlink"/>
                <w:rFonts w:ascii="Arial" w:hAnsi="Arial" w:cs="Arial"/>
                <w:noProof/>
              </w:rPr>
              <w:t>Plant and plant products Importer (User)</w:t>
            </w:r>
            <w:r w:rsidR="00A9355B">
              <w:rPr>
                <w:noProof/>
                <w:webHidden/>
              </w:rPr>
              <w:tab/>
            </w:r>
            <w:r w:rsidR="00314A8B">
              <w:rPr>
                <w:noProof/>
                <w:webHidden/>
              </w:rPr>
              <w:fldChar w:fldCharType="begin"/>
            </w:r>
            <w:r w:rsidR="00A9355B">
              <w:rPr>
                <w:noProof/>
                <w:webHidden/>
              </w:rPr>
              <w:instrText xml:space="preserve"> PAGEREF _Toc53514882 \h </w:instrText>
            </w:r>
            <w:r w:rsidR="00314A8B">
              <w:rPr>
                <w:noProof/>
                <w:webHidden/>
              </w:rPr>
            </w:r>
            <w:r w:rsidR="00314A8B">
              <w:rPr>
                <w:noProof/>
                <w:webHidden/>
              </w:rPr>
              <w:fldChar w:fldCharType="separate"/>
            </w:r>
            <w:r w:rsidR="00A9355B">
              <w:rPr>
                <w:noProof/>
                <w:webHidden/>
              </w:rPr>
              <w:t>50</w:t>
            </w:r>
            <w:r w:rsidR="00314A8B">
              <w:rPr>
                <w:noProof/>
                <w:webHidden/>
              </w:rPr>
              <w:fldChar w:fldCharType="end"/>
            </w:r>
          </w:hyperlink>
        </w:p>
        <w:p w14:paraId="6DF0AFE0" w14:textId="77777777" w:rsidR="00A9355B" w:rsidRDefault="00CD6DFA">
          <w:pPr>
            <w:pStyle w:val="TOC2"/>
            <w:tabs>
              <w:tab w:val="left" w:pos="1320"/>
              <w:tab w:val="right" w:leader="dot" w:pos="9350"/>
            </w:tabs>
            <w:rPr>
              <w:rFonts w:eastAsiaTheme="minorEastAsia"/>
              <w:noProof/>
              <w:szCs w:val="32"/>
              <w:lang w:bidi="bo-CN"/>
            </w:rPr>
          </w:pPr>
          <w:hyperlink w:anchor="_Toc53514883" w:history="1">
            <w:r w:rsidR="00A9355B" w:rsidRPr="00823346">
              <w:rPr>
                <w:rStyle w:val="Hyperlink"/>
                <w:rFonts w:ascii="Arial" w:hAnsi="Arial" w:cs="Arial"/>
                <w:noProof/>
              </w:rPr>
              <w:t>8.3.1.1.</w:t>
            </w:r>
            <w:r w:rsidR="00A9355B">
              <w:rPr>
                <w:rFonts w:eastAsiaTheme="minorEastAsia"/>
                <w:noProof/>
                <w:szCs w:val="32"/>
                <w:lang w:bidi="bo-CN"/>
              </w:rPr>
              <w:tab/>
            </w:r>
            <w:r w:rsidR="00A9355B" w:rsidRPr="00823346">
              <w:rPr>
                <w:rStyle w:val="Hyperlink"/>
                <w:rFonts w:ascii="Arial" w:hAnsi="Arial" w:cs="Arial"/>
                <w:noProof/>
              </w:rPr>
              <w:t>Apply import permit (Role)</w:t>
            </w:r>
            <w:r w:rsidR="00A9355B">
              <w:rPr>
                <w:noProof/>
                <w:webHidden/>
              </w:rPr>
              <w:tab/>
            </w:r>
            <w:r w:rsidR="00314A8B">
              <w:rPr>
                <w:noProof/>
                <w:webHidden/>
              </w:rPr>
              <w:fldChar w:fldCharType="begin"/>
            </w:r>
            <w:r w:rsidR="00A9355B">
              <w:rPr>
                <w:noProof/>
                <w:webHidden/>
              </w:rPr>
              <w:instrText xml:space="preserve"> PAGEREF _Toc53514883 \h </w:instrText>
            </w:r>
            <w:r w:rsidR="00314A8B">
              <w:rPr>
                <w:noProof/>
                <w:webHidden/>
              </w:rPr>
            </w:r>
            <w:r w:rsidR="00314A8B">
              <w:rPr>
                <w:noProof/>
                <w:webHidden/>
              </w:rPr>
              <w:fldChar w:fldCharType="separate"/>
            </w:r>
            <w:r w:rsidR="00A9355B">
              <w:rPr>
                <w:noProof/>
                <w:webHidden/>
              </w:rPr>
              <w:t>50</w:t>
            </w:r>
            <w:r w:rsidR="00314A8B">
              <w:rPr>
                <w:noProof/>
                <w:webHidden/>
              </w:rPr>
              <w:fldChar w:fldCharType="end"/>
            </w:r>
          </w:hyperlink>
        </w:p>
        <w:p w14:paraId="4598270D" w14:textId="77777777" w:rsidR="00A9355B" w:rsidRDefault="00CD6DFA">
          <w:pPr>
            <w:pStyle w:val="TOC2"/>
            <w:tabs>
              <w:tab w:val="left" w:pos="1320"/>
              <w:tab w:val="right" w:leader="dot" w:pos="9350"/>
            </w:tabs>
            <w:rPr>
              <w:rFonts w:eastAsiaTheme="minorEastAsia"/>
              <w:noProof/>
              <w:szCs w:val="32"/>
              <w:lang w:bidi="bo-CN"/>
            </w:rPr>
          </w:pPr>
          <w:hyperlink w:anchor="_Toc53514884" w:history="1">
            <w:r w:rsidR="00A9355B" w:rsidRPr="00823346">
              <w:rPr>
                <w:rStyle w:val="Hyperlink"/>
                <w:rFonts w:ascii="Arial" w:hAnsi="Arial" w:cs="Arial"/>
                <w:noProof/>
              </w:rPr>
              <w:t>8.3.1.2.</w:t>
            </w:r>
            <w:r w:rsidR="00A9355B">
              <w:rPr>
                <w:rFonts w:eastAsiaTheme="minorEastAsia"/>
                <w:noProof/>
                <w:szCs w:val="32"/>
                <w:lang w:bidi="bo-CN"/>
              </w:rPr>
              <w:tab/>
            </w:r>
            <w:r w:rsidR="00A9355B" w:rsidRPr="00823346">
              <w:rPr>
                <w:rStyle w:val="Hyperlink"/>
                <w:rFonts w:ascii="Arial" w:hAnsi="Arial" w:cs="Arial"/>
                <w:noProof/>
              </w:rPr>
              <w:t>Response for verification (Role)</w:t>
            </w:r>
            <w:r w:rsidR="00A9355B">
              <w:rPr>
                <w:noProof/>
                <w:webHidden/>
              </w:rPr>
              <w:tab/>
            </w:r>
            <w:r w:rsidR="00314A8B">
              <w:rPr>
                <w:noProof/>
                <w:webHidden/>
              </w:rPr>
              <w:fldChar w:fldCharType="begin"/>
            </w:r>
            <w:r w:rsidR="00A9355B">
              <w:rPr>
                <w:noProof/>
                <w:webHidden/>
              </w:rPr>
              <w:instrText xml:space="preserve"> PAGEREF _Toc53514884 \h </w:instrText>
            </w:r>
            <w:r w:rsidR="00314A8B">
              <w:rPr>
                <w:noProof/>
                <w:webHidden/>
              </w:rPr>
            </w:r>
            <w:r w:rsidR="00314A8B">
              <w:rPr>
                <w:noProof/>
                <w:webHidden/>
              </w:rPr>
              <w:fldChar w:fldCharType="separate"/>
            </w:r>
            <w:r w:rsidR="00A9355B">
              <w:rPr>
                <w:noProof/>
                <w:webHidden/>
              </w:rPr>
              <w:t>53</w:t>
            </w:r>
            <w:r w:rsidR="00314A8B">
              <w:rPr>
                <w:noProof/>
                <w:webHidden/>
              </w:rPr>
              <w:fldChar w:fldCharType="end"/>
            </w:r>
          </w:hyperlink>
        </w:p>
        <w:p w14:paraId="791EEF2B" w14:textId="77777777" w:rsidR="00A9355B" w:rsidRDefault="00CD6DFA">
          <w:pPr>
            <w:pStyle w:val="TOC2"/>
            <w:tabs>
              <w:tab w:val="left" w:pos="1320"/>
              <w:tab w:val="right" w:leader="dot" w:pos="9350"/>
            </w:tabs>
            <w:rPr>
              <w:rFonts w:eastAsiaTheme="minorEastAsia"/>
              <w:noProof/>
              <w:szCs w:val="32"/>
              <w:lang w:bidi="bo-CN"/>
            </w:rPr>
          </w:pPr>
          <w:hyperlink w:anchor="_Toc53514885" w:history="1">
            <w:r w:rsidR="00A9355B" w:rsidRPr="00823346">
              <w:rPr>
                <w:rStyle w:val="Hyperlink"/>
                <w:rFonts w:ascii="Arial" w:hAnsi="Arial" w:cs="Arial"/>
                <w:noProof/>
              </w:rPr>
              <w:t>8.3.1.3.</w:t>
            </w:r>
            <w:r w:rsidR="00A9355B">
              <w:rPr>
                <w:rFonts w:eastAsiaTheme="minorEastAsia"/>
                <w:noProof/>
                <w:szCs w:val="32"/>
                <w:lang w:bidi="bo-CN"/>
              </w:rPr>
              <w:tab/>
            </w:r>
            <w:r w:rsidR="00A9355B" w:rsidRPr="00823346">
              <w:rPr>
                <w:rStyle w:val="Hyperlink"/>
                <w:rFonts w:ascii="Arial" w:hAnsi="Arial" w:cs="Arial"/>
                <w:noProof/>
              </w:rPr>
              <w:t>Notify consignment arrival date (Role)</w:t>
            </w:r>
            <w:r w:rsidR="00A9355B">
              <w:rPr>
                <w:noProof/>
                <w:webHidden/>
              </w:rPr>
              <w:tab/>
            </w:r>
            <w:r w:rsidR="00314A8B">
              <w:rPr>
                <w:noProof/>
                <w:webHidden/>
              </w:rPr>
              <w:fldChar w:fldCharType="begin"/>
            </w:r>
            <w:r w:rsidR="00A9355B">
              <w:rPr>
                <w:noProof/>
                <w:webHidden/>
              </w:rPr>
              <w:instrText xml:space="preserve"> PAGEREF _Toc53514885 \h </w:instrText>
            </w:r>
            <w:r w:rsidR="00314A8B">
              <w:rPr>
                <w:noProof/>
                <w:webHidden/>
              </w:rPr>
            </w:r>
            <w:r w:rsidR="00314A8B">
              <w:rPr>
                <w:noProof/>
                <w:webHidden/>
              </w:rPr>
              <w:fldChar w:fldCharType="separate"/>
            </w:r>
            <w:r w:rsidR="00A9355B">
              <w:rPr>
                <w:noProof/>
                <w:webHidden/>
              </w:rPr>
              <w:t>53</w:t>
            </w:r>
            <w:r w:rsidR="00314A8B">
              <w:rPr>
                <w:noProof/>
                <w:webHidden/>
              </w:rPr>
              <w:fldChar w:fldCharType="end"/>
            </w:r>
          </w:hyperlink>
        </w:p>
        <w:p w14:paraId="32CA2F78" w14:textId="77777777" w:rsidR="00A9355B" w:rsidRDefault="00CD6DFA">
          <w:pPr>
            <w:pStyle w:val="TOC2"/>
            <w:tabs>
              <w:tab w:val="left" w:pos="1100"/>
              <w:tab w:val="right" w:leader="dot" w:pos="9350"/>
            </w:tabs>
            <w:rPr>
              <w:rFonts w:eastAsiaTheme="minorEastAsia"/>
              <w:noProof/>
              <w:szCs w:val="32"/>
              <w:lang w:bidi="bo-CN"/>
            </w:rPr>
          </w:pPr>
          <w:hyperlink w:anchor="_Toc53514886" w:history="1">
            <w:r w:rsidR="00A9355B" w:rsidRPr="00823346">
              <w:rPr>
                <w:rStyle w:val="Hyperlink"/>
                <w:rFonts w:ascii="Arial" w:hAnsi="Arial" w:cs="Arial"/>
                <w:noProof/>
              </w:rPr>
              <w:t>8.3.2.</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_Toc53514886 \h </w:instrText>
            </w:r>
            <w:r w:rsidR="00314A8B">
              <w:rPr>
                <w:noProof/>
                <w:webHidden/>
              </w:rPr>
            </w:r>
            <w:r w:rsidR="00314A8B">
              <w:rPr>
                <w:noProof/>
                <w:webHidden/>
              </w:rPr>
              <w:fldChar w:fldCharType="separate"/>
            </w:r>
            <w:r w:rsidR="00A9355B">
              <w:rPr>
                <w:noProof/>
                <w:webHidden/>
              </w:rPr>
              <w:t>53</w:t>
            </w:r>
            <w:r w:rsidR="00314A8B">
              <w:rPr>
                <w:noProof/>
                <w:webHidden/>
              </w:rPr>
              <w:fldChar w:fldCharType="end"/>
            </w:r>
          </w:hyperlink>
        </w:p>
        <w:p w14:paraId="118BE956" w14:textId="77777777" w:rsidR="00A9355B" w:rsidRDefault="00CD6DFA">
          <w:pPr>
            <w:pStyle w:val="TOC2"/>
            <w:tabs>
              <w:tab w:val="left" w:pos="1320"/>
              <w:tab w:val="right" w:leader="dot" w:pos="9350"/>
            </w:tabs>
            <w:rPr>
              <w:rFonts w:eastAsiaTheme="minorEastAsia"/>
              <w:noProof/>
              <w:szCs w:val="32"/>
              <w:lang w:bidi="bo-CN"/>
            </w:rPr>
          </w:pPr>
          <w:hyperlink w:anchor="_Toc53514887" w:history="1">
            <w:r w:rsidR="00A9355B" w:rsidRPr="00823346">
              <w:rPr>
                <w:rStyle w:val="Hyperlink"/>
                <w:rFonts w:ascii="Arial" w:hAnsi="Arial" w:cs="Arial"/>
                <w:noProof/>
              </w:rPr>
              <w:t>8.3.2.1.</w:t>
            </w:r>
            <w:r w:rsidR="00A9355B">
              <w:rPr>
                <w:rFonts w:eastAsiaTheme="minorEastAsia"/>
                <w:noProof/>
                <w:szCs w:val="32"/>
                <w:lang w:bidi="bo-CN"/>
              </w:rPr>
              <w:tab/>
            </w:r>
            <w:r w:rsidR="00A9355B" w:rsidRPr="00823346">
              <w:rPr>
                <w:rStyle w:val="Hyperlink"/>
                <w:rFonts w:ascii="Arial" w:hAnsi="Arial" w:cs="Arial"/>
                <w:noProof/>
              </w:rPr>
              <w:t>Verify/Reject (Role)</w:t>
            </w:r>
            <w:r w:rsidR="00A9355B">
              <w:rPr>
                <w:noProof/>
                <w:webHidden/>
              </w:rPr>
              <w:tab/>
            </w:r>
            <w:r w:rsidR="00314A8B">
              <w:rPr>
                <w:noProof/>
                <w:webHidden/>
              </w:rPr>
              <w:fldChar w:fldCharType="begin"/>
            </w:r>
            <w:r w:rsidR="00A9355B">
              <w:rPr>
                <w:noProof/>
                <w:webHidden/>
              </w:rPr>
              <w:instrText xml:space="preserve"> PAGEREF _Toc53514887 \h </w:instrText>
            </w:r>
            <w:r w:rsidR="00314A8B">
              <w:rPr>
                <w:noProof/>
                <w:webHidden/>
              </w:rPr>
            </w:r>
            <w:r w:rsidR="00314A8B">
              <w:rPr>
                <w:noProof/>
                <w:webHidden/>
              </w:rPr>
              <w:fldChar w:fldCharType="separate"/>
            </w:r>
            <w:r w:rsidR="00A9355B">
              <w:rPr>
                <w:noProof/>
                <w:webHidden/>
              </w:rPr>
              <w:t>53</w:t>
            </w:r>
            <w:r w:rsidR="00314A8B">
              <w:rPr>
                <w:noProof/>
                <w:webHidden/>
              </w:rPr>
              <w:fldChar w:fldCharType="end"/>
            </w:r>
          </w:hyperlink>
        </w:p>
        <w:p w14:paraId="3F833A72" w14:textId="77777777" w:rsidR="00A9355B" w:rsidRDefault="00CD6DFA">
          <w:pPr>
            <w:pStyle w:val="TOC2"/>
            <w:tabs>
              <w:tab w:val="left" w:pos="1320"/>
              <w:tab w:val="right" w:leader="dot" w:pos="9350"/>
            </w:tabs>
            <w:rPr>
              <w:rFonts w:eastAsiaTheme="minorEastAsia"/>
              <w:noProof/>
              <w:szCs w:val="32"/>
              <w:lang w:bidi="bo-CN"/>
            </w:rPr>
          </w:pPr>
          <w:hyperlink w:anchor="_Toc53514888" w:history="1">
            <w:r w:rsidR="00A9355B" w:rsidRPr="00823346">
              <w:rPr>
                <w:rStyle w:val="Hyperlink"/>
                <w:rFonts w:ascii="Arial" w:hAnsi="Arial" w:cs="Arial"/>
                <w:noProof/>
              </w:rPr>
              <w:t>8.3.2.2.</w:t>
            </w:r>
            <w:r w:rsidR="00A9355B">
              <w:rPr>
                <w:rFonts w:eastAsiaTheme="minorEastAsia"/>
                <w:noProof/>
                <w:szCs w:val="32"/>
                <w:lang w:bidi="bo-CN"/>
              </w:rPr>
              <w:tab/>
            </w:r>
            <w:r w:rsidR="00A9355B" w:rsidRPr="00823346">
              <w:rPr>
                <w:rStyle w:val="Hyperlink"/>
                <w:rFonts w:ascii="Arial" w:hAnsi="Arial" w:cs="Arial"/>
                <w:noProof/>
              </w:rPr>
              <w:t>Issue import permit (Role)</w:t>
            </w:r>
            <w:r w:rsidR="00A9355B">
              <w:rPr>
                <w:noProof/>
                <w:webHidden/>
              </w:rPr>
              <w:tab/>
            </w:r>
            <w:r w:rsidR="00314A8B">
              <w:rPr>
                <w:noProof/>
                <w:webHidden/>
              </w:rPr>
              <w:fldChar w:fldCharType="begin"/>
            </w:r>
            <w:r w:rsidR="00A9355B">
              <w:rPr>
                <w:noProof/>
                <w:webHidden/>
              </w:rPr>
              <w:instrText xml:space="preserve"> PAGEREF _Toc53514888 \h </w:instrText>
            </w:r>
            <w:r w:rsidR="00314A8B">
              <w:rPr>
                <w:noProof/>
                <w:webHidden/>
              </w:rPr>
            </w:r>
            <w:r w:rsidR="00314A8B">
              <w:rPr>
                <w:noProof/>
                <w:webHidden/>
              </w:rPr>
              <w:fldChar w:fldCharType="separate"/>
            </w:r>
            <w:r w:rsidR="00A9355B">
              <w:rPr>
                <w:noProof/>
                <w:webHidden/>
              </w:rPr>
              <w:t>53</w:t>
            </w:r>
            <w:r w:rsidR="00314A8B">
              <w:rPr>
                <w:noProof/>
                <w:webHidden/>
              </w:rPr>
              <w:fldChar w:fldCharType="end"/>
            </w:r>
          </w:hyperlink>
        </w:p>
        <w:p w14:paraId="2865F5B7" w14:textId="77777777" w:rsidR="00A9355B" w:rsidRDefault="00CD6DFA">
          <w:pPr>
            <w:pStyle w:val="TOC2"/>
            <w:tabs>
              <w:tab w:val="left" w:pos="1100"/>
              <w:tab w:val="right" w:leader="dot" w:pos="9350"/>
            </w:tabs>
            <w:rPr>
              <w:rFonts w:eastAsiaTheme="minorEastAsia"/>
              <w:noProof/>
              <w:szCs w:val="32"/>
              <w:lang w:bidi="bo-CN"/>
            </w:rPr>
          </w:pPr>
          <w:hyperlink w:anchor="_Toc53514889" w:history="1">
            <w:r w:rsidR="00A9355B" w:rsidRPr="00823346">
              <w:rPr>
                <w:rStyle w:val="Hyperlink"/>
                <w:rFonts w:ascii="Arial" w:hAnsi="Arial" w:cs="Arial"/>
                <w:noProof/>
              </w:rPr>
              <w:t>8.3.3.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_Toc53514889 \h </w:instrText>
            </w:r>
            <w:r w:rsidR="00314A8B">
              <w:rPr>
                <w:noProof/>
                <w:webHidden/>
              </w:rPr>
            </w:r>
            <w:r w:rsidR="00314A8B">
              <w:rPr>
                <w:noProof/>
                <w:webHidden/>
              </w:rPr>
              <w:fldChar w:fldCharType="separate"/>
            </w:r>
            <w:r w:rsidR="00A9355B">
              <w:rPr>
                <w:noProof/>
                <w:webHidden/>
              </w:rPr>
              <w:t>53</w:t>
            </w:r>
            <w:r w:rsidR="00314A8B">
              <w:rPr>
                <w:noProof/>
                <w:webHidden/>
              </w:rPr>
              <w:fldChar w:fldCharType="end"/>
            </w:r>
          </w:hyperlink>
        </w:p>
        <w:p w14:paraId="6A904033" w14:textId="77777777" w:rsidR="00A9355B" w:rsidRDefault="00CD6DFA">
          <w:pPr>
            <w:pStyle w:val="TOC2"/>
            <w:tabs>
              <w:tab w:val="left" w:pos="1320"/>
              <w:tab w:val="right" w:leader="dot" w:pos="9350"/>
            </w:tabs>
            <w:rPr>
              <w:rFonts w:eastAsiaTheme="minorEastAsia"/>
              <w:noProof/>
              <w:szCs w:val="32"/>
              <w:lang w:bidi="bo-CN"/>
            </w:rPr>
          </w:pPr>
          <w:hyperlink w:anchor="_Toc53514890" w:history="1">
            <w:r w:rsidR="00A9355B" w:rsidRPr="00823346">
              <w:rPr>
                <w:rStyle w:val="Hyperlink"/>
                <w:rFonts w:ascii="Arial" w:hAnsi="Arial" w:cs="Arial"/>
                <w:noProof/>
              </w:rPr>
              <w:t>8.3.3.1.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_Toc53514890 \h </w:instrText>
            </w:r>
            <w:r w:rsidR="00314A8B">
              <w:rPr>
                <w:noProof/>
                <w:webHidden/>
              </w:rPr>
            </w:r>
            <w:r w:rsidR="00314A8B">
              <w:rPr>
                <w:noProof/>
                <w:webHidden/>
              </w:rPr>
              <w:fldChar w:fldCharType="separate"/>
            </w:r>
            <w:r w:rsidR="00A9355B">
              <w:rPr>
                <w:noProof/>
                <w:webHidden/>
              </w:rPr>
              <w:t>53</w:t>
            </w:r>
            <w:r w:rsidR="00314A8B">
              <w:rPr>
                <w:noProof/>
                <w:webHidden/>
              </w:rPr>
              <w:fldChar w:fldCharType="end"/>
            </w:r>
          </w:hyperlink>
        </w:p>
        <w:p w14:paraId="3AFBD2BF" w14:textId="77777777" w:rsidR="00A9355B" w:rsidRDefault="00CD6DFA">
          <w:pPr>
            <w:pStyle w:val="TOC1"/>
            <w:tabs>
              <w:tab w:val="left" w:pos="440"/>
              <w:tab w:val="right" w:leader="dot" w:pos="9350"/>
            </w:tabs>
            <w:rPr>
              <w:rFonts w:eastAsiaTheme="minorEastAsia"/>
              <w:noProof/>
              <w:szCs w:val="32"/>
              <w:lang w:bidi="bo-CN"/>
            </w:rPr>
          </w:pPr>
          <w:hyperlink w:anchor="_Toc53514891" w:history="1">
            <w:r w:rsidR="00A9355B" w:rsidRPr="00823346">
              <w:rPr>
                <w:rStyle w:val="Hyperlink"/>
                <w:rFonts w:ascii="Arial" w:hAnsi="Arial" w:cs="Arial"/>
                <w:noProof/>
              </w:rPr>
              <w:t>9.</w:t>
            </w:r>
            <w:r w:rsidR="00A9355B">
              <w:rPr>
                <w:rFonts w:eastAsiaTheme="minorEastAsia"/>
                <w:noProof/>
                <w:szCs w:val="32"/>
                <w:lang w:bidi="bo-CN"/>
              </w:rPr>
              <w:tab/>
            </w:r>
            <w:r w:rsidR="00A9355B" w:rsidRPr="00823346">
              <w:rPr>
                <w:rStyle w:val="Hyperlink"/>
                <w:rFonts w:ascii="Arial" w:hAnsi="Arial" w:cs="Arial"/>
                <w:noProof/>
              </w:rPr>
              <w:t>Export Certificate for food products</w:t>
            </w:r>
            <w:r w:rsidR="00A9355B">
              <w:rPr>
                <w:noProof/>
                <w:webHidden/>
              </w:rPr>
              <w:tab/>
            </w:r>
            <w:r w:rsidR="00314A8B">
              <w:rPr>
                <w:noProof/>
                <w:webHidden/>
              </w:rPr>
              <w:fldChar w:fldCharType="begin"/>
            </w:r>
            <w:r w:rsidR="00A9355B">
              <w:rPr>
                <w:noProof/>
                <w:webHidden/>
              </w:rPr>
              <w:instrText xml:space="preserve"> PAGEREF _Toc53514891 \h </w:instrText>
            </w:r>
            <w:r w:rsidR="00314A8B">
              <w:rPr>
                <w:noProof/>
                <w:webHidden/>
              </w:rPr>
            </w:r>
            <w:r w:rsidR="00314A8B">
              <w:rPr>
                <w:noProof/>
                <w:webHidden/>
              </w:rPr>
              <w:fldChar w:fldCharType="separate"/>
            </w:r>
            <w:r w:rsidR="00A9355B">
              <w:rPr>
                <w:noProof/>
                <w:webHidden/>
              </w:rPr>
              <w:t>55</w:t>
            </w:r>
            <w:r w:rsidR="00314A8B">
              <w:rPr>
                <w:noProof/>
                <w:webHidden/>
              </w:rPr>
              <w:fldChar w:fldCharType="end"/>
            </w:r>
          </w:hyperlink>
        </w:p>
        <w:p w14:paraId="69D0CAA4" w14:textId="77777777" w:rsidR="00A9355B" w:rsidRDefault="00CD6DFA">
          <w:pPr>
            <w:pStyle w:val="TOC2"/>
            <w:tabs>
              <w:tab w:val="left" w:pos="880"/>
              <w:tab w:val="right" w:leader="dot" w:pos="9350"/>
            </w:tabs>
            <w:rPr>
              <w:rFonts w:eastAsiaTheme="minorEastAsia"/>
              <w:noProof/>
              <w:szCs w:val="32"/>
              <w:lang w:bidi="bo-CN"/>
            </w:rPr>
          </w:pPr>
          <w:hyperlink w:anchor="_Toc53514892" w:history="1">
            <w:r w:rsidR="00A9355B" w:rsidRPr="00823346">
              <w:rPr>
                <w:rStyle w:val="Hyperlink"/>
                <w:rFonts w:ascii="Arial" w:hAnsi="Arial" w:cs="Arial"/>
                <w:noProof/>
              </w:rPr>
              <w:t>9.1.</w:t>
            </w:r>
            <w:r w:rsidR="00A9355B">
              <w:rPr>
                <w:rFonts w:eastAsiaTheme="minorEastAsia"/>
                <w:noProof/>
                <w:szCs w:val="32"/>
                <w:lang w:bidi="bo-CN"/>
              </w:rPr>
              <w:tab/>
            </w:r>
            <w:r w:rsidR="00A9355B" w:rsidRPr="00823346">
              <w:rPr>
                <w:rStyle w:val="Hyperlink"/>
                <w:rFonts w:ascii="Arial" w:hAnsi="Arial" w:cs="Arial"/>
                <w:noProof/>
              </w:rPr>
              <w:t>Service Name: Export Certificate for food products</w:t>
            </w:r>
            <w:r w:rsidR="00A9355B">
              <w:rPr>
                <w:noProof/>
                <w:webHidden/>
              </w:rPr>
              <w:tab/>
            </w:r>
            <w:r w:rsidR="00314A8B">
              <w:rPr>
                <w:noProof/>
                <w:webHidden/>
              </w:rPr>
              <w:fldChar w:fldCharType="begin"/>
            </w:r>
            <w:r w:rsidR="00A9355B">
              <w:rPr>
                <w:noProof/>
                <w:webHidden/>
              </w:rPr>
              <w:instrText xml:space="preserve"> PAGEREF _Toc53514892 \h </w:instrText>
            </w:r>
            <w:r w:rsidR="00314A8B">
              <w:rPr>
                <w:noProof/>
                <w:webHidden/>
              </w:rPr>
            </w:r>
            <w:r w:rsidR="00314A8B">
              <w:rPr>
                <w:noProof/>
                <w:webHidden/>
              </w:rPr>
              <w:fldChar w:fldCharType="separate"/>
            </w:r>
            <w:r w:rsidR="00A9355B">
              <w:rPr>
                <w:noProof/>
                <w:webHidden/>
              </w:rPr>
              <w:t>55</w:t>
            </w:r>
            <w:r w:rsidR="00314A8B">
              <w:rPr>
                <w:noProof/>
                <w:webHidden/>
              </w:rPr>
              <w:fldChar w:fldCharType="end"/>
            </w:r>
          </w:hyperlink>
        </w:p>
        <w:p w14:paraId="09FAECF1" w14:textId="77777777" w:rsidR="00A9355B" w:rsidRDefault="00CD6DFA">
          <w:pPr>
            <w:pStyle w:val="TOC2"/>
            <w:tabs>
              <w:tab w:val="left" w:pos="880"/>
              <w:tab w:val="right" w:leader="dot" w:pos="9350"/>
            </w:tabs>
            <w:rPr>
              <w:rFonts w:eastAsiaTheme="minorEastAsia"/>
              <w:noProof/>
              <w:szCs w:val="32"/>
              <w:lang w:bidi="bo-CN"/>
            </w:rPr>
          </w:pPr>
          <w:hyperlink w:anchor="_Toc53514893" w:history="1">
            <w:r w:rsidR="00A9355B" w:rsidRPr="00823346">
              <w:rPr>
                <w:rStyle w:val="Hyperlink"/>
                <w:rFonts w:cstheme="minorHAnsi"/>
                <w:noProof/>
              </w:rPr>
              <w:t>9.2.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_Toc53514893 \h </w:instrText>
            </w:r>
            <w:r w:rsidR="00314A8B">
              <w:rPr>
                <w:noProof/>
                <w:webHidden/>
              </w:rPr>
            </w:r>
            <w:r w:rsidR="00314A8B">
              <w:rPr>
                <w:noProof/>
                <w:webHidden/>
              </w:rPr>
              <w:fldChar w:fldCharType="separate"/>
            </w:r>
            <w:r w:rsidR="00A9355B">
              <w:rPr>
                <w:noProof/>
                <w:webHidden/>
              </w:rPr>
              <w:t>55</w:t>
            </w:r>
            <w:r w:rsidR="00314A8B">
              <w:rPr>
                <w:noProof/>
                <w:webHidden/>
              </w:rPr>
              <w:fldChar w:fldCharType="end"/>
            </w:r>
          </w:hyperlink>
        </w:p>
        <w:p w14:paraId="7A609A96" w14:textId="77777777" w:rsidR="00A9355B" w:rsidRDefault="00CD6DFA">
          <w:pPr>
            <w:pStyle w:val="TOC2"/>
            <w:tabs>
              <w:tab w:val="left" w:pos="880"/>
              <w:tab w:val="right" w:leader="dot" w:pos="9350"/>
            </w:tabs>
            <w:rPr>
              <w:rFonts w:eastAsiaTheme="minorEastAsia"/>
              <w:noProof/>
              <w:szCs w:val="32"/>
              <w:lang w:bidi="bo-CN"/>
            </w:rPr>
          </w:pPr>
          <w:hyperlink w:anchor="_Toc53514895" w:history="1">
            <w:r w:rsidR="00A9355B" w:rsidRPr="00823346">
              <w:rPr>
                <w:rStyle w:val="Hyperlink"/>
                <w:rFonts w:ascii="Arial" w:hAnsi="Arial" w:cs="Arial"/>
                <w:noProof/>
              </w:rPr>
              <w:t>9.3.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_Toc53514895 \h </w:instrText>
            </w:r>
            <w:r w:rsidR="00314A8B">
              <w:rPr>
                <w:noProof/>
                <w:webHidden/>
              </w:rPr>
            </w:r>
            <w:r w:rsidR="00314A8B">
              <w:rPr>
                <w:noProof/>
                <w:webHidden/>
              </w:rPr>
              <w:fldChar w:fldCharType="separate"/>
            </w:r>
            <w:r w:rsidR="00A9355B">
              <w:rPr>
                <w:noProof/>
                <w:webHidden/>
              </w:rPr>
              <w:t>55</w:t>
            </w:r>
            <w:r w:rsidR="00314A8B">
              <w:rPr>
                <w:noProof/>
                <w:webHidden/>
              </w:rPr>
              <w:fldChar w:fldCharType="end"/>
            </w:r>
          </w:hyperlink>
        </w:p>
        <w:p w14:paraId="67175FCE" w14:textId="77777777" w:rsidR="00A9355B" w:rsidRDefault="00CD6DFA">
          <w:pPr>
            <w:pStyle w:val="TOC2"/>
            <w:tabs>
              <w:tab w:val="left" w:pos="1100"/>
              <w:tab w:val="right" w:leader="dot" w:pos="9350"/>
            </w:tabs>
            <w:rPr>
              <w:rFonts w:eastAsiaTheme="minorEastAsia"/>
              <w:noProof/>
              <w:szCs w:val="32"/>
              <w:lang w:bidi="bo-CN"/>
            </w:rPr>
          </w:pPr>
          <w:hyperlink w:anchor="_Toc53514896" w:history="1">
            <w:r w:rsidR="00A9355B" w:rsidRPr="00823346">
              <w:rPr>
                <w:rStyle w:val="Hyperlink"/>
                <w:rFonts w:ascii="Arial" w:hAnsi="Arial" w:cs="Arial"/>
                <w:noProof/>
              </w:rPr>
              <w:t>9.3.1.</w:t>
            </w:r>
            <w:r w:rsidR="00A9355B">
              <w:rPr>
                <w:rFonts w:eastAsiaTheme="minorEastAsia"/>
                <w:noProof/>
                <w:szCs w:val="32"/>
                <w:lang w:bidi="bo-CN"/>
              </w:rPr>
              <w:tab/>
            </w:r>
            <w:r w:rsidR="00A9355B" w:rsidRPr="00823346">
              <w:rPr>
                <w:rStyle w:val="Hyperlink"/>
                <w:rFonts w:ascii="Arial" w:hAnsi="Arial" w:cs="Arial"/>
                <w:noProof/>
              </w:rPr>
              <w:t>Food Product Exporter (User)</w:t>
            </w:r>
            <w:r w:rsidR="00A9355B">
              <w:rPr>
                <w:noProof/>
                <w:webHidden/>
              </w:rPr>
              <w:tab/>
            </w:r>
            <w:r w:rsidR="00314A8B">
              <w:rPr>
                <w:noProof/>
                <w:webHidden/>
              </w:rPr>
              <w:fldChar w:fldCharType="begin"/>
            </w:r>
            <w:r w:rsidR="00A9355B">
              <w:rPr>
                <w:noProof/>
                <w:webHidden/>
              </w:rPr>
              <w:instrText xml:space="preserve"> PAGEREF _Toc53514896 \h </w:instrText>
            </w:r>
            <w:r w:rsidR="00314A8B">
              <w:rPr>
                <w:noProof/>
                <w:webHidden/>
              </w:rPr>
            </w:r>
            <w:r w:rsidR="00314A8B">
              <w:rPr>
                <w:noProof/>
                <w:webHidden/>
              </w:rPr>
              <w:fldChar w:fldCharType="separate"/>
            </w:r>
            <w:r w:rsidR="00A9355B">
              <w:rPr>
                <w:noProof/>
                <w:webHidden/>
              </w:rPr>
              <w:t>55</w:t>
            </w:r>
            <w:r w:rsidR="00314A8B">
              <w:rPr>
                <w:noProof/>
                <w:webHidden/>
              </w:rPr>
              <w:fldChar w:fldCharType="end"/>
            </w:r>
          </w:hyperlink>
        </w:p>
        <w:p w14:paraId="06C350A9" w14:textId="77777777" w:rsidR="00A9355B" w:rsidRDefault="00CD6DFA">
          <w:pPr>
            <w:pStyle w:val="TOC2"/>
            <w:tabs>
              <w:tab w:val="left" w:pos="1320"/>
              <w:tab w:val="right" w:leader="dot" w:pos="9350"/>
            </w:tabs>
            <w:rPr>
              <w:rFonts w:eastAsiaTheme="minorEastAsia"/>
              <w:noProof/>
              <w:szCs w:val="32"/>
              <w:lang w:bidi="bo-CN"/>
            </w:rPr>
          </w:pPr>
          <w:hyperlink w:anchor="_Toc53514897" w:history="1">
            <w:r w:rsidR="00A9355B" w:rsidRPr="00823346">
              <w:rPr>
                <w:rStyle w:val="Hyperlink"/>
                <w:rFonts w:ascii="Arial" w:hAnsi="Arial" w:cs="Arial"/>
                <w:noProof/>
              </w:rPr>
              <w:t>9.3.1.1.</w:t>
            </w:r>
            <w:r w:rsidR="00A9355B">
              <w:rPr>
                <w:rFonts w:eastAsiaTheme="minorEastAsia"/>
                <w:noProof/>
                <w:szCs w:val="32"/>
                <w:lang w:bidi="bo-CN"/>
              </w:rPr>
              <w:tab/>
            </w:r>
            <w:r w:rsidR="00A9355B" w:rsidRPr="00823346">
              <w:rPr>
                <w:rStyle w:val="Hyperlink"/>
                <w:rFonts w:ascii="Arial" w:hAnsi="Arial" w:cs="Arial"/>
                <w:noProof/>
              </w:rPr>
              <w:t>Apply export permit (Role)</w:t>
            </w:r>
            <w:r w:rsidR="00A9355B">
              <w:rPr>
                <w:noProof/>
                <w:webHidden/>
              </w:rPr>
              <w:tab/>
            </w:r>
            <w:r w:rsidR="00314A8B">
              <w:rPr>
                <w:noProof/>
                <w:webHidden/>
              </w:rPr>
              <w:fldChar w:fldCharType="begin"/>
            </w:r>
            <w:r w:rsidR="00A9355B">
              <w:rPr>
                <w:noProof/>
                <w:webHidden/>
              </w:rPr>
              <w:instrText xml:space="preserve"> PAGEREF _Toc53514897 \h </w:instrText>
            </w:r>
            <w:r w:rsidR="00314A8B">
              <w:rPr>
                <w:noProof/>
                <w:webHidden/>
              </w:rPr>
            </w:r>
            <w:r w:rsidR="00314A8B">
              <w:rPr>
                <w:noProof/>
                <w:webHidden/>
              </w:rPr>
              <w:fldChar w:fldCharType="separate"/>
            </w:r>
            <w:r w:rsidR="00A9355B">
              <w:rPr>
                <w:noProof/>
                <w:webHidden/>
              </w:rPr>
              <w:t>55</w:t>
            </w:r>
            <w:r w:rsidR="00314A8B">
              <w:rPr>
                <w:noProof/>
                <w:webHidden/>
              </w:rPr>
              <w:fldChar w:fldCharType="end"/>
            </w:r>
          </w:hyperlink>
        </w:p>
        <w:p w14:paraId="0DFA0950" w14:textId="77777777" w:rsidR="00A9355B" w:rsidRDefault="00CD6DFA">
          <w:pPr>
            <w:pStyle w:val="TOC2"/>
            <w:tabs>
              <w:tab w:val="left" w:pos="1100"/>
              <w:tab w:val="right" w:leader="dot" w:pos="9350"/>
            </w:tabs>
            <w:rPr>
              <w:rFonts w:eastAsiaTheme="minorEastAsia"/>
              <w:noProof/>
              <w:szCs w:val="32"/>
              <w:lang w:bidi="bo-CN"/>
            </w:rPr>
          </w:pPr>
          <w:hyperlink w:anchor="_Toc53514898" w:history="1">
            <w:r w:rsidR="00A9355B" w:rsidRPr="00823346">
              <w:rPr>
                <w:rStyle w:val="Hyperlink"/>
                <w:rFonts w:ascii="Arial" w:hAnsi="Arial" w:cs="Arial"/>
                <w:noProof/>
              </w:rPr>
              <w:t>9.3.2.</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_Toc53514898 \h </w:instrText>
            </w:r>
            <w:r w:rsidR="00314A8B">
              <w:rPr>
                <w:noProof/>
                <w:webHidden/>
              </w:rPr>
            </w:r>
            <w:r w:rsidR="00314A8B">
              <w:rPr>
                <w:noProof/>
                <w:webHidden/>
              </w:rPr>
              <w:fldChar w:fldCharType="separate"/>
            </w:r>
            <w:r w:rsidR="00A9355B">
              <w:rPr>
                <w:noProof/>
                <w:webHidden/>
              </w:rPr>
              <w:t>56</w:t>
            </w:r>
            <w:r w:rsidR="00314A8B">
              <w:rPr>
                <w:noProof/>
                <w:webHidden/>
              </w:rPr>
              <w:fldChar w:fldCharType="end"/>
            </w:r>
          </w:hyperlink>
        </w:p>
        <w:p w14:paraId="4C43F217" w14:textId="77777777" w:rsidR="00A9355B" w:rsidRDefault="00CD6DFA">
          <w:pPr>
            <w:pStyle w:val="TOC2"/>
            <w:tabs>
              <w:tab w:val="left" w:pos="1320"/>
              <w:tab w:val="right" w:leader="dot" w:pos="9350"/>
            </w:tabs>
            <w:rPr>
              <w:rFonts w:eastAsiaTheme="minorEastAsia"/>
              <w:noProof/>
              <w:szCs w:val="32"/>
              <w:lang w:bidi="bo-CN"/>
            </w:rPr>
          </w:pPr>
          <w:hyperlink w:anchor="_Toc53514899" w:history="1">
            <w:r w:rsidR="00A9355B" w:rsidRPr="00823346">
              <w:rPr>
                <w:rStyle w:val="Hyperlink"/>
                <w:rFonts w:ascii="Arial" w:hAnsi="Arial" w:cs="Arial"/>
                <w:noProof/>
              </w:rPr>
              <w:t>9.3.2.1.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_Toc53514899 \h </w:instrText>
            </w:r>
            <w:r w:rsidR="00314A8B">
              <w:rPr>
                <w:noProof/>
                <w:webHidden/>
              </w:rPr>
            </w:r>
            <w:r w:rsidR="00314A8B">
              <w:rPr>
                <w:noProof/>
                <w:webHidden/>
              </w:rPr>
              <w:fldChar w:fldCharType="separate"/>
            </w:r>
            <w:r w:rsidR="00A9355B">
              <w:rPr>
                <w:noProof/>
                <w:webHidden/>
              </w:rPr>
              <w:t>56</w:t>
            </w:r>
            <w:r w:rsidR="00314A8B">
              <w:rPr>
                <w:noProof/>
                <w:webHidden/>
              </w:rPr>
              <w:fldChar w:fldCharType="end"/>
            </w:r>
          </w:hyperlink>
        </w:p>
        <w:p w14:paraId="65AB46C0" w14:textId="77777777" w:rsidR="00A9355B" w:rsidRDefault="00CD6DFA">
          <w:pPr>
            <w:pStyle w:val="TOC1"/>
            <w:tabs>
              <w:tab w:val="left" w:pos="660"/>
              <w:tab w:val="right" w:leader="dot" w:pos="9350"/>
            </w:tabs>
            <w:rPr>
              <w:rFonts w:eastAsiaTheme="minorEastAsia"/>
              <w:noProof/>
              <w:szCs w:val="32"/>
              <w:lang w:bidi="bo-CN"/>
            </w:rPr>
          </w:pPr>
          <w:hyperlink w:anchor="_Toc53514900" w:history="1">
            <w:r w:rsidR="00A9355B" w:rsidRPr="00823346">
              <w:rPr>
                <w:rStyle w:val="Hyperlink"/>
                <w:rFonts w:ascii="Arial" w:hAnsi="Arial" w:cs="Arial"/>
                <w:noProof/>
              </w:rPr>
              <w:t>10.</w:t>
            </w:r>
            <w:r w:rsidR="00A9355B">
              <w:rPr>
                <w:rFonts w:eastAsiaTheme="minorEastAsia"/>
                <w:noProof/>
                <w:szCs w:val="32"/>
                <w:lang w:bidi="bo-CN"/>
              </w:rPr>
              <w:tab/>
            </w:r>
            <w:r w:rsidR="00A9355B" w:rsidRPr="00823346">
              <w:rPr>
                <w:rStyle w:val="Hyperlink"/>
                <w:rFonts w:ascii="Arial" w:hAnsi="Arial" w:cs="Arial"/>
                <w:noProof/>
              </w:rPr>
              <w:t>Export Certificate for Plant &amp; Plant Products</w:t>
            </w:r>
            <w:r w:rsidR="00A9355B">
              <w:rPr>
                <w:noProof/>
                <w:webHidden/>
              </w:rPr>
              <w:tab/>
            </w:r>
            <w:r w:rsidR="00314A8B">
              <w:rPr>
                <w:noProof/>
                <w:webHidden/>
              </w:rPr>
              <w:fldChar w:fldCharType="begin"/>
            </w:r>
            <w:r w:rsidR="00A9355B">
              <w:rPr>
                <w:noProof/>
                <w:webHidden/>
              </w:rPr>
              <w:instrText xml:space="preserve"> PAGEREF _Toc53514900 \h </w:instrText>
            </w:r>
            <w:r w:rsidR="00314A8B">
              <w:rPr>
                <w:noProof/>
                <w:webHidden/>
              </w:rPr>
            </w:r>
            <w:r w:rsidR="00314A8B">
              <w:rPr>
                <w:noProof/>
                <w:webHidden/>
              </w:rPr>
              <w:fldChar w:fldCharType="separate"/>
            </w:r>
            <w:r w:rsidR="00A9355B">
              <w:rPr>
                <w:noProof/>
                <w:webHidden/>
              </w:rPr>
              <w:t>58</w:t>
            </w:r>
            <w:r w:rsidR="00314A8B">
              <w:rPr>
                <w:noProof/>
                <w:webHidden/>
              </w:rPr>
              <w:fldChar w:fldCharType="end"/>
            </w:r>
          </w:hyperlink>
        </w:p>
        <w:p w14:paraId="76C63140" w14:textId="77777777" w:rsidR="00A9355B" w:rsidRDefault="00CD6DFA">
          <w:pPr>
            <w:pStyle w:val="TOC2"/>
            <w:tabs>
              <w:tab w:val="left" w:pos="1100"/>
              <w:tab w:val="right" w:leader="dot" w:pos="9350"/>
            </w:tabs>
            <w:rPr>
              <w:rFonts w:eastAsiaTheme="minorEastAsia"/>
              <w:noProof/>
              <w:szCs w:val="32"/>
              <w:lang w:bidi="bo-CN"/>
            </w:rPr>
          </w:pPr>
          <w:hyperlink w:anchor="_Toc53514901" w:history="1">
            <w:r w:rsidR="00A9355B" w:rsidRPr="00823346">
              <w:rPr>
                <w:rStyle w:val="Hyperlink"/>
                <w:rFonts w:ascii="Arial" w:hAnsi="Arial" w:cs="Arial"/>
                <w:noProof/>
              </w:rPr>
              <w:t>10.1.</w:t>
            </w:r>
            <w:r w:rsidR="00A9355B">
              <w:rPr>
                <w:rFonts w:eastAsiaTheme="minorEastAsia"/>
                <w:noProof/>
                <w:szCs w:val="32"/>
                <w:lang w:bidi="bo-CN"/>
              </w:rPr>
              <w:tab/>
            </w:r>
            <w:r w:rsidR="00A9355B" w:rsidRPr="00823346">
              <w:rPr>
                <w:rStyle w:val="Hyperlink"/>
                <w:rFonts w:ascii="Arial" w:hAnsi="Arial" w:cs="Arial"/>
                <w:noProof/>
              </w:rPr>
              <w:t>Service Name: Export Certificate for Plant and Plant products</w:t>
            </w:r>
            <w:r w:rsidR="00A9355B">
              <w:rPr>
                <w:noProof/>
                <w:webHidden/>
              </w:rPr>
              <w:tab/>
            </w:r>
            <w:r w:rsidR="00314A8B">
              <w:rPr>
                <w:noProof/>
                <w:webHidden/>
              </w:rPr>
              <w:fldChar w:fldCharType="begin"/>
            </w:r>
            <w:r w:rsidR="00A9355B">
              <w:rPr>
                <w:noProof/>
                <w:webHidden/>
              </w:rPr>
              <w:instrText xml:space="preserve"> PAGEREF _Toc53514901 \h </w:instrText>
            </w:r>
            <w:r w:rsidR="00314A8B">
              <w:rPr>
                <w:noProof/>
                <w:webHidden/>
              </w:rPr>
            </w:r>
            <w:r w:rsidR="00314A8B">
              <w:rPr>
                <w:noProof/>
                <w:webHidden/>
              </w:rPr>
              <w:fldChar w:fldCharType="separate"/>
            </w:r>
            <w:r w:rsidR="00A9355B">
              <w:rPr>
                <w:noProof/>
                <w:webHidden/>
              </w:rPr>
              <w:t>58</w:t>
            </w:r>
            <w:r w:rsidR="00314A8B">
              <w:rPr>
                <w:noProof/>
                <w:webHidden/>
              </w:rPr>
              <w:fldChar w:fldCharType="end"/>
            </w:r>
          </w:hyperlink>
        </w:p>
        <w:p w14:paraId="2C5C6DF8" w14:textId="77777777" w:rsidR="00A9355B" w:rsidRDefault="00CD6DFA">
          <w:pPr>
            <w:pStyle w:val="TOC2"/>
            <w:tabs>
              <w:tab w:val="left" w:pos="1100"/>
              <w:tab w:val="right" w:leader="dot" w:pos="9350"/>
            </w:tabs>
            <w:rPr>
              <w:rFonts w:eastAsiaTheme="minorEastAsia"/>
              <w:noProof/>
              <w:szCs w:val="32"/>
              <w:lang w:bidi="bo-CN"/>
            </w:rPr>
          </w:pPr>
          <w:hyperlink w:anchor="_Toc53514902" w:history="1">
            <w:r w:rsidR="00A9355B" w:rsidRPr="00823346">
              <w:rPr>
                <w:rStyle w:val="Hyperlink"/>
                <w:rFonts w:cstheme="minorHAnsi"/>
                <w:noProof/>
              </w:rPr>
              <w:t>10.2.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_Toc53514902 \h </w:instrText>
            </w:r>
            <w:r w:rsidR="00314A8B">
              <w:rPr>
                <w:noProof/>
                <w:webHidden/>
              </w:rPr>
            </w:r>
            <w:r w:rsidR="00314A8B">
              <w:rPr>
                <w:noProof/>
                <w:webHidden/>
              </w:rPr>
              <w:fldChar w:fldCharType="separate"/>
            </w:r>
            <w:r w:rsidR="00A9355B">
              <w:rPr>
                <w:noProof/>
                <w:webHidden/>
              </w:rPr>
              <w:t>58</w:t>
            </w:r>
            <w:r w:rsidR="00314A8B">
              <w:rPr>
                <w:noProof/>
                <w:webHidden/>
              </w:rPr>
              <w:fldChar w:fldCharType="end"/>
            </w:r>
          </w:hyperlink>
        </w:p>
        <w:p w14:paraId="70F39789" w14:textId="77777777" w:rsidR="00A9355B" w:rsidRDefault="00CD6DFA">
          <w:pPr>
            <w:pStyle w:val="TOC2"/>
            <w:tabs>
              <w:tab w:val="left" w:pos="1100"/>
              <w:tab w:val="right" w:leader="dot" w:pos="9350"/>
            </w:tabs>
            <w:rPr>
              <w:rFonts w:eastAsiaTheme="minorEastAsia"/>
              <w:noProof/>
              <w:szCs w:val="32"/>
              <w:lang w:bidi="bo-CN"/>
            </w:rPr>
          </w:pPr>
          <w:hyperlink w:anchor="_Toc53514904" w:history="1">
            <w:r w:rsidR="00A9355B" w:rsidRPr="00823346">
              <w:rPr>
                <w:rStyle w:val="Hyperlink"/>
                <w:rFonts w:ascii="Arial" w:hAnsi="Arial" w:cs="Arial"/>
                <w:noProof/>
              </w:rPr>
              <w:t>10.3.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_Toc53514904 \h </w:instrText>
            </w:r>
            <w:r w:rsidR="00314A8B">
              <w:rPr>
                <w:noProof/>
                <w:webHidden/>
              </w:rPr>
            </w:r>
            <w:r w:rsidR="00314A8B">
              <w:rPr>
                <w:noProof/>
                <w:webHidden/>
              </w:rPr>
              <w:fldChar w:fldCharType="separate"/>
            </w:r>
            <w:r w:rsidR="00A9355B">
              <w:rPr>
                <w:noProof/>
                <w:webHidden/>
              </w:rPr>
              <w:t>58</w:t>
            </w:r>
            <w:r w:rsidR="00314A8B">
              <w:rPr>
                <w:noProof/>
                <w:webHidden/>
              </w:rPr>
              <w:fldChar w:fldCharType="end"/>
            </w:r>
          </w:hyperlink>
        </w:p>
        <w:p w14:paraId="4C0957CF" w14:textId="77777777" w:rsidR="00A9355B" w:rsidRDefault="00CD6DFA">
          <w:pPr>
            <w:pStyle w:val="TOC2"/>
            <w:tabs>
              <w:tab w:val="left" w:pos="1320"/>
              <w:tab w:val="right" w:leader="dot" w:pos="9350"/>
            </w:tabs>
            <w:rPr>
              <w:rFonts w:eastAsiaTheme="minorEastAsia"/>
              <w:noProof/>
              <w:szCs w:val="32"/>
              <w:lang w:bidi="bo-CN"/>
            </w:rPr>
          </w:pPr>
          <w:hyperlink w:anchor="_Toc53514905" w:history="1">
            <w:r w:rsidR="00A9355B" w:rsidRPr="00823346">
              <w:rPr>
                <w:rStyle w:val="Hyperlink"/>
                <w:rFonts w:ascii="Arial" w:hAnsi="Arial" w:cs="Arial"/>
                <w:noProof/>
              </w:rPr>
              <w:t>10.3.1.</w:t>
            </w:r>
            <w:r w:rsidR="00A9355B">
              <w:rPr>
                <w:rFonts w:eastAsiaTheme="minorEastAsia"/>
                <w:noProof/>
                <w:szCs w:val="32"/>
                <w:lang w:bidi="bo-CN"/>
              </w:rPr>
              <w:tab/>
            </w:r>
            <w:r w:rsidR="00A9355B" w:rsidRPr="00823346">
              <w:rPr>
                <w:rStyle w:val="Hyperlink"/>
                <w:rFonts w:ascii="Arial" w:hAnsi="Arial" w:cs="Arial"/>
                <w:noProof/>
              </w:rPr>
              <w:t>Plant and plant product Exporter (User)</w:t>
            </w:r>
            <w:r w:rsidR="00A9355B">
              <w:rPr>
                <w:noProof/>
                <w:webHidden/>
              </w:rPr>
              <w:tab/>
            </w:r>
            <w:r w:rsidR="00314A8B">
              <w:rPr>
                <w:noProof/>
                <w:webHidden/>
              </w:rPr>
              <w:fldChar w:fldCharType="begin"/>
            </w:r>
            <w:r w:rsidR="00A9355B">
              <w:rPr>
                <w:noProof/>
                <w:webHidden/>
              </w:rPr>
              <w:instrText xml:space="preserve"> PAGEREF _Toc53514905 \h </w:instrText>
            </w:r>
            <w:r w:rsidR="00314A8B">
              <w:rPr>
                <w:noProof/>
                <w:webHidden/>
              </w:rPr>
            </w:r>
            <w:r w:rsidR="00314A8B">
              <w:rPr>
                <w:noProof/>
                <w:webHidden/>
              </w:rPr>
              <w:fldChar w:fldCharType="separate"/>
            </w:r>
            <w:r w:rsidR="00A9355B">
              <w:rPr>
                <w:noProof/>
                <w:webHidden/>
              </w:rPr>
              <w:t>58</w:t>
            </w:r>
            <w:r w:rsidR="00314A8B">
              <w:rPr>
                <w:noProof/>
                <w:webHidden/>
              </w:rPr>
              <w:fldChar w:fldCharType="end"/>
            </w:r>
          </w:hyperlink>
        </w:p>
        <w:p w14:paraId="1D7A6F8D" w14:textId="77777777" w:rsidR="00A9355B" w:rsidRDefault="00CD6DFA">
          <w:pPr>
            <w:pStyle w:val="TOC2"/>
            <w:tabs>
              <w:tab w:val="left" w:pos="1320"/>
              <w:tab w:val="right" w:leader="dot" w:pos="9350"/>
            </w:tabs>
            <w:rPr>
              <w:rFonts w:eastAsiaTheme="minorEastAsia"/>
              <w:noProof/>
              <w:szCs w:val="32"/>
              <w:lang w:bidi="bo-CN"/>
            </w:rPr>
          </w:pPr>
          <w:hyperlink w:anchor="_Toc53514906" w:history="1">
            <w:r w:rsidR="00A9355B" w:rsidRPr="00823346">
              <w:rPr>
                <w:rStyle w:val="Hyperlink"/>
                <w:rFonts w:ascii="Arial" w:hAnsi="Arial" w:cs="Arial"/>
                <w:noProof/>
              </w:rPr>
              <w:t>10.3.1.1.</w:t>
            </w:r>
            <w:r w:rsidR="00A9355B">
              <w:rPr>
                <w:rFonts w:eastAsiaTheme="minorEastAsia"/>
                <w:noProof/>
                <w:szCs w:val="32"/>
                <w:lang w:bidi="bo-CN"/>
              </w:rPr>
              <w:tab/>
            </w:r>
            <w:r w:rsidR="00A9355B" w:rsidRPr="00823346">
              <w:rPr>
                <w:rStyle w:val="Hyperlink"/>
                <w:rFonts w:ascii="Arial" w:hAnsi="Arial" w:cs="Arial"/>
                <w:noProof/>
              </w:rPr>
              <w:t>Apply export permit (Role)</w:t>
            </w:r>
            <w:r w:rsidR="00A9355B">
              <w:rPr>
                <w:noProof/>
                <w:webHidden/>
              </w:rPr>
              <w:tab/>
            </w:r>
            <w:r w:rsidR="00314A8B">
              <w:rPr>
                <w:noProof/>
                <w:webHidden/>
              </w:rPr>
              <w:fldChar w:fldCharType="begin"/>
            </w:r>
            <w:r w:rsidR="00A9355B">
              <w:rPr>
                <w:noProof/>
                <w:webHidden/>
              </w:rPr>
              <w:instrText xml:space="preserve"> PAGEREF _Toc53514906 \h </w:instrText>
            </w:r>
            <w:r w:rsidR="00314A8B">
              <w:rPr>
                <w:noProof/>
                <w:webHidden/>
              </w:rPr>
            </w:r>
            <w:r w:rsidR="00314A8B">
              <w:rPr>
                <w:noProof/>
                <w:webHidden/>
              </w:rPr>
              <w:fldChar w:fldCharType="separate"/>
            </w:r>
            <w:r w:rsidR="00A9355B">
              <w:rPr>
                <w:noProof/>
                <w:webHidden/>
              </w:rPr>
              <w:t>58</w:t>
            </w:r>
            <w:r w:rsidR="00314A8B">
              <w:rPr>
                <w:noProof/>
                <w:webHidden/>
              </w:rPr>
              <w:fldChar w:fldCharType="end"/>
            </w:r>
          </w:hyperlink>
        </w:p>
        <w:p w14:paraId="7D163568" w14:textId="77777777" w:rsidR="00A9355B" w:rsidRDefault="00CD6DFA">
          <w:pPr>
            <w:pStyle w:val="TOC2"/>
            <w:tabs>
              <w:tab w:val="left" w:pos="1320"/>
              <w:tab w:val="right" w:leader="dot" w:pos="9350"/>
            </w:tabs>
            <w:rPr>
              <w:rFonts w:eastAsiaTheme="minorEastAsia"/>
              <w:noProof/>
              <w:szCs w:val="32"/>
              <w:lang w:bidi="bo-CN"/>
            </w:rPr>
          </w:pPr>
          <w:hyperlink w:anchor="_Toc53514907" w:history="1">
            <w:r w:rsidR="00A9355B" w:rsidRPr="00823346">
              <w:rPr>
                <w:rStyle w:val="Hyperlink"/>
                <w:rFonts w:ascii="Arial" w:hAnsi="Arial" w:cs="Arial"/>
                <w:noProof/>
              </w:rPr>
              <w:t>10.3.2.</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_Toc53514907 \h </w:instrText>
            </w:r>
            <w:r w:rsidR="00314A8B">
              <w:rPr>
                <w:noProof/>
                <w:webHidden/>
              </w:rPr>
            </w:r>
            <w:r w:rsidR="00314A8B">
              <w:rPr>
                <w:noProof/>
                <w:webHidden/>
              </w:rPr>
              <w:fldChar w:fldCharType="separate"/>
            </w:r>
            <w:r w:rsidR="00A9355B">
              <w:rPr>
                <w:noProof/>
                <w:webHidden/>
              </w:rPr>
              <w:t>62</w:t>
            </w:r>
            <w:r w:rsidR="00314A8B">
              <w:rPr>
                <w:noProof/>
                <w:webHidden/>
              </w:rPr>
              <w:fldChar w:fldCharType="end"/>
            </w:r>
          </w:hyperlink>
        </w:p>
        <w:p w14:paraId="580BD808" w14:textId="77777777" w:rsidR="00A9355B" w:rsidRDefault="00CD6DFA">
          <w:pPr>
            <w:pStyle w:val="TOC2"/>
            <w:tabs>
              <w:tab w:val="left" w:pos="1320"/>
              <w:tab w:val="right" w:leader="dot" w:pos="9350"/>
            </w:tabs>
            <w:rPr>
              <w:rFonts w:eastAsiaTheme="minorEastAsia"/>
              <w:noProof/>
              <w:szCs w:val="32"/>
              <w:lang w:bidi="bo-CN"/>
            </w:rPr>
          </w:pPr>
          <w:hyperlink w:anchor="_Toc53514908" w:history="1">
            <w:r w:rsidR="00A9355B" w:rsidRPr="00823346">
              <w:rPr>
                <w:rStyle w:val="Hyperlink"/>
                <w:rFonts w:ascii="Arial" w:hAnsi="Arial" w:cs="Arial"/>
                <w:noProof/>
              </w:rPr>
              <w:t>10.3.2.1.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_Toc53514908 \h </w:instrText>
            </w:r>
            <w:r w:rsidR="00314A8B">
              <w:rPr>
                <w:noProof/>
                <w:webHidden/>
              </w:rPr>
            </w:r>
            <w:r w:rsidR="00314A8B">
              <w:rPr>
                <w:noProof/>
                <w:webHidden/>
              </w:rPr>
              <w:fldChar w:fldCharType="separate"/>
            </w:r>
            <w:r w:rsidR="00A9355B">
              <w:rPr>
                <w:noProof/>
                <w:webHidden/>
              </w:rPr>
              <w:t>62</w:t>
            </w:r>
            <w:r w:rsidR="00314A8B">
              <w:rPr>
                <w:noProof/>
                <w:webHidden/>
              </w:rPr>
              <w:fldChar w:fldCharType="end"/>
            </w:r>
          </w:hyperlink>
        </w:p>
        <w:p w14:paraId="596B917B" w14:textId="77777777" w:rsidR="00A9355B" w:rsidRDefault="00CD6DFA">
          <w:pPr>
            <w:pStyle w:val="TOC1"/>
            <w:tabs>
              <w:tab w:val="left" w:pos="660"/>
              <w:tab w:val="right" w:leader="dot" w:pos="9350"/>
            </w:tabs>
            <w:rPr>
              <w:rFonts w:eastAsiaTheme="minorEastAsia"/>
              <w:noProof/>
              <w:szCs w:val="32"/>
              <w:lang w:bidi="bo-CN"/>
            </w:rPr>
          </w:pPr>
          <w:hyperlink w:anchor="_Toc53514909" w:history="1">
            <w:r w:rsidR="00A9355B" w:rsidRPr="00823346">
              <w:rPr>
                <w:rStyle w:val="Hyperlink"/>
                <w:rFonts w:ascii="Arial" w:hAnsi="Arial" w:cs="Arial"/>
                <w:noProof/>
              </w:rPr>
              <w:t>11.</w:t>
            </w:r>
            <w:r w:rsidR="00A9355B">
              <w:rPr>
                <w:rFonts w:eastAsiaTheme="minorEastAsia"/>
                <w:noProof/>
                <w:szCs w:val="32"/>
                <w:lang w:bidi="bo-CN"/>
              </w:rPr>
              <w:tab/>
            </w:r>
            <w:r w:rsidR="00A9355B" w:rsidRPr="00823346">
              <w:rPr>
                <w:rStyle w:val="Hyperlink"/>
                <w:rFonts w:ascii="Arial" w:hAnsi="Arial" w:cs="Arial"/>
                <w:noProof/>
              </w:rPr>
              <w:t>Export Certificate for Live Animal &amp; Animal Products (Health Certificate / Zoo sanitary certificate)</w:t>
            </w:r>
            <w:r w:rsidR="00A9355B">
              <w:rPr>
                <w:noProof/>
                <w:webHidden/>
              </w:rPr>
              <w:tab/>
            </w:r>
            <w:r w:rsidR="00314A8B">
              <w:rPr>
                <w:noProof/>
                <w:webHidden/>
              </w:rPr>
              <w:fldChar w:fldCharType="begin"/>
            </w:r>
            <w:r w:rsidR="00A9355B">
              <w:rPr>
                <w:noProof/>
                <w:webHidden/>
              </w:rPr>
              <w:instrText xml:space="preserve"> PAGEREF _Toc53514909 \h </w:instrText>
            </w:r>
            <w:r w:rsidR="00314A8B">
              <w:rPr>
                <w:noProof/>
                <w:webHidden/>
              </w:rPr>
            </w:r>
            <w:r w:rsidR="00314A8B">
              <w:rPr>
                <w:noProof/>
                <w:webHidden/>
              </w:rPr>
              <w:fldChar w:fldCharType="separate"/>
            </w:r>
            <w:r w:rsidR="00A9355B">
              <w:rPr>
                <w:noProof/>
                <w:webHidden/>
              </w:rPr>
              <w:t>65</w:t>
            </w:r>
            <w:r w:rsidR="00314A8B">
              <w:rPr>
                <w:noProof/>
                <w:webHidden/>
              </w:rPr>
              <w:fldChar w:fldCharType="end"/>
            </w:r>
          </w:hyperlink>
        </w:p>
        <w:p w14:paraId="0EB90F14" w14:textId="77777777" w:rsidR="00A9355B" w:rsidRDefault="00CD6DFA">
          <w:pPr>
            <w:pStyle w:val="TOC2"/>
            <w:tabs>
              <w:tab w:val="left" w:pos="1100"/>
              <w:tab w:val="right" w:leader="dot" w:pos="9350"/>
            </w:tabs>
            <w:rPr>
              <w:rFonts w:eastAsiaTheme="minorEastAsia"/>
              <w:noProof/>
              <w:szCs w:val="32"/>
              <w:lang w:bidi="bo-CN"/>
            </w:rPr>
          </w:pPr>
          <w:hyperlink w:anchor="_Toc53514910" w:history="1">
            <w:r w:rsidR="00A9355B" w:rsidRPr="00823346">
              <w:rPr>
                <w:rStyle w:val="Hyperlink"/>
                <w:rFonts w:ascii="Arial" w:hAnsi="Arial" w:cs="Arial"/>
                <w:noProof/>
              </w:rPr>
              <w:t>11.1.</w:t>
            </w:r>
            <w:r w:rsidR="00A9355B">
              <w:rPr>
                <w:rFonts w:eastAsiaTheme="minorEastAsia"/>
                <w:noProof/>
                <w:szCs w:val="32"/>
                <w:lang w:bidi="bo-CN"/>
              </w:rPr>
              <w:tab/>
            </w:r>
            <w:r w:rsidR="00A9355B" w:rsidRPr="00823346">
              <w:rPr>
                <w:rStyle w:val="Hyperlink"/>
                <w:rFonts w:ascii="Arial" w:hAnsi="Arial" w:cs="Arial"/>
                <w:noProof/>
              </w:rPr>
              <w:t>Service Name: Export Certificate for Live Animal and Animal products (Health Certificate / Zoo Sanitary Certificate)</w:t>
            </w:r>
            <w:r w:rsidR="00A9355B">
              <w:rPr>
                <w:noProof/>
                <w:webHidden/>
              </w:rPr>
              <w:tab/>
            </w:r>
            <w:r w:rsidR="00314A8B">
              <w:rPr>
                <w:noProof/>
                <w:webHidden/>
              </w:rPr>
              <w:fldChar w:fldCharType="begin"/>
            </w:r>
            <w:r w:rsidR="00A9355B">
              <w:rPr>
                <w:noProof/>
                <w:webHidden/>
              </w:rPr>
              <w:instrText xml:space="preserve"> PAGEREF _Toc53514910 \h </w:instrText>
            </w:r>
            <w:r w:rsidR="00314A8B">
              <w:rPr>
                <w:noProof/>
                <w:webHidden/>
              </w:rPr>
            </w:r>
            <w:r w:rsidR="00314A8B">
              <w:rPr>
                <w:noProof/>
                <w:webHidden/>
              </w:rPr>
              <w:fldChar w:fldCharType="separate"/>
            </w:r>
            <w:r w:rsidR="00A9355B">
              <w:rPr>
                <w:noProof/>
                <w:webHidden/>
              </w:rPr>
              <w:t>65</w:t>
            </w:r>
            <w:r w:rsidR="00314A8B">
              <w:rPr>
                <w:noProof/>
                <w:webHidden/>
              </w:rPr>
              <w:fldChar w:fldCharType="end"/>
            </w:r>
          </w:hyperlink>
        </w:p>
        <w:p w14:paraId="6C841B40" w14:textId="77777777" w:rsidR="00A9355B" w:rsidRDefault="00CD6DFA">
          <w:pPr>
            <w:pStyle w:val="TOC2"/>
            <w:tabs>
              <w:tab w:val="left" w:pos="1100"/>
              <w:tab w:val="right" w:leader="dot" w:pos="9350"/>
            </w:tabs>
            <w:rPr>
              <w:rFonts w:eastAsiaTheme="minorEastAsia"/>
              <w:noProof/>
              <w:szCs w:val="32"/>
              <w:lang w:bidi="bo-CN"/>
            </w:rPr>
          </w:pPr>
          <w:hyperlink w:anchor="_Toc53514911" w:history="1">
            <w:r w:rsidR="00A9355B" w:rsidRPr="00823346">
              <w:rPr>
                <w:rStyle w:val="Hyperlink"/>
                <w:rFonts w:cstheme="minorHAnsi"/>
                <w:noProof/>
              </w:rPr>
              <w:t>11.2.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_Toc53514911 \h </w:instrText>
            </w:r>
            <w:r w:rsidR="00314A8B">
              <w:rPr>
                <w:noProof/>
                <w:webHidden/>
              </w:rPr>
            </w:r>
            <w:r w:rsidR="00314A8B">
              <w:rPr>
                <w:noProof/>
                <w:webHidden/>
              </w:rPr>
              <w:fldChar w:fldCharType="separate"/>
            </w:r>
            <w:r w:rsidR="00A9355B">
              <w:rPr>
                <w:noProof/>
                <w:webHidden/>
              </w:rPr>
              <w:t>65</w:t>
            </w:r>
            <w:r w:rsidR="00314A8B">
              <w:rPr>
                <w:noProof/>
                <w:webHidden/>
              </w:rPr>
              <w:fldChar w:fldCharType="end"/>
            </w:r>
          </w:hyperlink>
        </w:p>
        <w:p w14:paraId="23164DCE" w14:textId="77777777" w:rsidR="00A9355B" w:rsidRDefault="00CD6DFA">
          <w:pPr>
            <w:pStyle w:val="TOC2"/>
            <w:tabs>
              <w:tab w:val="left" w:pos="1100"/>
              <w:tab w:val="right" w:leader="dot" w:pos="9350"/>
            </w:tabs>
            <w:rPr>
              <w:rFonts w:eastAsiaTheme="minorEastAsia"/>
              <w:noProof/>
              <w:szCs w:val="32"/>
              <w:lang w:bidi="bo-CN"/>
            </w:rPr>
          </w:pPr>
          <w:hyperlink w:anchor="_Toc53514913" w:history="1">
            <w:r w:rsidR="00A9355B" w:rsidRPr="00823346">
              <w:rPr>
                <w:rStyle w:val="Hyperlink"/>
                <w:rFonts w:ascii="Arial" w:hAnsi="Arial" w:cs="Arial"/>
                <w:noProof/>
              </w:rPr>
              <w:t>11.3.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_Toc53514913 \h </w:instrText>
            </w:r>
            <w:r w:rsidR="00314A8B">
              <w:rPr>
                <w:noProof/>
                <w:webHidden/>
              </w:rPr>
            </w:r>
            <w:r w:rsidR="00314A8B">
              <w:rPr>
                <w:noProof/>
                <w:webHidden/>
              </w:rPr>
              <w:fldChar w:fldCharType="separate"/>
            </w:r>
            <w:r w:rsidR="00A9355B">
              <w:rPr>
                <w:noProof/>
                <w:webHidden/>
              </w:rPr>
              <w:t>65</w:t>
            </w:r>
            <w:r w:rsidR="00314A8B">
              <w:rPr>
                <w:noProof/>
                <w:webHidden/>
              </w:rPr>
              <w:fldChar w:fldCharType="end"/>
            </w:r>
          </w:hyperlink>
        </w:p>
        <w:p w14:paraId="29B38C83" w14:textId="77777777" w:rsidR="00A9355B" w:rsidRDefault="00CD6DFA">
          <w:pPr>
            <w:pStyle w:val="TOC2"/>
            <w:tabs>
              <w:tab w:val="left" w:pos="1320"/>
              <w:tab w:val="right" w:leader="dot" w:pos="9350"/>
            </w:tabs>
            <w:rPr>
              <w:rFonts w:eastAsiaTheme="minorEastAsia"/>
              <w:noProof/>
              <w:szCs w:val="32"/>
              <w:lang w:bidi="bo-CN"/>
            </w:rPr>
          </w:pPr>
          <w:hyperlink w:anchor="_Toc53514914" w:history="1">
            <w:r w:rsidR="00A9355B" w:rsidRPr="00823346">
              <w:rPr>
                <w:rStyle w:val="Hyperlink"/>
                <w:rFonts w:ascii="Arial" w:hAnsi="Arial" w:cs="Arial"/>
                <w:noProof/>
              </w:rPr>
              <w:t>11.3.1.</w:t>
            </w:r>
            <w:r w:rsidR="00A9355B">
              <w:rPr>
                <w:rFonts w:eastAsiaTheme="minorEastAsia"/>
                <w:noProof/>
                <w:szCs w:val="32"/>
                <w:lang w:bidi="bo-CN"/>
              </w:rPr>
              <w:tab/>
            </w:r>
            <w:r w:rsidR="00A9355B" w:rsidRPr="00823346">
              <w:rPr>
                <w:rStyle w:val="Hyperlink"/>
                <w:rFonts w:ascii="Arial" w:hAnsi="Arial" w:cs="Arial"/>
                <w:noProof/>
              </w:rPr>
              <w:t>Live Animal and Animal Product Exporter (User)</w:t>
            </w:r>
            <w:r w:rsidR="00A9355B">
              <w:rPr>
                <w:noProof/>
                <w:webHidden/>
              </w:rPr>
              <w:tab/>
            </w:r>
            <w:r w:rsidR="00314A8B">
              <w:rPr>
                <w:noProof/>
                <w:webHidden/>
              </w:rPr>
              <w:fldChar w:fldCharType="begin"/>
            </w:r>
            <w:r w:rsidR="00A9355B">
              <w:rPr>
                <w:noProof/>
                <w:webHidden/>
              </w:rPr>
              <w:instrText xml:space="preserve"> PAGEREF _Toc53514914 \h </w:instrText>
            </w:r>
            <w:r w:rsidR="00314A8B">
              <w:rPr>
                <w:noProof/>
                <w:webHidden/>
              </w:rPr>
            </w:r>
            <w:r w:rsidR="00314A8B">
              <w:rPr>
                <w:noProof/>
                <w:webHidden/>
              </w:rPr>
              <w:fldChar w:fldCharType="separate"/>
            </w:r>
            <w:r w:rsidR="00A9355B">
              <w:rPr>
                <w:noProof/>
                <w:webHidden/>
              </w:rPr>
              <w:t>65</w:t>
            </w:r>
            <w:r w:rsidR="00314A8B">
              <w:rPr>
                <w:noProof/>
                <w:webHidden/>
              </w:rPr>
              <w:fldChar w:fldCharType="end"/>
            </w:r>
          </w:hyperlink>
        </w:p>
        <w:p w14:paraId="68224BAA" w14:textId="77777777" w:rsidR="00A9355B" w:rsidRDefault="00CD6DFA">
          <w:pPr>
            <w:pStyle w:val="TOC2"/>
            <w:tabs>
              <w:tab w:val="left" w:pos="1320"/>
              <w:tab w:val="right" w:leader="dot" w:pos="9350"/>
            </w:tabs>
            <w:rPr>
              <w:rFonts w:eastAsiaTheme="minorEastAsia"/>
              <w:noProof/>
              <w:szCs w:val="32"/>
              <w:lang w:bidi="bo-CN"/>
            </w:rPr>
          </w:pPr>
          <w:hyperlink w:anchor="_Toc53514915" w:history="1">
            <w:r w:rsidR="00A9355B" w:rsidRPr="00823346">
              <w:rPr>
                <w:rStyle w:val="Hyperlink"/>
                <w:rFonts w:ascii="Arial" w:hAnsi="Arial" w:cs="Arial"/>
                <w:noProof/>
              </w:rPr>
              <w:t>11.3.1.1.</w:t>
            </w:r>
            <w:r w:rsidR="00A9355B">
              <w:rPr>
                <w:rFonts w:eastAsiaTheme="minorEastAsia"/>
                <w:noProof/>
                <w:szCs w:val="32"/>
                <w:lang w:bidi="bo-CN"/>
              </w:rPr>
              <w:tab/>
            </w:r>
            <w:r w:rsidR="00A9355B" w:rsidRPr="00823346">
              <w:rPr>
                <w:rStyle w:val="Hyperlink"/>
                <w:rFonts w:ascii="Arial" w:hAnsi="Arial" w:cs="Arial"/>
                <w:noProof/>
              </w:rPr>
              <w:t>Apply export permit (Role)</w:t>
            </w:r>
            <w:r w:rsidR="00A9355B">
              <w:rPr>
                <w:noProof/>
                <w:webHidden/>
              </w:rPr>
              <w:tab/>
            </w:r>
            <w:r w:rsidR="00314A8B">
              <w:rPr>
                <w:noProof/>
                <w:webHidden/>
              </w:rPr>
              <w:fldChar w:fldCharType="begin"/>
            </w:r>
            <w:r w:rsidR="00A9355B">
              <w:rPr>
                <w:noProof/>
                <w:webHidden/>
              </w:rPr>
              <w:instrText xml:space="preserve"> PAGEREF _Toc53514915 \h </w:instrText>
            </w:r>
            <w:r w:rsidR="00314A8B">
              <w:rPr>
                <w:noProof/>
                <w:webHidden/>
              </w:rPr>
            </w:r>
            <w:r w:rsidR="00314A8B">
              <w:rPr>
                <w:noProof/>
                <w:webHidden/>
              </w:rPr>
              <w:fldChar w:fldCharType="separate"/>
            </w:r>
            <w:r w:rsidR="00A9355B">
              <w:rPr>
                <w:noProof/>
                <w:webHidden/>
              </w:rPr>
              <w:t>65</w:t>
            </w:r>
            <w:r w:rsidR="00314A8B">
              <w:rPr>
                <w:noProof/>
                <w:webHidden/>
              </w:rPr>
              <w:fldChar w:fldCharType="end"/>
            </w:r>
          </w:hyperlink>
        </w:p>
        <w:p w14:paraId="06BD9CF1" w14:textId="77777777" w:rsidR="00A9355B" w:rsidRDefault="00CD6DFA">
          <w:pPr>
            <w:pStyle w:val="TOC2"/>
            <w:tabs>
              <w:tab w:val="left" w:pos="1320"/>
              <w:tab w:val="right" w:leader="dot" w:pos="9350"/>
            </w:tabs>
            <w:rPr>
              <w:rFonts w:eastAsiaTheme="minorEastAsia"/>
              <w:noProof/>
              <w:szCs w:val="32"/>
              <w:lang w:bidi="bo-CN"/>
            </w:rPr>
          </w:pPr>
          <w:hyperlink w:anchor="_Toc53514916" w:history="1">
            <w:r w:rsidR="00A9355B" w:rsidRPr="00823346">
              <w:rPr>
                <w:rStyle w:val="Hyperlink"/>
                <w:rFonts w:ascii="Arial" w:hAnsi="Arial" w:cs="Arial"/>
                <w:noProof/>
              </w:rPr>
              <w:t>11.3.2.</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_Toc53514916 \h </w:instrText>
            </w:r>
            <w:r w:rsidR="00314A8B">
              <w:rPr>
                <w:noProof/>
                <w:webHidden/>
              </w:rPr>
            </w:r>
            <w:r w:rsidR="00314A8B">
              <w:rPr>
                <w:noProof/>
                <w:webHidden/>
              </w:rPr>
              <w:fldChar w:fldCharType="separate"/>
            </w:r>
            <w:r w:rsidR="00A9355B">
              <w:rPr>
                <w:noProof/>
                <w:webHidden/>
              </w:rPr>
              <w:t>68</w:t>
            </w:r>
            <w:r w:rsidR="00314A8B">
              <w:rPr>
                <w:noProof/>
                <w:webHidden/>
              </w:rPr>
              <w:fldChar w:fldCharType="end"/>
            </w:r>
          </w:hyperlink>
        </w:p>
        <w:p w14:paraId="333A7768" w14:textId="77777777" w:rsidR="00A9355B" w:rsidRDefault="00CD6DFA">
          <w:pPr>
            <w:pStyle w:val="TOC2"/>
            <w:tabs>
              <w:tab w:val="left" w:pos="1320"/>
              <w:tab w:val="right" w:leader="dot" w:pos="9350"/>
            </w:tabs>
            <w:rPr>
              <w:rFonts w:eastAsiaTheme="minorEastAsia"/>
              <w:noProof/>
              <w:szCs w:val="32"/>
              <w:lang w:bidi="bo-CN"/>
            </w:rPr>
          </w:pPr>
          <w:hyperlink w:anchor="_Toc53514917" w:history="1">
            <w:r w:rsidR="00A9355B" w:rsidRPr="00823346">
              <w:rPr>
                <w:rStyle w:val="Hyperlink"/>
                <w:rFonts w:ascii="Arial" w:hAnsi="Arial" w:cs="Arial"/>
                <w:noProof/>
              </w:rPr>
              <w:t>11.3.2.1.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_Toc53514917 \h </w:instrText>
            </w:r>
            <w:r w:rsidR="00314A8B">
              <w:rPr>
                <w:noProof/>
                <w:webHidden/>
              </w:rPr>
            </w:r>
            <w:r w:rsidR="00314A8B">
              <w:rPr>
                <w:noProof/>
                <w:webHidden/>
              </w:rPr>
              <w:fldChar w:fldCharType="separate"/>
            </w:r>
            <w:r w:rsidR="00A9355B">
              <w:rPr>
                <w:noProof/>
                <w:webHidden/>
              </w:rPr>
              <w:t>68</w:t>
            </w:r>
            <w:r w:rsidR="00314A8B">
              <w:rPr>
                <w:noProof/>
                <w:webHidden/>
              </w:rPr>
              <w:fldChar w:fldCharType="end"/>
            </w:r>
          </w:hyperlink>
        </w:p>
        <w:p w14:paraId="6503B0EA" w14:textId="77777777" w:rsidR="00A9355B" w:rsidRDefault="00CD6DFA">
          <w:pPr>
            <w:pStyle w:val="TOC1"/>
            <w:tabs>
              <w:tab w:val="left" w:pos="660"/>
              <w:tab w:val="right" w:leader="dot" w:pos="9350"/>
            </w:tabs>
            <w:rPr>
              <w:rFonts w:eastAsiaTheme="minorEastAsia"/>
              <w:noProof/>
              <w:szCs w:val="32"/>
              <w:lang w:bidi="bo-CN"/>
            </w:rPr>
          </w:pPr>
          <w:hyperlink w:anchor="_Toc53514918" w:history="1">
            <w:r w:rsidR="00A9355B" w:rsidRPr="00823346">
              <w:rPr>
                <w:rStyle w:val="Hyperlink"/>
                <w:rFonts w:ascii="Arial" w:hAnsi="Arial" w:cs="Arial"/>
                <w:noProof/>
              </w:rPr>
              <w:t>12.</w:t>
            </w:r>
            <w:r w:rsidR="00A9355B">
              <w:rPr>
                <w:rFonts w:eastAsiaTheme="minorEastAsia"/>
                <w:noProof/>
                <w:szCs w:val="32"/>
                <w:lang w:bidi="bo-CN"/>
              </w:rPr>
              <w:tab/>
            </w:r>
            <w:r w:rsidR="00A9355B" w:rsidRPr="00823346">
              <w:rPr>
                <w:rStyle w:val="Hyperlink"/>
                <w:rFonts w:ascii="Arial" w:hAnsi="Arial" w:cs="Arial"/>
                <w:noProof/>
              </w:rPr>
              <w:t>Movement for Plant and Plant products (Seeds/ seedlings /ornamental plants / plants agrochemicals)</w:t>
            </w:r>
            <w:r w:rsidR="00A9355B">
              <w:rPr>
                <w:noProof/>
                <w:webHidden/>
              </w:rPr>
              <w:tab/>
            </w:r>
            <w:r w:rsidR="00314A8B">
              <w:rPr>
                <w:noProof/>
                <w:webHidden/>
              </w:rPr>
              <w:fldChar w:fldCharType="begin"/>
            </w:r>
            <w:r w:rsidR="00A9355B">
              <w:rPr>
                <w:noProof/>
                <w:webHidden/>
              </w:rPr>
              <w:instrText xml:space="preserve"> PAGEREF _Toc53514918 \h </w:instrText>
            </w:r>
            <w:r w:rsidR="00314A8B">
              <w:rPr>
                <w:noProof/>
                <w:webHidden/>
              </w:rPr>
            </w:r>
            <w:r w:rsidR="00314A8B">
              <w:rPr>
                <w:noProof/>
                <w:webHidden/>
              </w:rPr>
              <w:fldChar w:fldCharType="separate"/>
            </w:r>
            <w:r w:rsidR="00A9355B">
              <w:rPr>
                <w:noProof/>
                <w:webHidden/>
              </w:rPr>
              <w:t>70</w:t>
            </w:r>
            <w:r w:rsidR="00314A8B">
              <w:rPr>
                <w:noProof/>
                <w:webHidden/>
              </w:rPr>
              <w:fldChar w:fldCharType="end"/>
            </w:r>
          </w:hyperlink>
        </w:p>
        <w:p w14:paraId="59A6DC92" w14:textId="77777777" w:rsidR="00A9355B" w:rsidRDefault="00CD6DFA">
          <w:pPr>
            <w:pStyle w:val="TOC2"/>
            <w:tabs>
              <w:tab w:val="left" w:pos="1100"/>
              <w:tab w:val="right" w:leader="dot" w:pos="9350"/>
            </w:tabs>
            <w:rPr>
              <w:rFonts w:eastAsiaTheme="minorEastAsia"/>
              <w:noProof/>
              <w:szCs w:val="32"/>
              <w:lang w:bidi="bo-CN"/>
            </w:rPr>
          </w:pPr>
          <w:hyperlink w:anchor="_Toc53514919" w:history="1">
            <w:r w:rsidR="00A9355B" w:rsidRPr="00823346">
              <w:rPr>
                <w:rStyle w:val="Hyperlink"/>
                <w:rFonts w:ascii="Arial" w:hAnsi="Arial" w:cs="Arial"/>
                <w:noProof/>
              </w:rPr>
              <w:t>12.1.</w:t>
            </w:r>
            <w:r w:rsidR="00A9355B">
              <w:rPr>
                <w:rFonts w:eastAsiaTheme="minorEastAsia"/>
                <w:noProof/>
                <w:szCs w:val="32"/>
                <w:lang w:bidi="bo-CN"/>
              </w:rPr>
              <w:tab/>
            </w:r>
            <w:r w:rsidR="00A9355B" w:rsidRPr="00823346">
              <w:rPr>
                <w:rStyle w:val="Hyperlink"/>
                <w:rFonts w:ascii="Arial" w:hAnsi="Arial" w:cs="Arial"/>
                <w:noProof/>
              </w:rPr>
              <w:t>Service Name: Movement for Plant and Plant products (Seeds/ seedlings /ornamental plants / plants agrochemicals)</w:t>
            </w:r>
            <w:r w:rsidR="00A9355B">
              <w:rPr>
                <w:noProof/>
                <w:webHidden/>
              </w:rPr>
              <w:tab/>
            </w:r>
            <w:r w:rsidR="00314A8B">
              <w:rPr>
                <w:noProof/>
                <w:webHidden/>
              </w:rPr>
              <w:fldChar w:fldCharType="begin"/>
            </w:r>
            <w:r w:rsidR="00A9355B">
              <w:rPr>
                <w:noProof/>
                <w:webHidden/>
              </w:rPr>
              <w:instrText xml:space="preserve"> PAGEREF _Toc53514919 \h </w:instrText>
            </w:r>
            <w:r w:rsidR="00314A8B">
              <w:rPr>
                <w:noProof/>
                <w:webHidden/>
              </w:rPr>
            </w:r>
            <w:r w:rsidR="00314A8B">
              <w:rPr>
                <w:noProof/>
                <w:webHidden/>
              </w:rPr>
              <w:fldChar w:fldCharType="separate"/>
            </w:r>
            <w:r w:rsidR="00A9355B">
              <w:rPr>
                <w:noProof/>
                <w:webHidden/>
              </w:rPr>
              <w:t>70</w:t>
            </w:r>
            <w:r w:rsidR="00314A8B">
              <w:rPr>
                <w:noProof/>
                <w:webHidden/>
              </w:rPr>
              <w:fldChar w:fldCharType="end"/>
            </w:r>
          </w:hyperlink>
        </w:p>
        <w:p w14:paraId="7168A587" w14:textId="77777777" w:rsidR="00A9355B" w:rsidRDefault="00CD6DFA">
          <w:pPr>
            <w:pStyle w:val="TOC2"/>
            <w:tabs>
              <w:tab w:val="left" w:pos="1100"/>
              <w:tab w:val="right" w:leader="dot" w:pos="9350"/>
            </w:tabs>
            <w:rPr>
              <w:rFonts w:eastAsiaTheme="minorEastAsia"/>
              <w:noProof/>
              <w:szCs w:val="32"/>
              <w:lang w:bidi="bo-CN"/>
            </w:rPr>
          </w:pPr>
          <w:hyperlink w:anchor="_Toc53514920" w:history="1">
            <w:r w:rsidR="00A9355B" w:rsidRPr="00823346">
              <w:rPr>
                <w:rStyle w:val="Hyperlink"/>
                <w:rFonts w:ascii="Arial" w:hAnsi="Arial" w:cs="Arial"/>
                <w:noProof/>
              </w:rPr>
              <w:t>12.2.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_Toc53514920 \h </w:instrText>
            </w:r>
            <w:r w:rsidR="00314A8B">
              <w:rPr>
                <w:noProof/>
                <w:webHidden/>
              </w:rPr>
            </w:r>
            <w:r w:rsidR="00314A8B">
              <w:rPr>
                <w:noProof/>
                <w:webHidden/>
              </w:rPr>
              <w:fldChar w:fldCharType="separate"/>
            </w:r>
            <w:r w:rsidR="00A9355B">
              <w:rPr>
                <w:noProof/>
                <w:webHidden/>
              </w:rPr>
              <w:t>70</w:t>
            </w:r>
            <w:r w:rsidR="00314A8B">
              <w:rPr>
                <w:noProof/>
                <w:webHidden/>
              </w:rPr>
              <w:fldChar w:fldCharType="end"/>
            </w:r>
          </w:hyperlink>
        </w:p>
        <w:p w14:paraId="56A319BD" w14:textId="77777777" w:rsidR="00A9355B" w:rsidRDefault="00CD6DFA">
          <w:pPr>
            <w:pStyle w:val="TOC2"/>
            <w:tabs>
              <w:tab w:val="left" w:pos="1100"/>
              <w:tab w:val="right" w:leader="dot" w:pos="9350"/>
            </w:tabs>
            <w:rPr>
              <w:rFonts w:eastAsiaTheme="minorEastAsia"/>
              <w:noProof/>
              <w:szCs w:val="32"/>
              <w:lang w:bidi="bo-CN"/>
            </w:rPr>
          </w:pPr>
          <w:hyperlink w:anchor="_Toc53514921" w:history="1">
            <w:r w:rsidR="00A9355B" w:rsidRPr="00823346">
              <w:rPr>
                <w:rStyle w:val="Hyperlink"/>
                <w:rFonts w:ascii="Arial" w:hAnsi="Arial" w:cs="Arial"/>
                <w:noProof/>
              </w:rPr>
              <w:t>12.3.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_Toc53514921 \h </w:instrText>
            </w:r>
            <w:r w:rsidR="00314A8B">
              <w:rPr>
                <w:noProof/>
                <w:webHidden/>
              </w:rPr>
            </w:r>
            <w:r w:rsidR="00314A8B">
              <w:rPr>
                <w:noProof/>
                <w:webHidden/>
              </w:rPr>
              <w:fldChar w:fldCharType="separate"/>
            </w:r>
            <w:r w:rsidR="00A9355B">
              <w:rPr>
                <w:noProof/>
                <w:webHidden/>
              </w:rPr>
              <w:t>71</w:t>
            </w:r>
            <w:r w:rsidR="00314A8B">
              <w:rPr>
                <w:noProof/>
                <w:webHidden/>
              </w:rPr>
              <w:fldChar w:fldCharType="end"/>
            </w:r>
          </w:hyperlink>
        </w:p>
        <w:p w14:paraId="4A1F3E80" w14:textId="77777777" w:rsidR="00A9355B" w:rsidRDefault="00CD6DFA">
          <w:pPr>
            <w:pStyle w:val="TOC2"/>
            <w:tabs>
              <w:tab w:val="left" w:pos="1320"/>
              <w:tab w:val="right" w:leader="dot" w:pos="9350"/>
            </w:tabs>
            <w:rPr>
              <w:rFonts w:eastAsiaTheme="minorEastAsia"/>
              <w:noProof/>
              <w:szCs w:val="32"/>
              <w:lang w:bidi="bo-CN"/>
            </w:rPr>
          </w:pPr>
          <w:hyperlink w:anchor="_Toc53514922" w:history="1">
            <w:r w:rsidR="00A9355B" w:rsidRPr="00823346">
              <w:rPr>
                <w:rStyle w:val="Hyperlink"/>
                <w:rFonts w:ascii="Arial" w:hAnsi="Arial" w:cs="Arial"/>
                <w:noProof/>
              </w:rPr>
              <w:t>12.3.1.</w:t>
            </w:r>
            <w:r w:rsidR="00A9355B">
              <w:rPr>
                <w:rFonts w:eastAsiaTheme="minorEastAsia"/>
                <w:noProof/>
                <w:szCs w:val="32"/>
                <w:lang w:bidi="bo-CN"/>
              </w:rPr>
              <w:tab/>
            </w:r>
            <w:r w:rsidR="00A9355B" w:rsidRPr="00823346">
              <w:rPr>
                <w:rStyle w:val="Hyperlink"/>
                <w:rFonts w:ascii="Arial" w:hAnsi="Arial" w:cs="Arial"/>
                <w:noProof/>
              </w:rPr>
              <w:t>Movement of Plants &amp; Plant Products (User)</w:t>
            </w:r>
            <w:r w:rsidR="00A9355B">
              <w:rPr>
                <w:noProof/>
                <w:webHidden/>
              </w:rPr>
              <w:tab/>
            </w:r>
            <w:r w:rsidR="00314A8B">
              <w:rPr>
                <w:noProof/>
                <w:webHidden/>
              </w:rPr>
              <w:fldChar w:fldCharType="begin"/>
            </w:r>
            <w:r w:rsidR="00A9355B">
              <w:rPr>
                <w:noProof/>
                <w:webHidden/>
              </w:rPr>
              <w:instrText xml:space="preserve"> PAGEREF _Toc53514922 \h </w:instrText>
            </w:r>
            <w:r w:rsidR="00314A8B">
              <w:rPr>
                <w:noProof/>
                <w:webHidden/>
              </w:rPr>
            </w:r>
            <w:r w:rsidR="00314A8B">
              <w:rPr>
                <w:noProof/>
                <w:webHidden/>
              </w:rPr>
              <w:fldChar w:fldCharType="separate"/>
            </w:r>
            <w:r w:rsidR="00A9355B">
              <w:rPr>
                <w:noProof/>
                <w:webHidden/>
              </w:rPr>
              <w:t>71</w:t>
            </w:r>
            <w:r w:rsidR="00314A8B">
              <w:rPr>
                <w:noProof/>
                <w:webHidden/>
              </w:rPr>
              <w:fldChar w:fldCharType="end"/>
            </w:r>
          </w:hyperlink>
        </w:p>
        <w:p w14:paraId="2BADA259" w14:textId="77777777" w:rsidR="00A9355B" w:rsidRDefault="00CD6DFA">
          <w:pPr>
            <w:pStyle w:val="TOC2"/>
            <w:tabs>
              <w:tab w:val="left" w:pos="1320"/>
              <w:tab w:val="right" w:leader="dot" w:pos="9350"/>
            </w:tabs>
            <w:rPr>
              <w:rFonts w:eastAsiaTheme="minorEastAsia"/>
              <w:noProof/>
              <w:szCs w:val="32"/>
              <w:lang w:bidi="bo-CN"/>
            </w:rPr>
          </w:pPr>
          <w:hyperlink w:anchor="_Toc53514923" w:history="1">
            <w:r w:rsidR="00A9355B" w:rsidRPr="00823346">
              <w:rPr>
                <w:rStyle w:val="Hyperlink"/>
                <w:rFonts w:ascii="Arial" w:hAnsi="Arial" w:cs="Arial"/>
                <w:noProof/>
              </w:rPr>
              <w:t>12.3.1.1.</w:t>
            </w:r>
            <w:r w:rsidR="00A9355B">
              <w:rPr>
                <w:rFonts w:eastAsiaTheme="minorEastAsia"/>
                <w:noProof/>
                <w:szCs w:val="32"/>
                <w:lang w:bidi="bo-CN"/>
              </w:rPr>
              <w:tab/>
            </w:r>
            <w:r w:rsidR="00A9355B" w:rsidRPr="00823346">
              <w:rPr>
                <w:rStyle w:val="Hyperlink"/>
                <w:rFonts w:ascii="Arial" w:hAnsi="Arial" w:cs="Arial"/>
                <w:noProof/>
              </w:rPr>
              <w:t>MPO Apply (Role)</w:t>
            </w:r>
            <w:r w:rsidR="00A9355B">
              <w:rPr>
                <w:noProof/>
                <w:webHidden/>
              </w:rPr>
              <w:tab/>
            </w:r>
            <w:r w:rsidR="00314A8B">
              <w:rPr>
                <w:noProof/>
                <w:webHidden/>
              </w:rPr>
              <w:fldChar w:fldCharType="begin"/>
            </w:r>
            <w:r w:rsidR="00A9355B">
              <w:rPr>
                <w:noProof/>
                <w:webHidden/>
              </w:rPr>
              <w:instrText xml:space="preserve"> PAGEREF _Toc53514923 \h </w:instrText>
            </w:r>
            <w:r w:rsidR="00314A8B">
              <w:rPr>
                <w:noProof/>
                <w:webHidden/>
              </w:rPr>
            </w:r>
            <w:r w:rsidR="00314A8B">
              <w:rPr>
                <w:noProof/>
                <w:webHidden/>
              </w:rPr>
              <w:fldChar w:fldCharType="separate"/>
            </w:r>
            <w:r w:rsidR="00A9355B">
              <w:rPr>
                <w:noProof/>
                <w:webHidden/>
              </w:rPr>
              <w:t>71</w:t>
            </w:r>
            <w:r w:rsidR="00314A8B">
              <w:rPr>
                <w:noProof/>
                <w:webHidden/>
              </w:rPr>
              <w:fldChar w:fldCharType="end"/>
            </w:r>
          </w:hyperlink>
        </w:p>
        <w:p w14:paraId="3F39EEBF" w14:textId="77777777" w:rsidR="00A9355B" w:rsidRDefault="00CD6DFA">
          <w:pPr>
            <w:pStyle w:val="TOC2"/>
            <w:tabs>
              <w:tab w:val="left" w:pos="1320"/>
              <w:tab w:val="right" w:leader="dot" w:pos="9350"/>
            </w:tabs>
            <w:rPr>
              <w:rFonts w:eastAsiaTheme="minorEastAsia"/>
              <w:noProof/>
              <w:szCs w:val="32"/>
              <w:lang w:bidi="bo-CN"/>
            </w:rPr>
          </w:pPr>
          <w:hyperlink w:anchor="_Toc53514924" w:history="1">
            <w:r w:rsidR="00A9355B" w:rsidRPr="00823346">
              <w:rPr>
                <w:rStyle w:val="Hyperlink"/>
                <w:rFonts w:ascii="Arial" w:hAnsi="Arial" w:cs="Arial"/>
                <w:noProof/>
              </w:rPr>
              <w:t>12.3.2.</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_Toc53514924 \h </w:instrText>
            </w:r>
            <w:r w:rsidR="00314A8B">
              <w:rPr>
                <w:noProof/>
                <w:webHidden/>
              </w:rPr>
            </w:r>
            <w:r w:rsidR="00314A8B">
              <w:rPr>
                <w:noProof/>
                <w:webHidden/>
              </w:rPr>
              <w:fldChar w:fldCharType="separate"/>
            </w:r>
            <w:r w:rsidR="00A9355B">
              <w:rPr>
                <w:noProof/>
                <w:webHidden/>
              </w:rPr>
              <w:t>72</w:t>
            </w:r>
            <w:r w:rsidR="00314A8B">
              <w:rPr>
                <w:noProof/>
                <w:webHidden/>
              </w:rPr>
              <w:fldChar w:fldCharType="end"/>
            </w:r>
          </w:hyperlink>
        </w:p>
        <w:p w14:paraId="2C88FAFE" w14:textId="77777777" w:rsidR="00A9355B" w:rsidRDefault="00CD6DFA">
          <w:pPr>
            <w:pStyle w:val="TOC2"/>
            <w:tabs>
              <w:tab w:val="left" w:pos="1320"/>
              <w:tab w:val="right" w:leader="dot" w:pos="9350"/>
            </w:tabs>
            <w:rPr>
              <w:rFonts w:eastAsiaTheme="minorEastAsia"/>
              <w:noProof/>
              <w:szCs w:val="32"/>
              <w:lang w:bidi="bo-CN"/>
            </w:rPr>
          </w:pPr>
          <w:hyperlink w:anchor="_Toc53514925" w:history="1">
            <w:r w:rsidR="00A9355B" w:rsidRPr="00823346">
              <w:rPr>
                <w:rStyle w:val="Hyperlink"/>
                <w:rFonts w:ascii="Arial" w:hAnsi="Arial" w:cs="Arial"/>
                <w:noProof/>
              </w:rPr>
              <w:t>12.3.2.1.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_Toc53514925 \h </w:instrText>
            </w:r>
            <w:r w:rsidR="00314A8B">
              <w:rPr>
                <w:noProof/>
                <w:webHidden/>
              </w:rPr>
            </w:r>
            <w:r w:rsidR="00314A8B">
              <w:rPr>
                <w:noProof/>
                <w:webHidden/>
              </w:rPr>
              <w:fldChar w:fldCharType="separate"/>
            </w:r>
            <w:r w:rsidR="00A9355B">
              <w:rPr>
                <w:noProof/>
                <w:webHidden/>
              </w:rPr>
              <w:t>72</w:t>
            </w:r>
            <w:r w:rsidR="00314A8B">
              <w:rPr>
                <w:noProof/>
                <w:webHidden/>
              </w:rPr>
              <w:fldChar w:fldCharType="end"/>
            </w:r>
          </w:hyperlink>
        </w:p>
        <w:p w14:paraId="1E11A171" w14:textId="77777777" w:rsidR="00A9355B" w:rsidRDefault="00CD6DFA">
          <w:pPr>
            <w:pStyle w:val="TOC1"/>
            <w:tabs>
              <w:tab w:val="left" w:pos="660"/>
              <w:tab w:val="right" w:leader="dot" w:pos="9350"/>
            </w:tabs>
            <w:rPr>
              <w:rFonts w:eastAsiaTheme="minorEastAsia"/>
              <w:noProof/>
              <w:szCs w:val="32"/>
              <w:lang w:bidi="bo-CN"/>
            </w:rPr>
          </w:pPr>
          <w:hyperlink w:anchor="_Toc53514926" w:history="1">
            <w:r w:rsidR="00A9355B" w:rsidRPr="00823346">
              <w:rPr>
                <w:rStyle w:val="Hyperlink"/>
                <w:rFonts w:ascii="Arial" w:hAnsi="Arial" w:cs="Arial"/>
                <w:noProof/>
              </w:rPr>
              <w:t>13.</w:t>
            </w:r>
            <w:r w:rsidR="00A9355B">
              <w:rPr>
                <w:rFonts w:eastAsiaTheme="minorEastAsia"/>
                <w:noProof/>
                <w:szCs w:val="32"/>
                <w:lang w:bidi="bo-CN"/>
              </w:rPr>
              <w:tab/>
            </w:r>
            <w:r w:rsidR="00A9355B" w:rsidRPr="00823346">
              <w:rPr>
                <w:rStyle w:val="Hyperlink"/>
                <w:rFonts w:ascii="Arial" w:hAnsi="Arial" w:cs="Arial"/>
                <w:noProof/>
              </w:rPr>
              <w:t>Movement for Live Animal and Animal product</w:t>
            </w:r>
            <w:r w:rsidR="00A9355B">
              <w:rPr>
                <w:noProof/>
                <w:webHidden/>
              </w:rPr>
              <w:tab/>
            </w:r>
            <w:r w:rsidR="00314A8B">
              <w:rPr>
                <w:noProof/>
                <w:webHidden/>
              </w:rPr>
              <w:fldChar w:fldCharType="begin"/>
            </w:r>
            <w:r w:rsidR="00A9355B">
              <w:rPr>
                <w:noProof/>
                <w:webHidden/>
              </w:rPr>
              <w:instrText xml:space="preserve"> PAGEREF _Toc53514926 \h </w:instrText>
            </w:r>
            <w:r w:rsidR="00314A8B">
              <w:rPr>
                <w:noProof/>
                <w:webHidden/>
              </w:rPr>
            </w:r>
            <w:r w:rsidR="00314A8B">
              <w:rPr>
                <w:noProof/>
                <w:webHidden/>
              </w:rPr>
              <w:fldChar w:fldCharType="separate"/>
            </w:r>
            <w:r w:rsidR="00A9355B">
              <w:rPr>
                <w:noProof/>
                <w:webHidden/>
              </w:rPr>
              <w:t>73</w:t>
            </w:r>
            <w:r w:rsidR="00314A8B">
              <w:rPr>
                <w:noProof/>
                <w:webHidden/>
              </w:rPr>
              <w:fldChar w:fldCharType="end"/>
            </w:r>
          </w:hyperlink>
        </w:p>
        <w:p w14:paraId="256B2440" w14:textId="77777777" w:rsidR="00A9355B" w:rsidRDefault="00CD6DFA">
          <w:pPr>
            <w:pStyle w:val="TOC2"/>
            <w:tabs>
              <w:tab w:val="left" w:pos="1100"/>
              <w:tab w:val="right" w:leader="dot" w:pos="9350"/>
            </w:tabs>
            <w:rPr>
              <w:rFonts w:eastAsiaTheme="minorEastAsia"/>
              <w:noProof/>
              <w:szCs w:val="32"/>
              <w:lang w:bidi="bo-CN"/>
            </w:rPr>
          </w:pPr>
          <w:hyperlink w:anchor="_Toc53514927" w:history="1">
            <w:r w:rsidR="00A9355B" w:rsidRPr="00823346">
              <w:rPr>
                <w:rStyle w:val="Hyperlink"/>
                <w:rFonts w:ascii="Arial" w:hAnsi="Arial" w:cs="Arial"/>
                <w:noProof/>
              </w:rPr>
              <w:t>13.1.</w:t>
            </w:r>
            <w:r w:rsidR="00A9355B">
              <w:rPr>
                <w:rFonts w:eastAsiaTheme="minorEastAsia"/>
                <w:noProof/>
                <w:szCs w:val="32"/>
                <w:lang w:bidi="bo-CN"/>
              </w:rPr>
              <w:tab/>
            </w:r>
            <w:r w:rsidR="00A9355B" w:rsidRPr="00823346">
              <w:rPr>
                <w:rStyle w:val="Hyperlink"/>
                <w:rFonts w:ascii="Arial" w:hAnsi="Arial" w:cs="Arial"/>
                <w:noProof/>
              </w:rPr>
              <w:t>Service Name: Movement for Animal and Animal Product</w:t>
            </w:r>
            <w:r w:rsidR="00A9355B">
              <w:rPr>
                <w:noProof/>
                <w:webHidden/>
              </w:rPr>
              <w:tab/>
            </w:r>
            <w:r w:rsidR="00314A8B">
              <w:rPr>
                <w:noProof/>
                <w:webHidden/>
              </w:rPr>
              <w:fldChar w:fldCharType="begin"/>
            </w:r>
            <w:r w:rsidR="00A9355B">
              <w:rPr>
                <w:noProof/>
                <w:webHidden/>
              </w:rPr>
              <w:instrText xml:space="preserve"> PAGEREF _Toc53514927 \h </w:instrText>
            </w:r>
            <w:r w:rsidR="00314A8B">
              <w:rPr>
                <w:noProof/>
                <w:webHidden/>
              </w:rPr>
            </w:r>
            <w:r w:rsidR="00314A8B">
              <w:rPr>
                <w:noProof/>
                <w:webHidden/>
              </w:rPr>
              <w:fldChar w:fldCharType="separate"/>
            </w:r>
            <w:r w:rsidR="00A9355B">
              <w:rPr>
                <w:noProof/>
                <w:webHidden/>
              </w:rPr>
              <w:t>73</w:t>
            </w:r>
            <w:r w:rsidR="00314A8B">
              <w:rPr>
                <w:noProof/>
                <w:webHidden/>
              </w:rPr>
              <w:fldChar w:fldCharType="end"/>
            </w:r>
          </w:hyperlink>
        </w:p>
        <w:p w14:paraId="1A5A6792" w14:textId="77777777" w:rsidR="00A9355B" w:rsidRDefault="00CD6DFA">
          <w:pPr>
            <w:pStyle w:val="TOC2"/>
            <w:tabs>
              <w:tab w:val="left" w:pos="1100"/>
              <w:tab w:val="right" w:leader="dot" w:pos="9350"/>
            </w:tabs>
            <w:rPr>
              <w:rFonts w:eastAsiaTheme="minorEastAsia"/>
              <w:noProof/>
              <w:szCs w:val="32"/>
              <w:lang w:bidi="bo-CN"/>
            </w:rPr>
          </w:pPr>
          <w:hyperlink w:anchor="_Toc53514928" w:history="1">
            <w:r w:rsidR="00A9355B" w:rsidRPr="00823346">
              <w:rPr>
                <w:rStyle w:val="Hyperlink"/>
                <w:rFonts w:ascii="Arial" w:hAnsi="Arial" w:cs="Arial"/>
                <w:noProof/>
              </w:rPr>
              <w:t>13.2.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_Toc53514928 \h </w:instrText>
            </w:r>
            <w:r w:rsidR="00314A8B">
              <w:rPr>
                <w:noProof/>
                <w:webHidden/>
              </w:rPr>
            </w:r>
            <w:r w:rsidR="00314A8B">
              <w:rPr>
                <w:noProof/>
                <w:webHidden/>
              </w:rPr>
              <w:fldChar w:fldCharType="separate"/>
            </w:r>
            <w:r w:rsidR="00A9355B">
              <w:rPr>
                <w:noProof/>
                <w:webHidden/>
              </w:rPr>
              <w:t>73</w:t>
            </w:r>
            <w:r w:rsidR="00314A8B">
              <w:rPr>
                <w:noProof/>
                <w:webHidden/>
              </w:rPr>
              <w:fldChar w:fldCharType="end"/>
            </w:r>
          </w:hyperlink>
        </w:p>
        <w:p w14:paraId="194407FC" w14:textId="77777777" w:rsidR="00A9355B" w:rsidRDefault="00CD6DFA">
          <w:pPr>
            <w:pStyle w:val="TOC2"/>
            <w:tabs>
              <w:tab w:val="left" w:pos="1100"/>
              <w:tab w:val="right" w:leader="dot" w:pos="9350"/>
            </w:tabs>
            <w:rPr>
              <w:rFonts w:eastAsiaTheme="minorEastAsia"/>
              <w:noProof/>
              <w:szCs w:val="32"/>
              <w:lang w:bidi="bo-CN"/>
            </w:rPr>
          </w:pPr>
          <w:hyperlink w:anchor="_Toc53514929" w:history="1">
            <w:r w:rsidR="00A9355B" w:rsidRPr="00823346">
              <w:rPr>
                <w:rStyle w:val="Hyperlink"/>
                <w:rFonts w:ascii="Arial" w:hAnsi="Arial" w:cs="Arial"/>
                <w:noProof/>
              </w:rPr>
              <w:t>13.3.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_Toc53514929 \h </w:instrText>
            </w:r>
            <w:r w:rsidR="00314A8B">
              <w:rPr>
                <w:noProof/>
                <w:webHidden/>
              </w:rPr>
            </w:r>
            <w:r w:rsidR="00314A8B">
              <w:rPr>
                <w:noProof/>
                <w:webHidden/>
              </w:rPr>
              <w:fldChar w:fldCharType="separate"/>
            </w:r>
            <w:r w:rsidR="00A9355B">
              <w:rPr>
                <w:noProof/>
                <w:webHidden/>
              </w:rPr>
              <w:t>74</w:t>
            </w:r>
            <w:r w:rsidR="00314A8B">
              <w:rPr>
                <w:noProof/>
                <w:webHidden/>
              </w:rPr>
              <w:fldChar w:fldCharType="end"/>
            </w:r>
          </w:hyperlink>
        </w:p>
        <w:p w14:paraId="61F30E02" w14:textId="77777777" w:rsidR="00A9355B" w:rsidRDefault="00CD6DFA">
          <w:pPr>
            <w:pStyle w:val="TOC2"/>
            <w:tabs>
              <w:tab w:val="left" w:pos="1320"/>
              <w:tab w:val="right" w:leader="dot" w:pos="9350"/>
            </w:tabs>
            <w:rPr>
              <w:rFonts w:eastAsiaTheme="minorEastAsia"/>
              <w:noProof/>
              <w:szCs w:val="32"/>
              <w:lang w:bidi="bo-CN"/>
            </w:rPr>
          </w:pPr>
          <w:hyperlink w:anchor="_Toc53514930" w:history="1">
            <w:r w:rsidR="00A9355B" w:rsidRPr="00823346">
              <w:rPr>
                <w:rStyle w:val="Hyperlink"/>
                <w:rFonts w:ascii="Arial" w:hAnsi="Arial" w:cs="Arial"/>
                <w:noProof/>
              </w:rPr>
              <w:t>13.3.1.</w:t>
            </w:r>
            <w:r w:rsidR="00A9355B">
              <w:rPr>
                <w:rFonts w:eastAsiaTheme="minorEastAsia"/>
                <w:noProof/>
                <w:szCs w:val="32"/>
                <w:lang w:bidi="bo-CN"/>
              </w:rPr>
              <w:tab/>
            </w:r>
            <w:r w:rsidR="00A9355B" w:rsidRPr="00823346">
              <w:rPr>
                <w:rStyle w:val="Hyperlink"/>
                <w:rFonts w:ascii="Arial" w:hAnsi="Arial" w:cs="Arial"/>
                <w:noProof/>
              </w:rPr>
              <w:t>Movement of Live Animal and Animal Products (User)</w:t>
            </w:r>
            <w:r w:rsidR="00A9355B">
              <w:rPr>
                <w:noProof/>
                <w:webHidden/>
              </w:rPr>
              <w:tab/>
            </w:r>
            <w:r w:rsidR="00314A8B">
              <w:rPr>
                <w:noProof/>
                <w:webHidden/>
              </w:rPr>
              <w:fldChar w:fldCharType="begin"/>
            </w:r>
            <w:r w:rsidR="00A9355B">
              <w:rPr>
                <w:noProof/>
                <w:webHidden/>
              </w:rPr>
              <w:instrText xml:space="preserve"> PAGEREF _Toc53514930 \h </w:instrText>
            </w:r>
            <w:r w:rsidR="00314A8B">
              <w:rPr>
                <w:noProof/>
                <w:webHidden/>
              </w:rPr>
            </w:r>
            <w:r w:rsidR="00314A8B">
              <w:rPr>
                <w:noProof/>
                <w:webHidden/>
              </w:rPr>
              <w:fldChar w:fldCharType="separate"/>
            </w:r>
            <w:r w:rsidR="00A9355B">
              <w:rPr>
                <w:noProof/>
                <w:webHidden/>
              </w:rPr>
              <w:t>74</w:t>
            </w:r>
            <w:r w:rsidR="00314A8B">
              <w:rPr>
                <w:noProof/>
                <w:webHidden/>
              </w:rPr>
              <w:fldChar w:fldCharType="end"/>
            </w:r>
          </w:hyperlink>
        </w:p>
        <w:p w14:paraId="446D5D29" w14:textId="77777777" w:rsidR="00A9355B" w:rsidRDefault="00CD6DFA">
          <w:pPr>
            <w:pStyle w:val="TOC2"/>
            <w:tabs>
              <w:tab w:val="left" w:pos="1320"/>
              <w:tab w:val="right" w:leader="dot" w:pos="9350"/>
            </w:tabs>
            <w:rPr>
              <w:rFonts w:eastAsiaTheme="minorEastAsia"/>
              <w:noProof/>
              <w:szCs w:val="32"/>
              <w:lang w:bidi="bo-CN"/>
            </w:rPr>
          </w:pPr>
          <w:hyperlink w:anchor="_Toc53514931" w:history="1">
            <w:r w:rsidR="00A9355B" w:rsidRPr="00823346">
              <w:rPr>
                <w:rStyle w:val="Hyperlink"/>
                <w:rFonts w:ascii="Arial" w:hAnsi="Arial" w:cs="Arial"/>
                <w:noProof/>
              </w:rPr>
              <w:t>13.3.1.1.</w:t>
            </w:r>
            <w:r w:rsidR="00A9355B">
              <w:rPr>
                <w:rFonts w:eastAsiaTheme="minorEastAsia"/>
                <w:noProof/>
                <w:szCs w:val="32"/>
                <w:lang w:bidi="bo-CN"/>
              </w:rPr>
              <w:tab/>
            </w:r>
            <w:r w:rsidR="00A9355B" w:rsidRPr="00823346">
              <w:rPr>
                <w:rStyle w:val="Hyperlink"/>
                <w:rFonts w:ascii="Arial" w:hAnsi="Arial" w:cs="Arial"/>
                <w:noProof/>
              </w:rPr>
              <w:t>MLAAP Apply (Role)</w:t>
            </w:r>
            <w:r w:rsidR="00A9355B">
              <w:rPr>
                <w:noProof/>
                <w:webHidden/>
              </w:rPr>
              <w:tab/>
            </w:r>
            <w:r w:rsidR="00314A8B">
              <w:rPr>
                <w:noProof/>
                <w:webHidden/>
              </w:rPr>
              <w:fldChar w:fldCharType="begin"/>
            </w:r>
            <w:r w:rsidR="00A9355B">
              <w:rPr>
                <w:noProof/>
                <w:webHidden/>
              </w:rPr>
              <w:instrText xml:space="preserve"> PAGEREF _Toc53514931 \h </w:instrText>
            </w:r>
            <w:r w:rsidR="00314A8B">
              <w:rPr>
                <w:noProof/>
                <w:webHidden/>
              </w:rPr>
            </w:r>
            <w:r w:rsidR="00314A8B">
              <w:rPr>
                <w:noProof/>
                <w:webHidden/>
              </w:rPr>
              <w:fldChar w:fldCharType="separate"/>
            </w:r>
            <w:r w:rsidR="00A9355B">
              <w:rPr>
                <w:noProof/>
                <w:webHidden/>
              </w:rPr>
              <w:t>74</w:t>
            </w:r>
            <w:r w:rsidR="00314A8B">
              <w:rPr>
                <w:noProof/>
                <w:webHidden/>
              </w:rPr>
              <w:fldChar w:fldCharType="end"/>
            </w:r>
          </w:hyperlink>
        </w:p>
        <w:p w14:paraId="329BC018" w14:textId="77777777" w:rsidR="00A9355B" w:rsidRDefault="00CD6DFA">
          <w:pPr>
            <w:pStyle w:val="TOC2"/>
            <w:tabs>
              <w:tab w:val="left" w:pos="1320"/>
              <w:tab w:val="right" w:leader="dot" w:pos="9350"/>
            </w:tabs>
            <w:rPr>
              <w:rFonts w:eastAsiaTheme="minorEastAsia"/>
              <w:noProof/>
              <w:szCs w:val="32"/>
              <w:lang w:bidi="bo-CN"/>
            </w:rPr>
          </w:pPr>
          <w:hyperlink w:anchor="_Toc53514932" w:history="1">
            <w:r w:rsidR="00A9355B" w:rsidRPr="00823346">
              <w:rPr>
                <w:rStyle w:val="Hyperlink"/>
                <w:rFonts w:ascii="Arial" w:hAnsi="Arial" w:cs="Arial"/>
                <w:noProof/>
              </w:rPr>
              <w:t>13.3.2.</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_Toc53514932 \h </w:instrText>
            </w:r>
            <w:r w:rsidR="00314A8B">
              <w:rPr>
                <w:noProof/>
                <w:webHidden/>
              </w:rPr>
            </w:r>
            <w:r w:rsidR="00314A8B">
              <w:rPr>
                <w:noProof/>
                <w:webHidden/>
              </w:rPr>
              <w:fldChar w:fldCharType="separate"/>
            </w:r>
            <w:r w:rsidR="00A9355B">
              <w:rPr>
                <w:noProof/>
                <w:webHidden/>
              </w:rPr>
              <w:t>75</w:t>
            </w:r>
            <w:r w:rsidR="00314A8B">
              <w:rPr>
                <w:noProof/>
                <w:webHidden/>
              </w:rPr>
              <w:fldChar w:fldCharType="end"/>
            </w:r>
          </w:hyperlink>
        </w:p>
        <w:p w14:paraId="1C25162A" w14:textId="77777777" w:rsidR="00A9355B" w:rsidRDefault="00CD6DFA">
          <w:pPr>
            <w:pStyle w:val="TOC2"/>
            <w:tabs>
              <w:tab w:val="left" w:pos="1320"/>
              <w:tab w:val="right" w:leader="dot" w:pos="9350"/>
            </w:tabs>
            <w:rPr>
              <w:rFonts w:eastAsiaTheme="minorEastAsia"/>
              <w:noProof/>
              <w:szCs w:val="32"/>
              <w:lang w:bidi="bo-CN"/>
            </w:rPr>
          </w:pPr>
          <w:hyperlink w:anchor="_Toc53514933" w:history="1">
            <w:r w:rsidR="00A9355B" w:rsidRPr="00823346">
              <w:rPr>
                <w:rStyle w:val="Hyperlink"/>
                <w:rFonts w:ascii="Arial" w:hAnsi="Arial" w:cs="Arial"/>
                <w:noProof/>
              </w:rPr>
              <w:t>13.3.2.1.</w:t>
            </w:r>
            <w:r w:rsidR="00A9355B">
              <w:rPr>
                <w:rFonts w:eastAsiaTheme="minorEastAsia"/>
                <w:noProof/>
                <w:szCs w:val="32"/>
                <w:lang w:bidi="bo-CN"/>
              </w:rPr>
              <w:tab/>
            </w:r>
            <w:r w:rsidR="00A9355B" w:rsidRPr="00823346">
              <w:rPr>
                <w:rStyle w:val="Hyperlink"/>
                <w:rFonts w:ascii="Arial" w:hAnsi="Arial" w:cs="Arial"/>
                <w:noProof/>
              </w:rPr>
              <w:t>Inspection (Role)</w:t>
            </w:r>
            <w:r w:rsidR="00A9355B">
              <w:rPr>
                <w:noProof/>
                <w:webHidden/>
              </w:rPr>
              <w:tab/>
            </w:r>
            <w:r w:rsidR="00314A8B">
              <w:rPr>
                <w:noProof/>
                <w:webHidden/>
              </w:rPr>
              <w:fldChar w:fldCharType="begin"/>
            </w:r>
            <w:r w:rsidR="00A9355B">
              <w:rPr>
                <w:noProof/>
                <w:webHidden/>
              </w:rPr>
              <w:instrText xml:space="preserve"> PAGEREF _Toc53514933 \h </w:instrText>
            </w:r>
            <w:r w:rsidR="00314A8B">
              <w:rPr>
                <w:noProof/>
                <w:webHidden/>
              </w:rPr>
            </w:r>
            <w:r w:rsidR="00314A8B">
              <w:rPr>
                <w:noProof/>
                <w:webHidden/>
              </w:rPr>
              <w:fldChar w:fldCharType="separate"/>
            </w:r>
            <w:r w:rsidR="00A9355B">
              <w:rPr>
                <w:noProof/>
                <w:webHidden/>
              </w:rPr>
              <w:t>75</w:t>
            </w:r>
            <w:r w:rsidR="00314A8B">
              <w:rPr>
                <w:noProof/>
                <w:webHidden/>
              </w:rPr>
              <w:fldChar w:fldCharType="end"/>
            </w:r>
          </w:hyperlink>
        </w:p>
        <w:p w14:paraId="55CFFAA2" w14:textId="77777777" w:rsidR="00A9355B" w:rsidRDefault="00CD6DFA">
          <w:pPr>
            <w:pStyle w:val="TOC1"/>
            <w:tabs>
              <w:tab w:val="left" w:pos="660"/>
              <w:tab w:val="right" w:leader="dot" w:pos="9350"/>
            </w:tabs>
            <w:rPr>
              <w:rFonts w:eastAsiaTheme="minorEastAsia"/>
              <w:noProof/>
              <w:szCs w:val="32"/>
              <w:lang w:bidi="bo-CN"/>
            </w:rPr>
          </w:pPr>
          <w:hyperlink w:anchor="_Toc53514934" w:history="1">
            <w:r w:rsidR="00A9355B" w:rsidRPr="00823346">
              <w:rPr>
                <w:rStyle w:val="Hyperlink"/>
                <w:rFonts w:ascii="Arial" w:hAnsi="Arial" w:cs="Arial"/>
                <w:noProof/>
              </w:rPr>
              <w:t>14.</w:t>
            </w:r>
            <w:r w:rsidR="00A9355B">
              <w:rPr>
                <w:rFonts w:eastAsiaTheme="minorEastAsia"/>
                <w:noProof/>
                <w:szCs w:val="32"/>
                <w:lang w:bidi="bo-CN"/>
              </w:rPr>
              <w:tab/>
            </w:r>
            <w:r w:rsidR="00A9355B" w:rsidRPr="00823346">
              <w:rPr>
                <w:rStyle w:val="Hyperlink"/>
                <w:rFonts w:ascii="Arial" w:hAnsi="Arial" w:cs="Arial"/>
                <w:noProof/>
              </w:rPr>
              <w:t>Licensing of Personnel</w:t>
            </w:r>
            <w:r w:rsidR="00A9355B">
              <w:rPr>
                <w:noProof/>
                <w:webHidden/>
              </w:rPr>
              <w:tab/>
            </w:r>
            <w:r w:rsidR="00314A8B">
              <w:rPr>
                <w:noProof/>
                <w:webHidden/>
              </w:rPr>
              <w:fldChar w:fldCharType="begin"/>
            </w:r>
            <w:r w:rsidR="00A9355B">
              <w:rPr>
                <w:noProof/>
                <w:webHidden/>
              </w:rPr>
              <w:instrText xml:space="preserve"> PAGEREF _Toc53514934 \h </w:instrText>
            </w:r>
            <w:r w:rsidR="00314A8B">
              <w:rPr>
                <w:noProof/>
                <w:webHidden/>
              </w:rPr>
            </w:r>
            <w:r w:rsidR="00314A8B">
              <w:rPr>
                <w:noProof/>
                <w:webHidden/>
              </w:rPr>
              <w:fldChar w:fldCharType="separate"/>
            </w:r>
            <w:r w:rsidR="00A9355B">
              <w:rPr>
                <w:noProof/>
                <w:webHidden/>
              </w:rPr>
              <w:t>77</w:t>
            </w:r>
            <w:r w:rsidR="00314A8B">
              <w:rPr>
                <w:noProof/>
                <w:webHidden/>
              </w:rPr>
              <w:fldChar w:fldCharType="end"/>
            </w:r>
          </w:hyperlink>
        </w:p>
        <w:p w14:paraId="26CF0D97" w14:textId="77777777" w:rsidR="00A9355B" w:rsidRDefault="00CD6DFA">
          <w:pPr>
            <w:pStyle w:val="TOC2"/>
            <w:tabs>
              <w:tab w:val="left" w:pos="1100"/>
              <w:tab w:val="right" w:leader="dot" w:pos="9350"/>
            </w:tabs>
            <w:rPr>
              <w:rFonts w:eastAsiaTheme="minorEastAsia"/>
              <w:noProof/>
              <w:szCs w:val="32"/>
              <w:lang w:bidi="bo-CN"/>
            </w:rPr>
          </w:pPr>
          <w:hyperlink w:anchor="_Toc53514935" w:history="1">
            <w:r w:rsidR="00A9355B" w:rsidRPr="00823346">
              <w:rPr>
                <w:rStyle w:val="Hyperlink"/>
                <w:rFonts w:ascii="Arial" w:hAnsi="Arial" w:cs="Arial"/>
                <w:noProof/>
              </w:rPr>
              <w:t>14.1.</w:t>
            </w:r>
            <w:r w:rsidR="00A9355B">
              <w:rPr>
                <w:rFonts w:eastAsiaTheme="minorEastAsia"/>
                <w:noProof/>
                <w:szCs w:val="32"/>
                <w:lang w:bidi="bo-CN"/>
              </w:rPr>
              <w:tab/>
            </w:r>
            <w:r w:rsidR="00A9355B" w:rsidRPr="00823346">
              <w:rPr>
                <w:rStyle w:val="Hyperlink"/>
                <w:rFonts w:ascii="Arial" w:hAnsi="Arial" w:cs="Arial"/>
                <w:noProof/>
              </w:rPr>
              <w:t>Service Name: Licensing of Personnel</w:t>
            </w:r>
            <w:r w:rsidR="00A9355B">
              <w:rPr>
                <w:noProof/>
                <w:webHidden/>
              </w:rPr>
              <w:tab/>
            </w:r>
            <w:r w:rsidR="00314A8B">
              <w:rPr>
                <w:noProof/>
                <w:webHidden/>
              </w:rPr>
              <w:fldChar w:fldCharType="begin"/>
            </w:r>
            <w:r w:rsidR="00A9355B">
              <w:rPr>
                <w:noProof/>
                <w:webHidden/>
              </w:rPr>
              <w:instrText xml:space="preserve"> PAGEREF _Toc53514935 \h </w:instrText>
            </w:r>
            <w:r w:rsidR="00314A8B">
              <w:rPr>
                <w:noProof/>
                <w:webHidden/>
              </w:rPr>
            </w:r>
            <w:r w:rsidR="00314A8B">
              <w:rPr>
                <w:noProof/>
                <w:webHidden/>
              </w:rPr>
              <w:fldChar w:fldCharType="separate"/>
            </w:r>
            <w:r w:rsidR="00A9355B">
              <w:rPr>
                <w:noProof/>
                <w:webHidden/>
              </w:rPr>
              <w:t>77</w:t>
            </w:r>
            <w:r w:rsidR="00314A8B">
              <w:rPr>
                <w:noProof/>
                <w:webHidden/>
              </w:rPr>
              <w:fldChar w:fldCharType="end"/>
            </w:r>
          </w:hyperlink>
        </w:p>
        <w:p w14:paraId="7049338B" w14:textId="77777777" w:rsidR="00A9355B" w:rsidRDefault="00CD6DFA">
          <w:pPr>
            <w:pStyle w:val="TOC2"/>
            <w:tabs>
              <w:tab w:val="left" w:pos="1100"/>
              <w:tab w:val="right" w:leader="dot" w:pos="9350"/>
            </w:tabs>
            <w:rPr>
              <w:rFonts w:eastAsiaTheme="minorEastAsia"/>
              <w:noProof/>
              <w:szCs w:val="32"/>
              <w:lang w:bidi="bo-CN"/>
            </w:rPr>
          </w:pPr>
          <w:hyperlink w:anchor="_Toc53514936" w:history="1">
            <w:r w:rsidR="00A9355B" w:rsidRPr="00823346">
              <w:rPr>
                <w:rStyle w:val="Hyperlink"/>
                <w:rFonts w:ascii="Arial" w:hAnsi="Arial" w:cs="Arial"/>
                <w:noProof/>
              </w:rPr>
              <w:t>14.2.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_Toc53514936 \h </w:instrText>
            </w:r>
            <w:r w:rsidR="00314A8B">
              <w:rPr>
                <w:noProof/>
                <w:webHidden/>
              </w:rPr>
            </w:r>
            <w:r w:rsidR="00314A8B">
              <w:rPr>
                <w:noProof/>
                <w:webHidden/>
              </w:rPr>
              <w:fldChar w:fldCharType="separate"/>
            </w:r>
            <w:r w:rsidR="00A9355B">
              <w:rPr>
                <w:noProof/>
                <w:webHidden/>
              </w:rPr>
              <w:t>77</w:t>
            </w:r>
            <w:r w:rsidR="00314A8B">
              <w:rPr>
                <w:noProof/>
                <w:webHidden/>
              </w:rPr>
              <w:fldChar w:fldCharType="end"/>
            </w:r>
          </w:hyperlink>
        </w:p>
        <w:p w14:paraId="434B4598" w14:textId="77777777" w:rsidR="00A9355B" w:rsidRDefault="00CD6DFA">
          <w:pPr>
            <w:pStyle w:val="TOC2"/>
            <w:tabs>
              <w:tab w:val="left" w:pos="1100"/>
              <w:tab w:val="right" w:leader="dot" w:pos="9350"/>
            </w:tabs>
            <w:rPr>
              <w:rFonts w:eastAsiaTheme="minorEastAsia"/>
              <w:noProof/>
              <w:szCs w:val="32"/>
              <w:lang w:bidi="bo-CN"/>
            </w:rPr>
          </w:pPr>
          <w:hyperlink w:anchor="_Toc53514937" w:history="1">
            <w:r w:rsidR="00A9355B" w:rsidRPr="00823346">
              <w:rPr>
                <w:rStyle w:val="Hyperlink"/>
                <w:rFonts w:ascii="Arial" w:hAnsi="Arial" w:cs="Arial"/>
                <w:noProof/>
              </w:rPr>
              <w:t>14.3.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_Toc53514937 \h </w:instrText>
            </w:r>
            <w:r w:rsidR="00314A8B">
              <w:rPr>
                <w:noProof/>
                <w:webHidden/>
              </w:rPr>
            </w:r>
            <w:r w:rsidR="00314A8B">
              <w:rPr>
                <w:noProof/>
                <w:webHidden/>
              </w:rPr>
              <w:fldChar w:fldCharType="separate"/>
            </w:r>
            <w:r w:rsidR="00A9355B">
              <w:rPr>
                <w:noProof/>
                <w:webHidden/>
              </w:rPr>
              <w:t>77</w:t>
            </w:r>
            <w:r w:rsidR="00314A8B">
              <w:rPr>
                <w:noProof/>
                <w:webHidden/>
              </w:rPr>
              <w:fldChar w:fldCharType="end"/>
            </w:r>
          </w:hyperlink>
        </w:p>
        <w:p w14:paraId="39B9B9DA" w14:textId="77777777" w:rsidR="00A9355B" w:rsidRDefault="00CD6DFA">
          <w:pPr>
            <w:pStyle w:val="TOC2"/>
            <w:tabs>
              <w:tab w:val="left" w:pos="1320"/>
              <w:tab w:val="right" w:leader="dot" w:pos="9350"/>
            </w:tabs>
            <w:rPr>
              <w:rFonts w:eastAsiaTheme="minorEastAsia"/>
              <w:noProof/>
              <w:szCs w:val="32"/>
              <w:lang w:bidi="bo-CN"/>
            </w:rPr>
          </w:pPr>
          <w:hyperlink w:anchor="_Toc53514938" w:history="1">
            <w:r w:rsidR="00A9355B" w:rsidRPr="00823346">
              <w:rPr>
                <w:rStyle w:val="Hyperlink"/>
                <w:rFonts w:ascii="Arial" w:hAnsi="Arial" w:cs="Arial"/>
                <w:noProof/>
              </w:rPr>
              <w:t>14.3.1.</w:t>
            </w:r>
            <w:r w:rsidR="00A9355B">
              <w:rPr>
                <w:rFonts w:eastAsiaTheme="minorEastAsia"/>
                <w:noProof/>
                <w:szCs w:val="32"/>
                <w:lang w:bidi="bo-CN"/>
              </w:rPr>
              <w:tab/>
            </w:r>
            <w:r w:rsidR="00A9355B" w:rsidRPr="00823346">
              <w:rPr>
                <w:rStyle w:val="Hyperlink"/>
                <w:rFonts w:ascii="Arial" w:hAnsi="Arial" w:cs="Arial"/>
                <w:noProof/>
              </w:rPr>
              <w:t>Licensing of Personnel (User)</w:t>
            </w:r>
            <w:r w:rsidR="00A9355B">
              <w:rPr>
                <w:noProof/>
                <w:webHidden/>
              </w:rPr>
              <w:tab/>
            </w:r>
            <w:r w:rsidR="00314A8B">
              <w:rPr>
                <w:noProof/>
                <w:webHidden/>
              </w:rPr>
              <w:fldChar w:fldCharType="begin"/>
            </w:r>
            <w:r w:rsidR="00A9355B">
              <w:rPr>
                <w:noProof/>
                <w:webHidden/>
              </w:rPr>
              <w:instrText xml:space="preserve"> PAGEREF _Toc53514938 \h </w:instrText>
            </w:r>
            <w:r w:rsidR="00314A8B">
              <w:rPr>
                <w:noProof/>
                <w:webHidden/>
              </w:rPr>
            </w:r>
            <w:r w:rsidR="00314A8B">
              <w:rPr>
                <w:noProof/>
                <w:webHidden/>
              </w:rPr>
              <w:fldChar w:fldCharType="separate"/>
            </w:r>
            <w:r w:rsidR="00A9355B">
              <w:rPr>
                <w:noProof/>
                <w:webHidden/>
              </w:rPr>
              <w:t>77</w:t>
            </w:r>
            <w:r w:rsidR="00314A8B">
              <w:rPr>
                <w:noProof/>
                <w:webHidden/>
              </w:rPr>
              <w:fldChar w:fldCharType="end"/>
            </w:r>
          </w:hyperlink>
        </w:p>
        <w:p w14:paraId="251BADAC" w14:textId="77777777" w:rsidR="00A9355B" w:rsidRDefault="00CD6DFA">
          <w:pPr>
            <w:pStyle w:val="TOC2"/>
            <w:tabs>
              <w:tab w:val="left" w:pos="1320"/>
              <w:tab w:val="right" w:leader="dot" w:pos="9350"/>
            </w:tabs>
            <w:rPr>
              <w:rFonts w:eastAsiaTheme="minorEastAsia"/>
              <w:noProof/>
              <w:szCs w:val="32"/>
              <w:lang w:bidi="bo-CN"/>
            </w:rPr>
          </w:pPr>
          <w:hyperlink w:anchor="_Toc53514939" w:history="1">
            <w:r w:rsidR="00A9355B" w:rsidRPr="00823346">
              <w:rPr>
                <w:rStyle w:val="Hyperlink"/>
                <w:rFonts w:ascii="Arial" w:hAnsi="Arial" w:cs="Arial"/>
                <w:noProof/>
              </w:rPr>
              <w:t>14.3.1.1.</w:t>
            </w:r>
            <w:r w:rsidR="00A9355B">
              <w:rPr>
                <w:rFonts w:eastAsiaTheme="minorEastAsia"/>
                <w:noProof/>
                <w:szCs w:val="32"/>
                <w:lang w:bidi="bo-CN"/>
              </w:rPr>
              <w:tab/>
            </w:r>
            <w:r w:rsidR="00A9355B" w:rsidRPr="00823346">
              <w:rPr>
                <w:rStyle w:val="Hyperlink"/>
                <w:rFonts w:ascii="Arial" w:hAnsi="Arial" w:cs="Arial"/>
                <w:noProof/>
              </w:rPr>
              <w:t>LoP Apply (Role)</w:t>
            </w:r>
            <w:r w:rsidR="00A9355B">
              <w:rPr>
                <w:noProof/>
                <w:webHidden/>
              </w:rPr>
              <w:tab/>
            </w:r>
            <w:r w:rsidR="00314A8B">
              <w:rPr>
                <w:noProof/>
                <w:webHidden/>
              </w:rPr>
              <w:fldChar w:fldCharType="begin"/>
            </w:r>
            <w:r w:rsidR="00A9355B">
              <w:rPr>
                <w:noProof/>
                <w:webHidden/>
              </w:rPr>
              <w:instrText xml:space="preserve"> PAGEREF _Toc53514939 \h </w:instrText>
            </w:r>
            <w:r w:rsidR="00314A8B">
              <w:rPr>
                <w:noProof/>
                <w:webHidden/>
              </w:rPr>
            </w:r>
            <w:r w:rsidR="00314A8B">
              <w:rPr>
                <w:noProof/>
                <w:webHidden/>
              </w:rPr>
              <w:fldChar w:fldCharType="separate"/>
            </w:r>
            <w:r w:rsidR="00A9355B">
              <w:rPr>
                <w:noProof/>
                <w:webHidden/>
              </w:rPr>
              <w:t>77</w:t>
            </w:r>
            <w:r w:rsidR="00314A8B">
              <w:rPr>
                <w:noProof/>
                <w:webHidden/>
              </w:rPr>
              <w:fldChar w:fldCharType="end"/>
            </w:r>
          </w:hyperlink>
        </w:p>
        <w:p w14:paraId="31E27248" w14:textId="77777777" w:rsidR="00A9355B" w:rsidRDefault="00CD6DFA">
          <w:pPr>
            <w:pStyle w:val="TOC2"/>
            <w:tabs>
              <w:tab w:val="left" w:pos="1320"/>
              <w:tab w:val="right" w:leader="dot" w:pos="9350"/>
            </w:tabs>
            <w:rPr>
              <w:rFonts w:eastAsiaTheme="minorEastAsia"/>
              <w:noProof/>
              <w:szCs w:val="32"/>
              <w:lang w:bidi="bo-CN"/>
            </w:rPr>
          </w:pPr>
          <w:hyperlink w:anchor="_Toc53514940" w:history="1">
            <w:r w:rsidR="00A9355B" w:rsidRPr="00823346">
              <w:rPr>
                <w:rStyle w:val="Hyperlink"/>
                <w:rFonts w:ascii="Arial" w:hAnsi="Arial" w:cs="Arial"/>
                <w:noProof/>
              </w:rPr>
              <w:t>14.3.2.</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_Toc53514940 \h </w:instrText>
            </w:r>
            <w:r w:rsidR="00314A8B">
              <w:rPr>
                <w:noProof/>
                <w:webHidden/>
              </w:rPr>
            </w:r>
            <w:r w:rsidR="00314A8B">
              <w:rPr>
                <w:noProof/>
                <w:webHidden/>
              </w:rPr>
              <w:fldChar w:fldCharType="separate"/>
            </w:r>
            <w:r w:rsidR="00A9355B">
              <w:rPr>
                <w:noProof/>
                <w:webHidden/>
              </w:rPr>
              <w:t>79</w:t>
            </w:r>
            <w:r w:rsidR="00314A8B">
              <w:rPr>
                <w:noProof/>
                <w:webHidden/>
              </w:rPr>
              <w:fldChar w:fldCharType="end"/>
            </w:r>
          </w:hyperlink>
        </w:p>
        <w:p w14:paraId="574702FB" w14:textId="77777777" w:rsidR="00A9355B" w:rsidRDefault="00CD6DFA">
          <w:pPr>
            <w:pStyle w:val="TOC2"/>
            <w:tabs>
              <w:tab w:val="left" w:pos="1320"/>
              <w:tab w:val="right" w:leader="dot" w:pos="9350"/>
            </w:tabs>
            <w:rPr>
              <w:rFonts w:eastAsiaTheme="minorEastAsia"/>
              <w:noProof/>
              <w:szCs w:val="32"/>
              <w:lang w:bidi="bo-CN"/>
            </w:rPr>
          </w:pPr>
          <w:hyperlink w:anchor="_Toc53514941" w:history="1">
            <w:r w:rsidR="00A9355B" w:rsidRPr="00823346">
              <w:rPr>
                <w:rStyle w:val="Hyperlink"/>
                <w:rFonts w:ascii="Arial" w:hAnsi="Arial" w:cs="Arial"/>
                <w:noProof/>
              </w:rPr>
              <w:t>14.3.3.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_Toc53514941 \h </w:instrText>
            </w:r>
            <w:r w:rsidR="00314A8B">
              <w:rPr>
                <w:noProof/>
                <w:webHidden/>
              </w:rPr>
            </w:r>
            <w:r w:rsidR="00314A8B">
              <w:rPr>
                <w:noProof/>
                <w:webHidden/>
              </w:rPr>
              <w:fldChar w:fldCharType="separate"/>
            </w:r>
            <w:r w:rsidR="00A9355B">
              <w:rPr>
                <w:noProof/>
                <w:webHidden/>
              </w:rPr>
              <w:t>79</w:t>
            </w:r>
            <w:r w:rsidR="00314A8B">
              <w:rPr>
                <w:noProof/>
                <w:webHidden/>
              </w:rPr>
              <w:fldChar w:fldCharType="end"/>
            </w:r>
          </w:hyperlink>
        </w:p>
        <w:p w14:paraId="5A4A3451" w14:textId="77777777" w:rsidR="00A9355B" w:rsidRDefault="00CD6DFA">
          <w:pPr>
            <w:pStyle w:val="TOC2"/>
            <w:tabs>
              <w:tab w:val="left" w:pos="1320"/>
              <w:tab w:val="right" w:leader="dot" w:pos="9350"/>
            </w:tabs>
            <w:rPr>
              <w:rFonts w:eastAsiaTheme="minorEastAsia"/>
              <w:noProof/>
              <w:szCs w:val="32"/>
              <w:lang w:bidi="bo-CN"/>
            </w:rPr>
          </w:pPr>
          <w:hyperlink w:anchor="_Toc53514942" w:history="1">
            <w:r w:rsidR="00A9355B" w:rsidRPr="00823346">
              <w:rPr>
                <w:rStyle w:val="Hyperlink"/>
                <w:rFonts w:ascii="Arial" w:hAnsi="Arial" w:cs="Arial"/>
                <w:noProof/>
              </w:rPr>
              <w:t>14.3.3.1.</w:t>
            </w:r>
            <w:r w:rsidR="00A9355B">
              <w:rPr>
                <w:rFonts w:eastAsiaTheme="minorEastAsia"/>
                <w:noProof/>
                <w:szCs w:val="32"/>
                <w:lang w:bidi="bo-CN"/>
              </w:rPr>
              <w:tab/>
            </w:r>
            <w:r w:rsidR="00A9355B" w:rsidRPr="00823346">
              <w:rPr>
                <w:rStyle w:val="Hyperlink"/>
                <w:rFonts w:ascii="Arial" w:hAnsi="Arial" w:cs="Arial"/>
                <w:noProof/>
              </w:rPr>
              <w:t>Verify (Role)</w:t>
            </w:r>
            <w:r w:rsidR="00A9355B">
              <w:rPr>
                <w:noProof/>
                <w:webHidden/>
              </w:rPr>
              <w:tab/>
            </w:r>
            <w:r w:rsidR="00314A8B">
              <w:rPr>
                <w:noProof/>
                <w:webHidden/>
              </w:rPr>
              <w:fldChar w:fldCharType="begin"/>
            </w:r>
            <w:r w:rsidR="00A9355B">
              <w:rPr>
                <w:noProof/>
                <w:webHidden/>
              </w:rPr>
              <w:instrText xml:space="preserve"> PAGEREF _Toc53514942 \h </w:instrText>
            </w:r>
            <w:r w:rsidR="00314A8B">
              <w:rPr>
                <w:noProof/>
                <w:webHidden/>
              </w:rPr>
            </w:r>
            <w:r w:rsidR="00314A8B">
              <w:rPr>
                <w:noProof/>
                <w:webHidden/>
              </w:rPr>
              <w:fldChar w:fldCharType="separate"/>
            </w:r>
            <w:r w:rsidR="00A9355B">
              <w:rPr>
                <w:noProof/>
                <w:webHidden/>
              </w:rPr>
              <w:t>79</w:t>
            </w:r>
            <w:r w:rsidR="00314A8B">
              <w:rPr>
                <w:noProof/>
                <w:webHidden/>
              </w:rPr>
              <w:fldChar w:fldCharType="end"/>
            </w:r>
          </w:hyperlink>
        </w:p>
        <w:p w14:paraId="6BC5FF29" w14:textId="77777777" w:rsidR="00A9355B" w:rsidRDefault="00CD6DFA">
          <w:pPr>
            <w:pStyle w:val="TOC2"/>
            <w:tabs>
              <w:tab w:val="left" w:pos="1320"/>
              <w:tab w:val="right" w:leader="dot" w:pos="9350"/>
            </w:tabs>
            <w:rPr>
              <w:rFonts w:eastAsiaTheme="minorEastAsia"/>
              <w:noProof/>
              <w:szCs w:val="32"/>
              <w:lang w:bidi="bo-CN"/>
            </w:rPr>
          </w:pPr>
          <w:hyperlink w:anchor="_Toc53514943" w:history="1">
            <w:r w:rsidR="00A9355B" w:rsidRPr="00823346">
              <w:rPr>
                <w:rStyle w:val="Hyperlink"/>
                <w:rFonts w:ascii="Arial" w:hAnsi="Arial" w:cs="Arial"/>
                <w:noProof/>
              </w:rPr>
              <w:t>14.3.3.2.</w:t>
            </w:r>
            <w:r w:rsidR="00A9355B">
              <w:rPr>
                <w:rFonts w:eastAsiaTheme="minorEastAsia"/>
                <w:noProof/>
                <w:szCs w:val="32"/>
                <w:lang w:bidi="bo-CN"/>
              </w:rPr>
              <w:tab/>
            </w:r>
            <w:r w:rsidR="00A9355B" w:rsidRPr="00823346">
              <w:rPr>
                <w:rStyle w:val="Hyperlink"/>
                <w:rFonts w:ascii="Arial" w:hAnsi="Arial" w:cs="Arial"/>
                <w:noProof/>
              </w:rPr>
              <w:t>Attendance (Role)</w:t>
            </w:r>
            <w:r w:rsidR="00A9355B">
              <w:rPr>
                <w:noProof/>
                <w:webHidden/>
              </w:rPr>
              <w:tab/>
            </w:r>
            <w:r w:rsidR="00314A8B">
              <w:rPr>
                <w:noProof/>
                <w:webHidden/>
              </w:rPr>
              <w:fldChar w:fldCharType="begin"/>
            </w:r>
            <w:r w:rsidR="00A9355B">
              <w:rPr>
                <w:noProof/>
                <w:webHidden/>
              </w:rPr>
              <w:instrText xml:space="preserve"> PAGEREF _Toc53514943 \h </w:instrText>
            </w:r>
            <w:r w:rsidR="00314A8B">
              <w:rPr>
                <w:noProof/>
                <w:webHidden/>
              </w:rPr>
            </w:r>
            <w:r w:rsidR="00314A8B">
              <w:rPr>
                <w:noProof/>
                <w:webHidden/>
              </w:rPr>
              <w:fldChar w:fldCharType="separate"/>
            </w:r>
            <w:r w:rsidR="00A9355B">
              <w:rPr>
                <w:noProof/>
                <w:webHidden/>
              </w:rPr>
              <w:t>79</w:t>
            </w:r>
            <w:r w:rsidR="00314A8B">
              <w:rPr>
                <w:noProof/>
                <w:webHidden/>
              </w:rPr>
              <w:fldChar w:fldCharType="end"/>
            </w:r>
          </w:hyperlink>
        </w:p>
        <w:p w14:paraId="25DAABC7" w14:textId="77777777" w:rsidR="00A9355B" w:rsidRDefault="00CD6DFA">
          <w:pPr>
            <w:pStyle w:val="TOC1"/>
            <w:tabs>
              <w:tab w:val="left" w:pos="660"/>
              <w:tab w:val="right" w:leader="dot" w:pos="9350"/>
            </w:tabs>
            <w:rPr>
              <w:rFonts w:eastAsiaTheme="minorEastAsia"/>
              <w:noProof/>
              <w:szCs w:val="32"/>
              <w:lang w:bidi="bo-CN"/>
            </w:rPr>
          </w:pPr>
          <w:hyperlink w:anchor="_Toc53514944" w:history="1">
            <w:r w:rsidR="00A9355B" w:rsidRPr="00823346">
              <w:rPr>
                <w:rStyle w:val="Hyperlink"/>
                <w:rFonts w:ascii="Arial" w:hAnsi="Arial" w:cs="Arial"/>
                <w:noProof/>
              </w:rPr>
              <w:t>15.</w:t>
            </w:r>
            <w:r w:rsidR="00A9355B">
              <w:rPr>
                <w:rFonts w:eastAsiaTheme="minorEastAsia"/>
                <w:noProof/>
                <w:szCs w:val="32"/>
                <w:lang w:bidi="bo-CN"/>
              </w:rPr>
              <w:tab/>
            </w:r>
            <w:r w:rsidR="00A9355B" w:rsidRPr="00823346">
              <w:rPr>
                <w:rStyle w:val="Hyperlink"/>
                <w:rFonts w:ascii="Arial" w:hAnsi="Arial" w:cs="Arial"/>
                <w:noProof/>
              </w:rPr>
              <w:t>Good Agricultural Practices</w:t>
            </w:r>
            <w:r w:rsidR="00A9355B">
              <w:rPr>
                <w:noProof/>
                <w:webHidden/>
              </w:rPr>
              <w:tab/>
            </w:r>
            <w:r w:rsidR="00314A8B">
              <w:rPr>
                <w:noProof/>
                <w:webHidden/>
              </w:rPr>
              <w:fldChar w:fldCharType="begin"/>
            </w:r>
            <w:r w:rsidR="00A9355B">
              <w:rPr>
                <w:noProof/>
                <w:webHidden/>
              </w:rPr>
              <w:instrText xml:space="preserve"> PAGEREF _Toc53514944 \h </w:instrText>
            </w:r>
            <w:r w:rsidR="00314A8B">
              <w:rPr>
                <w:noProof/>
                <w:webHidden/>
              </w:rPr>
            </w:r>
            <w:r w:rsidR="00314A8B">
              <w:rPr>
                <w:noProof/>
                <w:webHidden/>
              </w:rPr>
              <w:fldChar w:fldCharType="separate"/>
            </w:r>
            <w:r w:rsidR="00A9355B">
              <w:rPr>
                <w:noProof/>
                <w:webHidden/>
              </w:rPr>
              <w:t>80</w:t>
            </w:r>
            <w:r w:rsidR="00314A8B">
              <w:rPr>
                <w:noProof/>
                <w:webHidden/>
              </w:rPr>
              <w:fldChar w:fldCharType="end"/>
            </w:r>
          </w:hyperlink>
        </w:p>
        <w:p w14:paraId="50FCA9B7" w14:textId="77777777" w:rsidR="00A9355B" w:rsidRDefault="00CD6DFA">
          <w:pPr>
            <w:pStyle w:val="TOC2"/>
            <w:tabs>
              <w:tab w:val="left" w:pos="1100"/>
              <w:tab w:val="right" w:leader="dot" w:pos="9350"/>
            </w:tabs>
            <w:rPr>
              <w:rFonts w:eastAsiaTheme="minorEastAsia"/>
              <w:noProof/>
              <w:szCs w:val="32"/>
              <w:lang w:bidi="bo-CN"/>
            </w:rPr>
          </w:pPr>
          <w:hyperlink w:anchor="_Toc53514945" w:history="1">
            <w:r w:rsidR="00A9355B" w:rsidRPr="00823346">
              <w:rPr>
                <w:rStyle w:val="Hyperlink"/>
                <w:rFonts w:ascii="Arial" w:hAnsi="Arial" w:cs="Arial"/>
                <w:noProof/>
              </w:rPr>
              <w:t>15.1.</w:t>
            </w:r>
            <w:r w:rsidR="00A9355B">
              <w:rPr>
                <w:rFonts w:eastAsiaTheme="minorEastAsia"/>
                <w:noProof/>
                <w:szCs w:val="32"/>
                <w:lang w:bidi="bo-CN"/>
              </w:rPr>
              <w:tab/>
            </w:r>
            <w:r w:rsidR="00A9355B" w:rsidRPr="00823346">
              <w:rPr>
                <w:rStyle w:val="Hyperlink"/>
                <w:rFonts w:ascii="Arial" w:hAnsi="Arial" w:cs="Arial"/>
                <w:noProof/>
              </w:rPr>
              <w:t>Service Name: Product Certification Services</w:t>
            </w:r>
            <w:r w:rsidR="00A9355B">
              <w:rPr>
                <w:noProof/>
                <w:webHidden/>
              </w:rPr>
              <w:tab/>
            </w:r>
            <w:r w:rsidR="00314A8B">
              <w:rPr>
                <w:noProof/>
                <w:webHidden/>
              </w:rPr>
              <w:fldChar w:fldCharType="begin"/>
            </w:r>
            <w:r w:rsidR="00A9355B">
              <w:rPr>
                <w:noProof/>
                <w:webHidden/>
              </w:rPr>
              <w:instrText xml:space="preserve"> PAGEREF _Toc53514945 \h </w:instrText>
            </w:r>
            <w:r w:rsidR="00314A8B">
              <w:rPr>
                <w:noProof/>
                <w:webHidden/>
              </w:rPr>
            </w:r>
            <w:r w:rsidR="00314A8B">
              <w:rPr>
                <w:noProof/>
                <w:webHidden/>
              </w:rPr>
              <w:fldChar w:fldCharType="separate"/>
            </w:r>
            <w:r w:rsidR="00A9355B">
              <w:rPr>
                <w:noProof/>
                <w:webHidden/>
              </w:rPr>
              <w:t>80</w:t>
            </w:r>
            <w:r w:rsidR="00314A8B">
              <w:rPr>
                <w:noProof/>
                <w:webHidden/>
              </w:rPr>
              <w:fldChar w:fldCharType="end"/>
            </w:r>
          </w:hyperlink>
        </w:p>
        <w:p w14:paraId="0807A2B5" w14:textId="77777777" w:rsidR="00A9355B" w:rsidRDefault="00CD6DFA">
          <w:pPr>
            <w:pStyle w:val="TOC2"/>
            <w:tabs>
              <w:tab w:val="left" w:pos="1100"/>
              <w:tab w:val="right" w:leader="dot" w:pos="9350"/>
            </w:tabs>
            <w:rPr>
              <w:rFonts w:eastAsiaTheme="minorEastAsia"/>
              <w:noProof/>
              <w:szCs w:val="32"/>
              <w:lang w:bidi="bo-CN"/>
            </w:rPr>
          </w:pPr>
          <w:hyperlink w:anchor="_Toc53514946" w:history="1">
            <w:r w:rsidR="00A9355B" w:rsidRPr="00823346">
              <w:rPr>
                <w:rStyle w:val="Hyperlink"/>
                <w:rFonts w:ascii="Arial" w:hAnsi="Arial" w:cs="Arial"/>
                <w:noProof/>
              </w:rPr>
              <w:t>15.2.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_Toc53514946 \h </w:instrText>
            </w:r>
            <w:r w:rsidR="00314A8B">
              <w:rPr>
                <w:noProof/>
                <w:webHidden/>
              </w:rPr>
            </w:r>
            <w:r w:rsidR="00314A8B">
              <w:rPr>
                <w:noProof/>
                <w:webHidden/>
              </w:rPr>
              <w:fldChar w:fldCharType="separate"/>
            </w:r>
            <w:r w:rsidR="00A9355B">
              <w:rPr>
                <w:noProof/>
                <w:webHidden/>
              </w:rPr>
              <w:t>80</w:t>
            </w:r>
            <w:r w:rsidR="00314A8B">
              <w:rPr>
                <w:noProof/>
                <w:webHidden/>
              </w:rPr>
              <w:fldChar w:fldCharType="end"/>
            </w:r>
          </w:hyperlink>
        </w:p>
        <w:p w14:paraId="27F9A956" w14:textId="77777777" w:rsidR="00A9355B" w:rsidRDefault="00CD6DFA">
          <w:pPr>
            <w:pStyle w:val="TOC2"/>
            <w:tabs>
              <w:tab w:val="left" w:pos="1100"/>
              <w:tab w:val="right" w:leader="dot" w:pos="9350"/>
            </w:tabs>
            <w:rPr>
              <w:rFonts w:eastAsiaTheme="minorEastAsia"/>
              <w:noProof/>
              <w:szCs w:val="32"/>
              <w:lang w:bidi="bo-CN"/>
            </w:rPr>
          </w:pPr>
          <w:hyperlink w:anchor="_Toc53514948" w:history="1">
            <w:r w:rsidR="00A9355B" w:rsidRPr="00823346">
              <w:rPr>
                <w:rStyle w:val="Hyperlink"/>
                <w:rFonts w:ascii="Arial" w:hAnsi="Arial" w:cs="Arial"/>
                <w:noProof/>
              </w:rPr>
              <w:t>15.3.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_Toc53514948 \h </w:instrText>
            </w:r>
            <w:r w:rsidR="00314A8B">
              <w:rPr>
                <w:noProof/>
                <w:webHidden/>
              </w:rPr>
            </w:r>
            <w:r w:rsidR="00314A8B">
              <w:rPr>
                <w:noProof/>
                <w:webHidden/>
              </w:rPr>
              <w:fldChar w:fldCharType="separate"/>
            </w:r>
            <w:r w:rsidR="00A9355B">
              <w:rPr>
                <w:noProof/>
                <w:webHidden/>
              </w:rPr>
              <w:t>80</w:t>
            </w:r>
            <w:r w:rsidR="00314A8B">
              <w:rPr>
                <w:noProof/>
                <w:webHidden/>
              </w:rPr>
              <w:fldChar w:fldCharType="end"/>
            </w:r>
          </w:hyperlink>
        </w:p>
        <w:p w14:paraId="2FE208D5" w14:textId="77777777" w:rsidR="00A9355B" w:rsidRDefault="00CD6DFA">
          <w:pPr>
            <w:pStyle w:val="TOC2"/>
            <w:tabs>
              <w:tab w:val="left" w:pos="1320"/>
              <w:tab w:val="right" w:leader="dot" w:pos="9350"/>
            </w:tabs>
            <w:rPr>
              <w:rFonts w:eastAsiaTheme="minorEastAsia"/>
              <w:noProof/>
              <w:szCs w:val="32"/>
              <w:lang w:bidi="bo-CN"/>
            </w:rPr>
          </w:pPr>
          <w:hyperlink w:anchor="_Toc53514949" w:history="1">
            <w:r w:rsidR="00A9355B" w:rsidRPr="00823346">
              <w:rPr>
                <w:rStyle w:val="Hyperlink"/>
                <w:rFonts w:ascii="Arial" w:hAnsi="Arial" w:cs="Arial"/>
                <w:noProof/>
              </w:rPr>
              <w:t>15.3.1.</w:t>
            </w:r>
            <w:r w:rsidR="00A9355B">
              <w:rPr>
                <w:rFonts w:eastAsiaTheme="minorEastAsia"/>
                <w:noProof/>
                <w:szCs w:val="32"/>
                <w:lang w:bidi="bo-CN"/>
              </w:rPr>
              <w:tab/>
            </w:r>
            <w:r w:rsidR="00A9355B" w:rsidRPr="00823346">
              <w:rPr>
                <w:rStyle w:val="Hyperlink"/>
                <w:rFonts w:ascii="Arial" w:hAnsi="Arial" w:cs="Arial"/>
                <w:noProof/>
              </w:rPr>
              <w:t>GAP Certification Applicant (User)</w:t>
            </w:r>
            <w:r w:rsidR="00A9355B">
              <w:rPr>
                <w:noProof/>
                <w:webHidden/>
              </w:rPr>
              <w:tab/>
            </w:r>
            <w:r w:rsidR="00314A8B">
              <w:rPr>
                <w:noProof/>
                <w:webHidden/>
              </w:rPr>
              <w:fldChar w:fldCharType="begin"/>
            </w:r>
            <w:r w:rsidR="00A9355B">
              <w:rPr>
                <w:noProof/>
                <w:webHidden/>
              </w:rPr>
              <w:instrText xml:space="preserve"> PAGEREF _Toc53514949 \h </w:instrText>
            </w:r>
            <w:r w:rsidR="00314A8B">
              <w:rPr>
                <w:noProof/>
                <w:webHidden/>
              </w:rPr>
            </w:r>
            <w:r w:rsidR="00314A8B">
              <w:rPr>
                <w:noProof/>
                <w:webHidden/>
              </w:rPr>
              <w:fldChar w:fldCharType="separate"/>
            </w:r>
            <w:r w:rsidR="00A9355B">
              <w:rPr>
                <w:noProof/>
                <w:webHidden/>
              </w:rPr>
              <w:t>80</w:t>
            </w:r>
            <w:r w:rsidR="00314A8B">
              <w:rPr>
                <w:noProof/>
                <w:webHidden/>
              </w:rPr>
              <w:fldChar w:fldCharType="end"/>
            </w:r>
          </w:hyperlink>
        </w:p>
        <w:p w14:paraId="0D799CE3" w14:textId="77777777" w:rsidR="00A9355B" w:rsidRDefault="00CD6DFA">
          <w:pPr>
            <w:pStyle w:val="TOC2"/>
            <w:tabs>
              <w:tab w:val="left" w:pos="1320"/>
              <w:tab w:val="right" w:leader="dot" w:pos="9350"/>
            </w:tabs>
            <w:rPr>
              <w:rFonts w:eastAsiaTheme="minorEastAsia"/>
              <w:noProof/>
              <w:szCs w:val="32"/>
              <w:lang w:bidi="bo-CN"/>
            </w:rPr>
          </w:pPr>
          <w:hyperlink w:anchor="_Toc53514950" w:history="1">
            <w:r w:rsidR="00A9355B" w:rsidRPr="00823346">
              <w:rPr>
                <w:rStyle w:val="Hyperlink"/>
                <w:rFonts w:ascii="Arial" w:hAnsi="Arial" w:cs="Arial"/>
                <w:noProof/>
              </w:rPr>
              <w:t>15.3.1.1.</w:t>
            </w:r>
            <w:r w:rsidR="00A9355B">
              <w:rPr>
                <w:rFonts w:eastAsiaTheme="minorEastAsia"/>
                <w:noProof/>
                <w:szCs w:val="32"/>
                <w:lang w:bidi="bo-CN"/>
              </w:rPr>
              <w:tab/>
            </w:r>
            <w:r w:rsidR="00A9355B" w:rsidRPr="00823346">
              <w:rPr>
                <w:rStyle w:val="Hyperlink"/>
                <w:rFonts w:ascii="Arial" w:hAnsi="Arial" w:cs="Arial"/>
                <w:noProof/>
              </w:rPr>
              <w:t>CA Apply (Role)</w:t>
            </w:r>
            <w:r w:rsidR="00A9355B">
              <w:rPr>
                <w:noProof/>
                <w:webHidden/>
              </w:rPr>
              <w:tab/>
            </w:r>
            <w:r w:rsidR="00314A8B">
              <w:rPr>
                <w:noProof/>
                <w:webHidden/>
              </w:rPr>
              <w:fldChar w:fldCharType="begin"/>
            </w:r>
            <w:r w:rsidR="00A9355B">
              <w:rPr>
                <w:noProof/>
                <w:webHidden/>
              </w:rPr>
              <w:instrText xml:space="preserve"> PAGEREF _Toc53514950 \h </w:instrText>
            </w:r>
            <w:r w:rsidR="00314A8B">
              <w:rPr>
                <w:noProof/>
                <w:webHidden/>
              </w:rPr>
            </w:r>
            <w:r w:rsidR="00314A8B">
              <w:rPr>
                <w:noProof/>
                <w:webHidden/>
              </w:rPr>
              <w:fldChar w:fldCharType="separate"/>
            </w:r>
            <w:r w:rsidR="00A9355B">
              <w:rPr>
                <w:noProof/>
                <w:webHidden/>
              </w:rPr>
              <w:t>80</w:t>
            </w:r>
            <w:r w:rsidR="00314A8B">
              <w:rPr>
                <w:noProof/>
                <w:webHidden/>
              </w:rPr>
              <w:fldChar w:fldCharType="end"/>
            </w:r>
          </w:hyperlink>
        </w:p>
        <w:p w14:paraId="0D846B36" w14:textId="77777777" w:rsidR="00A9355B" w:rsidRDefault="00CD6DFA">
          <w:pPr>
            <w:pStyle w:val="TOC2"/>
            <w:tabs>
              <w:tab w:val="left" w:pos="1320"/>
              <w:tab w:val="right" w:leader="dot" w:pos="9350"/>
            </w:tabs>
            <w:rPr>
              <w:rFonts w:eastAsiaTheme="minorEastAsia"/>
              <w:noProof/>
              <w:szCs w:val="32"/>
              <w:lang w:bidi="bo-CN"/>
            </w:rPr>
          </w:pPr>
          <w:hyperlink w:anchor="_Toc53514951" w:history="1">
            <w:r w:rsidR="00A9355B" w:rsidRPr="00823346">
              <w:rPr>
                <w:rStyle w:val="Hyperlink"/>
                <w:rFonts w:ascii="Arial" w:hAnsi="Arial" w:cs="Arial"/>
                <w:noProof/>
              </w:rPr>
              <w:t>15.3.1.2.</w:t>
            </w:r>
            <w:r w:rsidR="00A9355B">
              <w:rPr>
                <w:rFonts w:eastAsiaTheme="minorEastAsia"/>
                <w:noProof/>
                <w:szCs w:val="32"/>
                <w:lang w:bidi="bo-CN"/>
              </w:rPr>
              <w:tab/>
            </w:r>
            <w:r w:rsidR="00A9355B" w:rsidRPr="00823346">
              <w:rPr>
                <w:rStyle w:val="Hyperlink"/>
                <w:rFonts w:ascii="Arial" w:hAnsi="Arial" w:cs="Arial"/>
                <w:noProof/>
              </w:rPr>
              <w:t>Response to Non-Conformity (Role)</w:t>
            </w:r>
            <w:r w:rsidR="00A9355B">
              <w:rPr>
                <w:noProof/>
                <w:webHidden/>
              </w:rPr>
              <w:tab/>
            </w:r>
            <w:r w:rsidR="00314A8B">
              <w:rPr>
                <w:noProof/>
                <w:webHidden/>
              </w:rPr>
              <w:fldChar w:fldCharType="begin"/>
            </w:r>
            <w:r w:rsidR="00A9355B">
              <w:rPr>
                <w:noProof/>
                <w:webHidden/>
              </w:rPr>
              <w:instrText xml:space="preserve"> PAGEREF _Toc53514951 \h </w:instrText>
            </w:r>
            <w:r w:rsidR="00314A8B">
              <w:rPr>
                <w:noProof/>
                <w:webHidden/>
              </w:rPr>
            </w:r>
            <w:r w:rsidR="00314A8B">
              <w:rPr>
                <w:noProof/>
                <w:webHidden/>
              </w:rPr>
              <w:fldChar w:fldCharType="separate"/>
            </w:r>
            <w:r w:rsidR="00A9355B">
              <w:rPr>
                <w:noProof/>
                <w:webHidden/>
              </w:rPr>
              <w:t>84</w:t>
            </w:r>
            <w:r w:rsidR="00314A8B">
              <w:rPr>
                <w:noProof/>
                <w:webHidden/>
              </w:rPr>
              <w:fldChar w:fldCharType="end"/>
            </w:r>
          </w:hyperlink>
        </w:p>
        <w:p w14:paraId="2C11B9AE" w14:textId="77777777" w:rsidR="00A9355B" w:rsidRDefault="00CD6DFA">
          <w:pPr>
            <w:pStyle w:val="TOC2"/>
            <w:tabs>
              <w:tab w:val="left" w:pos="1320"/>
              <w:tab w:val="right" w:leader="dot" w:pos="9350"/>
            </w:tabs>
            <w:rPr>
              <w:rFonts w:eastAsiaTheme="minorEastAsia"/>
              <w:noProof/>
              <w:szCs w:val="32"/>
              <w:lang w:bidi="bo-CN"/>
            </w:rPr>
          </w:pPr>
          <w:hyperlink w:anchor="_Toc53514952" w:history="1">
            <w:r w:rsidR="00A9355B" w:rsidRPr="00823346">
              <w:rPr>
                <w:rStyle w:val="Hyperlink"/>
                <w:rFonts w:ascii="Arial" w:hAnsi="Arial" w:cs="Arial"/>
                <w:noProof/>
              </w:rPr>
              <w:t>15.3.2.</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_Toc53514952 \h </w:instrText>
            </w:r>
            <w:r w:rsidR="00314A8B">
              <w:rPr>
                <w:noProof/>
                <w:webHidden/>
              </w:rPr>
            </w:r>
            <w:r w:rsidR="00314A8B">
              <w:rPr>
                <w:noProof/>
                <w:webHidden/>
              </w:rPr>
              <w:fldChar w:fldCharType="separate"/>
            </w:r>
            <w:r w:rsidR="00A9355B">
              <w:rPr>
                <w:noProof/>
                <w:webHidden/>
              </w:rPr>
              <w:t>84</w:t>
            </w:r>
            <w:r w:rsidR="00314A8B">
              <w:rPr>
                <w:noProof/>
                <w:webHidden/>
              </w:rPr>
              <w:fldChar w:fldCharType="end"/>
            </w:r>
          </w:hyperlink>
        </w:p>
        <w:p w14:paraId="3F0D117E" w14:textId="77777777" w:rsidR="00A9355B" w:rsidRDefault="00CD6DFA">
          <w:pPr>
            <w:pStyle w:val="TOC2"/>
            <w:tabs>
              <w:tab w:val="left" w:pos="1320"/>
              <w:tab w:val="right" w:leader="dot" w:pos="9350"/>
            </w:tabs>
            <w:rPr>
              <w:rFonts w:eastAsiaTheme="minorEastAsia"/>
              <w:noProof/>
              <w:szCs w:val="32"/>
              <w:lang w:bidi="bo-CN"/>
            </w:rPr>
          </w:pPr>
          <w:hyperlink w:anchor="_Toc53514953" w:history="1">
            <w:r w:rsidR="00A9355B" w:rsidRPr="00823346">
              <w:rPr>
                <w:rStyle w:val="Hyperlink"/>
                <w:rFonts w:ascii="Arial" w:hAnsi="Arial" w:cs="Arial"/>
                <w:noProof/>
              </w:rPr>
              <w:t>15.3.2.1.</w:t>
            </w:r>
            <w:r w:rsidR="00A9355B">
              <w:rPr>
                <w:rFonts w:eastAsiaTheme="minorEastAsia"/>
                <w:noProof/>
                <w:szCs w:val="32"/>
                <w:lang w:bidi="bo-CN"/>
              </w:rPr>
              <w:tab/>
            </w:r>
            <w:r w:rsidR="00A9355B" w:rsidRPr="00823346">
              <w:rPr>
                <w:rStyle w:val="Hyperlink"/>
                <w:rFonts w:ascii="Arial" w:hAnsi="Arial" w:cs="Arial"/>
                <w:noProof/>
              </w:rPr>
              <w:t>Forward (Role)</w:t>
            </w:r>
            <w:r w:rsidR="00A9355B">
              <w:rPr>
                <w:noProof/>
                <w:webHidden/>
              </w:rPr>
              <w:tab/>
            </w:r>
            <w:r w:rsidR="00314A8B">
              <w:rPr>
                <w:noProof/>
                <w:webHidden/>
              </w:rPr>
              <w:fldChar w:fldCharType="begin"/>
            </w:r>
            <w:r w:rsidR="00A9355B">
              <w:rPr>
                <w:noProof/>
                <w:webHidden/>
              </w:rPr>
              <w:instrText xml:space="preserve"> PAGEREF _Toc53514953 \h </w:instrText>
            </w:r>
            <w:r w:rsidR="00314A8B">
              <w:rPr>
                <w:noProof/>
                <w:webHidden/>
              </w:rPr>
            </w:r>
            <w:r w:rsidR="00314A8B">
              <w:rPr>
                <w:noProof/>
                <w:webHidden/>
              </w:rPr>
              <w:fldChar w:fldCharType="separate"/>
            </w:r>
            <w:r w:rsidR="00A9355B">
              <w:rPr>
                <w:noProof/>
                <w:webHidden/>
              </w:rPr>
              <w:t>84</w:t>
            </w:r>
            <w:r w:rsidR="00314A8B">
              <w:rPr>
                <w:noProof/>
                <w:webHidden/>
              </w:rPr>
              <w:fldChar w:fldCharType="end"/>
            </w:r>
          </w:hyperlink>
        </w:p>
        <w:p w14:paraId="7364DAF9" w14:textId="77777777" w:rsidR="00A9355B" w:rsidRDefault="00CD6DFA">
          <w:pPr>
            <w:pStyle w:val="TOC2"/>
            <w:tabs>
              <w:tab w:val="left" w:pos="1320"/>
              <w:tab w:val="right" w:leader="dot" w:pos="9350"/>
            </w:tabs>
            <w:rPr>
              <w:rFonts w:eastAsiaTheme="minorEastAsia"/>
              <w:noProof/>
              <w:szCs w:val="32"/>
              <w:lang w:bidi="bo-CN"/>
            </w:rPr>
          </w:pPr>
          <w:hyperlink w:anchor="_Toc53514954" w:history="1">
            <w:r w:rsidR="00A9355B" w:rsidRPr="00823346">
              <w:rPr>
                <w:rStyle w:val="Hyperlink"/>
                <w:rFonts w:ascii="Arial" w:hAnsi="Arial" w:cs="Arial"/>
                <w:noProof/>
              </w:rPr>
              <w:t>15.3.2.2.</w:t>
            </w:r>
            <w:r w:rsidR="00A9355B">
              <w:rPr>
                <w:rFonts w:eastAsiaTheme="minorEastAsia"/>
                <w:noProof/>
                <w:szCs w:val="32"/>
                <w:lang w:bidi="bo-CN"/>
              </w:rPr>
              <w:tab/>
            </w:r>
            <w:r w:rsidR="00A9355B" w:rsidRPr="00823346">
              <w:rPr>
                <w:rStyle w:val="Hyperlink"/>
                <w:rFonts w:ascii="Arial" w:hAnsi="Arial" w:cs="Arial"/>
                <w:noProof/>
              </w:rPr>
              <w:t>Issue Certificate (Role)</w:t>
            </w:r>
            <w:r w:rsidR="00A9355B">
              <w:rPr>
                <w:noProof/>
                <w:webHidden/>
              </w:rPr>
              <w:tab/>
            </w:r>
            <w:r w:rsidR="00314A8B">
              <w:rPr>
                <w:noProof/>
                <w:webHidden/>
              </w:rPr>
              <w:fldChar w:fldCharType="begin"/>
            </w:r>
            <w:r w:rsidR="00A9355B">
              <w:rPr>
                <w:noProof/>
                <w:webHidden/>
              </w:rPr>
              <w:instrText xml:space="preserve"> PAGEREF _Toc53514954 \h </w:instrText>
            </w:r>
            <w:r w:rsidR="00314A8B">
              <w:rPr>
                <w:noProof/>
                <w:webHidden/>
              </w:rPr>
            </w:r>
            <w:r w:rsidR="00314A8B">
              <w:rPr>
                <w:noProof/>
                <w:webHidden/>
              </w:rPr>
              <w:fldChar w:fldCharType="separate"/>
            </w:r>
            <w:r w:rsidR="00A9355B">
              <w:rPr>
                <w:noProof/>
                <w:webHidden/>
              </w:rPr>
              <w:t>84</w:t>
            </w:r>
            <w:r w:rsidR="00314A8B">
              <w:rPr>
                <w:noProof/>
                <w:webHidden/>
              </w:rPr>
              <w:fldChar w:fldCharType="end"/>
            </w:r>
          </w:hyperlink>
        </w:p>
        <w:p w14:paraId="7F31783E" w14:textId="77777777" w:rsidR="00A9355B" w:rsidRDefault="00CD6DFA">
          <w:pPr>
            <w:pStyle w:val="TOC2"/>
            <w:tabs>
              <w:tab w:val="left" w:pos="1320"/>
              <w:tab w:val="right" w:leader="dot" w:pos="9350"/>
            </w:tabs>
            <w:rPr>
              <w:rFonts w:eastAsiaTheme="minorEastAsia"/>
              <w:noProof/>
              <w:szCs w:val="32"/>
              <w:lang w:bidi="bo-CN"/>
            </w:rPr>
          </w:pPr>
          <w:hyperlink w:anchor="_Toc53514955" w:history="1">
            <w:r w:rsidR="00A9355B" w:rsidRPr="00823346">
              <w:rPr>
                <w:rStyle w:val="Hyperlink"/>
                <w:rFonts w:ascii="Arial" w:hAnsi="Arial" w:cs="Arial"/>
                <w:noProof/>
              </w:rPr>
              <w:t>15.3.3.</w:t>
            </w:r>
            <w:r w:rsidR="00A9355B">
              <w:rPr>
                <w:rFonts w:eastAsiaTheme="minorEastAsia"/>
                <w:noProof/>
                <w:szCs w:val="32"/>
                <w:lang w:bidi="bo-CN"/>
              </w:rPr>
              <w:tab/>
            </w:r>
            <w:r w:rsidR="00A9355B" w:rsidRPr="00823346">
              <w:rPr>
                <w:rStyle w:val="Hyperlink"/>
                <w:rFonts w:ascii="Arial" w:hAnsi="Arial" w:cs="Arial"/>
                <w:noProof/>
              </w:rPr>
              <w:t>BAFRA Audit Team (User)</w:t>
            </w:r>
            <w:r w:rsidR="00A9355B">
              <w:rPr>
                <w:noProof/>
                <w:webHidden/>
              </w:rPr>
              <w:tab/>
            </w:r>
            <w:r w:rsidR="00314A8B">
              <w:rPr>
                <w:noProof/>
                <w:webHidden/>
              </w:rPr>
              <w:fldChar w:fldCharType="begin"/>
            </w:r>
            <w:r w:rsidR="00A9355B">
              <w:rPr>
                <w:noProof/>
                <w:webHidden/>
              </w:rPr>
              <w:instrText xml:space="preserve"> PAGEREF _Toc53514955 \h </w:instrText>
            </w:r>
            <w:r w:rsidR="00314A8B">
              <w:rPr>
                <w:noProof/>
                <w:webHidden/>
              </w:rPr>
            </w:r>
            <w:r w:rsidR="00314A8B">
              <w:rPr>
                <w:noProof/>
                <w:webHidden/>
              </w:rPr>
              <w:fldChar w:fldCharType="separate"/>
            </w:r>
            <w:r w:rsidR="00A9355B">
              <w:rPr>
                <w:noProof/>
                <w:webHidden/>
              </w:rPr>
              <w:t>85</w:t>
            </w:r>
            <w:r w:rsidR="00314A8B">
              <w:rPr>
                <w:noProof/>
                <w:webHidden/>
              </w:rPr>
              <w:fldChar w:fldCharType="end"/>
            </w:r>
          </w:hyperlink>
        </w:p>
        <w:p w14:paraId="27DED10B" w14:textId="77777777" w:rsidR="00A9355B" w:rsidRDefault="00CD6DFA">
          <w:pPr>
            <w:pStyle w:val="TOC2"/>
            <w:tabs>
              <w:tab w:val="left" w:pos="1320"/>
              <w:tab w:val="right" w:leader="dot" w:pos="9350"/>
            </w:tabs>
            <w:rPr>
              <w:rFonts w:eastAsiaTheme="minorEastAsia"/>
              <w:noProof/>
              <w:szCs w:val="32"/>
              <w:lang w:bidi="bo-CN"/>
            </w:rPr>
          </w:pPr>
          <w:hyperlink w:anchor="_Toc53514956" w:history="1">
            <w:r w:rsidR="00A9355B" w:rsidRPr="00823346">
              <w:rPr>
                <w:rStyle w:val="Hyperlink"/>
                <w:rFonts w:ascii="Arial" w:hAnsi="Arial" w:cs="Arial"/>
                <w:noProof/>
              </w:rPr>
              <w:t>15.3.3.1.</w:t>
            </w:r>
            <w:r w:rsidR="00A9355B">
              <w:rPr>
                <w:rFonts w:eastAsiaTheme="minorEastAsia"/>
                <w:noProof/>
                <w:szCs w:val="32"/>
                <w:lang w:bidi="bo-CN"/>
              </w:rPr>
              <w:tab/>
            </w:r>
            <w:r w:rsidR="00A9355B" w:rsidRPr="00823346">
              <w:rPr>
                <w:rStyle w:val="Hyperlink"/>
                <w:rFonts w:ascii="Arial" w:hAnsi="Arial" w:cs="Arial"/>
                <w:noProof/>
              </w:rPr>
              <w:t>Non-Conformity Inspection (Role)</w:t>
            </w:r>
            <w:r w:rsidR="00A9355B">
              <w:rPr>
                <w:noProof/>
                <w:webHidden/>
              </w:rPr>
              <w:tab/>
            </w:r>
            <w:r w:rsidR="00314A8B">
              <w:rPr>
                <w:noProof/>
                <w:webHidden/>
              </w:rPr>
              <w:fldChar w:fldCharType="begin"/>
            </w:r>
            <w:r w:rsidR="00A9355B">
              <w:rPr>
                <w:noProof/>
                <w:webHidden/>
              </w:rPr>
              <w:instrText xml:space="preserve"> PAGEREF _Toc53514956 \h </w:instrText>
            </w:r>
            <w:r w:rsidR="00314A8B">
              <w:rPr>
                <w:noProof/>
                <w:webHidden/>
              </w:rPr>
            </w:r>
            <w:r w:rsidR="00314A8B">
              <w:rPr>
                <w:noProof/>
                <w:webHidden/>
              </w:rPr>
              <w:fldChar w:fldCharType="separate"/>
            </w:r>
            <w:r w:rsidR="00A9355B">
              <w:rPr>
                <w:noProof/>
                <w:webHidden/>
              </w:rPr>
              <w:t>85</w:t>
            </w:r>
            <w:r w:rsidR="00314A8B">
              <w:rPr>
                <w:noProof/>
                <w:webHidden/>
              </w:rPr>
              <w:fldChar w:fldCharType="end"/>
            </w:r>
          </w:hyperlink>
        </w:p>
        <w:p w14:paraId="2A0669D7" w14:textId="77777777" w:rsidR="00A9355B" w:rsidRDefault="00CD6DFA">
          <w:pPr>
            <w:pStyle w:val="TOC2"/>
            <w:tabs>
              <w:tab w:val="left" w:pos="1320"/>
              <w:tab w:val="right" w:leader="dot" w:pos="9350"/>
            </w:tabs>
            <w:rPr>
              <w:rFonts w:eastAsiaTheme="minorEastAsia"/>
              <w:noProof/>
              <w:szCs w:val="32"/>
              <w:lang w:bidi="bo-CN"/>
            </w:rPr>
          </w:pPr>
          <w:hyperlink w:anchor="_Toc53514957" w:history="1">
            <w:r w:rsidR="00A9355B" w:rsidRPr="00823346">
              <w:rPr>
                <w:rStyle w:val="Hyperlink"/>
                <w:rFonts w:ascii="Arial" w:hAnsi="Arial" w:cs="Arial"/>
                <w:noProof/>
              </w:rPr>
              <w:t>15.3.3.2.</w:t>
            </w:r>
            <w:r w:rsidR="00A9355B">
              <w:rPr>
                <w:rFonts w:eastAsiaTheme="minorEastAsia"/>
                <w:noProof/>
                <w:szCs w:val="32"/>
                <w:lang w:bidi="bo-CN"/>
              </w:rPr>
              <w:tab/>
            </w:r>
            <w:r w:rsidR="00A9355B" w:rsidRPr="00823346">
              <w:rPr>
                <w:rStyle w:val="Hyperlink"/>
                <w:rFonts w:ascii="Arial" w:hAnsi="Arial" w:cs="Arial"/>
                <w:noProof/>
              </w:rPr>
              <w:t>Re-Response to Non-Conformity (Role)</w:t>
            </w:r>
            <w:r w:rsidR="00A9355B">
              <w:rPr>
                <w:noProof/>
                <w:webHidden/>
              </w:rPr>
              <w:tab/>
            </w:r>
            <w:r w:rsidR="00314A8B">
              <w:rPr>
                <w:noProof/>
                <w:webHidden/>
              </w:rPr>
              <w:fldChar w:fldCharType="begin"/>
            </w:r>
            <w:r w:rsidR="00A9355B">
              <w:rPr>
                <w:noProof/>
                <w:webHidden/>
              </w:rPr>
              <w:instrText xml:space="preserve"> PAGEREF _Toc53514957 \h </w:instrText>
            </w:r>
            <w:r w:rsidR="00314A8B">
              <w:rPr>
                <w:noProof/>
                <w:webHidden/>
              </w:rPr>
            </w:r>
            <w:r w:rsidR="00314A8B">
              <w:rPr>
                <w:noProof/>
                <w:webHidden/>
              </w:rPr>
              <w:fldChar w:fldCharType="separate"/>
            </w:r>
            <w:r w:rsidR="00A9355B">
              <w:rPr>
                <w:noProof/>
                <w:webHidden/>
              </w:rPr>
              <w:t>85</w:t>
            </w:r>
            <w:r w:rsidR="00314A8B">
              <w:rPr>
                <w:noProof/>
                <w:webHidden/>
              </w:rPr>
              <w:fldChar w:fldCharType="end"/>
            </w:r>
          </w:hyperlink>
        </w:p>
        <w:p w14:paraId="53172496" w14:textId="77777777" w:rsidR="00A9355B" w:rsidRDefault="00CD6DFA">
          <w:pPr>
            <w:pStyle w:val="TOC1"/>
            <w:tabs>
              <w:tab w:val="left" w:pos="660"/>
              <w:tab w:val="right" w:leader="dot" w:pos="9350"/>
            </w:tabs>
            <w:rPr>
              <w:rFonts w:eastAsiaTheme="minorEastAsia"/>
              <w:noProof/>
              <w:szCs w:val="32"/>
              <w:lang w:bidi="bo-CN"/>
            </w:rPr>
          </w:pPr>
          <w:hyperlink w:anchor="_Toc53514958" w:history="1">
            <w:r w:rsidR="00A9355B" w:rsidRPr="00823346">
              <w:rPr>
                <w:rStyle w:val="Hyperlink"/>
                <w:rFonts w:ascii="Arial" w:hAnsi="Arial" w:cs="Arial"/>
                <w:noProof/>
              </w:rPr>
              <w:t>16.</w:t>
            </w:r>
            <w:r w:rsidR="00A9355B">
              <w:rPr>
                <w:rFonts w:eastAsiaTheme="minorEastAsia"/>
                <w:noProof/>
                <w:szCs w:val="32"/>
                <w:lang w:bidi="bo-CN"/>
              </w:rPr>
              <w:tab/>
            </w:r>
            <w:r w:rsidR="00A9355B" w:rsidRPr="00823346">
              <w:rPr>
                <w:rStyle w:val="Hyperlink"/>
                <w:rFonts w:ascii="Arial" w:hAnsi="Arial" w:cs="Arial"/>
                <w:noProof/>
              </w:rPr>
              <w:t>Bhutan Organic Certification</w:t>
            </w:r>
            <w:r w:rsidR="00A9355B">
              <w:rPr>
                <w:noProof/>
                <w:webHidden/>
              </w:rPr>
              <w:tab/>
            </w:r>
            <w:r w:rsidR="00314A8B">
              <w:rPr>
                <w:noProof/>
                <w:webHidden/>
              </w:rPr>
              <w:fldChar w:fldCharType="begin"/>
            </w:r>
            <w:r w:rsidR="00A9355B">
              <w:rPr>
                <w:noProof/>
                <w:webHidden/>
              </w:rPr>
              <w:instrText xml:space="preserve"> PAGEREF _Toc53514958 \h </w:instrText>
            </w:r>
            <w:r w:rsidR="00314A8B">
              <w:rPr>
                <w:noProof/>
                <w:webHidden/>
              </w:rPr>
            </w:r>
            <w:r w:rsidR="00314A8B">
              <w:rPr>
                <w:noProof/>
                <w:webHidden/>
              </w:rPr>
              <w:fldChar w:fldCharType="separate"/>
            </w:r>
            <w:r w:rsidR="00A9355B">
              <w:rPr>
                <w:noProof/>
                <w:webHidden/>
              </w:rPr>
              <w:t>86</w:t>
            </w:r>
            <w:r w:rsidR="00314A8B">
              <w:rPr>
                <w:noProof/>
                <w:webHidden/>
              </w:rPr>
              <w:fldChar w:fldCharType="end"/>
            </w:r>
          </w:hyperlink>
        </w:p>
        <w:p w14:paraId="39E37345" w14:textId="77777777" w:rsidR="00A9355B" w:rsidRDefault="00CD6DFA">
          <w:pPr>
            <w:pStyle w:val="TOC2"/>
            <w:tabs>
              <w:tab w:val="left" w:pos="1100"/>
              <w:tab w:val="right" w:leader="dot" w:pos="9350"/>
            </w:tabs>
            <w:rPr>
              <w:rFonts w:eastAsiaTheme="minorEastAsia"/>
              <w:noProof/>
              <w:szCs w:val="32"/>
              <w:lang w:bidi="bo-CN"/>
            </w:rPr>
          </w:pPr>
          <w:hyperlink w:anchor="_Toc53514959" w:history="1">
            <w:r w:rsidR="00A9355B" w:rsidRPr="00823346">
              <w:rPr>
                <w:rStyle w:val="Hyperlink"/>
                <w:rFonts w:ascii="Arial" w:hAnsi="Arial" w:cs="Arial"/>
                <w:noProof/>
              </w:rPr>
              <w:t>16.1.</w:t>
            </w:r>
            <w:r w:rsidR="00A9355B">
              <w:rPr>
                <w:rFonts w:eastAsiaTheme="minorEastAsia"/>
                <w:noProof/>
                <w:szCs w:val="32"/>
                <w:lang w:bidi="bo-CN"/>
              </w:rPr>
              <w:tab/>
            </w:r>
            <w:r w:rsidR="00A9355B" w:rsidRPr="00823346">
              <w:rPr>
                <w:rStyle w:val="Hyperlink"/>
                <w:rFonts w:ascii="Arial" w:hAnsi="Arial" w:cs="Arial"/>
                <w:noProof/>
              </w:rPr>
              <w:t>Service Name: Bhutan Organic Certification</w:t>
            </w:r>
            <w:r w:rsidR="00A9355B">
              <w:rPr>
                <w:noProof/>
                <w:webHidden/>
              </w:rPr>
              <w:tab/>
            </w:r>
            <w:r w:rsidR="00314A8B">
              <w:rPr>
                <w:noProof/>
                <w:webHidden/>
              </w:rPr>
              <w:fldChar w:fldCharType="begin"/>
            </w:r>
            <w:r w:rsidR="00A9355B">
              <w:rPr>
                <w:noProof/>
                <w:webHidden/>
              </w:rPr>
              <w:instrText xml:space="preserve"> PAGEREF _Toc53514959 \h </w:instrText>
            </w:r>
            <w:r w:rsidR="00314A8B">
              <w:rPr>
                <w:noProof/>
                <w:webHidden/>
              </w:rPr>
            </w:r>
            <w:r w:rsidR="00314A8B">
              <w:rPr>
                <w:noProof/>
                <w:webHidden/>
              </w:rPr>
              <w:fldChar w:fldCharType="separate"/>
            </w:r>
            <w:r w:rsidR="00A9355B">
              <w:rPr>
                <w:noProof/>
                <w:webHidden/>
              </w:rPr>
              <w:t>86</w:t>
            </w:r>
            <w:r w:rsidR="00314A8B">
              <w:rPr>
                <w:noProof/>
                <w:webHidden/>
              </w:rPr>
              <w:fldChar w:fldCharType="end"/>
            </w:r>
          </w:hyperlink>
        </w:p>
        <w:p w14:paraId="65CA03AB" w14:textId="77777777" w:rsidR="00A9355B" w:rsidRDefault="00CD6DFA">
          <w:pPr>
            <w:pStyle w:val="TOC2"/>
            <w:tabs>
              <w:tab w:val="left" w:pos="1100"/>
              <w:tab w:val="right" w:leader="dot" w:pos="9350"/>
            </w:tabs>
            <w:rPr>
              <w:rFonts w:eastAsiaTheme="minorEastAsia"/>
              <w:noProof/>
              <w:szCs w:val="32"/>
              <w:lang w:bidi="bo-CN"/>
            </w:rPr>
          </w:pPr>
          <w:hyperlink w:anchor="_Toc53514960" w:history="1">
            <w:r w:rsidR="00A9355B" w:rsidRPr="00823346">
              <w:rPr>
                <w:rStyle w:val="Hyperlink"/>
                <w:rFonts w:ascii="Arial" w:hAnsi="Arial" w:cs="Arial"/>
                <w:noProof/>
              </w:rPr>
              <w:t>16.2.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_Toc53514960 \h </w:instrText>
            </w:r>
            <w:r w:rsidR="00314A8B">
              <w:rPr>
                <w:noProof/>
                <w:webHidden/>
              </w:rPr>
            </w:r>
            <w:r w:rsidR="00314A8B">
              <w:rPr>
                <w:noProof/>
                <w:webHidden/>
              </w:rPr>
              <w:fldChar w:fldCharType="separate"/>
            </w:r>
            <w:r w:rsidR="00A9355B">
              <w:rPr>
                <w:noProof/>
                <w:webHidden/>
              </w:rPr>
              <w:t>86</w:t>
            </w:r>
            <w:r w:rsidR="00314A8B">
              <w:rPr>
                <w:noProof/>
                <w:webHidden/>
              </w:rPr>
              <w:fldChar w:fldCharType="end"/>
            </w:r>
          </w:hyperlink>
        </w:p>
        <w:p w14:paraId="11FB9CA7" w14:textId="77777777" w:rsidR="00A9355B" w:rsidRDefault="00CD6DFA">
          <w:pPr>
            <w:pStyle w:val="TOC2"/>
            <w:tabs>
              <w:tab w:val="left" w:pos="1100"/>
              <w:tab w:val="right" w:leader="dot" w:pos="9350"/>
            </w:tabs>
            <w:rPr>
              <w:rFonts w:eastAsiaTheme="minorEastAsia"/>
              <w:noProof/>
              <w:szCs w:val="32"/>
              <w:lang w:bidi="bo-CN"/>
            </w:rPr>
          </w:pPr>
          <w:hyperlink w:anchor="_Toc53514961" w:history="1">
            <w:r w:rsidR="00A9355B" w:rsidRPr="00823346">
              <w:rPr>
                <w:rStyle w:val="Hyperlink"/>
                <w:rFonts w:ascii="Arial" w:hAnsi="Arial" w:cs="Arial"/>
                <w:noProof/>
              </w:rPr>
              <w:t>16.3.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_Toc53514961 \h </w:instrText>
            </w:r>
            <w:r w:rsidR="00314A8B">
              <w:rPr>
                <w:noProof/>
                <w:webHidden/>
              </w:rPr>
            </w:r>
            <w:r w:rsidR="00314A8B">
              <w:rPr>
                <w:noProof/>
                <w:webHidden/>
              </w:rPr>
              <w:fldChar w:fldCharType="separate"/>
            </w:r>
            <w:r w:rsidR="00A9355B">
              <w:rPr>
                <w:noProof/>
                <w:webHidden/>
              </w:rPr>
              <w:t>86</w:t>
            </w:r>
            <w:r w:rsidR="00314A8B">
              <w:rPr>
                <w:noProof/>
                <w:webHidden/>
              </w:rPr>
              <w:fldChar w:fldCharType="end"/>
            </w:r>
          </w:hyperlink>
        </w:p>
        <w:p w14:paraId="7CB56ADC" w14:textId="77777777" w:rsidR="00A9355B" w:rsidRDefault="00CD6DFA">
          <w:pPr>
            <w:pStyle w:val="TOC2"/>
            <w:tabs>
              <w:tab w:val="left" w:pos="1320"/>
              <w:tab w:val="right" w:leader="dot" w:pos="9350"/>
            </w:tabs>
            <w:rPr>
              <w:rFonts w:eastAsiaTheme="minorEastAsia"/>
              <w:noProof/>
              <w:szCs w:val="32"/>
              <w:lang w:bidi="bo-CN"/>
            </w:rPr>
          </w:pPr>
          <w:hyperlink w:anchor="_Toc53514962" w:history="1">
            <w:r w:rsidR="00A9355B" w:rsidRPr="00823346">
              <w:rPr>
                <w:rStyle w:val="Hyperlink"/>
                <w:rFonts w:ascii="Arial" w:hAnsi="Arial" w:cs="Arial"/>
                <w:noProof/>
              </w:rPr>
              <w:t>16.3.1.</w:t>
            </w:r>
            <w:r w:rsidR="00A9355B">
              <w:rPr>
                <w:rFonts w:eastAsiaTheme="minorEastAsia"/>
                <w:noProof/>
                <w:szCs w:val="32"/>
                <w:lang w:bidi="bo-CN"/>
              </w:rPr>
              <w:tab/>
            </w:r>
            <w:r w:rsidR="00A9355B" w:rsidRPr="00823346">
              <w:rPr>
                <w:rStyle w:val="Hyperlink"/>
                <w:rFonts w:ascii="Arial" w:hAnsi="Arial" w:cs="Arial"/>
                <w:noProof/>
              </w:rPr>
              <w:t>Bhutan Organic Applicant (User)</w:t>
            </w:r>
            <w:r w:rsidR="00A9355B">
              <w:rPr>
                <w:noProof/>
                <w:webHidden/>
              </w:rPr>
              <w:tab/>
            </w:r>
            <w:r w:rsidR="00314A8B">
              <w:rPr>
                <w:noProof/>
                <w:webHidden/>
              </w:rPr>
              <w:fldChar w:fldCharType="begin"/>
            </w:r>
            <w:r w:rsidR="00A9355B">
              <w:rPr>
                <w:noProof/>
                <w:webHidden/>
              </w:rPr>
              <w:instrText xml:space="preserve"> PAGEREF _Toc53514962 \h </w:instrText>
            </w:r>
            <w:r w:rsidR="00314A8B">
              <w:rPr>
                <w:noProof/>
                <w:webHidden/>
              </w:rPr>
            </w:r>
            <w:r w:rsidR="00314A8B">
              <w:rPr>
                <w:noProof/>
                <w:webHidden/>
              </w:rPr>
              <w:fldChar w:fldCharType="separate"/>
            </w:r>
            <w:r w:rsidR="00A9355B">
              <w:rPr>
                <w:noProof/>
                <w:webHidden/>
              </w:rPr>
              <w:t>86</w:t>
            </w:r>
            <w:r w:rsidR="00314A8B">
              <w:rPr>
                <w:noProof/>
                <w:webHidden/>
              </w:rPr>
              <w:fldChar w:fldCharType="end"/>
            </w:r>
          </w:hyperlink>
        </w:p>
        <w:p w14:paraId="56D182F7" w14:textId="77777777" w:rsidR="00A9355B" w:rsidRDefault="00CD6DFA">
          <w:pPr>
            <w:pStyle w:val="TOC2"/>
            <w:tabs>
              <w:tab w:val="left" w:pos="1320"/>
              <w:tab w:val="right" w:leader="dot" w:pos="9350"/>
            </w:tabs>
            <w:rPr>
              <w:rFonts w:eastAsiaTheme="minorEastAsia"/>
              <w:noProof/>
              <w:szCs w:val="32"/>
              <w:lang w:bidi="bo-CN"/>
            </w:rPr>
          </w:pPr>
          <w:hyperlink w:anchor="_Toc53514963" w:history="1">
            <w:r w:rsidR="00A9355B" w:rsidRPr="00823346">
              <w:rPr>
                <w:rStyle w:val="Hyperlink"/>
                <w:rFonts w:ascii="Arial" w:hAnsi="Arial" w:cs="Arial"/>
                <w:noProof/>
              </w:rPr>
              <w:t>16.3.1.1.</w:t>
            </w:r>
            <w:r w:rsidR="00A9355B">
              <w:rPr>
                <w:rFonts w:eastAsiaTheme="minorEastAsia"/>
                <w:noProof/>
                <w:szCs w:val="32"/>
                <w:lang w:bidi="bo-CN"/>
              </w:rPr>
              <w:tab/>
            </w:r>
            <w:r w:rsidR="00A9355B" w:rsidRPr="00823346">
              <w:rPr>
                <w:rStyle w:val="Hyperlink"/>
                <w:rFonts w:ascii="Arial" w:hAnsi="Arial" w:cs="Arial"/>
                <w:noProof/>
              </w:rPr>
              <w:t>BOA Apply (Role)</w:t>
            </w:r>
            <w:r w:rsidR="00A9355B">
              <w:rPr>
                <w:noProof/>
                <w:webHidden/>
              </w:rPr>
              <w:tab/>
            </w:r>
            <w:r w:rsidR="00314A8B">
              <w:rPr>
                <w:noProof/>
                <w:webHidden/>
              </w:rPr>
              <w:fldChar w:fldCharType="begin"/>
            </w:r>
            <w:r w:rsidR="00A9355B">
              <w:rPr>
                <w:noProof/>
                <w:webHidden/>
              </w:rPr>
              <w:instrText xml:space="preserve"> PAGEREF _Toc53514963 \h </w:instrText>
            </w:r>
            <w:r w:rsidR="00314A8B">
              <w:rPr>
                <w:noProof/>
                <w:webHidden/>
              </w:rPr>
            </w:r>
            <w:r w:rsidR="00314A8B">
              <w:rPr>
                <w:noProof/>
                <w:webHidden/>
              </w:rPr>
              <w:fldChar w:fldCharType="separate"/>
            </w:r>
            <w:r w:rsidR="00A9355B">
              <w:rPr>
                <w:noProof/>
                <w:webHidden/>
              </w:rPr>
              <w:t>86</w:t>
            </w:r>
            <w:r w:rsidR="00314A8B">
              <w:rPr>
                <w:noProof/>
                <w:webHidden/>
              </w:rPr>
              <w:fldChar w:fldCharType="end"/>
            </w:r>
          </w:hyperlink>
        </w:p>
        <w:p w14:paraId="3E9A201D" w14:textId="77777777" w:rsidR="00A9355B" w:rsidRDefault="00CD6DFA">
          <w:pPr>
            <w:pStyle w:val="TOC2"/>
            <w:tabs>
              <w:tab w:val="left" w:pos="1320"/>
              <w:tab w:val="right" w:leader="dot" w:pos="9350"/>
            </w:tabs>
            <w:rPr>
              <w:rFonts w:eastAsiaTheme="minorEastAsia"/>
              <w:noProof/>
              <w:szCs w:val="32"/>
              <w:lang w:bidi="bo-CN"/>
            </w:rPr>
          </w:pPr>
          <w:hyperlink w:anchor="_Toc53514964" w:history="1">
            <w:r w:rsidR="00A9355B" w:rsidRPr="00823346">
              <w:rPr>
                <w:rStyle w:val="Hyperlink"/>
                <w:rFonts w:ascii="Arial" w:hAnsi="Arial" w:cs="Arial"/>
                <w:noProof/>
              </w:rPr>
              <w:t>16.3.1.2.</w:t>
            </w:r>
            <w:r w:rsidR="00A9355B">
              <w:rPr>
                <w:rFonts w:eastAsiaTheme="minorEastAsia"/>
                <w:noProof/>
                <w:szCs w:val="32"/>
                <w:lang w:bidi="bo-CN"/>
              </w:rPr>
              <w:tab/>
            </w:r>
            <w:r w:rsidR="00A9355B" w:rsidRPr="00823346">
              <w:rPr>
                <w:rStyle w:val="Hyperlink"/>
                <w:rFonts w:ascii="Arial" w:hAnsi="Arial" w:cs="Arial"/>
                <w:noProof/>
              </w:rPr>
              <w:t>Response to Non-Conformity (Role)</w:t>
            </w:r>
            <w:r w:rsidR="00A9355B">
              <w:rPr>
                <w:noProof/>
                <w:webHidden/>
              </w:rPr>
              <w:tab/>
            </w:r>
            <w:r w:rsidR="00314A8B">
              <w:rPr>
                <w:noProof/>
                <w:webHidden/>
              </w:rPr>
              <w:fldChar w:fldCharType="begin"/>
            </w:r>
            <w:r w:rsidR="00A9355B">
              <w:rPr>
                <w:noProof/>
                <w:webHidden/>
              </w:rPr>
              <w:instrText xml:space="preserve"> PAGEREF _Toc53514964 \h </w:instrText>
            </w:r>
            <w:r w:rsidR="00314A8B">
              <w:rPr>
                <w:noProof/>
                <w:webHidden/>
              </w:rPr>
            </w:r>
            <w:r w:rsidR="00314A8B">
              <w:rPr>
                <w:noProof/>
                <w:webHidden/>
              </w:rPr>
              <w:fldChar w:fldCharType="separate"/>
            </w:r>
            <w:r w:rsidR="00A9355B">
              <w:rPr>
                <w:noProof/>
                <w:webHidden/>
              </w:rPr>
              <w:t>92</w:t>
            </w:r>
            <w:r w:rsidR="00314A8B">
              <w:rPr>
                <w:noProof/>
                <w:webHidden/>
              </w:rPr>
              <w:fldChar w:fldCharType="end"/>
            </w:r>
          </w:hyperlink>
        </w:p>
        <w:p w14:paraId="39CEBEF8" w14:textId="77777777" w:rsidR="00A9355B" w:rsidRDefault="00CD6DFA">
          <w:pPr>
            <w:pStyle w:val="TOC2"/>
            <w:tabs>
              <w:tab w:val="left" w:pos="1320"/>
              <w:tab w:val="right" w:leader="dot" w:pos="9350"/>
            </w:tabs>
            <w:rPr>
              <w:rFonts w:eastAsiaTheme="minorEastAsia"/>
              <w:noProof/>
              <w:szCs w:val="32"/>
              <w:lang w:bidi="bo-CN"/>
            </w:rPr>
          </w:pPr>
          <w:hyperlink w:anchor="_Toc53514965" w:history="1">
            <w:r w:rsidR="00A9355B" w:rsidRPr="00823346">
              <w:rPr>
                <w:rStyle w:val="Hyperlink"/>
                <w:rFonts w:ascii="Arial" w:hAnsi="Arial" w:cs="Arial"/>
                <w:noProof/>
              </w:rPr>
              <w:t>16.3.2.</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_Toc53514965 \h </w:instrText>
            </w:r>
            <w:r w:rsidR="00314A8B">
              <w:rPr>
                <w:noProof/>
                <w:webHidden/>
              </w:rPr>
            </w:r>
            <w:r w:rsidR="00314A8B">
              <w:rPr>
                <w:noProof/>
                <w:webHidden/>
              </w:rPr>
              <w:fldChar w:fldCharType="separate"/>
            </w:r>
            <w:r w:rsidR="00A9355B">
              <w:rPr>
                <w:noProof/>
                <w:webHidden/>
              </w:rPr>
              <w:t>92</w:t>
            </w:r>
            <w:r w:rsidR="00314A8B">
              <w:rPr>
                <w:noProof/>
                <w:webHidden/>
              </w:rPr>
              <w:fldChar w:fldCharType="end"/>
            </w:r>
          </w:hyperlink>
        </w:p>
        <w:p w14:paraId="4B81000B" w14:textId="77777777" w:rsidR="00A9355B" w:rsidRDefault="00CD6DFA">
          <w:pPr>
            <w:pStyle w:val="TOC2"/>
            <w:tabs>
              <w:tab w:val="left" w:pos="1320"/>
              <w:tab w:val="right" w:leader="dot" w:pos="9350"/>
            </w:tabs>
            <w:rPr>
              <w:rFonts w:eastAsiaTheme="minorEastAsia"/>
              <w:noProof/>
              <w:szCs w:val="32"/>
              <w:lang w:bidi="bo-CN"/>
            </w:rPr>
          </w:pPr>
          <w:hyperlink w:anchor="_Toc53514966" w:history="1">
            <w:r w:rsidR="00A9355B" w:rsidRPr="00823346">
              <w:rPr>
                <w:rStyle w:val="Hyperlink"/>
                <w:rFonts w:ascii="Arial" w:hAnsi="Arial" w:cs="Arial"/>
                <w:noProof/>
              </w:rPr>
              <w:t>16.3.2.1.</w:t>
            </w:r>
            <w:r w:rsidR="00A9355B">
              <w:rPr>
                <w:rFonts w:eastAsiaTheme="minorEastAsia"/>
                <w:noProof/>
                <w:szCs w:val="32"/>
                <w:lang w:bidi="bo-CN"/>
              </w:rPr>
              <w:tab/>
            </w:r>
            <w:r w:rsidR="00A9355B" w:rsidRPr="00823346">
              <w:rPr>
                <w:rStyle w:val="Hyperlink"/>
                <w:rFonts w:ascii="Arial" w:hAnsi="Arial" w:cs="Arial"/>
                <w:noProof/>
              </w:rPr>
              <w:t>Forward (Role)</w:t>
            </w:r>
            <w:r w:rsidR="00A9355B">
              <w:rPr>
                <w:noProof/>
                <w:webHidden/>
              </w:rPr>
              <w:tab/>
            </w:r>
            <w:r w:rsidR="00314A8B">
              <w:rPr>
                <w:noProof/>
                <w:webHidden/>
              </w:rPr>
              <w:fldChar w:fldCharType="begin"/>
            </w:r>
            <w:r w:rsidR="00A9355B">
              <w:rPr>
                <w:noProof/>
                <w:webHidden/>
              </w:rPr>
              <w:instrText xml:space="preserve"> PAGEREF _Toc53514966 \h </w:instrText>
            </w:r>
            <w:r w:rsidR="00314A8B">
              <w:rPr>
                <w:noProof/>
                <w:webHidden/>
              </w:rPr>
            </w:r>
            <w:r w:rsidR="00314A8B">
              <w:rPr>
                <w:noProof/>
                <w:webHidden/>
              </w:rPr>
              <w:fldChar w:fldCharType="separate"/>
            </w:r>
            <w:r w:rsidR="00A9355B">
              <w:rPr>
                <w:noProof/>
                <w:webHidden/>
              </w:rPr>
              <w:t>92</w:t>
            </w:r>
            <w:r w:rsidR="00314A8B">
              <w:rPr>
                <w:noProof/>
                <w:webHidden/>
              </w:rPr>
              <w:fldChar w:fldCharType="end"/>
            </w:r>
          </w:hyperlink>
        </w:p>
        <w:p w14:paraId="2EEB7892" w14:textId="77777777" w:rsidR="00A9355B" w:rsidRDefault="00CD6DFA">
          <w:pPr>
            <w:pStyle w:val="TOC2"/>
            <w:tabs>
              <w:tab w:val="left" w:pos="1320"/>
              <w:tab w:val="right" w:leader="dot" w:pos="9350"/>
            </w:tabs>
            <w:rPr>
              <w:rFonts w:eastAsiaTheme="minorEastAsia"/>
              <w:noProof/>
              <w:szCs w:val="32"/>
              <w:lang w:bidi="bo-CN"/>
            </w:rPr>
          </w:pPr>
          <w:hyperlink w:anchor="_Toc53514967" w:history="1">
            <w:r w:rsidR="00A9355B" w:rsidRPr="00823346">
              <w:rPr>
                <w:rStyle w:val="Hyperlink"/>
                <w:rFonts w:ascii="Arial" w:hAnsi="Arial" w:cs="Arial"/>
                <w:noProof/>
              </w:rPr>
              <w:t>16.3.2.2.</w:t>
            </w:r>
            <w:r w:rsidR="00A9355B">
              <w:rPr>
                <w:rFonts w:eastAsiaTheme="minorEastAsia"/>
                <w:noProof/>
                <w:szCs w:val="32"/>
                <w:lang w:bidi="bo-CN"/>
              </w:rPr>
              <w:tab/>
            </w:r>
            <w:r w:rsidR="00A9355B" w:rsidRPr="00823346">
              <w:rPr>
                <w:rStyle w:val="Hyperlink"/>
                <w:rFonts w:ascii="Arial" w:hAnsi="Arial" w:cs="Arial"/>
                <w:noProof/>
              </w:rPr>
              <w:t>Issue Certificate (Role)</w:t>
            </w:r>
            <w:r w:rsidR="00A9355B">
              <w:rPr>
                <w:noProof/>
                <w:webHidden/>
              </w:rPr>
              <w:tab/>
            </w:r>
            <w:r w:rsidR="00314A8B">
              <w:rPr>
                <w:noProof/>
                <w:webHidden/>
              </w:rPr>
              <w:fldChar w:fldCharType="begin"/>
            </w:r>
            <w:r w:rsidR="00A9355B">
              <w:rPr>
                <w:noProof/>
                <w:webHidden/>
              </w:rPr>
              <w:instrText xml:space="preserve"> PAGEREF _Toc53514967 \h </w:instrText>
            </w:r>
            <w:r w:rsidR="00314A8B">
              <w:rPr>
                <w:noProof/>
                <w:webHidden/>
              </w:rPr>
            </w:r>
            <w:r w:rsidR="00314A8B">
              <w:rPr>
                <w:noProof/>
                <w:webHidden/>
              </w:rPr>
              <w:fldChar w:fldCharType="separate"/>
            </w:r>
            <w:r w:rsidR="00A9355B">
              <w:rPr>
                <w:noProof/>
                <w:webHidden/>
              </w:rPr>
              <w:t>92</w:t>
            </w:r>
            <w:r w:rsidR="00314A8B">
              <w:rPr>
                <w:noProof/>
                <w:webHidden/>
              </w:rPr>
              <w:fldChar w:fldCharType="end"/>
            </w:r>
          </w:hyperlink>
        </w:p>
        <w:p w14:paraId="1A7D32F6" w14:textId="77777777" w:rsidR="00A9355B" w:rsidRDefault="00CD6DFA">
          <w:pPr>
            <w:pStyle w:val="TOC2"/>
            <w:tabs>
              <w:tab w:val="left" w:pos="1320"/>
              <w:tab w:val="right" w:leader="dot" w:pos="9350"/>
            </w:tabs>
            <w:rPr>
              <w:rFonts w:eastAsiaTheme="minorEastAsia"/>
              <w:noProof/>
              <w:szCs w:val="32"/>
              <w:lang w:bidi="bo-CN"/>
            </w:rPr>
          </w:pPr>
          <w:hyperlink w:anchor="_Toc53514968" w:history="1">
            <w:r w:rsidR="00A9355B" w:rsidRPr="00823346">
              <w:rPr>
                <w:rStyle w:val="Hyperlink"/>
                <w:rFonts w:ascii="Arial" w:hAnsi="Arial" w:cs="Arial"/>
                <w:noProof/>
              </w:rPr>
              <w:t>16.3.3.</w:t>
            </w:r>
            <w:r w:rsidR="00A9355B">
              <w:rPr>
                <w:rFonts w:eastAsiaTheme="minorEastAsia"/>
                <w:noProof/>
                <w:szCs w:val="32"/>
                <w:lang w:bidi="bo-CN"/>
              </w:rPr>
              <w:tab/>
            </w:r>
            <w:r w:rsidR="00A9355B" w:rsidRPr="00823346">
              <w:rPr>
                <w:rStyle w:val="Hyperlink"/>
                <w:rFonts w:ascii="Arial" w:hAnsi="Arial" w:cs="Arial"/>
                <w:noProof/>
              </w:rPr>
              <w:t>BAFRA Audit Team (User)</w:t>
            </w:r>
            <w:r w:rsidR="00A9355B">
              <w:rPr>
                <w:noProof/>
                <w:webHidden/>
              </w:rPr>
              <w:tab/>
            </w:r>
            <w:r w:rsidR="00314A8B">
              <w:rPr>
                <w:noProof/>
                <w:webHidden/>
              </w:rPr>
              <w:fldChar w:fldCharType="begin"/>
            </w:r>
            <w:r w:rsidR="00A9355B">
              <w:rPr>
                <w:noProof/>
                <w:webHidden/>
              </w:rPr>
              <w:instrText xml:space="preserve"> PAGEREF _Toc53514968 \h </w:instrText>
            </w:r>
            <w:r w:rsidR="00314A8B">
              <w:rPr>
                <w:noProof/>
                <w:webHidden/>
              </w:rPr>
            </w:r>
            <w:r w:rsidR="00314A8B">
              <w:rPr>
                <w:noProof/>
                <w:webHidden/>
              </w:rPr>
              <w:fldChar w:fldCharType="separate"/>
            </w:r>
            <w:r w:rsidR="00A9355B">
              <w:rPr>
                <w:noProof/>
                <w:webHidden/>
              </w:rPr>
              <w:t>92</w:t>
            </w:r>
            <w:r w:rsidR="00314A8B">
              <w:rPr>
                <w:noProof/>
                <w:webHidden/>
              </w:rPr>
              <w:fldChar w:fldCharType="end"/>
            </w:r>
          </w:hyperlink>
        </w:p>
        <w:p w14:paraId="5018CA81" w14:textId="77777777" w:rsidR="00A9355B" w:rsidRDefault="00CD6DFA">
          <w:pPr>
            <w:pStyle w:val="TOC2"/>
            <w:tabs>
              <w:tab w:val="left" w:pos="1320"/>
              <w:tab w:val="right" w:leader="dot" w:pos="9350"/>
            </w:tabs>
            <w:rPr>
              <w:rFonts w:eastAsiaTheme="minorEastAsia"/>
              <w:noProof/>
              <w:szCs w:val="32"/>
              <w:lang w:bidi="bo-CN"/>
            </w:rPr>
          </w:pPr>
          <w:hyperlink w:anchor="_Toc53514969" w:history="1">
            <w:r w:rsidR="00A9355B" w:rsidRPr="00823346">
              <w:rPr>
                <w:rStyle w:val="Hyperlink"/>
                <w:rFonts w:ascii="Arial" w:hAnsi="Arial" w:cs="Arial"/>
                <w:noProof/>
              </w:rPr>
              <w:t>16.3.3.1.</w:t>
            </w:r>
            <w:r w:rsidR="00A9355B">
              <w:rPr>
                <w:rFonts w:eastAsiaTheme="minorEastAsia"/>
                <w:noProof/>
                <w:szCs w:val="32"/>
                <w:lang w:bidi="bo-CN"/>
              </w:rPr>
              <w:tab/>
            </w:r>
            <w:r w:rsidR="00A9355B" w:rsidRPr="00823346">
              <w:rPr>
                <w:rStyle w:val="Hyperlink"/>
                <w:rFonts w:ascii="Arial" w:hAnsi="Arial" w:cs="Arial"/>
                <w:noProof/>
              </w:rPr>
              <w:t>Non-Conformity Inspection (Role)</w:t>
            </w:r>
            <w:r w:rsidR="00A9355B">
              <w:rPr>
                <w:noProof/>
                <w:webHidden/>
              </w:rPr>
              <w:tab/>
            </w:r>
            <w:r w:rsidR="00314A8B">
              <w:rPr>
                <w:noProof/>
                <w:webHidden/>
              </w:rPr>
              <w:fldChar w:fldCharType="begin"/>
            </w:r>
            <w:r w:rsidR="00A9355B">
              <w:rPr>
                <w:noProof/>
                <w:webHidden/>
              </w:rPr>
              <w:instrText xml:space="preserve"> PAGEREF _Toc53514969 \h </w:instrText>
            </w:r>
            <w:r w:rsidR="00314A8B">
              <w:rPr>
                <w:noProof/>
                <w:webHidden/>
              </w:rPr>
            </w:r>
            <w:r w:rsidR="00314A8B">
              <w:rPr>
                <w:noProof/>
                <w:webHidden/>
              </w:rPr>
              <w:fldChar w:fldCharType="separate"/>
            </w:r>
            <w:r w:rsidR="00A9355B">
              <w:rPr>
                <w:noProof/>
                <w:webHidden/>
              </w:rPr>
              <w:t>92</w:t>
            </w:r>
            <w:r w:rsidR="00314A8B">
              <w:rPr>
                <w:noProof/>
                <w:webHidden/>
              </w:rPr>
              <w:fldChar w:fldCharType="end"/>
            </w:r>
          </w:hyperlink>
        </w:p>
        <w:p w14:paraId="621D871C" w14:textId="77777777" w:rsidR="00A9355B" w:rsidRDefault="00CD6DFA">
          <w:pPr>
            <w:pStyle w:val="TOC2"/>
            <w:tabs>
              <w:tab w:val="left" w:pos="1320"/>
              <w:tab w:val="right" w:leader="dot" w:pos="9350"/>
            </w:tabs>
            <w:rPr>
              <w:rFonts w:eastAsiaTheme="minorEastAsia"/>
              <w:noProof/>
              <w:szCs w:val="32"/>
              <w:lang w:bidi="bo-CN"/>
            </w:rPr>
          </w:pPr>
          <w:hyperlink w:anchor="_Toc53514970" w:history="1">
            <w:r w:rsidR="00A9355B" w:rsidRPr="00823346">
              <w:rPr>
                <w:rStyle w:val="Hyperlink"/>
                <w:rFonts w:ascii="Arial" w:hAnsi="Arial" w:cs="Arial"/>
                <w:noProof/>
              </w:rPr>
              <w:t>16.3.3.2.</w:t>
            </w:r>
            <w:r w:rsidR="00A9355B">
              <w:rPr>
                <w:rFonts w:eastAsiaTheme="minorEastAsia"/>
                <w:noProof/>
                <w:szCs w:val="32"/>
                <w:lang w:bidi="bo-CN"/>
              </w:rPr>
              <w:tab/>
            </w:r>
            <w:r w:rsidR="00A9355B" w:rsidRPr="00823346">
              <w:rPr>
                <w:rStyle w:val="Hyperlink"/>
                <w:rFonts w:ascii="Arial" w:hAnsi="Arial" w:cs="Arial"/>
                <w:noProof/>
              </w:rPr>
              <w:t>Re-Response to Non-Conformity (Role)</w:t>
            </w:r>
            <w:r w:rsidR="00A9355B">
              <w:rPr>
                <w:noProof/>
                <w:webHidden/>
              </w:rPr>
              <w:tab/>
            </w:r>
            <w:r w:rsidR="00314A8B">
              <w:rPr>
                <w:noProof/>
                <w:webHidden/>
              </w:rPr>
              <w:fldChar w:fldCharType="begin"/>
            </w:r>
            <w:r w:rsidR="00A9355B">
              <w:rPr>
                <w:noProof/>
                <w:webHidden/>
              </w:rPr>
              <w:instrText xml:space="preserve"> PAGEREF _Toc53514970 \h </w:instrText>
            </w:r>
            <w:r w:rsidR="00314A8B">
              <w:rPr>
                <w:noProof/>
                <w:webHidden/>
              </w:rPr>
            </w:r>
            <w:r w:rsidR="00314A8B">
              <w:rPr>
                <w:noProof/>
                <w:webHidden/>
              </w:rPr>
              <w:fldChar w:fldCharType="separate"/>
            </w:r>
            <w:r w:rsidR="00A9355B">
              <w:rPr>
                <w:noProof/>
                <w:webHidden/>
              </w:rPr>
              <w:t>93</w:t>
            </w:r>
            <w:r w:rsidR="00314A8B">
              <w:rPr>
                <w:noProof/>
                <w:webHidden/>
              </w:rPr>
              <w:fldChar w:fldCharType="end"/>
            </w:r>
          </w:hyperlink>
        </w:p>
        <w:p w14:paraId="21D52B9E" w14:textId="77777777" w:rsidR="00A9355B" w:rsidRDefault="00CD6DFA">
          <w:pPr>
            <w:pStyle w:val="TOC1"/>
            <w:tabs>
              <w:tab w:val="left" w:pos="660"/>
              <w:tab w:val="right" w:leader="dot" w:pos="9350"/>
            </w:tabs>
            <w:rPr>
              <w:rFonts w:eastAsiaTheme="minorEastAsia"/>
              <w:noProof/>
              <w:szCs w:val="32"/>
              <w:lang w:bidi="bo-CN"/>
            </w:rPr>
          </w:pPr>
          <w:hyperlink w:anchor="_Toc53514971" w:history="1">
            <w:r w:rsidR="00A9355B" w:rsidRPr="00823346">
              <w:rPr>
                <w:rStyle w:val="Hyperlink"/>
                <w:rFonts w:ascii="Arial" w:hAnsi="Arial" w:cs="Arial"/>
                <w:noProof/>
              </w:rPr>
              <w:t>17.</w:t>
            </w:r>
            <w:r w:rsidR="00A9355B">
              <w:rPr>
                <w:rFonts w:eastAsiaTheme="minorEastAsia"/>
                <w:noProof/>
                <w:szCs w:val="32"/>
                <w:lang w:bidi="bo-CN"/>
              </w:rPr>
              <w:tab/>
            </w:r>
            <w:r w:rsidR="00A9355B" w:rsidRPr="00823346">
              <w:rPr>
                <w:rStyle w:val="Hyperlink"/>
                <w:rFonts w:ascii="Arial" w:hAnsi="Arial" w:cs="Arial"/>
                <w:noProof/>
              </w:rPr>
              <w:t>Food Product Certification</w:t>
            </w:r>
            <w:r w:rsidR="00A9355B">
              <w:rPr>
                <w:noProof/>
                <w:webHidden/>
              </w:rPr>
              <w:tab/>
            </w:r>
            <w:r w:rsidR="00314A8B">
              <w:rPr>
                <w:noProof/>
                <w:webHidden/>
              </w:rPr>
              <w:fldChar w:fldCharType="begin"/>
            </w:r>
            <w:r w:rsidR="00A9355B">
              <w:rPr>
                <w:noProof/>
                <w:webHidden/>
              </w:rPr>
              <w:instrText xml:space="preserve"> PAGEREF _Toc53514971 \h </w:instrText>
            </w:r>
            <w:r w:rsidR="00314A8B">
              <w:rPr>
                <w:noProof/>
                <w:webHidden/>
              </w:rPr>
            </w:r>
            <w:r w:rsidR="00314A8B">
              <w:rPr>
                <w:noProof/>
                <w:webHidden/>
              </w:rPr>
              <w:fldChar w:fldCharType="separate"/>
            </w:r>
            <w:r w:rsidR="00A9355B">
              <w:rPr>
                <w:noProof/>
                <w:webHidden/>
              </w:rPr>
              <w:t>94</w:t>
            </w:r>
            <w:r w:rsidR="00314A8B">
              <w:rPr>
                <w:noProof/>
                <w:webHidden/>
              </w:rPr>
              <w:fldChar w:fldCharType="end"/>
            </w:r>
          </w:hyperlink>
        </w:p>
        <w:p w14:paraId="09F71C33" w14:textId="77777777" w:rsidR="00A9355B" w:rsidRDefault="00CD6DFA">
          <w:pPr>
            <w:pStyle w:val="TOC2"/>
            <w:tabs>
              <w:tab w:val="left" w:pos="1100"/>
              <w:tab w:val="right" w:leader="dot" w:pos="9350"/>
            </w:tabs>
            <w:rPr>
              <w:rFonts w:eastAsiaTheme="minorEastAsia"/>
              <w:noProof/>
              <w:szCs w:val="32"/>
              <w:lang w:bidi="bo-CN"/>
            </w:rPr>
          </w:pPr>
          <w:hyperlink w:anchor="_Toc53514972" w:history="1">
            <w:r w:rsidR="00A9355B" w:rsidRPr="00823346">
              <w:rPr>
                <w:rStyle w:val="Hyperlink"/>
                <w:rFonts w:ascii="Arial" w:hAnsi="Arial" w:cs="Arial"/>
                <w:noProof/>
              </w:rPr>
              <w:t>17.1.</w:t>
            </w:r>
            <w:r w:rsidR="00A9355B">
              <w:rPr>
                <w:rFonts w:eastAsiaTheme="minorEastAsia"/>
                <w:noProof/>
                <w:szCs w:val="32"/>
                <w:lang w:bidi="bo-CN"/>
              </w:rPr>
              <w:tab/>
            </w:r>
            <w:r w:rsidR="00A9355B" w:rsidRPr="00823346">
              <w:rPr>
                <w:rStyle w:val="Hyperlink"/>
                <w:rFonts w:ascii="Arial" w:hAnsi="Arial" w:cs="Arial"/>
                <w:noProof/>
              </w:rPr>
              <w:t>Service Name: Food Product Certification</w:t>
            </w:r>
            <w:r w:rsidR="00A9355B">
              <w:rPr>
                <w:noProof/>
                <w:webHidden/>
              </w:rPr>
              <w:tab/>
            </w:r>
            <w:r w:rsidR="00314A8B">
              <w:rPr>
                <w:noProof/>
                <w:webHidden/>
              </w:rPr>
              <w:fldChar w:fldCharType="begin"/>
            </w:r>
            <w:r w:rsidR="00A9355B">
              <w:rPr>
                <w:noProof/>
                <w:webHidden/>
              </w:rPr>
              <w:instrText xml:space="preserve"> PAGEREF _Toc53514972 \h </w:instrText>
            </w:r>
            <w:r w:rsidR="00314A8B">
              <w:rPr>
                <w:noProof/>
                <w:webHidden/>
              </w:rPr>
            </w:r>
            <w:r w:rsidR="00314A8B">
              <w:rPr>
                <w:noProof/>
                <w:webHidden/>
              </w:rPr>
              <w:fldChar w:fldCharType="separate"/>
            </w:r>
            <w:r w:rsidR="00A9355B">
              <w:rPr>
                <w:noProof/>
                <w:webHidden/>
              </w:rPr>
              <w:t>94</w:t>
            </w:r>
            <w:r w:rsidR="00314A8B">
              <w:rPr>
                <w:noProof/>
                <w:webHidden/>
              </w:rPr>
              <w:fldChar w:fldCharType="end"/>
            </w:r>
          </w:hyperlink>
        </w:p>
        <w:p w14:paraId="68019529" w14:textId="77777777" w:rsidR="00A9355B" w:rsidRDefault="00CD6DFA">
          <w:pPr>
            <w:pStyle w:val="TOC2"/>
            <w:tabs>
              <w:tab w:val="left" w:pos="1100"/>
              <w:tab w:val="right" w:leader="dot" w:pos="9350"/>
            </w:tabs>
            <w:rPr>
              <w:rFonts w:eastAsiaTheme="minorEastAsia"/>
              <w:noProof/>
              <w:szCs w:val="32"/>
              <w:lang w:bidi="bo-CN"/>
            </w:rPr>
          </w:pPr>
          <w:hyperlink w:anchor="_Toc53514973" w:history="1">
            <w:r w:rsidR="00A9355B" w:rsidRPr="00823346">
              <w:rPr>
                <w:rStyle w:val="Hyperlink"/>
                <w:rFonts w:ascii="Arial" w:hAnsi="Arial" w:cs="Arial"/>
                <w:noProof/>
              </w:rPr>
              <w:t>17.2.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_Toc53514973 \h </w:instrText>
            </w:r>
            <w:r w:rsidR="00314A8B">
              <w:rPr>
                <w:noProof/>
                <w:webHidden/>
              </w:rPr>
            </w:r>
            <w:r w:rsidR="00314A8B">
              <w:rPr>
                <w:noProof/>
                <w:webHidden/>
              </w:rPr>
              <w:fldChar w:fldCharType="separate"/>
            </w:r>
            <w:r w:rsidR="00A9355B">
              <w:rPr>
                <w:noProof/>
                <w:webHidden/>
              </w:rPr>
              <w:t>94</w:t>
            </w:r>
            <w:r w:rsidR="00314A8B">
              <w:rPr>
                <w:noProof/>
                <w:webHidden/>
              </w:rPr>
              <w:fldChar w:fldCharType="end"/>
            </w:r>
          </w:hyperlink>
        </w:p>
        <w:p w14:paraId="1FC42E6C" w14:textId="77777777" w:rsidR="00A9355B" w:rsidRDefault="00CD6DFA">
          <w:pPr>
            <w:pStyle w:val="TOC2"/>
            <w:tabs>
              <w:tab w:val="left" w:pos="1100"/>
              <w:tab w:val="right" w:leader="dot" w:pos="9350"/>
            </w:tabs>
            <w:rPr>
              <w:rFonts w:eastAsiaTheme="minorEastAsia"/>
              <w:noProof/>
              <w:szCs w:val="32"/>
              <w:lang w:bidi="bo-CN"/>
            </w:rPr>
          </w:pPr>
          <w:hyperlink w:anchor="_Toc53514974" w:history="1">
            <w:r w:rsidR="00A9355B" w:rsidRPr="00823346">
              <w:rPr>
                <w:rStyle w:val="Hyperlink"/>
                <w:rFonts w:ascii="Arial" w:hAnsi="Arial" w:cs="Arial"/>
                <w:noProof/>
              </w:rPr>
              <w:t>17.3.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_Toc53514974 \h </w:instrText>
            </w:r>
            <w:r w:rsidR="00314A8B">
              <w:rPr>
                <w:noProof/>
                <w:webHidden/>
              </w:rPr>
            </w:r>
            <w:r w:rsidR="00314A8B">
              <w:rPr>
                <w:noProof/>
                <w:webHidden/>
              </w:rPr>
              <w:fldChar w:fldCharType="separate"/>
            </w:r>
            <w:r w:rsidR="00A9355B">
              <w:rPr>
                <w:noProof/>
                <w:webHidden/>
              </w:rPr>
              <w:t>94</w:t>
            </w:r>
            <w:r w:rsidR="00314A8B">
              <w:rPr>
                <w:noProof/>
                <w:webHidden/>
              </w:rPr>
              <w:fldChar w:fldCharType="end"/>
            </w:r>
          </w:hyperlink>
        </w:p>
        <w:p w14:paraId="4435A79F" w14:textId="77777777" w:rsidR="00A9355B" w:rsidRDefault="00CD6DFA">
          <w:pPr>
            <w:pStyle w:val="TOC2"/>
            <w:tabs>
              <w:tab w:val="left" w:pos="1320"/>
              <w:tab w:val="right" w:leader="dot" w:pos="9350"/>
            </w:tabs>
            <w:rPr>
              <w:rFonts w:eastAsiaTheme="minorEastAsia"/>
              <w:noProof/>
              <w:szCs w:val="32"/>
              <w:lang w:bidi="bo-CN"/>
            </w:rPr>
          </w:pPr>
          <w:hyperlink w:anchor="_Toc53514975" w:history="1">
            <w:r w:rsidR="00A9355B" w:rsidRPr="00823346">
              <w:rPr>
                <w:rStyle w:val="Hyperlink"/>
                <w:rFonts w:ascii="Arial" w:hAnsi="Arial" w:cs="Arial"/>
                <w:noProof/>
              </w:rPr>
              <w:t>17.3.1.</w:t>
            </w:r>
            <w:r w:rsidR="00A9355B">
              <w:rPr>
                <w:rFonts w:eastAsiaTheme="minorEastAsia"/>
                <w:noProof/>
                <w:szCs w:val="32"/>
                <w:lang w:bidi="bo-CN"/>
              </w:rPr>
              <w:tab/>
            </w:r>
            <w:r w:rsidR="00A9355B" w:rsidRPr="00823346">
              <w:rPr>
                <w:rStyle w:val="Hyperlink"/>
                <w:rFonts w:ascii="Arial" w:hAnsi="Arial" w:cs="Arial"/>
                <w:noProof/>
              </w:rPr>
              <w:t>Food Product Applicant (User)</w:t>
            </w:r>
            <w:r w:rsidR="00A9355B">
              <w:rPr>
                <w:noProof/>
                <w:webHidden/>
              </w:rPr>
              <w:tab/>
            </w:r>
            <w:r w:rsidR="00314A8B">
              <w:rPr>
                <w:noProof/>
                <w:webHidden/>
              </w:rPr>
              <w:fldChar w:fldCharType="begin"/>
            </w:r>
            <w:r w:rsidR="00A9355B">
              <w:rPr>
                <w:noProof/>
                <w:webHidden/>
              </w:rPr>
              <w:instrText xml:space="preserve"> PAGEREF _Toc53514975 \h </w:instrText>
            </w:r>
            <w:r w:rsidR="00314A8B">
              <w:rPr>
                <w:noProof/>
                <w:webHidden/>
              </w:rPr>
            </w:r>
            <w:r w:rsidR="00314A8B">
              <w:rPr>
                <w:noProof/>
                <w:webHidden/>
              </w:rPr>
              <w:fldChar w:fldCharType="separate"/>
            </w:r>
            <w:r w:rsidR="00A9355B">
              <w:rPr>
                <w:noProof/>
                <w:webHidden/>
              </w:rPr>
              <w:t>94</w:t>
            </w:r>
            <w:r w:rsidR="00314A8B">
              <w:rPr>
                <w:noProof/>
                <w:webHidden/>
              </w:rPr>
              <w:fldChar w:fldCharType="end"/>
            </w:r>
          </w:hyperlink>
        </w:p>
        <w:p w14:paraId="596C560D" w14:textId="77777777" w:rsidR="00A9355B" w:rsidRDefault="00CD6DFA">
          <w:pPr>
            <w:pStyle w:val="TOC2"/>
            <w:tabs>
              <w:tab w:val="left" w:pos="1320"/>
              <w:tab w:val="right" w:leader="dot" w:pos="9350"/>
            </w:tabs>
            <w:rPr>
              <w:rFonts w:eastAsiaTheme="minorEastAsia"/>
              <w:noProof/>
              <w:szCs w:val="32"/>
              <w:lang w:bidi="bo-CN"/>
            </w:rPr>
          </w:pPr>
          <w:hyperlink w:anchor="_Toc53514976" w:history="1">
            <w:r w:rsidR="00A9355B" w:rsidRPr="00823346">
              <w:rPr>
                <w:rStyle w:val="Hyperlink"/>
                <w:rFonts w:ascii="Arial" w:hAnsi="Arial" w:cs="Arial"/>
                <w:noProof/>
              </w:rPr>
              <w:t>17.3.1.1.</w:t>
            </w:r>
            <w:r w:rsidR="00A9355B">
              <w:rPr>
                <w:rFonts w:eastAsiaTheme="minorEastAsia"/>
                <w:noProof/>
                <w:szCs w:val="32"/>
                <w:lang w:bidi="bo-CN"/>
              </w:rPr>
              <w:tab/>
            </w:r>
            <w:r w:rsidR="00A9355B" w:rsidRPr="00823346">
              <w:rPr>
                <w:rStyle w:val="Hyperlink"/>
                <w:rFonts w:ascii="Arial" w:hAnsi="Arial" w:cs="Arial"/>
                <w:noProof/>
              </w:rPr>
              <w:t>FPA Apply (Role)</w:t>
            </w:r>
            <w:r w:rsidR="00A9355B">
              <w:rPr>
                <w:noProof/>
                <w:webHidden/>
              </w:rPr>
              <w:tab/>
            </w:r>
            <w:r w:rsidR="00314A8B">
              <w:rPr>
                <w:noProof/>
                <w:webHidden/>
              </w:rPr>
              <w:fldChar w:fldCharType="begin"/>
            </w:r>
            <w:r w:rsidR="00A9355B">
              <w:rPr>
                <w:noProof/>
                <w:webHidden/>
              </w:rPr>
              <w:instrText xml:space="preserve"> PAGEREF _Toc53514976 \h </w:instrText>
            </w:r>
            <w:r w:rsidR="00314A8B">
              <w:rPr>
                <w:noProof/>
                <w:webHidden/>
              </w:rPr>
            </w:r>
            <w:r w:rsidR="00314A8B">
              <w:rPr>
                <w:noProof/>
                <w:webHidden/>
              </w:rPr>
              <w:fldChar w:fldCharType="separate"/>
            </w:r>
            <w:r w:rsidR="00A9355B">
              <w:rPr>
                <w:noProof/>
                <w:webHidden/>
              </w:rPr>
              <w:t>94</w:t>
            </w:r>
            <w:r w:rsidR="00314A8B">
              <w:rPr>
                <w:noProof/>
                <w:webHidden/>
              </w:rPr>
              <w:fldChar w:fldCharType="end"/>
            </w:r>
          </w:hyperlink>
        </w:p>
        <w:p w14:paraId="2C2E2204" w14:textId="77777777" w:rsidR="00A9355B" w:rsidRDefault="00CD6DFA">
          <w:pPr>
            <w:pStyle w:val="TOC2"/>
            <w:tabs>
              <w:tab w:val="left" w:pos="1320"/>
              <w:tab w:val="right" w:leader="dot" w:pos="9350"/>
            </w:tabs>
            <w:rPr>
              <w:rFonts w:eastAsiaTheme="minorEastAsia"/>
              <w:noProof/>
              <w:szCs w:val="32"/>
              <w:lang w:bidi="bo-CN"/>
            </w:rPr>
          </w:pPr>
          <w:hyperlink w:anchor="_Toc53514977" w:history="1">
            <w:r w:rsidR="00A9355B" w:rsidRPr="00823346">
              <w:rPr>
                <w:rStyle w:val="Hyperlink"/>
                <w:rFonts w:ascii="Arial" w:hAnsi="Arial" w:cs="Arial"/>
                <w:noProof/>
              </w:rPr>
              <w:t>17.3.1.2.</w:t>
            </w:r>
            <w:r w:rsidR="00A9355B">
              <w:rPr>
                <w:rFonts w:eastAsiaTheme="minorEastAsia"/>
                <w:noProof/>
                <w:szCs w:val="32"/>
                <w:lang w:bidi="bo-CN"/>
              </w:rPr>
              <w:tab/>
            </w:r>
            <w:r w:rsidR="00A9355B" w:rsidRPr="00823346">
              <w:rPr>
                <w:rStyle w:val="Hyperlink"/>
                <w:rFonts w:ascii="Arial" w:hAnsi="Arial" w:cs="Arial"/>
                <w:noProof/>
              </w:rPr>
              <w:t>Response to Audit Plan (Role)</w:t>
            </w:r>
            <w:r w:rsidR="00A9355B">
              <w:rPr>
                <w:noProof/>
                <w:webHidden/>
              </w:rPr>
              <w:tab/>
            </w:r>
            <w:r w:rsidR="00314A8B">
              <w:rPr>
                <w:noProof/>
                <w:webHidden/>
              </w:rPr>
              <w:fldChar w:fldCharType="begin"/>
            </w:r>
            <w:r w:rsidR="00A9355B">
              <w:rPr>
                <w:noProof/>
                <w:webHidden/>
              </w:rPr>
              <w:instrText xml:space="preserve"> PAGEREF _Toc53514977 \h </w:instrText>
            </w:r>
            <w:r w:rsidR="00314A8B">
              <w:rPr>
                <w:noProof/>
                <w:webHidden/>
              </w:rPr>
            </w:r>
            <w:r w:rsidR="00314A8B">
              <w:rPr>
                <w:noProof/>
                <w:webHidden/>
              </w:rPr>
              <w:fldChar w:fldCharType="separate"/>
            </w:r>
            <w:r w:rsidR="00A9355B">
              <w:rPr>
                <w:noProof/>
                <w:webHidden/>
              </w:rPr>
              <w:t>97</w:t>
            </w:r>
            <w:r w:rsidR="00314A8B">
              <w:rPr>
                <w:noProof/>
                <w:webHidden/>
              </w:rPr>
              <w:fldChar w:fldCharType="end"/>
            </w:r>
          </w:hyperlink>
        </w:p>
        <w:p w14:paraId="00DBBF82" w14:textId="77777777" w:rsidR="00A9355B" w:rsidRDefault="00CD6DFA">
          <w:pPr>
            <w:pStyle w:val="TOC2"/>
            <w:tabs>
              <w:tab w:val="left" w:pos="1320"/>
              <w:tab w:val="right" w:leader="dot" w:pos="9350"/>
            </w:tabs>
            <w:rPr>
              <w:rFonts w:eastAsiaTheme="minorEastAsia"/>
              <w:noProof/>
              <w:szCs w:val="32"/>
              <w:lang w:bidi="bo-CN"/>
            </w:rPr>
          </w:pPr>
          <w:hyperlink w:anchor="_Toc53514978" w:history="1">
            <w:r w:rsidR="00A9355B" w:rsidRPr="00823346">
              <w:rPr>
                <w:rStyle w:val="Hyperlink"/>
                <w:rFonts w:ascii="Arial" w:hAnsi="Arial" w:cs="Arial"/>
                <w:noProof/>
              </w:rPr>
              <w:t>17.3.1.3.</w:t>
            </w:r>
            <w:r w:rsidR="00A9355B">
              <w:rPr>
                <w:rFonts w:eastAsiaTheme="minorEastAsia"/>
                <w:noProof/>
                <w:szCs w:val="32"/>
                <w:lang w:bidi="bo-CN"/>
              </w:rPr>
              <w:tab/>
            </w:r>
            <w:r w:rsidR="00A9355B" w:rsidRPr="00823346">
              <w:rPr>
                <w:rStyle w:val="Hyperlink"/>
                <w:rFonts w:ascii="Arial" w:hAnsi="Arial" w:cs="Arial"/>
                <w:noProof/>
              </w:rPr>
              <w:t>Response to Non-Conformity (Role)</w:t>
            </w:r>
            <w:r w:rsidR="00A9355B">
              <w:rPr>
                <w:noProof/>
                <w:webHidden/>
              </w:rPr>
              <w:tab/>
            </w:r>
            <w:r w:rsidR="00314A8B">
              <w:rPr>
                <w:noProof/>
                <w:webHidden/>
              </w:rPr>
              <w:fldChar w:fldCharType="begin"/>
            </w:r>
            <w:r w:rsidR="00A9355B">
              <w:rPr>
                <w:noProof/>
                <w:webHidden/>
              </w:rPr>
              <w:instrText xml:space="preserve"> PAGEREF _Toc53514978 \h </w:instrText>
            </w:r>
            <w:r w:rsidR="00314A8B">
              <w:rPr>
                <w:noProof/>
                <w:webHidden/>
              </w:rPr>
            </w:r>
            <w:r w:rsidR="00314A8B">
              <w:rPr>
                <w:noProof/>
                <w:webHidden/>
              </w:rPr>
              <w:fldChar w:fldCharType="separate"/>
            </w:r>
            <w:r w:rsidR="00A9355B">
              <w:rPr>
                <w:noProof/>
                <w:webHidden/>
              </w:rPr>
              <w:t>97</w:t>
            </w:r>
            <w:r w:rsidR="00314A8B">
              <w:rPr>
                <w:noProof/>
                <w:webHidden/>
              </w:rPr>
              <w:fldChar w:fldCharType="end"/>
            </w:r>
          </w:hyperlink>
        </w:p>
        <w:p w14:paraId="094E9FB8" w14:textId="77777777" w:rsidR="00A9355B" w:rsidRDefault="00CD6DFA">
          <w:pPr>
            <w:pStyle w:val="TOC2"/>
            <w:tabs>
              <w:tab w:val="left" w:pos="1320"/>
              <w:tab w:val="right" w:leader="dot" w:pos="9350"/>
            </w:tabs>
            <w:rPr>
              <w:rFonts w:eastAsiaTheme="minorEastAsia"/>
              <w:noProof/>
              <w:szCs w:val="32"/>
              <w:lang w:bidi="bo-CN"/>
            </w:rPr>
          </w:pPr>
          <w:hyperlink w:anchor="_Toc53514979" w:history="1">
            <w:r w:rsidR="00A9355B" w:rsidRPr="00823346">
              <w:rPr>
                <w:rStyle w:val="Hyperlink"/>
                <w:rFonts w:ascii="Arial" w:hAnsi="Arial" w:cs="Arial"/>
                <w:noProof/>
              </w:rPr>
              <w:t>17.3.2.</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_Toc53514979 \h </w:instrText>
            </w:r>
            <w:r w:rsidR="00314A8B">
              <w:rPr>
                <w:noProof/>
                <w:webHidden/>
              </w:rPr>
            </w:r>
            <w:r w:rsidR="00314A8B">
              <w:rPr>
                <w:noProof/>
                <w:webHidden/>
              </w:rPr>
              <w:fldChar w:fldCharType="separate"/>
            </w:r>
            <w:r w:rsidR="00A9355B">
              <w:rPr>
                <w:noProof/>
                <w:webHidden/>
              </w:rPr>
              <w:t>98</w:t>
            </w:r>
            <w:r w:rsidR="00314A8B">
              <w:rPr>
                <w:noProof/>
                <w:webHidden/>
              </w:rPr>
              <w:fldChar w:fldCharType="end"/>
            </w:r>
          </w:hyperlink>
        </w:p>
        <w:p w14:paraId="2851FFE2" w14:textId="77777777" w:rsidR="00A9355B" w:rsidRDefault="00CD6DFA">
          <w:pPr>
            <w:pStyle w:val="TOC2"/>
            <w:tabs>
              <w:tab w:val="left" w:pos="1320"/>
              <w:tab w:val="right" w:leader="dot" w:pos="9350"/>
            </w:tabs>
            <w:rPr>
              <w:rFonts w:eastAsiaTheme="minorEastAsia"/>
              <w:noProof/>
              <w:szCs w:val="32"/>
              <w:lang w:bidi="bo-CN"/>
            </w:rPr>
          </w:pPr>
          <w:hyperlink w:anchor="_Toc53514980" w:history="1">
            <w:r w:rsidR="00A9355B" w:rsidRPr="00823346">
              <w:rPr>
                <w:rStyle w:val="Hyperlink"/>
                <w:rFonts w:ascii="Arial" w:hAnsi="Arial" w:cs="Arial"/>
                <w:noProof/>
              </w:rPr>
              <w:t>17.3.2.1.</w:t>
            </w:r>
            <w:r w:rsidR="00A9355B">
              <w:rPr>
                <w:rFonts w:eastAsiaTheme="minorEastAsia"/>
                <w:noProof/>
                <w:szCs w:val="32"/>
                <w:lang w:bidi="bo-CN"/>
              </w:rPr>
              <w:tab/>
            </w:r>
            <w:r w:rsidR="00A9355B" w:rsidRPr="00823346">
              <w:rPr>
                <w:rStyle w:val="Hyperlink"/>
                <w:rFonts w:ascii="Arial" w:hAnsi="Arial" w:cs="Arial"/>
                <w:noProof/>
              </w:rPr>
              <w:t>Forward (Role)</w:t>
            </w:r>
            <w:r w:rsidR="00A9355B">
              <w:rPr>
                <w:noProof/>
                <w:webHidden/>
              </w:rPr>
              <w:tab/>
            </w:r>
            <w:r w:rsidR="00314A8B">
              <w:rPr>
                <w:noProof/>
                <w:webHidden/>
              </w:rPr>
              <w:fldChar w:fldCharType="begin"/>
            </w:r>
            <w:r w:rsidR="00A9355B">
              <w:rPr>
                <w:noProof/>
                <w:webHidden/>
              </w:rPr>
              <w:instrText xml:space="preserve"> PAGEREF _Toc53514980 \h </w:instrText>
            </w:r>
            <w:r w:rsidR="00314A8B">
              <w:rPr>
                <w:noProof/>
                <w:webHidden/>
              </w:rPr>
            </w:r>
            <w:r w:rsidR="00314A8B">
              <w:rPr>
                <w:noProof/>
                <w:webHidden/>
              </w:rPr>
              <w:fldChar w:fldCharType="separate"/>
            </w:r>
            <w:r w:rsidR="00A9355B">
              <w:rPr>
                <w:noProof/>
                <w:webHidden/>
              </w:rPr>
              <w:t>98</w:t>
            </w:r>
            <w:r w:rsidR="00314A8B">
              <w:rPr>
                <w:noProof/>
                <w:webHidden/>
              </w:rPr>
              <w:fldChar w:fldCharType="end"/>
            </w:r>
          </w:hyperlink>
        </w:p>
        <w:p w14:paraId="6CD23C41" w14:textId="77777777" w:rsidR="00A9355B" w:rsidRDefault="00CD6DFA">
          <w:pPr>
            <w:pStyle w:val="TOC2"/>
            <w:tabs>
              <w:tab w:val="left" w:pos="1320"/>
              <w:tab w:val="right" w:leader="dot" w:pos="9350"/>
            </w:tabs>
            <w:rPr>
              <w:rFonts w:eastAsiaTheme="minorEastAsia"/>
              <w:noProof/>
              <w:szCs w:val="32"/>
              <w:lang w:bidi="bo-CN"/>
            </w:rPr>
          </w:pPr>
          <w:hyperlink w:anchor="_Toc53514981" w:history="1">
            <w:r w:rsidR="00A9355B" w:rsidRPr="00823346">
              <w:rPr>
                <w:rStyle w:val="Hyperlink"/>
                <w:rFonts w:ascii="Arial" w:hAnsi="Arial" w:cs="Arial"/>
                <w:noProof/>
              </w:rPr>
              <w:t>17.3.2.2.</w:t>
            </w:r>
            <w:r w:rsidR="00A9355B">
              <w:rPr>
                <w:rFonts w:eastAsiaTheme="minorEastAsia"/>
                <w:noProof/>
                <w:szCs w:val="32"/>
                <w:lang w:bidi="bo-CN"/>
              </w:rPr>
              <w:tab/>
            </w:r>
            <w:r w:rsidR="00A9355B" w:rsidRPr="00823346">
              <w:rPr>
                <w:rStyle w:val="Hyperlink"/>
                <w:rFonts w:ascii="Arial" w:hAnsi="Arial" w:cs="Arial"/>
                <w:noProof/>
              </w:rPr>
              <w:t>Issue Certificate (Role)</w:t>
            </w:r>
            <w:r w:rsidR="00A9355B">
              <w:rPr>
                <w:noProof/>
                <w:webHidden/>
              </w:rPr>
              <w:tab/>
            </w:r>
            <w:r w:rsidR="00314A8B">
              <w:rPr>
                <w:noProof/>
                <w:webHidden/>
              </w:rPr>
              <w:fldChar w:fldCharType="begin"/>
            </w:r>
            <w:r w:rsidR="00A9355B">
              <w:rPr>
                <w:noProof/>
                <w:webHidden/>
              </w:rPr>
              <w:instrText xml:space="preserve"> PAGEREF _Toc53514981 \h </w:instrText>
            </w:r>
            <w:r w:rsidR="00314A8B">
              <w:rPr>
                <w:noProof/>
                <w:webHidden/>
              </w:rPr>
            </w:r>
            <w:r w:rsidR="00314A8B">
              <w:rPr>
                <w:noProof/>
                <w:webHidden/>
              </w:rPr>
              <w:fldChar w:fldCharType="separate"/>
            </w:r>
            <w:r w:rsidR="00A9355B">
              <w:rPr>
                <w:noProof/>
                <w:webHidden/>
              </w:rPr>
              <w:t>98</w:t>
            </w:r>
            <w:r w:rsidR="00314A8B">
              <w:rPr>
                <w:noProof/>
                <w:webHidden/>
              </w:rPr>
              <w:fldChar w:fldCharType="end"/>
            </w:r>
          </w:hyperlink>
        </w:p>
        <w:p w14:paraId="585E862E" w14:textId="77777777" w:rsidR="00A9355B" w:rsidRDefault="00CD6DFA">
          <w:pPr>
            <w:pStyle w:val="TOC2"/>
            <w:tabs>
              <w:tab w:val="left" w:pos="1320"/>
              <w:tab w:val="right" w:leader="dot" w:pos="9350"/>
            </w:tabs>
            <w:rPr>
              <w:rFonts w:eastAsiaTheme="minorEastAsia"/>
              <w:noProof/>
              <w:szCs w:val="32"/>
              <w:lang w:bidi="bo-CN"/>
            </w:rPr>
          </w:pPr>
          <w:hyperlink w:anchor="_Toc53514982" w:history="1">
            <w:r w:rsidR="00A9355B" w:rsidRPr="00823346">
              <w:rPr>
                <w:rStyle w:val="Hyperlink"/>
                <w:rFonts w:ascii="Arial" w:hAnsi="Arial" w:cs="Arial"/>
                <w:noProof/>
              </w:rPr>
              <w:t>17.3.3.</w:t>
            </w:r>
            <w:r w:rsidR="00A9355B">
              <w:rPr>
                <w:rFonts w:eastAsiaTheme="minorEastAsia"/>
                <w:noProof/>
                <w:szCs w:val="32"/>
                <w:lang w:bidi="bo-CN"/>
              </w:rPr>
              <w:tab/>
            </w:r>
            <w:r w:rsidR="00A9355B" w:rsidRPr="00823346">
              <w:rPr>
                <w:rStyle w:val="Hyperlink"/>
                <w:rFonts w:ascii="Arial" w:hAnsi="Arial" w:cs="Arial"/>
                <w:noProof/>
              </w:rPr>
              <w:t>BAFRA Audit Team (User)</w:t>
            </w:r>
            <w:r w:rsidR="00A9355B">
              <w:rPr>
                <w:noProof/>
                <w:webHidden/>
              </w:rPr>
              <w:tab/>
            </w:r>
            <w:r w:rsidR="00314A8B">
              <w:rPr>
                <w:noProof/>
                <w:webHidden/>
              </w:rPr>
              <w:fldChar w:fldCharType="begin"/>
            </w:r>
            <w:r w:rsidR="00A9355B">
              <w:rPr>
                <w:noProof/>
                <w:webHidden/>
              </w:rPr>
              <w:instrText xml:space="preserve"> PAGEREF _Toc53514982 \h </w:instrText>
            </w:r>
            <w:r w:rsidR="00314A8B">
              <w:rPr>
                <w:noProof/>
                <w:webHidden/>
              </w:rPr>
            </w:r>
            <w:r w:rsidR="00314A8B">
              <w:rPr>
                <w:noProof/>
                <w:webHidden/>
              </w:rPr>
              <w:fldChar w:fldCharType="separate"/>
            </w:r>
            <w:r w:rsidR="00A9355B">
              <w:rPr>
                <w:noProof/>
                <w:webHidden/>
              </w:rPr>
              <w:t>98</w:t>
            </w:r>
            <w:r w:rsidR="00314A8B">
              <w:rPr>
                <w:noProof/>
                <w:webHidden/>
              </w:rPr>
              <w:fldChar w:fldCharType="end"/>
            </w:r>
          </w:hyperlink>
        </w:p>
        <w:p w14:paraId="3D4E7EFC" w14:textId="77777777" w:rsidR="00A9355B" w:rsidRDefault="00CD6DFA">
          <w:pPr>
            <w:pStyle w:val="TOC2"/>
            <w:tabs>
              <w:tab w:val="left" w:pos="1320"/>
              <w:tab w:val="right" w:leader="dot" w:pos="9350"/>
            </w:tabs>
            <w:rPr>
              <w:rFonts w:eastAsiaTheme="minorEastAsia"/>
              <w:noProof/>
              <w:szCs w:val="32"/>
              <w:lang w:bidi="bo-CN"/>
            </w:rPr>
          </w:pPr>
          <w:hyperlink w:anchor="_Toc53514983" w:history="1">
            <w:r w:rsidR="00A9355B" w:rsidRPr="00823346">
              <w:rPr>
                <w:rStyle w:val="Hyperlink"/>
                <w:rFonts w:ascii="Arial" w:hAnsi="Arial" w:cs="Arial"/>
                <w:noProof/>
              </w:rPr>
              <w:t>17.3.3.1.</w:t>
            </w:r>
            <w:r w:rsidR="00A9355B">
              <w:rPr>
                <w:rFonts w:eastAsiaTheme="minorEastAsia"/>
                <w:noProof/>
                <w:szCs w:val="32"/>
                <w:lang w:bidi="bo-CN"/>
              </w:rPr>
              <w:tab/>
            </w:r>
            <w:r w:rsidR="00A9355B" w:rsidRPr="00823346">
              <w:rPr>
                <w:rStyle w:val="Hyperlink"/>
                <w:rFonts w:ascii="Arial" w:hAnsi="Arial" w:cs="Arial"/>
                <w:noProof/>
              </w:rPr>
              <w:t>Share Audit Plan (Role)</w:t>
            </w:r>
            <w:r w:rsidR="00A9355B">
              <w:rPr>
                <w:noProof/>
                <w:webHidden/>
              </w:rPr>
              <w:tab/>
            </w:r>
            <w:r w:rsidR="00314A8B">
              <w:rPr>
                <w:noProof/>
                <w:webHidden/>
              </w:rPr>
              <w:fldChar w:fldCharType="begin"/>
            </w:r>
            <w:r w:rsidR="00A9355B">
              <w:rPr>
                <w:noProof/>
                <w:webHidden/>
              </w:rPr>
              <w:instrText xml:space="preserve"> PAGEREF _Toc53514983 \h </w:instrText>
            </w:r>
            <w:r w:rsidR="00314A8B">
              <w:rPr>
                <w:noProof/>
                <w:webHidden/>
              </w:rPr>
            </w:r>
            <w:r w:rsidR="00314A8B">
              <w:rPr>
                <w:noProof/>
                <w:webHidden/>
              </w:rPr>
              <w:fldChar w:fldCharType="separate"/>
            </w:r>
            <w:r w:rsidR="00A9355B">
              <w:rPr>
                <w:noProof/>
                <w:webHidden/>
              </w:rPr>
              <w:t>98</w:t>
            </w:r>
            <w:r w:rsidR="00314A8B">
              <w:rPr>
                <w:noProof/>
                <w:webHidden/>
              </w:rPr>
              <w:fldChar w:fldCharType="end"/>
            </w:r>
          </w:hyperlink>
        </w:p>
        <w:p w14:paraId="076A4F16" w14:textId="77777777" w:rsidR="00A9355B" w:rsidRDefault="00CD6DFA">
          <w:pPr>
            <w:pStyle w:val="TOC2"/>
            <w:tabs>
              <w:tab w:val="left" w:pos="1320"/>
              <w:tab w:val="right" w:leader="dot" w:pos="9350"/>
            </w:tabs>
            <w:rPr>
              <w:rFonts w:eastAsiaTheme="minorEastAsia"/>
              <w:noProof/>
              <w:szCs w:val="32"/>
              <w:lang w:bidi="bo-CN"/>
            </w:rPr>
          </w:pPr>
          <w:hyperlink w:anchor="_Toc53514984" w:history="1">
            <w:r w:rsidR="00A9355B" w:rsidRPr="00823346">
              <w:rPr>
                <w:rStyle w:val="Hyperlink"/>
                <w:rFonts w:ascii="Arial" w:hAnsi="Arial" w:cs="Arial"/>
                <w:noProof/>
              </w:rPr>
              <w:t>17.3.3.2.</w:t>
            </w:r>
            <w:r w:rsidR="00A9355B">
              <w:rPr>
                <w:rFonts w:eastAsiaTheme="minorEastAsia"/>
                <w:noProof/>
                <w:szCs w:val="32"/>
                <w:lang w:bidi="bo-CN"/>
              </w:rPr>
              <w:tab/>
            </w:r>
            <w:r w:rsidR="00A9355B" w:rsidRPr="00823346">
              <w:rPr>
                <w:rStyle w:val="Hyperlink"/>
                <w:rFonts w:ascii="Arial" w:hAnsi="Arial" w:cs="Arial"/>
                <w:noProof/>
              </w:rPr>
              <w:t>View Response to Audit Plan (Role)</w:t>
            </w:r>
            <w:r w:rsidR="00A9355B">
              <w:rPr>
                <w:noProof/>
                <w:webHidden/>
              </w:rPr>
              <w:tab/>
            </w:r>
            <w:r w:rsidR="00314A8B">
              <w:rPr>
                <w:noProof/>
                <w:webHidden/>
              </w:rPr>
              <w:fldChar w:fldCharType="begin"/>
            </w:r>
            <w:r w:rsidR="00A9355B">
              <w:rPr>
                <w:noProof/>
                <w:webHidden/>
              </w:rPr>
              <w:instrText xml:space="preserve"> PAGEREF _Toc53514984 \h </w:instrText>
            </w:r>
            <w:r w:rsidR="00314A8B">
              <w:rPr>
                <w:noProof/>
                <w:webHidden/>
              </w:rPr>
            </w:r>
            <w:r w:rsidR="00314A8B">
              <w:rPr>
                <w:noProof/>
                <w:webHidden/>
              </w:rPr>
              <w:fldChar w:fldCharType="separate"/>
            </w:r>
            <w:r w:rsidR="00A9355B">
              <w:rPr>
                <w:noProof/>
                <w:webHidden/>
              </w:rPr>
              <w:t>98</w:t>
            </w:r>
            <w:r w:rsidR="00314A8B">
              <w:rPr>
                <w:noProof/>
                <w:webHidden/>
              </w:rPr>
              <w:fldChar w:fldCharType="end"/>
            </w:r>
          </w:hyperlink>
        </w:p>
        <w:p w14:paraId="1468A1B0" w14:textId="77777777" w:rsidR="00A9355B" w:rsidRDefault="00CD6DFA">
          <w:pPr>
            <w:pStyle w:val="TOC2"/>
            <w:tabs>
              <w:tab w:val="left" w:pos="1320"/>
              <w:tab w:val="right" w:leader="dot" w:pos="9350"/>
            </w:tabs>
            <w:rPr>
              <w:rFonts w:eastAsiaTheme="minorEastAsia"/>
              <w:noProof/>
              <w:szCs w:val="32"/>
              <w:lang w:bidi="bo-CN"/>
            </w:rPr>
          </w:pPr>
          <w:hyperlink w:anchor="_Toc53514985" w:history="1">
            <w:r w:rsidR="00A9355B" w:rsidRPr="00823346">
              <w:rPr>
                <w:rStyle w:val="Hyperlink"/>
                <w:rFonts w:ascii="Arial" w:hAnsi="Arial" w:cs="Arial"/>
                <w:noProof/>
              </w:rPr>
              <w:t>17.3.3.3.</w:t>
            </w:r>
            <w:r w:rsidR="00A9355B">
              <w:rPr>
                <w:rFonts w:eastAsiaTheme="minorEastAsia"/>
                <w:noProof/>
                <w:szCs w:val="32"/>
                <w:lang w:bidi="bo-CN"/>
              </w:rPr>
              <w:tab/>
            </w:r>
            <w:r w:rsidR="00A9355B" w:rsidRPr="00823346">
              <w:rPr>
                <w:rStyle w:val="Hyperlink"/>
                <w:rFonts w:ascii="Arial" w:hAnsi="Arial" w:cs="Arial"/>
                <w:noProof/>
              </w:rPr>
              <w:t>Non-Conformity Inspection (Role)</w:t>
            </w:r>
            <w:r w:rsidR="00A9355B">
              <w:rPr>
                <w:noProof/>
                <w:webHidden/>
              </w:rPr>
              <w:tab/>
            </w:r>
            <w:r w:rsidR="00314A8B">
              <w:rPr>
                <w:noProof/>
                <w:webHidden/>
              </w:rPr>
              <w:fldChar w:fldCharType="begin"/>
            </w:r>
            <w:r w:rsidR="00A9355B">
              <w:rPr>
                <w:noProof/>
                <w:webHidden/>
              </w:rPr>
              <w:instrText xml:space="preserve"> PAGEREF _Toc53514985 \h </w:instrText>
            </w:r>
            <w:r w:rsidR="00314A8B">
              <w:rPr>
                <w:noProof/>
                <w:webHidden/>
              </w:rPr>
            </w:r>
            <w:r w:rsidR="00314A8B">
              <w:rPr>
                <w:noProof/>
                <w:webHidden/>
              </w:rPr>
              <w:fldChar w:fldCharType="separate"/>
            </w:r>
            <w:r w:rsidR="00A9355B">
              <w:rPr>
                <w:noProof/>
                <w:webHidden/>
              </w:rPr>
              <w:t>98</w:t>
            </w:r>
            <w:r w:rsidR="00314A8B">
              <w:rPr>
                <w:noProof/>
                <w:webHidden/>
              </w:rPr>
              <w:fldChar w:fldCharType="end"/>
            </w:r>
          </w:hyperlink>
        </w:p>
        <w:p w14:paraId="0D0F943D" w14:textId="77777777" w:rsidR="00A9355B" w:rsidRDefault="00CD6DFA">
          <w:pPr>
            <w:pStyle w:val="TOC2"/>
            <w:tabs>
              <w:tab w:val="left" w:pos="1320"/>
              <w:tab w:val="right" w:leader="dot" w:pos="9350"/>
            </w:tabs>
            <w:rPr>
              <w:rFonts w:eastAsiaTheme="minorEastAsia"/>
              <w:noProof/>
              <w:szCs w:val="32"/>
              <w:lang w:bidi="bo-CN"/>
            </w:rPr>
          </w:pPr>
          <w:hyperlink w:anchor="_Toc53514986" w:history="1">
            <w:r w:rsidR="00A9355B" w:rsidRPr="00823346">
              <w:rPr>
                <w:rStyle w:val="Hyperlink"/>
                <w:rFonts w:ascii="Arial" w:hAnsi="Arial" w:cs="Arial"/>
                <w:noProof/>
              </w:rPr>
              <w:t>17.3.3.4.</w:t>
            </w:r>
            <w:r w:rsidR="00A9355B">
              <w:rPr>
                <w:rFonts w:eastAsiaTheme="minorEastAsia"/>
                <w:noProof/>
                <w:szCs w:val="32"/>
                <w:lang w:bidi="bo-CN"/>
              </w:rPr>
              <w:tab/>
            </w:r>
            <w:r w:rsidR="00A9355B" w:rsidRPr="00823346">
              <w:rPr>
                <w:rStyle w:val="Hyperlink"/>
                <w:rFonts w:ascii="Arial" w:hAnsi="Arial" w:cs="Arial"/>
                <w:noProof/>
              </w:rPr>
              <w:t>Re-Response to Non-Conformity (Role)</w:t>
            </w:r>
            <w:r w:rsidR="00A9355B">
              <w:rPr>
                <w:noProof/>
                <w:webHidden/>
              </w:rPr>
              <w:tab/>
            </w:r>
            <w:r w:rsidR="00314A8B">
              <w:rPr>
                <w:noProof/>
                <w:webHidden/>
              </w:rPr>
              <w:fldChar w:fldCharType="begin"/>
            </w:r>
            <w:r w:rsidR="00A9355B">
              <w:rPr>
                <w:noProof/>
                <w:webHidden/>
              </w:rPr>
              <w:instrText xml:space="preserve"> PAGEREF _Toc53514986 \h </w:instrText>
            </w:r>
            <w:r w:rsidR="00314A8B">
              <w:rPr>
                <w:noProof/>
                <w:webHidden/>
              </w:rPr>
            </w:r>
            <w:r w:rsidR="00314A8B">
              <w:rPr>
                <w:noProof/>
                <w:webHidden/>
              </w:rPr>
              <w:fldChar w:fldCharType="separate"/>
            </w:r>
            <w:r w:rsidR="00A9355B">
              <w:rPr>
                <w:noProof/>
                <w:webHidden/>
              </w:rPr>
              <w:t>99</w:t>
            </w:r>
            <w:r w:rsidR="00314A8B">
              <w:rPr>
                <w:noProof/>
                <w:webHidden/>
              </w:rPr>
              <w:fldChar w:fldCharType="end"/>
            </w:r>
          </w:hyperlink>
        </w:p>
        <w:p w14:paraId="29B69D96" w14:textId="77777777" w:rsidR="00A9355B" w:rsidRDefault="00CD6DFA">
          <w:pPr>
            <w:pStyle w:val="TOC1"/>
            <w:tabs>
              <w:tab w:val="left" w:pos="660"/>
              <w:tab w:val="right" w:leader="dot" w:pos="9350"/>
            </w:tabs>
            <w:rPr>
              <w:rFonts w:eastAsiaTheme="minorEastAsia"/>
              <w:noProof/>
              <w:szCs w:val="32"/>
              <w:lang w:bidi="bo-CN"/>
            </w:rPr>
          </w:pPr>
          <w:hyperlink w:anchor="_Toc53514987" w:history="1">
            <w:r w:rsidR="00A9355B" w:rsidRPr="00823346">
              <w:rPr>
                <w:rStyle w:val="Hyperlink"/>
                <w:rFonts w:ascii="Arial" w:hAnsi="Arial" w:cs="Arial"/>
                <w:noProof/>
              </w:rPr>
              <w:t>18.</w:t>
            </w:r>
            <w:r w:rsidR="00A9355B">
              <w:rPr>
                <w:rFonts w:eastAsiaTheme="minorEastAsia"/>
                <w:noProof/>
                <w:szCs w:val="32"/>
                <w:lang w:bidi="bo-CN"/>
              </w:rPr>
              <w:tab/>
            </w:r>
            <w:r w:rsidR="00A9355B" w:rsidRPr="00823346">
              <w:rPr>
                <w:rStyle w:val="Hyperlink"/>
                <w:rFonts w:ascii="Arial" w:hAnsi="Arial" w:cs="Arial"/>
                <w:noProof/>
              </w:rPr>
              <w:t>Inspection and Monitoring</w:t>
            </w:r>
            <w:r w:rsidR="00A9355B">
              <w:rPr>
                <w:noProof/>
                <w:webHidden/>
              </w:rPr>
              <w:tab/>
            </w:r>
            <w:r w:rsidR="00314A8B">
              <w:rPr>
                <w:noProof/>
                <w:webHidden/>
              </w:rPr>
              <w:fldChar w:fldCharType="begin"/>
            </w:r>
            <w:r w:rsidR="00A9355B">
              <w:rPr>
                <w:noProof/>
                <w:webHidden/>
              </w:rPr>
              <w:instrText xml:space="preserve"> PAGEREF _Toc53514987 \h </w:instrText>
            </w:r>
            <w:r w:rsidR="00314A8B">
              <w:rPr>
                <w:noProof/>
                <w:webHidden/>
              </w:rPr>
            </w:r>
            <w:r w:rsidR="00314A8B">
              <w:rPr>
                <w:noProof/>
                <w:webHidden/>
              </w:rPr>
              <w:fldChar w:fldCharType="separate"/>
            </w:r>
            <w:r w:rsidR="00A9355B">
              <w:rPr>
                <w:noProof/>
                <w:webHidden/>
              </w:rPr>
              <w:t>100</w:t>
            </w:r>
            <w:r w:rsidR="00314A8B">
              <w:rPr>
                <w:noProof/>
                <w:webHidden/>
              </w:rPr>
              <w:fldChar w:fldCharType="end"/>
            </w:r>
          </w:hyperlink>
        </w:p>
        <w:p w14:paraId="5DC84A86" w14:textId="77777777" w:rsidR="00A9355B" w:rsidRDefault="00CD6DFA">
          <w:pPr>
            <w:pStyle w:val="TOC2"/>
            <w:tabs>
              <w:tab w:val="left" w:pos="1100"/>
              <w:tab w:val="right" w:leader="dot" w:pos="9350"/>
            </w:tabs>
            <w:rPr>
              <w:rFonts w:eastAsiaTheme="minorEastAsia"/>
              <w:noProof/>
              <w:szCs w:val="32"/>
              <w:lang w:bidi="bo-CN"/>
            </w:rPr>
          </w:pPr>
          <w:hyperlink w:anchor="_Toc53514988" w:history="1">
            <w:r w:rsidR="00A9355B" w:rsidRPr="00823346">
              <w:rPr>
                <w:rStyle w:val="Hyperlink"/>
                <w:rFonts w:ascii="Arial" w:hAnsi="Arial" w:cs="Arial"/>
                <w:noProof/>
              </w:rPr>
              <w:t>18.1.</w:t>
            </w:r>
            <w:r w:rsidR="00A9355B">
              <w:rPr>
                <w:rFonts w:eastAsiaTheme="minorEastAsia"/>
                <w:noProof/>
                <w:szCs w:val="32"/>
                <w:lang w:bidi="bo-CN"/>
              </w:rPr>
              <w:tab/>
            </w:r>
            <w:r w:rsidR="00A9355B" w:rsidRPr="00823346">
              <w:rPr>
                <w:rStyle w:val="Hyperlink"/>
                <w:rFonts w:ascii="Arial" w:hAnsi="Arial" w:cs="Arial"/>
                <w:noProof/>
              </w:rPr>
              <w:t>Service Name: Inspection and Monitoring</w:t>
            </w:r>
            <w:r w:rsidR="00A9355B">
              <w:rPr>
                <w:noProof/>
                <w:webHidden/>
              </w:rPr>
              <w:tab/>
            </w:r>
            <w:r w:rsidR="00314A8B">
              <w:rPr>
                <w:noProof/>
                <w:webHidden/>
              </w:rPr>
              <w:fldChar w:fldCharType="begin"/>
            </w:r>
            <w:r w:rsidR="00A9355B">
              <w:rPr>
                <w:noProof/>
                <w:webHidden/>
              </w:rPr>
              <w:instrText xml:space="preserve"> PAGEREF _Toc53514988 \h </w:instrText>
            </w:r>
            <w:r w:rsidR="00314A8B">
              <w:rPr>
                <w:noProof/>
                <w:webHidden/>
              </w:rPr>
            </w:r>
            <w:r w:rsidR="00314A8B">
              <w:rPr>
                <w:noProof/>
                <w:webHidden/>
              </w:rPr>
              <w:fldChar w:fldCharType="separate"/>
            </w:r>
            <w:r w:rsidR="00A9355B">
              <w:rPr>
                <w:noProof/>
                <w:webHidden/>
              </w:rPr>
              <w:t>100</w:t>
            </w:r>
            <w:r w:rsidR="00314A8B">
              <w:rPr>
                <w:noProof/>
                <w:webHidden/>
              </w:rPr>
              <w:fldChar w:fldCharType="end"/>
            </w:r>
          </w:hyperlink>
        </w:p>
        <w:p w14:paraId="67DFD802" w14:textId="77777777" w:rsidR="00A9355B" w:rsidRDefault="00CD6DFA">
          <w:pPr>
            <w:pStyle w:val="TOC2"/>
            <w:tabs>
              <w:tab w:val="left" w:pos="1100"/>
              <w:tab w:val="right" w:leader="dot" w:pos="9350"/>
            </w:tabs>
            <w:rPr>
              <w:rFonts w:eastAsiaTheme="minorEastAsia"/>
              <w:noProof/>
              <w:szCs w:val="32"/>
              <w:lang w:bidi="bo-CN"/>
            </w:rPr>
          </w:pPr>
          <w:hyperlink w:anchor="_Toc53514989" w:history="1">
            <w:r w:rsidR="00A9355B" w:rsidRPr="00823346">
              <w:rPr>
                <w:rStyle w:val="Hyperlink"/>
                <w:rFonts w:ascii="Arial" w:hAnsi="Arial" w:cs="Arial"/>
                <w:noProof/>
              </w:rPr>
              <w:t>18.2.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_Toc53514989 \h </w:instrText>
            </w:r>
            <w:r w:rsidR="00314A8B">
              <w:rPr>
                <w:noProof/>
                <w:webHidden/>
              </w:rPr>
            </w:r>
            <w:r w:rsidR="00314A8B">
              <w:rPr>
                <w:noProof/>
                <w:webHidden/>
              </w:rPr>
              <w:fldChar w:fldCharType="separate"/>
            </w:r>
            <w:r w:rsidR="00A9355B">
              <w:rPr>
                <w:noProof/>
                <w:webHidden/>
              </w:rPr>
              <w:t>100</w:t>
            </w:r>
            <w:r w:rsidR="00314A8B">
              <w:rPr>
                <w:noProof/>
                <w:webHidden/>
              </w:rPr>
              <w:fldChar w:fldCharType="end"/>
            </w:r>
          </w:hyperlink>
        </w:p>
        <w:p w14:paraId="116EC30F" w14:textId="77777777" w:rsidR="00A9355B" w:rsidRDefault="00CD6DFA">
          <w:pPr>
            <w:pStyle w:val="TOC2"/>
            <w:tabs>
              <w:tab w:val="left" w:pos="1100"/>
              <w:tab w:val="right" w:leader="dot" w:pos="9350"/>
            </w:tabs>
            <w:rPr>
              <w:rFonts w:eastAsiaTheme="minorEastAsia"/>
              <w:noProof/>
              <w:szCs w:val="32"/>
              <w:lang w:bidi="bo-CN"/>
            </w:rPr>
          </w:pPr>
          <w:hyperlink w:anchor="_Toc53514990" w:history="1">
            <w:r w:rsidR="00A9355B" w:rsidRPr="00823346">
              <w:rPr>
                <w:rStyle w:val="Hyperlink"/>
                <w:rFonts w:ascii="Arial" w:hAnsi="Arial" w:cs="Arial"/>
                <w:noProof/>
              </w:rPr>
              <w:t>18.3.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_Toc53514990 \h </w:instrText>
            </w:r>
            <w:r w:rsidR="00314A8B">
              <w:rPr>
                <w:noProof/>
                <w:webHidden/>
              </w:rPr>
            </w:r>
            <w:r w:rsidR="00314A8B">
              <w:rPr>
                <w:noProof/>
                <w:webHidden/>
              </w:rPr>
              <w:fldChar w:fldCharType="separate"/>
            </w:r>
            <w:r w:rsidR="00A9355B">
              <w:rPr>
                <w:noProof/>
                <w:webHidden/>
              </w:rPr>
              <w:t>100</w:t>
            </w:r>
            <w:r w:rsidR="00314A8B">
              <w:rPr>
                <w:noProof/>
                <w:webHidden/>
              </w:rPr>
              <w:fldChar w:fldCharType="end"/>
            </w:r>
          </w:hyperlink>
        </w:p>
        <w:p w14:paraId="613DD35D" w14:textId="77777777" w:rsidR="00A9355B" w:rsidRDefault="00CD6DFA">
          <w:pPr>
            <w:pStyle w:val="TOC2"/>
            <w:tabs>
              <w:tab w:val="left" w:pos="1320"/>
              <w:tab w:val="right" w:leader="dot" w:pos="9350"/>
            </w:tabs>
            <w:rPr>
              <w:rFonts w:eastAsiaTheme="minorEastAsia"/>
              <w:noProof/>
              <w:szCs w:val="32"/>
              <w:lang w:bidi="bo-CN"/>
            </w:rPr>
          </w:pPr>
          <w:hyperlink w:anchor="_Toc53514991" w:history="1">
            <w:r w:rsidR="00A9355B" w:rsidRPr="00823346">
              <w:rPr>
                <w:rStyle w:val="Hyperlink"/>
                <w:rFonts w:ascii="Arial" w:hAnsi="Arial" w:cs="Arial"/>
                <w:noProof/>
              </w:rPr>
              <w:t>18.3.1.</w:t>
            </w:r>
            <w:r w:rsidR="00A9355B">
              <w:rPr>
                <w:rFonts w:eastAsiaTheme="minorEastAsia"/>
                <w:noProof/>
                <w:szCs w:val="32"/>
                <w:lang w:bidi="bo-CN"/>
              </w:rPr>
              <w:tab/>
            </w:r>
            <w:r w:rsidR="00A9355B" w:rsidRPr="00823346">
              <w:rPr>
                <w:rStyle w:val="Hyperlink"/>
                <w:rFonts w:ascii="Arial" w:hAnsi="Arial" w:cs="Arial"/>
                <w:noProof/>
              </w:rPr>
              <w:t>BHQ/BFO (User)</w:t>
            </w:r>
            <w:r w:rsidR="00A9355B">
              <w:rPr>
                <w:noProof/>
                <w:webHidden/>
              </w:rPr>
              <w:tab/>
            </w:r>
            <w:r w:rsidR="00314A8B">
              <w:rPr>
                <w:noProof/>
                <w:webHidden/>
              </w:rPr>
              <w:fldChar w:fldCharType="begin"/>
            </w:r>
            <w:r w:rsidR="00A9355B">
              <w:rPr>
                <w:noProof/>
                <w:webHidden/>
              </w:rPr>
              <w:instrText xml:space="preserve"> PAGEREF _Toc53514991 \h </w:instrText>
            </w:r>
            <w:r w:rsidR="00314A8B">
              <w:rPr>
                <w:noProof/>
                <w:webHidden/>
              </w:rPr>
            </w:r>
            <w:r w:rsidR="00314A8B">
              <w:rPr>
                <w:noProof/>
                <w:webHidden/>
              </w:rPr>
              <w:fldChar w:fldCharType="separate"/>
            </w:r>
            <w:r w:rsidR="00A9355B">
              <w:rPr>
                <w:noProof/>
                <w:webHidden/>
              </w:rPr>
              <w:t>100</w:t>
            </w:r>
            <w:r w:rsidR="00314A8B">
              <w:rPr>
                <w:noProof/>
                <w:webHidden/>
              </w:rPr>
              <w:fldChar w:fldCharType="end"/>
            </w:r>
          </w:hyperlink>
        </w:p>
        <w:p w14:paraId="1BE28A7A" w14:textId="77777777" w:rsidR="00A9355B" w:rsidRDefault="00CD6DFA">
          <w:pPr>
            <w:pStyle w:val="TOC2"/>
            <w:tabs>
              <w:tab w:val="left" w:pos="1320"/>
              <w:tab w:val="right" w:leader="dot" w:pos="9350"/>
            </w:tabs>
            <w:rPr>
              <w:rFonts w:eastAsiaTheme="minorEastAsia"/>
              <w:noProof/>
              <w:szCs w:val="32"/>
              <w:lang w:bidi="bo-CN"/>
            </w:rPr>
          </w:pPr>
          <w:hyperlink w:anchor="_Toc53514992" w:history="1">
            <w:r w:rsidR="00A9355B" w:rsidRPr="00823346">
              <w:rPr>
                <w:rStyle w:val="Hyperlink"/>
                <w:rFonts w:ascii="Arial" w:hAnsi="Arial" w:cs="Arial"/>
                <w:noProof/>
              </w:rPr>
              <w:t>18.3.1.1.</w:t>
            </w:r>
            <w:r w:rsidR="00A9355B">
              <w:rPr>
                <w:rFonts w:eastAsiaTheme="minorEastAsia"/>
                <w:noProof/>
                <w:szCs w:val="32"/>
                <w:lang w:bidi="bo-CN"/>
              </w:rPr>
              <w:tab/>
            </w:r>
            <w:r w:rsidR="00A9355B" w:rsidRPr="00823346">
              <w:rPr>
                <w:rStyle w:val="Hyperlink"/>
                <w:rFonts w:ascii="Arial" w:hAnsi="Arial" w:cs="Arial"/>
                <w:noProof/>
              </w:rPr>
              <w:t>Inspection and monitoring (Role)</w:t>
            </w:r>
            <w:r w:rsidR="00A9355B">
              <w:rPr>
                <w:noProof/>
                <w:webHidden/>
              </w:rPr>
              <w:tab/>
            </w:r>
            <w:r w:rsidR="00314A8B">
              <w:rPr>
                <w:noProof/>
                <w:webHidden/>
              </w:rPr>
              <w:fldChar w:fldCharType="begin"/>
            </w:r>
            <w:r w:rsidR="00A9355B">
              <w:rPr>
                <w:noProof/>
                <w:webHidden/>
              </w:rPr>
              <w:instrText xml:space="preserve"> PAGEREF _Toc53514992 \h </w:instrText>
            </w:r>
            <w:r w:rsidR="00314A8B">
              <w:rPr>
                <w:noProof/>
                <w:webHidden/>
              </w:rPr>
            </w:r>
            <w:r w:rsidR="00314A8B">
              <w:rPr>
                <w:noProof/>
                <w:webHidden/>
              </w:rPr>
              <w:fldChar w:fldCharType="separate"/>
            </w:r>
            <w:r w:rsidR="00A9355B">
              <w:rPr>
                <w:noProof/>
                <w:webHidden/>
              </w:rPr>
              <w:t>100</w:t>
            </w:r>
            <w:r w:rsidR="00314A8B">
              <w:rPr>
                <w:noProof/>
                <w:webHidden/>
              </w:rPr>
              <w:fldChar w:fldCharType="end"/>
            </w:r>
          </w:hyperlink>
        </w:p>
        <w:p w14:paraId="5CE72F2E" w14:textId="77777777" w:rsidR="00A9355B" w:rsidRDefault="00CD6DFA">
          <w:pPr>
            <w:pStyle w:val="TOC1"/>
            <w:tabs>
              <w:tab w:val="left" w:pos="660"/>
              <w:tab w:val="right" w:leader="dot" w:pos="9350"/>
            </w:tabs>
            <w:rPr>
              <w:rFonts w:eastAsiaTheme="minorEastAsia"/>
              <w:noProof/>
              <w:szCs w:val="32"/>
              <w:lang w:bidi="bo-CN"/>
            </w:rPr>
          </w:pPr>
          <w:hyperlink w:anchor="_Toc53514993" w:history="1">
            <w:r w:rsidR="00A9355B" w:rsidRPr="00823346">
              <w:rPr>
                <w:rStyle w:val="Hyperlink"/>
                <w:rFonts w:ascii="Arial" w:hAnsi="Arial" w:cs="Arial"/>
                <w:noProof/>
              </w:rPr>
              <w:t>19.</w:t>
            </w:r>
            <w:r w:rsidR="00A9355B">
              <w:rPr>
                <w:rFonts w:eastAsiaTheme="minorEastAsia"/>
                <w:noProof/>
                <w:szCs w:val="32"/>
                <w:lang w:bidi="bo-CN"/>
              </w:rPr>
              <w:tab/>
            </w:r>
            <w:r w:rsidR="00A9355B" w:rsidRPr="00823346">
              <w:rPr>
                <w:rStyle w:val="Hyperlink"/>
                <w:rFonts w:ascii="Arial" w:hAnsi="Arial" w:cs="Arial"/>
                <w:noProof/>
              </w:rPr>
              <w:t>Complain handling</w:t>
            </w:r>
            <w:r w:rsidR="00A9355B">
              <w:rPr>
                <w:noProof/>
                <w:webHidden/>
              </w:rPr>
              <w:tab/>
            </w:r>
            <w:r w:rsidR="00314A8B">
              <w:rPr>
                <w:noProof/>
                <w:webHidden/>
              </w:rPr>
              <w:fldChar w:fldCharType="begin"/>
            </w:r>
            <w:r w:rsidR="00A9355B">
              <w:rPr>
                <w:noProof/>
                <w:webHidden/>
              </w:rPr>
              <w:instrText xml:space="preserve"> PAGEREF _Toc53514993 \h </w:instrText>
            </w:r>
            <w:r w:rsidR="00314A8B">
              <w:rPr>
                <w:noProof/>
                <w:webHidden/>
              </w:rPr>
            </w:r>
            <w:r w:rsidR="00314A8B">
              <w:rPr>
                <w:noProof/>
                <w:webHidden/>
              </w:rPr>
              <w:fldChar w:fldCharType="separate"/>
            </w:r>
            <w:r w:rsidR="00A9355B">
              <w:rPr>
                <w:noProof/>
                <w:webHidden/>
              </w:rPr>
              <w:t>102</w:t>
            </w:r>
            <w:r w:rsidR="00314A8B">
              <w:rPr>
                <w:noProof/>
                <w:webHidden/>
              </w:rPr>
              <w:fldChar w:fldCharType="end"/>
            </w:r>
          </w:hyperlink>
        </w:p>
        <w:p w14:paraId="2C09CEC7" w14:textId="77777777" w:rsidR="00A9355B" w:rsidRDefault="00CD6DFA">
          <w:pPr>
            <w:pStyle w:val="TOC2"/>
            <w:tabs>
              <w:tab w:val="left" w:pos="1100"/>
              <w:tab w:val="right" w:leader="dot" w:pos="9350"/>
            </w:tabs>
            <w:rPr>
              <w:rFonts w:eastAsiaTheme="minorEastAsia"/>
              <w:noProof/>
              <w:szCs w:val="32"/>
              <w:lang w:bidi="bo-CN"/>
            </w:rPr>
          </w:pPr>
          <w:hyperlink w:anchor="_Toc53514994" w:history="1">
            <w:r w:rsidR="00A9355B" w:rsidRPr="00823346">
              <w:rPr>
                <w:rStyle w:val="Hyperlink"/>
                <w:rFonts w:ascii="Arial" w:hAnsi="Arial" w:cs="Arial"/>
                <w:noProof/>
              </w:rPr>
              <w:t>19.1.</w:t>
            </w:r>
            <w:r w:rsidR="00A9355B">
              <w:rPr>
                <w:rFonts w:eastAsiaTheme="minorEastAsia"/>
                <w:noProof/>
                <w:szCs w:val="32"/>
                <w:lang w:bidi="bo-CN"/>
              </w:rPr>
              <w:tab/>
            </w:r>
            <w:r w:rsidR="00A9355B" w:rsidRPr="00823346">
              <w:rPr>
                <w:rStyle w:val="Hyperlink"/>
                <w:rFonts w:ascii="Arial" w:hAnsi="Arial" w:cs="Arial"/>
                <w:noProof/>
              </w:rPr>
              <w:t>Service Name: Complain handling</w:t>
            </w:r>
            <w:r w:rsidR="00A9355B">
              <w:rPr>
                <w:noProof/>
                <w:webHidden/>
              </w:rPr>
              <w:tab/>
            </w:r>
            <w:r w:rsidR="00314A8B">
              <w:rPr>
                <w:noProof/>
                <w:webHidden/>
              </w:rPr>
              <w:fldChar w:fldCharType="begin"/>
            </w:r>
            <w:r w:rsidR="00A9355B">
              <w:rPr>
                <w:noProof/>
                <w:webHidden/>
              </w:rPr>
              <w:instrText xml:space="preserve"> PAGEREF _Toc53514994 \h </w:instrText>
            </w:r>
            <w:r w:rsidR="00314A8B">
              <w:rPr>
                <w:noProof/>
                <w:webHidden/>
              </w:rPr>
            </w:r>
            <w:r w:rsidR="00314A8B">
              <w:rPr>
                <w:noProof/>
                <w:webHidden/>
              </w:rPr>
              <w:fldChar w:fldCharType="separate"/>
            </w:r>
            <w:r w:rsidR="00A9355B">
              <w:rPr>
                <w:noProof/>
                <w:webHidden/>
              </w:rPr>
              <w:t>102</w:t>
            </w:r>
            <w:r w:rsidR="00314A8B">
              <w:rPr>
                <w:noProof/>
                <w:webHidden/>
              </w:rPr>
              <w:fldChar w:fldCharType="end"/>
            </w:r>
          </w:hyperlink>
        </w:p>
        <w:p w14:paraId="0F4E84AF" w14:textId="77777777" w:rsidR="00A9355B" w:rsidRDefault="00CD6DFA">
          <w:pPr>
            <w:pStyle w:val="TOC2"/>
            <w:tabs>
              <w:tab w:val="left" w:pos="1100"/>
              <w:tab w:val="right" w:leader="dot" w:pos="9350"/>
            </w:tabs>
            <w:rPr>
              <w:rFonts w:eastAsiaTheme="minorEastAsia"/>
              <w:noProof/>
              <w:szCs w:val="32"/>
              <w:lang w:bidi="bo-CN"/>
            </w:rPr>
          </w:pPr>
          <w:hyperlink w:anchor="_Toc53514995" w:history="1">
            <w:r w:rsidR="00A9355B" w:rsidRPr="00823346">
              <w:rPr>
                <w:rStyle w:val="Hyperlink"/>
                <w:rFonts w:ascii="Arial" w:hAnsi="Arial" w:cs="Arial"/>
                <w:noProof/>
              </w:rPr>
              <w:t>19.2.</w:t>
            </w:r>
            <w:r w:rsidR="00A9355B">
              <w:rPr>
                <w:rFonts w:eastAsiaTheme="minorEastAsia"/>
                <w:noProof/>
                <w:szCs w:val="32"/>
                <w:lang w:bidi="bo-CN"/>
              </w:rPr>
              <w:tab/>
            </w:r>
            <w:r w:rsidR="00A9355B" w:rsidRPr="00823346">
              <w:rPr>
                <w:rStyle w:val="Hyperlink"/>
                <w:rFonts w:ascii="Arial" w:hAnsi="Arial" w:cs="Arial"/>
                <w:noProof/>
              </w:rPr>
              <w:t>Process Flow</w:t>
            </w:r>
            <w:r w:rsidR="00A9355B">
              <w:rPr>
                <w:noProof/>
                <w:webHidden/>
              </w:rPr>
              <w:tab/>
            </w:r>
            <w:r w:rsidR="00314A8B">
              <w:rPr>
                <w:noProof/>
                <w:webHidden/>
              </w:rPr>
              <w:fldChar w:fldCharType="begin"/>
            </w:r>
            <w:r w:rsidR="00A9355B">
              <w:rPr>
                <w:noProof/>
                <w:webHidden/>
              </w:rPr>
              <w:instrText xml:space="preserve"> PAGEREF _Toc53514995 \h </w:instrText>
            </w:r>
            <w:r w:rsidR="00314A8B">
              <w:rPr>
                <w:noProof/>
                <w:webHidden/>
              </w:rPr>
            </w:r>
            <w:r w:rsidR="00314A8B">
              <w:rPr>
                <w:noProof/>
                <w:webHidden/>
              </w:rPr>
              <w:fldChar w:fldCharType="separate"/>
            </w:r>
            <w:r w:rsidR="00A9355B">
              <w:rPr>
                <w:noProof/>
                <w:webHidden/>
              </w:rPr>
              <w:t>102</w:t>
            </w:r>
            <w:r w:rsidR="00314A8B">
              <w:rPr>
                <w:noProof/>
                <w:webHidden/>
              </w:rPr>
              <w:fldChar w:fldCharType="end"/>
            </w:r>
          </w:hyperlink>
        </w:p>
        <w:p w14:paraId="5244DFA0" w14:textId="77777777" w:rsidR="00A9355B" w:rsidRDefault="00CD6DFA">
          <w:pPr>
            <w:pStyle w:val="TOC2"/>
            <w:tabs>
              <w:tab w:val="left" w:pos="1100"/>
              <w:tab w:val="right" w:leader="dot" w:pos="9350"/>
            </w:tabs>
            <w:rPr>
              <w:rFonts w:eastAsiaTheme="minorEastAsia"/>
              <w:noProof/>
              <w:szCs w:val="32"/>
              <w:lang w:bidi="bo-CN"/>
            </w:rPr>
          </w:pPr>
          <w:hyperlink w:anchor="_Toc53514996" w:history="1">
            <w:r w:rsidR="00A9355B" w:rsidRPr="00823346">
              <w:rPr>
                <w:rStyle w:val="Hyperlink"/>
                <w:rFonts w:ascii="Arial" w:hAnsi="Arial" w:cs="Arial"/>
                <w:noProof/>
              </w:rPr>
              <w:t>19.3.</w:t>
            </w:r>
            <w:r w:rsidR="00A9355B">
              <w:rPr>
                <w:rFonts w:eastAsiaTheme="minorEastAsia"/>
                <w:noProof/>
                <w:szCs w:val="32"/>
                <w:lang w:bidi="bo-CN"/>
              </w:rPr>
              <w:tab/>
            </w:r>
            <w:r w:rsidR="00A9355B" w:rsidRPr="00823346">
              <w:rPr>
                <w:rStyle w:val="Hyperlink"/>
                <w:rFonts w:ascii="Arial" w:hAnsi="Arial" w:cs="Arial"/>
                <w:noProof/>
              </w:rPr>
              <w:t>Users and Roles</w:t>
            </w:r>
            <w:r w:rsidR="00A9355B">
              <w:rPr>
                <w:noProof/>
                <w:webHidden/>
              </w:rPr>
              <w:tab/>
            </w:r>
            <w:r w:rsidR="00314A8B">
              <w:rPr>
                <w:noProof/>
                <w:webHidden/>
              </w:rPr>
              <w:fldChar w:fldCharType="begin"/>
            </w:r>
            <w:r w:rsidR="00A9355B">
              <w:rPr>
                <w:noProof/>
                <w:webHidden/>
              </w:rPr>
              <w:instrText xml:space="preserve"> PAGEREF _Toc53514996 \h </w:instrText>
            </w:r>
            <w:r w:rsidR="00314A8B">
              <w:rPr>
                <w:noProof/>
                <w:webHidden/>
              </w:rPr>
            </w:r>
            <w:r w:rsidR="00314A8B">
              <w:rPr>
                <w:noProof/>
                <w:webHidden/>
              </w:rPr>
              <w:fldChar w:fldCharType="separate"/>
            </w:r>
            <w:r w:rsidR="00A9355B">
              <w:rPr>
                <w:noProof/>
                <w:webHidden/>
              </w:rPr>
              <w:t>102</w:t>
            </w:r>
            <w:r w:rsidR="00314A8B">
              <w:rPr>
                <w:noProof/>
                <w:webHidden/>
              </w:rPr>
              <w:fldChar w:fldCharType="end"/>
            </w:r>
          </w:hyperlink>
        </w:p>
        <w:p w14:paraId="3743E3DA" w14:textId="77777777" w:rsidR="00A9355B" w:rsidRDefault="00CD6DFA">
          <w:pPr>
            <w:pStyle w:val="TOC2"/>
            <w:tabs>
              <w:tab w:val="left" w:pos="1320"/>
              <w:tab w:val="right" w:leader="dot" w:pos="9350"/>
            </w:tabs>
            <w:rPr>
              <w:rFonts w:eastAsiaTheme="minorEastAsia"/>
              <w:noProof/>
              <w:szCs w:val="32"/>
              <w:lang w:bidi="bo-CN"/>
            </w:rPr>
          </w:pPr>
          <w:hyperlink w:anchor="_Toc53514997" w:history="1">
            <w:r w:rsidR="00A9355B" w:rsidRPr="00823346">
              <w:rPr>
                <w:rStyle w:val="Hyperlink"/>
                <w:rFonts w:ascii="Arial" w:hAnsi="Arial" w:cs="Arial"/>
                <w:noProof/>
              </w:rPr>
              <w:t>19.3.1.</w:t>
            </w:r>
            <w:r w:rsidR="00A9355B">
              <w:rPr>
                <w:rFonts w:eastAsiaTheme="minorEastAsia"/>
                <w:noProof/>
                <w:szCs w:val="32"/>
                <w:lang w:bidi="bo-CN"/>
              </w:rPr>
              <w:tab/>
            </w:r>
            <w:r w:rsidR="00A9355B" w:rsidRPr="00823346">
              <w:rPr>
                <w:rStyle w:val="Hyperlink"/>
                <w:rFonts w:ascii="Arial" w:hAnsi="Arial" w:cs="Arial"/>
                <w:noProof/>
              </w:rPr>
              <w:t>Complainant (User)</w:t>
            </w:r>
            <w:r w:rsidR="00A9355B">
              <w:rPr>
                <w:noProof/>
                <w:webHidden/>
              </w:rPr>
              <w:tab/>
            </w:r>
            <w:r w:rsidR="00314A8B">
              <w:rPr>
                <w:noProof/>
                <w:webHidden/>
              </w:rPr>
              <w:fldChar w:fldCharType="begin"/>
            </w:r>
            <w:r w:rsidR="00A9355B">
              <w:rPr>
                <w:noProof/>
                <w:webHidden/>
              </w:rPr>
              <w:instrText xml:space="preserve"> PAGEREF _Toc53514997 \h </w:instrText>
            </w:r>
            <w:r w:rsidR="00314A8B">
              <w:rPr>
                <w:noProof/>
                <w:webHidden/>
              </w:rPr>
            </w:r>
            <w:r w:rsidR="00314A8B">
              <w:rPr>
                <w:noProof/>
                <w:webHidden/>
              </w:rPr>
              <w:fldChar w:fldCharType="separate"/>
            </w:r>
            <w:r w:rsidR="00A9355B">
              <w:rPr>
                <w:noProof/>
                <w:webHidden/>
              </w:rPr>
              <w:t>102</w:t>
            </w:r>
            <w:r w:rsidR="00314A8B">
              <w:rPr>
                <w:noProof/>
                <w:webHidden/>
              </w:rPr>
              <w:fldChar w:fldCharType="end"/>
            </w:r>
          </w:hyperlink>
        </w:p>
        <w:p w14:paraId="4288FD29" w14:textId="77777777" w:rsidR="00A9355B" w:rsidRDefault="00CD6DFA">
          <w:pPr>
            <w:pStyle w:val="TOC2"/>
            <w:tabs>
              <w:tab w:val="left" w:pos="1320"/>
              <w:tab w:val="right" w:leader="dot" w:pos="9350"/>
            </w:tabs>
            <w:rPr>
              <w:rFonts w:eastAsiaTheme="minorEastAsia"/>
              <w:noProof/>
              <w:szCs w:val="32"/>
              <w:lang w:bidi="bo-CN"/>
            </w:rPr>
          </w:pPr>
          <w:hyperlink w:anchor="_Toc53514998" w:history="1">
            <w:r w:rsidR="00A9355B" w:rsidRPr="00823346">
              <w:rPr>
                <w:rStyle w:val="Hyperlink"/>
                <w:rFonts w:ascii="Arial" w:hAnsi="Arial" w:cs="Arial"/>
                <w:noProof/>
              </w:rPr>
              <w:t>19.3.1.1.</w:t>
            </w:r>
            <w:r w:rsidR="00A9355B">
              <w:rPr>
                <w:rFonts w:eastAsiaTheme="minorEastAsia"/>
                <w:noProof/>
                <w:szCs w:val="32"/>
                <w:lang w:bidi="bo-CN"/>
              </w:rPr>
              <w:tab/>
            </w:r>
            <w:r w:rsidR="00A9355B" w:rsidRPr="00823346">
              <w:rPr>
                <w:rStyle w:val="Hyperlink"/>
                <w:rFonts w:ascii="Arial" w:hAnsi="Arial" w:cs="Arial"/>
                <w:noProof/>
              </w:rPr>
              <w:t>Complain (Role)</w:t>
            </w:r>
            <w:r w:rsidR="00A9355B">
              <w:rPr>
                <w:noProof/>
                <w:webHidden/>
              </w:rPr>
              <w:tab/>
            </w:r>
            <w:r w:rsidR="00314A8B">
              <w:rPr>
                <w:noProof/>
                <w:webHidden/>
              </w:rPr>
              <w:fldChar w:fldCharType="begin"/>
            </w:r>
            <w:r w:rsidR="00A9355B">
              <w:rPr>
                <w:noProof/>
                <w:webHidden/>
              </w:rPr>
              <w:instrText xml:space="preserve"> PAGEREF _Toc53514998 \h </w:instrText>
            </w:r>
            <w:r w:rsidR="00314A8B">
              <w:rPr>
                <w:noProof/>
                <w:webHidden/>
              </w:rPr>
            </w:r>
            <w:r w:rsidR="00314A8B">
              <w:rPr>
                <w:noProof/>
                <w:webHidden/>
              </w:rPr>
              <w:fldChar w:fldCharType="separate"/>
            </w:r>
            <w:r w:rsidR="00A9355B">
              <w:rPr>
                <w:noProof/>
                <w:webHidden/>
              </w:rPr>
              <w:t>102</w:t>
            </w:r>
            <w:r w:rsidR="00314A8B">
              <w:rPr>
                <w:noProof/>
                <w:webHidden/>
              </w:rPr>
              <w:fldChar w:fldCharType="end"/>
            </w:r>
          </w:hyperlink>
        </w:p>
        <w:p w14:paraId="1C64D501" w14:textId="77777777" w:rsidR="00A9355B" w:rsidRDefault="00CD6DFA">
          <w:pPr>
            <w:pStyle w:val="TOC2"/>
            <w:tabs>
              <w:tab w:val="left" w:pos="1320"/>
              <w:tab w:val="right" w:leader="dot" w:pos="9350"/>
            </w:tabs>
            <w:rPr>
              <w:rFonts w:eastAsiaTheme="minorEastAsia"/>
              <w:noProof/>
              <w:szCs w:val="32"/>
              <w:lang w:bidi="bo-CN"/>
            </w:rPr>
          </w:pPr>
          <w:hyperlink w:anchor="_Toc53514999" w:history="1">
            <w:r w:rsidR="00A9355B" w:rsidRPr="00823346">
              <w:rPr>
                <w:rStyle w:val="Hyperlink"/>
                <w:rFonts w:ascii="Arial" w:hAnsi="Arial" w:cs="Arial"/>
                <w:noProof/>
              </w:rPr>
              <w:t>19.3.2.</w:t>
            </w:r>
            <w:r w:rsidR="00A9355B">
              <w:rPr>
                <w:rFonts w:eastAsiaTheme="minorEastAsia"/>
                <w:noProof/>
                <w:szCs w:val="32"/>
                <w:lang w:bidi="bo-CN"/>
              </w:rPr>
              <w:tab/>
            </w:r>
            <w:r w:rsidR="00A9355B" w:rsidRPr="00823346">
              <w:rPr>
                <w:rStyle w:val="Hyperlink"/>
                <w:rFonts w:ascii="Arial" w:hAnsi="Arial" w:cs="Arial"/>
                <w:noProof/>
              </w:rPr>
              <w:t>BAFRA Complain handling Officer (User)</w:t>
            </w:r>
            <w:r w:rsidR="00A9355B">
              <w:rPr>
                <w:noProof/>
                <w:webHidden/>
              </w:rPr>
              <w:tab/>
            </w:r>
            <w:r w:rsidR="00314A8B">
              <w:rPr>
                <w:noProof/>
                <w:webHidden/>
              </w:rPr>
              <w:fldChar w:fldCharType="begin"/>
            </w:r>
            <w:r w:rsidR="00A9355B">
              <w:rPr>
                <w:noProof/>
                <w:webHidden/>
              </w:rPr>
              <w:instrText xml:space="preserve"> PAGEREF _Toc53514999 \h </w:instrText>
            </w:r>
            <w:r w:rsidR="00314A8B">
              <w:rPr>
                <w:noProof/>
                <w:webHidden/>
              </w:rPr>
            </w:r>
            <w:r w:rsidR="00314A8B">
              <w:rPr>
                <w:noProof/>
                <w:webHidden/>
              </w:rPr>
              <w:fldChar w:fldCharType="separate"/>
            </w:r>
            <w:r w:rsidR="00A9355B">
              <w:rPr>
                <w:noProof/>
                <w:webHidden/>
              </w:rPr>
              <w:t>103</w:t>
            </w:r>
            <w:r w:rsidR="00314A8B">
              <w:rPr>
                <w:noProof/>
                <w:webHidden/>
              </w:rPr>
              <w:fldChar w:fldCharType="end"/>
            </w:r>
          </w:hyperlink>
        </w:p>
        <w:p w14:paraId="634C494C" w14:textId="77777777" w:rsidR="00A9355B" w:rsidRDefault="00CD6DFA">
          <w:pPr>
            <w:pStyle w:val="TOC2"/>
            <w:tabs>
              <w:tab w:val="left" w:pos="1320"/>
              <w:tab w:val="right" w:leader="dot" w:pos="9350"/>
            </w:tabs>
            <w:rPr>
              <w:rFonts w:eastAsiaTheme="minorEastAsia"/>
              <w:noProof/>
              <w:szCs w:val="32"/>
              <w:lang w:bidi="bo-CN"/>
            </w:rPr>
          </w:pPr>
          <w:hyperlink w:anchor="_Toc53515000" w:history="1">
            <w:r w:rsidR="00A9355B" w:rsidRPr="00823346">
              <w:rPr>
                <w:rStyle w:val="Hyperlink"/>
                <w:rFonts w:ascii="Arial" w:hAnsi="Arial" w:cs="Arial"/>
                <w:noProof/>
              </w:rPr>
              <w:t>19.3.2.1.</w:t>
            </w:r>
            <w:r w:rsidR="00A9355B">
              <w:rPr>
                <w:rFonts w:eastAsiaTheme="minorEastAsia"/>
                <w:noProof/>
                <w:szCs w:val="32"/>
                <w:lang w:bidi="bo-CN"/>
              </w:rPr>
              <w:tab/>
            </w:r>
            <w:r w:rsidR="00A9355B" w:rsidRPr="00823346">
              <w:rPr>
                <w:rStyle w:val="Hyperlink"/>
                <w:rFonts w:ascii="Arial" w:hAnsi="Arial" w:cs="Arial"/>
                <w:noProof/>
              </w:rPr>
              <w:t>Acknowledge (Role)</w:t>
            </w:r>
            <w:r w:rsidR="00A9355B">
              <w:rPr>
                <w:noProof/>
                <w:webHidden/>
              </w:rPr>
              <w:tab/>
            </w:r>
            <w:r w:rsidR="00314A8B">
              <w:rPr>
                <w:noProof/>
                <w:webHidden/>
              </w:rPr>
              <w:fldChar w:fldCharType="begin"/>
            </w:r>
            <w:r w:rsidR="00A9355B">
              <w:rPr>
                <w:noProof/>
                <w:webHidden/>
              </w:rPr>
              <w:instrText xml:space="preserve"> PAGEREF _Toc53515000 \h </w:instrText>
            </w:r>
            <w:r w:rsidR="00314A8B">
              <w:rPr>
                <w:noProof/>
                <w:webHidden/>
              </w:rPr>
            </w:r>
            <w:r w:rsidR="00314A8B">
              <w:rPr>
                <w:noProof/>
                <w:webHidden/>
              </w:rPr>
              <w:fldChar w:fldCharType="separate"/>
            </w:r>
            <w:r w:rsidR="00A9355B">
              <w:rPr>
                <w:noProof/>
                <w:webHidden/>
              </w:rPr>
              <w:t>103</w:t>
            </w:r>
            <w:r w:rsidR="00314A8B">
              <w:rPr>
                <w:noProof/>
                <w:webHidden/>
              </w:rPr>
              <w:fldChar w:fldCharType="end"/>
            </w:r>
          </w:hyperlink>
        </w:p>
        <w:p w14:paraId="00A4E2D2" w14:textId="77777777" w:rsidR="00A9355B" w:rsidRDefault="00CD6DFA">
          <w:pPr>
            <w:pStyle w:val="TOC2"/>
            <w:tabs>
              <w:tab w:val="left" w:pos="1320"/>
              <w:tab w:val="right" w:leader="dot" w:pos="9350"/>
            </w:tabs>
            <w:rPr>
              <w:rFonts w:eastAsiaTheme="minorEastAsia"/>
              <w:noProof/>
              <w:szCs w:val="32"/>
              <w:lang w:bidi="bo-CN"/>
            </w:rPr>
          </w:pPr>
          <w:hyperlink w:anchor="_Toc53515001" w:history="1">
            <w:r w:rsidR="00A9355B" w:rsidRPr="00823346">
              <w:rPr>
                <w:rStyle w:val="Hyperlink"/>
                <w:rFonts w:ascii="Arial" w:hAnsi="Arial" w:cs="Arial"/>
                <w:noProof/>
              </w:rPr>
              <w:t>19.3.2.2.</w:t>
            </w:r>
            <w:r w:rsidR="00A9355B">
              <w:rPr>
                <w:rFonts w:eastAsiaTheme="minorEastAsia"/>
                <w:noProof/>
                <w:szCs w:val="32"/>
                <w:lang w:bidi="bo-CN"/>
              </w:rPr>
              <w:tab/>
            </w:r>
            <w:r w:rsidR="00A9355B" w:rsidRPr="00823346">
              <w:rPr>
                <w:rStyle w:val="Hyperlink"/>
                <w:rFonts w:ascii="Arial" w:hAnsi="Arial" w:cs="Arial"/>
                <w:noProof/>
              </w:rPr>
              <w:t>Forward (Role)</w:t>
            </w:r>
            <w:r w:rsidR="00A9355B">
              <w:rPr>
                <w:noProof/>
                <w:webHidden/>
              </w:rPr>
              <w:tab/>
            </w:r>
            <w:r w:rsidR="00314A8B">
              <w:rPr>
                <w:noProof/>
                <w:webHidden/>
              </w:rPr>
              <w:fldChar w:fldCharType="begin"/>
            </w:r>
            <w:r w:rsidR="00A9355B">
              <w:rPr>
                <w:noProof/>
                <w:webHidden/>
              </w:rPr>
              <w:instrText xml:space="preserve"> PAGEREF _Toc53515001 \h </w:instrText>
            </w:r>
            <w:r w:rsidR="00314A8B">
              <w:rPr>
                <w:noProof/>
                <w:webHidden/>
              </w:rPr>
            </w:r>
            <w:r w:rsidR="00314A8B">
              <w:rPr>
                <w:noProof/>
                <w:webHidden/>
              </w:rPr>
              <w:fldChar w:fldCharType="separate"/>
            </w:r>
            <w:r w:rsidR="00A9355B">
              <w:rPr>
                <w:noProof/>
                <w:webHidden/>
              </w:rPr>
              <w:t>103</w:t>
            </w:r>
            <w:r w:rsidR="00314A8B">
              <w:rPr>
                <w:noProof/>
                <w:webHidden/>
              </w:rPr>
              <w:fldChar w:fldCharType="end"/>
            </w:r>
          </w:hyperlink>
        </w:p>
        <w:p w14:paraId="509E4F94" w14:textId="77777777" w:rsidR="00A9355B" w:rsidRDefault="00CD6DFA">
          <w:pPr>
            <w:pStyle w:val="TOC2"/>
            <w:tabs>
              <w:tab w:val="left" w:pos="1320"/>
              <w:tab w:val="right" w:leader="dot" w:pos="9350"/>
            </w:tabs>
            <w:rPr>
              <w:rFonts w:eastAsiaTheme="minorEastAsia"/>
              <w:noProof/>
              <w:szCs w:val="32"/>
              <w:lang w:bidi="bo-CN"/>
            </w:rPr>
          </w:pPr>
          <w:hyperlink w:anchor="_Toc53515002" w:history="1">
            <w:r w:rsidR="00A9355B" w:rsidRPr="00823346">
              <w:rPr>
                <w:rStyle w:val="Hyperlink"/>
                <w:rFonts w:ascii="Arial" w:hAnsi="Arial" w:cs="Arial"/>
                <w:noProof/>
              </w:rPr>
              <w:t>19.3.3.</w:t>
            </w:r>
            <w:r w:rsidR="00A9355B">
              <w:rPr>
                <w:rFonts w:eastAsiaTheme="minorEastAsia"/>
                <w:noProof/>
                <w:szCs w:val="32"/>
                <w:lang w:bidi="bo-CN"/>
              </w:rPr>
              <w:tab/>
            </w:r>
            <w:r w:rsidR="00A9355B" w:rsidRPr="00823346">
              <w:rPr>
                <w:rStyle w:val="Hyperlink"/>
                <w:rFonts w:ascii="Arial" w:hAnsi="Arial" w:cs="Arial"/>
                <w:noProof/>
              </w:rPr>
              <w:t>BAFRA Field Office (User)</w:t>
            </w:r>
            <w:r w:rsidR="00A9355B">
              <w:rPr>
                <w:noProof/>
                <w:webHidden/>
              </w:rPr>
              <w:tab/>
            </w:r>
            <w:r w:rsidR="00314A8B">
              <w:rPr>
                <w:noProof/>
                <w:webHidden/>
              </w:rPr>
              <w:fldChar w:fldCharType="begin"/>
            </w:r>
            <w:r w:rsidR="00A9355B">
              <w:rPr>
                <w:noProof/>
                <w:webHidden/>
              </w:rPr>
              <w:instrText xml:space="preserve"> PAGEREF _Toc53515002 \h </w:instrText>
            </w:r>
            <w:r w:rsidR="00314A8B">
              <w:rPr>
                <w:noProof/>
                <w:webHidden/>
              </w:rPr>
            </w:r>
            <w:r w:rsidR="00314A8B">
              <w:rPr>
                <w:noProof/>
                <w:webHidden/>
              </w:rPr>
              <w:fldChar w:fldCharType="separate"/>
            </w:r>
            <w:r w:rsidR="00A9355B">
              <w:rPr>
                <w:noProof/>
                <w:webHidden/>
              </w:rPr>
              <w:t>103</w:t>
            </w:r>
            <w:r w:rsidR="00314A8B">
              <w:rPr>
                <w:noProof/>
                <w:webHidden/>
              </w:rPr>
              <w:fldChar w:fldCharType="end"/>
            </w:r>
          </w:hyperlink>
        </w:p>
        <w:p w14:paraId="645FD0EF" w14:textId="77777777" w:rsidR="00A9355B" w:rsidRDefault="00CD6DFA">
          <w:pPr>
            <w:pStyle w:val="TOC2"/>
            <w:tabs>
              <w:tab w:val="left" w:pos="1320"/>
              <w:tab w:val="right" w:leader="dot" w:pos="9350"/>
            </w:tabs>
            <w:rPr>
              <w:rFonts w:eastAsiaTheme="minorEastAsia"/>
              <w:noProof/>
              <w:szCs w:val="32"/>
              <w:lang w:bidi="bo-CN"/>
            </w:rPr>
          </w:pPr>
          <w:hyperlink w:anchor="_Toc53515003" w:history="1">
            <w:r w:rsidR="00A9355B" w:rsidRPr="00823346">
              <w:rPr>
                <w:rStyle w:val="Hyperlink"/>
                <w:rFonts w:ascii="Arial" w:hAnsi="Arial" w:cs="Arial"/>
                <w:noProof/>
              </w:rPr>
              <w:t>19.3.4.</w:t>
            </w:r>
            <w:r w:rsidR="00A9355B">
              <w:rPr>
                <w:rFonts w:eastAsiaTheme="minorEastAsia"/>
                <w:noProof/>
                <w:szCs w:val="32"/>
                <w:lang w:bidi="bo-CN"/>
              </w:rPr>
              <w:tab/>
            </w:r>
            <w:r w:rsidR="00A9355B" w:rsidRPr="00823346">
              <w:rPr>
                <w:rStyle w:val="Hyperlink"/>
                <w:rFonts w:ascii="Arial" w:hAnsi="Arial" w:cs="Arial"/>
                <w:noProof/>
              </w:rPr>
              <w:t>BAFRA HQ (User)</w:t>
            </w:r>
            <w:r w:rsidR="00A9355B">
              <w:rPr>
                <w:noProof/>
                <w:webHidden/>
              </w:rPr>
              <w:tab/>
            </w:r>
            <w:r w:rsidR="00314A8B">
              <w:rPr>
                <w:noProof/>
                <w:webHidden/>
              </w:rPr>
              <w:fldChar w:fldCharType="begin"/>
            </w:r>
            <w:r w:rsidR="00A9355B">
              <w:rPr>
                <w:noProof/>
                <w:webHidden/>
              </w:rPr>
              <w:instrText xml:space="preserve"> PAGEREF _Toc53515003 \h </w:instrText>
            </w:r>
            <w:r w:rsidR="00314A8B">
              <w:rPr>
                <w:noProof/>
                <w:webHidden/>
              </w:rPr>
            </w:r>
            <w:r w:rsidR="00314A8B">
              <w:rPr>
                <w:noProof/>
                <w:webHidden/>
              </w:rPr>
              <w:fldChar w:fldCharType="separate"/>
            </w:r>
            <w:r w:rsidR="00A9355B">
              <w:rPr>
                <w:noProof/>
                <w:webHidden/>
              </w:rPr>
              <w:t>103</w:t>
            </w:r>
            <w:r w:rsidR="00314A8B">
              <w:rPr>
                <w:noProof/>
                <w:webHidden/>
              </w:rPr>
              <w:fldChar w:fldCharType="end"/>
            </w:r>
          </w:hyperlink>
        </w:p>
        <w:p w14:paraId="4ADF42E8" w14:textId="77777777" w:rsidR="00A9355B" w:rsidRDefault="00CD6DFA">
          <w:pPr>
            <w:pStyle w:val="TOC1"/>
            <w:tabs>
              <w:tab w:val="left" w:pos="660"/>
              <w:tab w:val="right" w:leader="dot" w:pos="9350"/>
            </w:tabs>
            <w:rPr>
              <w:rFonts w:eastAsiaTheme="minorEastAsia"/>
              <w:noProof/>
              <w:szCs w:val="32"/>
              <w:lang w:bidi="bo-CN"/>
            </w:rPr>
          </w:pPr>
          <w:hyperlink w:anchor="_Toc53515004" w:history="1">
            <w:r w:rsidR="00A9355B" w:rsidRPr="00823346">
              <w:rPr>
                <w:rStyle w:val="Hyperlink"/>
                <w:rFonts w:ascii="Arial" w:hAnsi="Arial" w:cs="Arial"/>
                <w:noProof/>
              </w:rPr>
              <w:t>20.</w:t>
            </w:r>
            <w:r w:rsidR="00A9355B">
              <w:rPr>
                <w:rFonts w:eastAsiaTheme="minorEastAsia"/>
                <w:noProof/>
                <w:szCs w:val="32"/>
                <w:lang w:bidi="bo-CN"/>
              </w:rPr>
              <w:tab/>
            </w:r>
            <w:r w:rsidR="00A9355B" w:rsidRPr="00823346">
              <w:rPr>
                <w:rStyle w:val="Hyperlink"/>
                <w:rFonts w:ascii="Arial" w:hAnsi="Arial" w:cs="Arial"/>
                <w:noProof/>
              </w:rPr>
              <w:t>Summary of Users and Role</w:t>
            </w:r>
            <w:r w:rsidR="00A9355B">
              <w:rPr>
                <w:noProof/>
                <w:webHidden/>
              </w:rPr>
              <w:tab/>
            </w:r>
            <w:r w:rsidR="00314A8B">
              <w:rPr>
                <w:noProof/>
                <w:webHidden/>
              </w:rPr>
              <w:fldChar w:fldCharType="begin"/>
            </w:r>
            <w:r w:rsidR="00A9355B">
              <w:rPr>
                <w:noProof/>
                <w:webHidden/>
              </w:rPr>
              <w:instrText xml:space="preserve"> PAGEREF _Toc53515004 \h </w:instrText>
            </w:r>
            <w:r w:rsidR="00314A8B">
              <w:rPr>
                <w:noProof/>
                <w:webHidden/>
              </w:rPr>
            </w:r>
            <w:r w:rsidR="00314A8B">
              <w:rPr>
                <w:noProof/>
                <w:webHidden/>
              </w:rPr>
              <w:fldChar w:fldCharType="separate"/>
            </w:r>
            <w:r w:rsidR="00A9355B">
              <w:rPr>
                <w:noProof/>
                <w:webHidden/>
              </w:rPr>
              <w:t>105</w:t>
            </w:r>
            <w:r w:rsidR="00314A8B">
              <w:rPr>
                <w:noProof/>
                <w:webHidden/>
              </w:rPr>
              <w:fldChar w:fldCharType="end"/>
            </w:r>
          </w:hyperlink>
        </w:p>
        <w:p w14:paraId="72168F33" w14:textId="77777777" w:rsidR="00A9355B" w:rsidRDefault="00CD6DFA">
          <w:pPr>
            <w:pStyle w:val="TOC1"/>
            <w:tabs>
              <w:tab w:val="left" w:pos="660"/>
              <w:tab w:val="right" w:leader="dot" w:pos="9350"/>
            </w:tabs>
            <w:rPr>
              <w:rFonts w:eastAsiaTheme="minorEastAsia"/>
              <w:noProof/>
              <w:szCs w:val="32"/>
              <w:lang w:bidi="bo-CN"/>
            </w:rPr>
          </w:pPr>
          <w:hyperlink w:anchor="_Toc53515005" w:history="1">
            <w:r w:rsidR="00A9355B" w:rsidRPr="00823346">
              <w:rPr>
                <w:rStyle w:val="Hyperlink"/>
                <w:rFonts w:ascii="Arial" w:hAnsi="Arial" w:cs="Arial"/>
                <w:noProof/>
              </w:rPr>
              <w:t>21.</w:t>
            </w:r>
            <w:r w:rsidR="00A9355B">
              <w:rPr>
                <w:rFonts w:eastAsiaTheme="minorEastAsia"/>
                <w:noProof/>
                <w:szCs w:val="32"/>
                <w:lang w:bidi="bo-CN"/>
              </w:rPr>
              <w:tab/>
            </w:r>
            <w:r w:rsidR="00A9355B" w:rsidRPr="00823346">
              <w:rPr>
                <w:rStyle w:val="Hyperlink"/>
                <w:rFonts w:ascii="Arial" w:hAnsi="Arial" w:cs="Arial"/>
                <w:noProof/>
              </w:rPr>
              <w:t>Detail Roles and user for respective services</w:t>
            </w:r>
            <w:r w:rsidR="00A9355B">
              <w:rPr>
                <w:noProof/>
                <w:webHidden/>
              </w:rPr>
              <w:tab/>
            </w:r>
            <w:r w:rsidR="00314A8B">
              <w:rPr>
                <w:noProof/>
                <w:webHidden/>
              </w:rPr>
              <w:fldChar w:fldCharType="begin"/>
            </w:r>
            <w:r w:rsidR="00A9355B">
              <w:rPr>
                <w:noProof/>
                <w:webHidden/>
              </w:rPr>
              <w:instrText xml:space="preserve"> PAGEREF _Toc53515005 \h </w:instrText>
            </w:r>
            <w:r w:rsidR="00314A8B">
              <w:rPr>
                <w:noProof/>
                <w:webHidden/>
              </w:rPr>
            </w:r>
            <w:r w:rsidR="00314A8B">
              <w:rPr>
                <w:noProof/>
                <w:webHidden/>
              </w:rPr>
              <w:fldChar w:fldCharType="separate"/>
            </w:r>
            <w:r w:rsidR="00A9355B">
              <w:rPr>
                <w:noProof/>
                <w:webHidden/>
              </w:rPr>
              <w:t>109</w:t>
            </w:r>
            <w:r w:rsidR="00314A8B">
              <w:rPr>
                <w:noProof/>
                <w:webHidden/>
              </w:rPr>
              <w:fldChar w:fldCharType="end"/>
            </w:r>
          </w:hyperlink>
        </w:p>
        <w:p w14:paraId="66809E52" w14:textId="77777777" w:rsidR="00B70386" w:rsidRPr="007637A4" w:rsidRDefault="00314A8B">
          <w:pPr>
            <w:rPr>
              <w:rFonts w:cstheme="minorHAnsi"/>
            </w:rPr>
          </w:pPr>
          <w:r>
            <w:rPr>
              <w:b/>
              <w:bCs/>
              <w:noProof/>
            </w:rPr>
            <w:fldChar w:fldCharType="end"/>
          </w:r>
          <w:r w:rsidR="007637A4" w:rsidRPr="007637A4">
            <w:rPr>
              <w:rFonts w:cstheme="minorHAnsi"/>
              <w:bCs/>
              <w:noProof/>
            </w:rPr>
            <w:t>22.ANNEXURES- FORMATS FOR CERTIFICATE &amp; CLEARANCES</w:t>
          </w:r>
          <w:r w:rsidR="007637A4" w:rsidRPr="007637A4">
            <w:rPr>
              <w:rFonts w:cstheme="minorHAnsi"/>
              <w:b/>
              <w:bCs/>
              <w:noProof/>
            </w:rPr>
            <w:t xml:space="preserve">  …………………………………………………….</w:t>
          </w:r>
          <w:r w:rsidR="007637A4" w:rsidRPr="007637A4">
            <w:rPr>
              <w:rFonts w:cstheme="minorHAnsi"/>
              <w:bCs/>
              <w:noProof/>
            </w:rPr>
            <w:t>110</w:t>
          </w:r>
        </w:p>
      </w:sdtContent>
    </w:sdt>
    <w:p w14:paraId="6F46A74C" w14:textId="77777777" w:rsidR="009F1A94" w:rsidRDefault="009F1A94" w:rsidP="00A95CD9">
      <w:pPr>
        <w:rPr>
          <w:rFonts w:ascii="Arial" w:hAnsi="Arial" w:cs="Arial"/>
        </w:rPr>
      </w:pPr>
    </w:p>
    <w:p w14:paraId="048D03F3" w14:textId="77777777" w:rsidR="009F1A94" w:rsidRDefault="009F1A94" w:rsidP="00A95CD9">
      <w:pPr>
        <w:rPr>
          <w:rFonts w:ascii="Arial" w:hAnsi="Arial" w:cs="Arial"/>
        </w:rPr>
      </w:pPr>
    </w:p>
    <w:p w14:paraId="30DD4623" w14:textId="77777777" w:rsidR="009F1A94" w:rsidRDefault="009F1A94" w:rsidP="00A95CD9">
      <w:pPr>
        <w:rPr>
          <w:rFonts w:ascii="Arial" w:hAnsi="Arial" w:cs="Arial"/>
        </w:rPr>
      </w:pPr>
    </w:p>
    <w:p w14:paraId="33D883C8" w14:textId="77777777" w:rsidR="009F1A94" w:rsidRDefault="009F1A94" w:rsidP="00A95CD9">
      <w:pPr>
        <w:rPr>
          <w:rFonts w:ascii="Arial" w:hAnsi="Arial" w:cs="Arial"/>
        </w:rPr>
      </w:pPr>
    </w:p>
    <w:p w14:paraId="14446C0C" w14:textId="77777777" w:rsidR="009F1A94" w:rsidRDefault="009F1A94" w:rsidP="00A95CD9">
      <w:pPr>
        <w:rPr>
          <w:rFonts w:ascii="Arial" w:hAnsi="Arial" w:cs="Arial"/>
        </w:rPr>
      </w:pPr>
    </w:p>
    <w:p w14:paraId="1FF1BA6A" w14:textId="77777777" w:rsidR="009F1A94" w:rsidRDefault="009F1A94" w:rsidP="00A95CD9">
      <w:pPr>
        <w:rPr>
          <w:rFonts w:ascii="Arial" w:hAnsi="Arial" w:cs="Arial"/>
        </w:rPr>
      </w:pPr>
    </w:p>
    <w:p w14:paraId="178934E0" w14:textId="77777777" w:rsidR="009F1A94" w:rsidRDefault="009F1A94" w:rsidP="00A95CD9">
      <w:pPr>
        <w:rPr>
          <w:rFonts w:ascii="Arial" w:hAnsi="Arial" w:cs="Arial"/>
        </w:rPr>
      </w:pPr>
    </w:p>
    <w:p w14:paraId="05BE29FB" w14:textId="77777777" w:rsidR="009F1A94" w:rsidRDefault="009F1A94" w:rsidP="00A95CD9">
      <w:pPr>
        <w:rPr>
          <w:rFonts w:ascii="Arial" w:hAnsi="Arial" w:cs="Arial"/>
        </w:rPr>
      </w:pPr>
    </w:p>
    <w:p w14:paraId="6B5D22ED" w14:textId="77777777" w:rsidR="00767821" w:rsidRPr="00767821" w:rsidRDefault="00140EFB" w:rsidP="00A95CD9">
      <w:pPr>
        <w:pStyle w:val="Heading1"/>
        <w:numPr>
          <w:ilvl w:val="0"/>
          <w:numId w:val="1"/>
        </w:numPr>
        <w:rPr>
          <w:rFonts w:ascii="Arial" w:hAnsi="Arial" w:cs="Arial"/>
          <w:color w:val="auto"/>
        </w:rPr>
      </w:pPr>
      <w:bookmarkStart w:id="0" w:name="_Toc53514788"/>
      <w:r>
        <w:rPr>
          <w:rFonts w:ascii="Arial" w:hAnsi="Arial" w:cs="Arial"/>
          <w:color w:val="auto"/>
        </w:rPr>
        <w:lastRenderedPageBreak/>
        <w:t>Food Business Registration and Licensing</w:t>
      </w:r>
      <w:bookmarkEnd w:id="0"/>
    </w:p>
    <w:p w14:paraId="6F11C665" w14:textId="77777777" w:rsidR="008230B8" w:rsidRDefault="00C63B6C" w:rsidP="00C63B6C">
      <w:pPr>
        <w:pStyle w:val="Heading2"/>
        <w:numPr>
          <w:ilvl w:val="1"/>
          <w:numId w:val="3"/>
        </w:numPr>
        <w:ind w:left="540" w:hanging="360"/>
        <w:rPr>
          <w:rFonts w:ascii="Arial" w:hAnsi="Arial" w:cs="Arial"/>
          <w:color w:val="auto"/>
          <w:sz w:val="24"/>
          <w:szCs w:val="24"/>
        </w:rPr>
      </w:pPr>
      <w:bookmarkStart w:id="1" w:name="_Toc53514789"/>
      <w:r>
        <w:rPr>
          <w:rFonts w:ascii="Arial" w:hAnsi="Arial" w:cs="Arial"/>
          <w:color w:val="auto"/>
          <w:sz w:val="24"/>
          <w:szCs w:val="24"/>
        </w:rPr>
        <w:t xml:space="preserve">Service Name: </w:t>
      </w:r>
      <w:r w:rsidR="008230B8" w:rsidRPr="005D02B8">
        <w:rPr>
          <w:rFonts w:ascii="Arial" w:hAnsi="Arial" w:cs="Arial"/>
          <w:color w:val="auto"/>
          <w:sz w:val="24"/>
          <w:szCs w:val="24"/>
        </w:rPr>
        <w:t>Food Bus</w:t>
      </w:r>
      <w:r w:rsidR="008230B8">
        <w:rPr>
          <w:rFonts w:ascii="Arial" w:hAnsi="Arial" w:cs="Arial"/>
          <w:color w:val="auto"/>
          <w:sz w:val="24"/>
          <w:szCs w:val="24"/>
        </w:rPr>
        <w:t>iness Registration and Licensing</w:t>
      </w:r>
      <w:bookmarkEnd w:id="1"/>
    </w:p>
    <w:p w14:paraId="17F50AE7" w14:textId="77777777" w:rsidR="00C63B6C" w:rsidRDefault="00C63B6C" w:rsidP="00C63B6C">
      <w:pPr>
        <w:pStyle w:val="Heading2"/>
        <w:numPr>
          <w:ilvl w:val="1"/>
          <w:numId w:val="3"/>
        </w:numPr>
        <w:ind w:left="540" w:hanging="360"/>
        <w:rPr>
          <w:rFonts w:ascii="Arial" w:hAnsi="Arial" w:cs="Arial"/>
          <w:color w:val="auto"/>
          <w:sz w:val="24"/>
          <w:szCs w:val="24"/>
        </w:rPr>
      </w:pPr>
      <w:bookmarkStart w:id="2" w:name="_Toc53514790"/>
      <w:r>
        <w:rPr>
          <w:rFonts w:ascii="Arial" w:hAnsi="Arial" w:cs="Arial"/>
          <w:color w:val="auto"/>
          <w:sz w:val="24"/>
          <w:szCs w:val="24"/>
        </w:rPr>
        <w:t>Process Flow</w:t>
      </w:r>
      <w:bookmarkEnd w:id="2"/>
    </w:p>
    <w:p w14:paraId="2EAFFD49" w14:textId="77777777" w:rsidR="00351E13" w:rsidRPr="00351E13" w:rsidRDefault="00351E13" w:rsidP="00351E13"/>
    <w:p w14:paraId="3094AA4B" w14:textId="77777777" w:rsidR="00E04560" w:rsidRPr="00E04560" w:rsidRDefault="00E04560" w:rsidP="00E04560"/>
    <w:p w14:paraId="5255D1BE" w14:textId="77777777" w:rsidR="008230B8" w:rsidRDefault="000169C5" w:rsidP="008230B8">
      <w:r>
        <w:rPr>
          <w:noProof/>
        </w:rPr>
        <w:pict w14:anchorId="7F66C5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pt;height:354.5pt;mso-width-percent:0;mso-height-percent:0;mso-width-percent:0;mso-height-percent:0">
            <v:imagedata r:id="rId9" o:title="Screen Shot 2020-10-07 at 12"/>
          </v:shape>
        </w:pict>
      </w:r>
    </w:p>
    <w:p w14:paraId="415C3F57" w14:textId="77777777" w:rsidR="008230B8" w:rsidRDefault="00C63B6C" w:rsidP="008230B8">
      <w:pPr>
        <w:pStyle w:val="Heading2"/>
        <w:numPr>
          <w:ilvl w:val="1"/>
          <w:numId w:val="3"/>
        </w:numPr>
        <w:ind w:left="540" w:hanging="270"/>
        <w:rPr>
          <w:rFonts w:ascii="Arial" w:hAnsi="Arial" w:cs="Arial"/>
          <w:color w:val="auto"/>
          <w:sz w:val="24"/>
          <w:szCs w:val="24"/>
        </w:rPr>
      </w:pPr>
      <w:bookmarkStart w:id="3" w:name="_Toc53514791"/>
      <w:r>
        <w:rPr>
          <w:rFonts w:ascii="Arial" w:hAnsi="Arial" w:cs="Arial"/>
          <w:color w:val="auto"/>
          <w:sz w:val="24"/>
          <w:szCs w:val="24"/>
        </w:rPr>
        <w:t>Users and Roles</w:t>
      </w:r>
      <w:bookmarkEnd w:id="3"/>
    </w:p>
    <w:p w14:paraId="0AF6B3DE" w14:textId="77777777" w:rsidR="00C63B6C" w:rsidRDefault="008915B7" w:rsidP="00C63B6C">
      <w:pPr>
        <w:pStyle w:val="Heading2"/>
        <w:numPr>
          <w:ilvl w:val="2"/>
          <w:numId w:val="3"/>
        </w:numPr>
        <w:ind w:hanging="180"/>
        <w:rPr>
          <w:rFonts w:ascii="Arial" w:hAnsi="Arial" w:cs="Arial"/>
          <w:color w:val="auto"/>
          <w:sz w:val="24"/>
          <w:szCs w:val="24"/>
        </w:rPr>
      </w:pPr>
      <w:bookmarkStart w:id="4" w:name="_Toc53514792"/>
      <w:r>
        <w:rPr>
          <w:rFonts w:ascii="Arial" w:hAnsi="Arial" w:cs="Arial"/>
          <w:color w:val="auto"/>
          <w:sz w:val="24"/>
          <w:szCs w:val="24"/>
        </w:rPr>
        <w:t>Food Business Operator (User</w:t>
      </w:r>
      <w:r w:rsidR="00C63B6C">
        <w:rPr>
          <w:rFonts w:ascii="Arial" w:hAnsi="Arial" w:cs="Arial"/>
          <w:color w:val="auto"/>
          <w:sz w:val="24"/>
          <w:szCs w:val="24"/>
        </w:rPr>
        <w:t>)</w:t>
      </w:r>
      <w:bookmarkEnd w:id="4"/>
    </w:p>
    <w:p w14:paraId="355EF529" w14:textId="77777777" w:rsidR="00FF0531" w:rsidRDefault="008915B7" w:rsidP="00590328">
      <w:pPr>
        <w:pStyle w:val="Heading2"/>
        <w:numPr>
          <w:ilvl w:val="3"/>
          <w:numId w:val="3"/>
        </w:numPr>
        <w:ind w:left="1260" w:firstLine="0"/>
        <w:rPr>
          <w:rFonts w:ascii="Arial" w:hAnsi="Arial" w:cs="Arial"/>
          <w:color w:val="auto"/>
          <w:sz w:val="24"/>
          <w:szCs w:val="24"/>
        </w:rPr>
      </w:pPr>
      <w:bookmarkStart w:id="5" w:name="_Toc53514793"/>
      <w:r>
        <w:rPr>
          <w:rFonts w:ascii="Arial" w:hAnsi="Arial" w:cs="Arial"/>
          <w:color w:val="auto"/>
          <w:sz w:val="24"/>
          <w:szCs w:val="24"/>
        </w:rPr>
        <w:t>FBO Apply (Role)</w:t>
      </w:r>
      <w:bookmarkEnd w:id="5"/>
    </w:p>
    <w:p w14:paraId="16EFF180" w14:textId="77777777" w:rsidR="00E40747" w:rsidRPr="0024689D" w:rsidRDefault="00E40747" w:rsidP="0024689D">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E40747" w:rsidRPr="00B039CD" w14:paraId="7448E312" w14:textId="77777777" w:rsidTr="00DF370A">
        <w:tc>
          <w:tcPr>
            <w:tcW w:w="3528" w:type="dxa"/>
            <w:shd w:val="clear" w:color="auto" w:fill="FDE9D9" w:themeFill="accent6" w:themeFillTint="33"/>
          </w:tcPr>
          <w:p w14:paraId="0E10798B" w14:textId="77777777" w:rsidR="00E40747" w:rsidRPr="00B039CD" w:rsidRDefault="00E40747" w:rsidP="00E40747">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9138C42" w14:textId="77777777" w:rsidR="00E40747" w:rsidRPr="00B039CD" w:rsidRDefault="00E40747" w:rsidP="00E40747">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6DF893BE" w14:textId="77777777" w:rsidR="00E40747" w:rsidRPr="00B039CD" w:rsidRDefault="00E40747" w:rsidP="00E40747">
            <w:pPr>
              <w:jc w:val="center"/>
              <w:rPr>
                <w:rFonts w:ascii="Arial" w:hAnsi="Arial" w:cs="Arial"/>
                <w:sz w:val="24"/>
                <w:szCs w:val="24"/>
              </w:rPr>
            </w:pPr>
            <w:r w:rsidRPr="00B039CD">
              <w:rPr>
                <w:rFonts w:ascii="Arial" w:hAnsi="Arial" w:cs="Arial"/>
                <w:sz w:val="24"/>
                <w:szCs w:val="24"/>
              </w:rPr>
              <w:t>Validation</w:t>
            </w:r>
          </w:p>
        </w:tc>
      </w:tr>
      <w:tr w:rsidR="00E40747" w:rsidRPr="00B039CD" w14:paraId="63BD662A" w14:textId="77777777" w:rsidTr="00DF370A">
        <w:tc>
          <w:tcPr>
            <w:tcW w:w="3528" w:type="dxa"/>
          </w:tcPr>
          <w:p w14:paraId="2B3C1DE8" w14:textId="77777777" w:rsidR="00E40747" w:rsidRPr="00B039CD" w:rsidRDefault="00E40747" w:rsidP="00E40747">
            <w:pPr>
              <w:rPr>
                <w:rFonts w:ascii="Arial" w:hAnsi="Arial" w:cs="Arial"/>
                <w:sz w:val="24"/>
                <w:szCs w:val="24"/>
              </w:rPr>
            </w:pPr>
            <w:r w:rsidRPr="00B039CD">
              <w:rPr>
                <w:rFonts w:ascii="Arial" w:hAnsi="Arial" w:cs="Arial"/>
                <w:sz w:val="24"/>
                <w:szCs w:val="24"/>
              </w:rPr>
              <w:t xml:space="preserve">Name </w:t>
            </w:r>
            <w:proofErr w:type="gramStart"/>
            <w:r w:rsidRPr="00B039CD">
              <w:rPr>
                <w:rFonts w:ascii="Arial" w:hAnsi="Arial" w:cs="Arial"/>
                <w:sz w:val="24"/>
                <w:szCs w:val="24"/>
              </w:rPr>
              <w:t>Of</w:t>
            </w:r>
            <w:proofErr w:type="gramEnd"/>
            <w:r w:rsidRPr="00B039CD">
              <w:rPr>
                <w:rFonts w:ascii="Arial" w:hAnsi="Arial" w:cs="Arial"/>
                <w:sz w:val="24"/>
                <w:szCs w:val="24"/>
              </w:rPr>
              <w:t xml:space="preserve"> The Food Business</w:t>
            </w:r>
          </w:p>
        </w:tc>
        <w:tc>
          <w:tcPr>
            <w:tcW w:w="1710" w:type="dxa"/>
          </w:tcPr>
          <w:p w14:paraId="3C540434" w14:textId="77777777" w:rsidR="00E40747" w:rsidRPr="00B039CD" w:rsidRDefault="00E40747" w:rsidP="00E40747">
            <w:pPr>
              <w:rPr>
                <w:rFonts w:ascii="Arial" w:hAnsi="Arial" w:cs="Arial"/>
                <w:sz w:val="24"/>
                <w:szCs w:val="24"/>
              </w:rPr>
            </w:pPr>
            <w:r w:rsidRPr="00B039CD">
              <w:rPr>
                <w:rFonts w:ascii="Arial" w:hAnsi="Arial" w:cs="Arial"/>
                <w:sz w:val="24"/>
                <w:szCs w:val="24"/>
              </w:rPr>
              <w:t>Text</w:t>
            </w:r>
          </w:p>
        </w:tc>
        <w:tc>
          <w:tcPr>
            <w:tcW w:w="3078" w:type="dxa"/>
          </w:tcPr>
          <w:p w14:paraId="7E321E32" w14:textId="77777777" w:rsidR="00E40747" w:rsidRPr="00B039CD" w:rsidRDefault="00E40747" w:rsidP="00E40747">
            <w:pPr>
              <w:rPr>
                <w:rFonts w:ascii="Arial" w:hAnsi="Arial" w:cs="Arial"/>
                <w:sz w:val="24"/>
                <w:szCs w:val="24"/>
              </w:rPr>
            </w:pPr>
          </w:p>
        </w:tc>
      </w:tr>
      <w:tr w:rsidR="00E40747" w:rsidRPr="00B039CD" w14:paraId="6E7B523D" w14:textId="77777777" w:rsidTr="00DF370A">
        <w:tc>
          <w:tcPr>
            <w:tcW w:w="3528" w:type="dxa"/>
          </w:tcPr>
          <w:p w14:paraId="740538CA" w14:textId="77777777" w:rsidR="00E40747" w:rsidRPr="00B039CD" w:rsidRDefault="00E40747" w:rsidP="00E40747">
            <w:pPr>
              <w:rPr>
                <w:rFonts w:ascii="Arial" w:hAnsi="Arial" w:cs="Arial"/>
                <w:sz w:val="24"/>
                <w:szCs w:val="24"/>
              </w:rPr>
            </w:pPr>
            <w:r w:rsidRPr="00B039CD">
              <w:rPr>
                <w:rFonts w:ascii="Arial" w:hAnsi="Arial" w:cs="Arial"/>
                <w:sz w:val="24"/>
                <w:szCs w:val="24"/>
              </w:rPr>
              <w:t>Address of the FB</w:t>
            </w:r>
          </w:p>
        </w:tc>
        <w:tc>
          <w:tcPr>
            <w:tcW w:w="1710" w:type="dxa"/>
          </w:tcPr>
          <w:p w14:paraId="07608DEE" w14:textId="77777777" w:rsidR="00E40747" w:rsidRPr="00B039CD" w:rsidRDefault="00E40747" w:rsidP="00E40747">
            <w:pPr>
              <w:rPr>
                <w:rFonts w:ascii="Arial" w:hAnsi="Arial" w:cs="Arial"/>
                <w:sz w:val="24"/>
                <w:szCs w:val="24"/>
              </w:rPr>
            </w:pPr>
            <w:r w:rsidRPr="00B039CD">
              <w:rPr>
                <w:rFonts w:ascii="Arial" w:hAnsi="Arial" w:cs="Arial"/>
                <w:sz w:val="24"/>
                <w:szCs w:val="24"/>
              </w:rPr>
              <w:t>Text</w:t>
            </w:r>
          </w:p>
        </w:tc>
        <w:tc>
          <w:tcPr>
            <w:tcW w:w="3078" w:type="dxa"/>
          </w:tcPr>
          <w:p w14:paraId="1E319058" w14:textId="77777777" w:rsidR="00E40747" w:rsidRPr="00B039CD" w:rsidRDefault="00E40747" w:rsidP="00E40747">
            <w:pPr>
              <w:rPr>
                <w:rFonts w:ascii="Arial" w:hAnsi="Arial" w:cs="Arial"/>
                <w:sz w:val="24"/>
                <w:szCs w:val="24"/>
              </w:rPr>
            </w:pPr>
          </w:p>
        </w:tc>
      </w:tr>
      <w:tr w:rsidR="00E40747" w:rsidRPr="00B039CD" w14:paraId="4E5C5B51" w14:textId="77777777" w:rsidTr="00DF370A">
        <w:tc>
          <w:tcPr>
            <w:tcW w:w="3528" w:type="dxa"/>
          </w:tcPr>
          <w:p w14:paraId="0C0ED8F0" w14:textId="77777777" w:rsidR="00E40747" w:rsidRPr="00B039CD" w:rsidRDefault="00E40747" w:rsidP="00E40747">
            <w:pPr>
              <w:rPr>
                <w:rFonts w:ascii="Arial" w:hAnsi="Arial" w:cs="Arial"/>
                <w:sz w:val="24"/>
                <w:szCs w:val="24"/>
              </w:rPr>
            </w:pPr>
            <w:r w:rsidRPr="00B039CD">
              <w:rPr>
                <w:rFonts w:ascii="Arial" w:hAnsi="Arial" w:cs="Arial"/>
                <w:sz w:val="24"/>
                <w:szCs w:val="24"/>
              </w:rPr>
              <w:t>Phone No of the FB</w:t>
            </w:r>
          </w:p>
        </w:tc>
        <w:tc>
          <w:tcPr>
            <w:tcW w:w="1710" w:type="dxa"/>
          </w:tcPr>
          <w:p w14:paraId="30A51C85" w14:textId="77777777" w:rsidR="00E40747" w:rsidRPr="00B039CD" w:rsidRDefault="00E40747" w:rsidP="00E40747">
            <w:pPr>
              <w:rPr>
                <w:rFonts w:ascii="Arial" w:hAnsi="Arial" w:cs="Arial"/>
                <w:sz w:val="24"/>
                <w:szCs w:val="24"/>
              </w:rPr>
            </w:pPr>
            <w:r w:rsidRPr="00B039CD">
              <w:rPr>
                <w:rFonts w:ascii="Arial" w:hAnsi="Arial" w:cs="Arial"/>
                <w:sz w:val="24"/>
                <w:szCs w:val="24"/>
              </w:rPr>
              <w:t>Number</w:t>
            </w:r>
          </w:p>
        </w:tc>
        <w:tc>
          <w:tcPr>
            <w:tcW w:w="3078" w:type="dxa"/>
          </w:tcPr>
          <w:p w14:paraId="4943F009" w14:textId="77777777" w:rsidR="00E40747" w:rsidRPr="00B039CD" w:rsidRDefault="00E40747" w:rsidP="00E40747">
            <w:pPr>
              <w:rPr>
                <w:rFonts w:ascii="Arial" w:hAnsi="Arial" w:cs="Arial"/>
                <w:sz w:val="24"/>
                <w:szCs w:val="24"/>
              </w:rPr>
            </w:pPr>
            <w:r w:rsidRPr="00B039CD">
              <w:rPr>
                <w:rFonts w:ascii="Arial" w:hAnsi="Arial" w:cs="Arial"/>
                <w:sz w:val="24"/>
                <w:szCs w:val="24"/>
              </w:rPr>
              <w:t xml:space="preserve">should accept only </w:t>
            </w:r>
            <w:r w:rsidRPr="00B039CD">
              <w:rPr>
                <w:rFonts w:ascii="Arial" w:hAnsi="Arial" w:cs="Arial"/>
                <w:sz w:val="24"/>
                <w:szCs w:val="24"/>
              </w:rPr>
              <w:lastRenderedPageBreak/>
              <w:t>number, max length 8</w:t>
            </w:r>
            <w:r w:rsidR="00321A2C">
              <w:rPr>
                <w:rFonts w:ascii="Arial" w:hAnsi="Arial" w:cs="Arial"/>
                <w:sz w:val="24"/>
                <w:szCs w:val="24"/>
              </w:rPr>
              <w:t>, should not accept any special character</w:t>
            </w:r>
          </w:p>
        </w:tc>
      </w:tr>
      <w:tr w:rsidR="00E40747" w:rsidRPr="00B039CD" w14:paraId="25C9FE2F" w14:textId="77777777" w:rsidTr="00DF370A">
        <w:tc>
          <w:tcPr>
            <w:tcW w:w="3528" w:type="dxa"/>
          </w:tcPr>
          <w:p w14:paraId="4828084B" w14:textId="77777777" w:rsidR="00E40747" w:rsidRPr="00B039CD" w:rsidRDefault="0081212E" w:rsidP="00E40747">
            <w:pPr>
              <w:rPr>
                <w:rFonts w:ascii="Arial" w:hAnsi="Arial" w:cs="Arial"/>
                <w:sz w:val="24"/>
                <w:szCs w:val="24"/>
              </w:rPr>
            </w:pPr>
            <w:r>
              <w:rPr>
                <w:rFonts w:ascii="Arial" w:hAnsi="Arial" w:cs="Arial"/>
                <w:sz w:val="24"/>
                <w:szCs w:val="24"/>
              </w:rPr>
              <w:lastRenderedPageBreak/>
              <w:t>E</w:t>
            </w:r>
            <w:r w:rsidR="00E40747" w:rsidRPr="00B039CD">
              <w:rPr>
                <w:rFonts w:ascii="Arial" w:hAnsi="Arial" w:cs="Arial"/>
                <w:sz w:val="24"/>
                <w:szCs w:val="24"/>
              </w:rPr>
              <w:t>mail of the FB</w:t>
            </w:r>
          </w:p>
        </w:tc>
        <w:tc>
          <w:tcPr>
            <w:tcW w:w="1710" w:type="dxa"/>
          </w:tcPr>
          <w:p w14:paraId="42D3053B" w14:textId="77777777" w:rsidR="00E40747" w:rsidRPr="00B039CD" w:rsidRDefault="00DF370A" w:rsidP="00DF370A">
            <w:pPr>
              <w:rPr>
                <w:rFonts w:ascii="Arial" w:hAnsi="Arial" w:cs="Arial"/>
                <w:sz w:val="24"/>
                <w:szCs w:val="24"/>
              </w:rPr>
            </w:pPr>
            <w:r w:rsidRPr="00B039CD">
              <w:rPr>
                <w:rFonts w:ascii="Arial" w:hAnsi="Arial" w:cs="Arial"/>
                <w:sz w:val="24"/>
                <w:szCs w:val="24"/>
              </w:rPr>
              <w:t>Em</w:t>
            </w:r>
            <w:r w:rsidR="00E40747" w:rsidRPr="00B039CD">
              <w:rPr>
                <w:rFonts w:ascii="Arial" w:hAnsi="Arial" w:cs="Arial"/>
                <w:sz w:val="24"/>
                <w:szCs w:val="24"/>
              </w:rPr>
              <w:t>ail</w:t>
            </w:r>
          </w:p>
        </w:tc>
        <w:tc>
          <w:tcPr>
            <w:tcW w:w="3078" w:type="dxa"/>
          </w:tcPr>
          <w:p w14:paraId="347C760F" w14:textId="77777777" w:rsidR="00E40747" w:rsidRPr="00B039CD" w:rsidRDefault="00E40747" w:rsidP="00E40747">
            <w:pPr>
              <w:rPr>
                <w:rFonts w:ascii="Arial" w:hAnsi="Arial" w:cs="Arial"/>
                <w:sz w:val="24"/>
                <w:szCs w:val="24"/>
              </w:rPr>
            </w:pPr>
          </w:p>
        </w:tc>
      </w:tr>
      <w:tr w:rsidR="00E40747" w:rsidRPr="00B039CD" w14:paraId="1CC35E10" w14:textId="77777777" w:rsidTr="00DF370A">
        <w:tc>
          <w:tcPr>
            <w:tcW w:w="3528" w:type="dxa"/>
          </w:tcPr>
          <w:p w14:paraId="512917A8" w14:textId="77777777" w:rsidR="00E40747" w:rsidRPr="00B039CD" w:rsidRDefault="00DF370A" w:rsidP="00E40747">
            <w:pPr>
              <w:rPr>
                <w:rFonts w:ascii="Arial" w:hAnsi="Arial" w:cs="Arial"/>
                <w:sz w:val="24"/>
                <w:szCs w:val="24"/>
              </w:rPr>
            </w:pPr>
            <w:r w:rsidRPr="00B039CD">
              <w:rPr>
                <w:rFonts w:ascii="Arial" w:hAnsi="Arial" w:cs="Arial"/>
                <w:color w:val="000000"/>
                <w:sz w:val="24"/>
                <w:szCs w:val="24"/>
              </w:rPr>
              <w:t>Citizenship ID No. of the Owner</w:t>
            </w:r>
          </w:p>
        </w:tc>
        <w:tc>
          <w:tcPr>
            <w:tcW w:w="1710" w:type="dxa"/>
          </w:tcPr>
          <w:p w14:paraId="307D65EB" w14:textId="77777777" w:rsidR="00E40747" w:rsidRPr="00B039CD" w:rsidRDefault="00DF370A" w:rsidP="00E40747">
            <w:pPr>
              <w:rPr>
                <w:rFonts w:ascii="Arial" w:hAnsi="Arial" w:cs="Arial"/>
                <w:sz w:val="24"/>
                <w:szCs w:val="24"/>
              </w:rPr>
            </w:pPr>
            <w:r w:rsidRPr="00B039CD">
              <w:rPr>
                <w:rFonts w:ascii="Arial" w:hAnsi="Arial" w:cs="Arial"/>
                <w:sz w:val="24"/>
                <w:szCs w:val="24"/>
              </w:rPr>
              <w:t>Number</w:t>
            </w:r>
          </w:p>
        </w:tc>
        <w:tc>
          <w:tcPr>
            <w:tcW w:w="3078" w:type="dxa"/>
          </w:tcPr>
          <w:p w14:paraId="55BBB2B3" w14:textId="77777777" w:rsidR="00E40747" w:rsidRPr="00B039CD" w:rsidRDefault="00DF370A" w:rsidP="00E40747">
            <w:pPr>
              <w:rPr>
                <w:rFonts w:ascii="Arial" w:hAnsi="Arial" w:cs="Arial"/>
                <w:sz w:val="24"/>
                <w:szCs w:val="24"/>
              </w:rPr>
            </w:pPr>
            <w:r w:rsidRPr="00B039CD">
              <w:rPr>
                <w:rFonts w:ascii="Arial" w:hAnsi="Arial" w:cs="Arial"/>
                <w:sz w:val="24"/>
                <w:szCs w:val="24"/>
              </w:rPr>
              <w:t xml:space="preserve">Maximum length 11 </w:t>
            </w:r>
          </w:p>
        </w:tc>
      </w:tr>
      <w:tr w:rsidR="00E40747" w:rsidRPr="00B039CD" w14:paraId="4AD24F5D" w14:textId="77777777" w:rsidTr="00DF370A">
        <w:tc>
          <w:tcPr>
            <w:tcW w:w="3528" w:type="dxa"/>
          </w:tcPr>
          <w:p w14:paraId="0DFC47E9" w14:textId="77777777" w:rsidR="00E40747" w:rsidRPr="00B039CD" w:rsidRDefault="00DF370A" w:rsidP="00E40747">
            <w:pPr>
              <w:rPr>
                <w:rFonts w:ascii="Arial" w:hAnsi="Arial" w:cs="Arial"/>
                <w:color w:val="000000"/>
                <w:sz w:val="24"/>
                <w:szCs w:val="24"/>
              </w:rPr>
            </w:pPr>
            <w:r w:rsidRPr="00B039CD">
              <w:rPr>
                <w:rFonts w:ascii="Arial" w:hAnsi="Arial" w:cs="Arial"/>
                <w:color w:val="000000"/>
                <w:sz w:val="24"/>
                <w:szCs w:val="24"/>
              </w:rPr>
              <w:t>Name of the Owner</w:t>
            </w:r>
          </w:p>
        </w:tc>
        <w:tc>
          <w:tcPr>
            <w:tcW w:w="1710" w:type="dxa"/>
          </w:tcPr>
          <w:p w14:paraId="225F5CAF" w14:textId="77777777" w:rsidR="00E40747" w:rsidRPr="00B039CD" w:rsidRDefault="00E40747" w:rsidP="00E40747">
            <w:pPr>
              <w:rPr>
                <w:rFonts w:ascii="Arial" w:hAnsi="Arial" w:cs="Arial"/>
                <w:sz w:val="24"/>
                <w:szCs w:val="24"/>
              </w:rPr>
            </w:pPr>
          </w:p>
        </w:tc>
        <w:tc>
          <w:tcPr>
            <w:tcW w:w="3078" w:type="dxa"/>
          </w:tcPr>
          <w:p w14:paraId="3F737167" w14:textId="77777777" w:rsidR="00E40747" w:rsidRPr="00B039CD" w:rsidRDefault="00E40747" w:rsidP="00E40747">
            <w:pPr>
              <w:rPr>
                <w:rFonts w:ascii="Arial" w:hAnsi="Arial" w:cs="Arial"/>
                <w:sz w:val="24"/>
                <w:szCs w:val="24"/>
              </w:rPr>
            </w:pPr>
          </w:p>
        </w:tc>
      </w:tr>
      <w:tr w:rsidR="00DF370A" w:rsidRPr="00B039CD" w14:paraId="0E33EE1A" w14:textId="77777777" w:rsidTr="00DF370A">
        <w:tc>
          <w:tcPr>
            <w:tcW w:w="3528" w:type="dxa"/>
          </w:tcPr>
          <w:p w14:paraId="013B7F8D" w14:textId="77777777" w:rsidR="00DF370A" w:rsidRPr="00B039CD" w:rsidRDefault="00DF370A" w:rsidP="00E40747">
            <w:pPr>
              <w:rPr>
                <w:rFonts w:ascii="Arial" w:hAnsi="Arial" w:cs="Arial"/>
                <w:color w:val="000000"/>
                <w:sz w:val="24"/>
                <w:szCs w:val="24"/>
              </w:rPr>
            </w:pPr>
            <w:r w:rsidRPr="00B039CD">
              <w:rPr>
                <w:rFonts w:ascii="Arial" w:hAnsi="Arial" w:cs="Arial"/>
                <w:sz w:val="24"/>
                <w:szCs w:val="24"/>
              </w:rPr>
              <w:t>Name of the Top Manager</w:t>
            </w:r>
          </w:p>
        </w:tc>
        <w:tc>
          <w:tcPr>
            <w:tcW w:w="1710" w:type="dxa"/>
          </w:tcPr>
          <w:p w14:paraId="6298F2C0" w14:textId="77777777" w:rsidR="00DF370A" w:rsidRPr="00B039CD" w:rsidRDefault="00DF370A" w:rsidP="00E40747">
            <w:pPr>
              <w:rPr>
                <w:rFonts w:ascii="Arial" w:hAnsi="Arial" w:cs="Arial"/>
                <w:sz w:val="24"/>
                <w:szCs w:val="24"/>
              </w:rPr>
            </w:pPr>
            <w:r w:rsidRPr="00B039CD">
              <w:rPr>
                <w:rFonts w:ascii="Arial" w:hAnsi="Arial" w:cs="Arial"/>
                <w:sz w:val="24"/>
                <w:szCs w:val="24"/>
              </w:rPr>
              <w:t>Text</w:t>
            </w:r>
          </w:p>
        </w:tc>
        <w:tc>
          <w:tcPr>
            <w:tcW w:w="3078" w:type="dxa"/>
          </w:tcPr>
          <w:p w14:paraId="20A5A83D" w14:textId="77777777" w:rsidR="00DF370A" w:rsidRPr="00B039CD" w:rsidRDefault="00DF370A" w:rsidP="00E40747">
            <w:pPr>
              <w:rPr>
                <w:rFonts w:ascii="Arial" w:hAnsi="Arial" w:cs="Arial"/>
                <w:sz w:val="24"/>
                <w:szCs w:val="24"/>
              </w:rPr>
            </w:pPr>
          </w:p>
        </w:tc>
      </w:tr>
      <w:tr w:rsidR="00DF370A" w:rsidRPr="00B039CD" w14:paraId="710FD780" w14:textId="77777777" w:rsidTr="00DF370A">
        <w:tc>
          <w:tcPr>
            <w:tcW w:w="3528" w:type="dxa"/>
          </w:tcPr>
          <w:p w14:paraId="794208EC" w14:textId="77777777" w:rsidR="00DF370A" w:rsidRPr="00B039CD" w:rsidRDefault="00DF370A" w:rsidP="00DF370A">
            <w:pPr>
              <w:spacing w:line="360" w:lineRule="auto"/>
              <w:rPr>
                <w:rFonts w:ascii="Arial" w:hAnsi="Arial" w:cs="Arial"/>
                <w:sz w:val="24"/>
                <w:szCs w:val="24"/>
              </w:rPr>
            </w:pPr>
            <w:r w:rsidRPr="00B039CD">
              <w:rPr>
                <w:rFonts w:ascii="Arial" w:hAnsi="Arial" w:cs="Arial"/>
                <w:sz w:val="24"/>
                <w:szCs w:val="24"/>
              </w:rPr>
              <w:t xml:space="preserve">Current status of functioning of the </w:t>
            </w:r>
            <w:proofErr w:type="gramStart"/>
            <w:r w:rsidRPr="00B039CD">
              <w:rPr>
                <w:rFonts w:ascii="Arial" w:hAnsi="Arial" w:cs="Arial"/>
                <w:sz w:val="24"/>
                <w:szCs w:val="24"/>
              </w:rPr>
              <w:t>FB :</w:t>
            </w:r>
            <w:proofErr w:type="gramEnd"/>
            <w:r w:rsidRPr="00B039CD">
              <w:rPr>
                <w:rFonts w:ascii="Arial" w:hAnsi="Arial" w:cs="Arial"/>
                <w:sz w:val="24"/>
                <w:szCs w:val="24"/>
              </w:rPr>
              <w:t xml:space="preserve">  </w:t>
            </w:r>
          </w:p>
        </w:tc>
        <w:tc>
          <w:tcPr>
            <w:tcW w:w="1710" w:type="dxa"/>
          </w:tcPr>
          <w:p w14:paraId="755D4FC0" w14:textId="77777777" w:rsidR="00DF370A" w:rsidRPr="00B039CD" w:rsidRDefault="00DF370A" w:rsidP="00E40747">
            <w:pPr>
              <w:rPr>
                <w:rFonts w:ascii="Arial" w:hAnsi="Arial" w:cs="Arial"/>
                <w:sz w:val="24"/>
                <w:szCs w:val="24"/>
              </w:rPr>
            </w:pPr>
            <w:r w:rsidRPr="00B039CD">
              <w:rPr>
                <w:rFonts w:ascii="Arial" w:hAnsi="Arial" w:cs="Arial"/>
                <w:sz w:val="24"/>
                <w:szCs w:val="24"/>
              </w:rPr>
              <w:t xml:space="preserve">Select </w:t>
            </w:r>
          </w:p>
        </w:tc>
        <w:tc>
          <w:tcPr>
            <w:tcW w:w="3078" w:type="dxa"/>
          </w:tcPr>
          <w:p w14:paraId="17C96912" w14:textId="77777777" w:rsidR="00DF370A" w:rsidRPr="00B039CD" w:rsidRDefault="00DF370A" w:rsidP="00DF370A">
            <w:pPr>
              <w:spacing w:line="360" w:lineRule="auto"/>
              <w:rPr>
                <w:rFonts w:ascii="Arial" w:hAnsi="Arial" w:cs="Arial"/>
                <w:sz w:val="24"/>
                <w:szCs w:val="24"/>
              </w:rPr>
            </w:pPr>
            <w:r w:rsidRPr="00B039CD">
              <w:rPr>
                <w:rFonts w:ascii="Arial" w:hAnsi="Arial" w:cs="Arial"/>
                <w:sz w:val="24"/>
                <w:szCs w:val="24"/>
              </w:rPr>
              <w:t>Project stage / Commissioned but regular production yet to start / Regular production in progress</w:t>
            </w:r>
          </w:p>
          <w:p w14:paraId="24D095CE" w14:textId="77777777" w:rsidR="00DF370A" w:rsidRPr="00B039CD" w:rsidRDefault="00DF370A" w:rsidP="00E40747">
            <w:pPr>
              <w:rPr>
                <w:rFonts w:ascii="Arial" w:hAnsi="Arial" w:cs="Arial"/>
                <w:sz w:val="24"/>
                <w:szCs w:val="24"/>
              </w:rPr>
            </w:pPr>
          </w:p>
        </w:tc>
      </w:tr>
      <w:tr w:rsidR="003C4E41" w:rsidRPr="00B039CD" w14:paraId="4107A420" w14:textId="77777777" w:rsidTr="00DF370A">
        <w:tc>
          <w:tcPr>
            <w:tcW w:w="3528" w:type="dxa"/>
          </w:tcPr>
          <w:p w14:paraId="07CB3746" w14:textId="77777777" w:rsidR="003C4E41" w:rsidRPr="00B039CD" w:rsidRDefault="003C4E41" w:rsidP="00DF370A">
            <w:pPr>
              <w:spacing w:line="360" w:lineRule="auto"/>
              <w:rPr>
                <w:rFonts w:ascii="Arial" w:hAnsi="Arial" w:cs="Arial"/>
                <w:sz w:val="24"/>
                <w:szCs w:val="24"/>
              </w:rPr>
            </w:pPr>
            <w:r w:rsidRPr="00B039CD">
              <w:rPr>
                <w:rFonts w:ascii="Arial" w:hAnsi="Arial" w:cs="Arial"/>
                <w:sz w:val="24"/>
                <w:szCs w:val="24"/>
              </w:rPr>
              <w:t>Product Category (proposed / being manufactured)</w:t>
            </w:r>
          </w:p>
        </w:tc>
        <w:tc>
          <w:tcPr>
            <w:tcW w:w="1710" w:type="dxa"/>
          </w:tcPr>
          <w:p w14:paraId="1A142FF4" w14:textId="77777777" w:rsidR="003C4E41" w:rsidRPr="00B039CD" w:rsidRDefault="003C4E41" w:rsidP="00E40747">
            <w:pPr>
              <w:rPr>
                <w:rFonts w:ascii="Arial" w:hAnsi="Arial" w:cs="Arial"/>
                <w:sz w:val="24"/>
                <w:szCs w:val="24"/>
              </w:rPr>
            </w:pPr>
            <w:r w:rsidRPr="00B039CD">
              <w:rPr>
                <w:rFonts w:ascii="Arial" w:hAnsi="Arial" w:cs="Arial"/>
                <w:sz w:val="24"/>
                <w:szCs w:val="24"/>
              </w:rPr>
              <w:t xml:space="preserve">Text area </w:t>
            </w:r>
          </w:p>
        </w:tc>
        <w:tc>
          <w:tcPr>
            <w:tcW w:w="3078" w:type="dxa"/>
          </w:tcPr>
          <w:p w14:paraId="13806DF9" w14:textId="77777777" w:rsidR="003C4E41" w:rsidRPr="00B039CD" w:rsidRDefault="003C4E41" w:rsidP="00DF370A">
            <w:pPr>
              <w:spacing w:line="360" w:lineRule="auto"/>
              <w:rPr>
                <w:rFonts w:ascii="Arial" w:hAnsi="Arial" w:cs="Arial"/>
                <w:sz w:val="24"/>
                <w:szCs w:val="24"/>
              </w:rPr>
            </w:pPr>
          </w:p>
        </w:tc>
      </w:tr>
      <w:tr w:rsidR="001D0F04" w:rsidRPr="00B039CD" w14:paraId="41605A3E" w14:textId="77777777" w:rsidTr="00DF370A">
        <w:tc>
          <w:tcPr>
            <w:tcW w:w="3528" w:type="dxa"/>
          </w:tcPr>
          <w:p w14:paraId="5D304214" w14:textId="77777777" w:rsidR="001D0F04" w:rsidRPr="00B039CD" w:rsidRDefault="001D0F04" w:rsidP="00DF370A">
            <w:pPr>
              <w:spacing w:line="360" w:lineRule="auto"/>
              <w:rPr>
                <w:rFonts w:ascii="Arial" w:hAnsi="Arial" w:cs="Arial"/>
                <w:sz w:val="24"/>
                <w:szCs w:val="24"/>
              </w:rPr>
            </w:pPr>
            <w:r w:rsidRPr="00B039CD">
              <w:rPr>
                <w:rFonts w:ascii="Arial" w:hAnsi="Arial" w:cs="Arial"/>
                <w:sz w:val="24"/>
                <w:szCs w:val="24"/>
              </w:rPr>
              <w:t>Products proposed/being manufactured</w:t>
            </w:r>
          </w:p>
        </w:tc>
        <w:tc>
          <w:tcPr>
            <w:tcW w:w="1710" w:type="dxa"/>
          </w:tcPr>
          <w:p w14:paraId="1F63ED08" w14:textId="77777777" w:rsidR="001D0F04" w:rsidRPr="00B039CD" w:rsidRDefault="001D0F04" w:rsidP="00E40747">
            <w:pPr>
              <w:rPr>
                <w:rFonts w:ascii="Arial" w:hAnsi="Arial" w:cs="Arial"/>
                <w:sz w:val="24"/>
                <w:szCs w:val="24"/>
              </w:rPr>
            </w:pPr>
            <w:r w:rsidRPr="00B039CD">
              <w:rPr>
                <w:rFonts w:ascii="Arial" w:hAnsi="Arial" w:cs="Arial"/>
                <w:sz w:val="24"/>
                <w:szCs w:val="24"/>
              </w:rPr>
              <w:t>Text area</w:t>
            </w:r>
          </w:p>
        </w:tc>
        <w:tc>
          <w:tcPr>
            <w:tcW w:w="3078" w:type="dxa"/>
          </w:tcPr>
          <w:p w14:paraId="578917BC" w14:textId="77777777" w:rsidR="001D0F04" w:rsidRPr="00B039CD" w:rsidRDefault="001D0F04" w:rsidP="00DF370A">
            <w:pPr>
              <w:spacing w:line="360" w:lineRule="auto"/>
              <w:rPr>
                <w:rFonts w:ascii="Arial" w:hAnsi="Arial" w:cs="Arial"/>
                <w:sz w:val="24"/>
                <w:szCs w:val="24"/>
              </w:rPr>
            </w:pPr>
          </w:p>
        </w:tc>
      </w:tr>
      <w:tr w:rsidR="001D0F04" w:rsidRPr="00B039CD" w14:paraId="632B4B53" w14:textId="77777777" w:rsidTr="00DF370A">
        <w:tc>
          <w:tcPr>
            <w:tcW w:w="3528" w:type="dxa"/>
          </w:tcPr>
          <w:p w14:paraId="2872D949" w14:textId="77777777" w:rsidR="001D0F04" w:rsidRPr="00B039CD" w:rsidRDefault="001D0F04" w:rsidP="00DF370A">
            <w:pPr>
              <w:spacing w:line="360" w:lineRule="auto"/>
              <w:rPr>
                <w:rFonts w:ascii="Arial" w:hAnsi="Arial" w:cs="Arial"/>
                <w:sz w:val="24"/>
                <w:szCs w:val="24"/>
              </w:rPr>
            </w:pPr>
            <w:r w:rsidRPr="00B039CD">
              <w:rPr>
                <w:rFonts w:ascii="Arial" w:hAnsi="Arial" w:cs="Arial"/>
                <w:sz w:val="24"/>
                <w:szCs w:val="24"/>
              </w:rPr>
              <w:t>Identified water source (Pls mention the source)</w:t>
            </w:r>
          </w:p>
        </w:tc>
        <w:tc>
          <w:tcPr>
            <w:tcW w:w="1710" w:type="dxa"/>
          </w:tcPr>
          <w:p w14:paraId="59069A69" w14:textId="77777777" w:rsidR="001D0F04" w:rsidRPr="00B039CD" w:rsidRDefault="001D0F04" w:rsidP="00E40747">
            <w:pPr>
              <w:rPr>
                <w:rFonts w:ascii="Arial" w:hAnsi="Arial" w:cs="Arial"/>
                <w:sz w:val="24"/>
                <w:szCs w:val="24"/>
              </w:rPr>
            </w:pPr>
            <w:r w:rsidRPr="00B039CD">
              <w:rPr>
                <w:rFonts w:ascii="Arial" w:hAnsi="Arial" w:cs="Arial"/>
                <w:sz w:val="24"/>
                <w:szCs w:val="24"/>
              </w:rPr>
              <w:t>Text</w:t>
            </w:r>
          </w:p>
        </w:tc>
        <w:tc>
          <w:tcPr>
            <w:tcW w:w="3078" w:type="dxa"/>
          </w:tcPr>
          <w:p w14:paraId="6D5EA6A0" w14:textId="77777777" w:rsidR="001D0F04" w:rsidRPr="00B039CD" w:rsidRDefault="001D0F04" w:rsidP="00DF370A">
            <w:pPr>
              <w:spacing w:line="360" w:lineRule="auto"/>
              <w:rPr>
                <w:rFonts w:ascii="Arial" w:hAnsi="Arial" w:cs="Arial"/>
                <w:sz w:val="24"/>
                <w:szCs w:val="24"/>
              </w:rPr>
            </w:pPr>
          </w:p>
        </w:tc>
      </w:tr>
      <w:tr w:rsidR="001D0F04" w:rsidRPr="00B039CD" w14:paraId="21B21E51" w14:textId="77777777" w:rsidTr="00DF370A">
        <w:tc>
          <w:tcPr>
            <w:tcW w:w="3528" w:type="dxa"/>
          </w:tcPr>
          <w:p w14:paraId="0EF58B18" w14:textId="77777777" w:rsidR="001D0F04" w:rsidRPr="00B039CD" w:rsidRDefault="001D0F04" w:rsidP="00DF370A">
            <w:pPr>
              <w:spacing w:line="360" w:lineRule="auto"/>
              <w:rPr>
                <w:rFonts w:ascii="Arial" w:hAnsi="Arial" w:cs="Arial"/>
                <w:sz w:val="24"/>
                <w:szCs w:val="24"/>
              </w:rPr>
            </w:pPr>
            <w:r w:rsidRPr="00B039CD">
              <w:rPr>
                <w:rFonts w:ascii="Arial" w:hAnsi="Arial" w:cs="Arial"/>
                <w:sz w:val="24"/>
                <w:szCs w:val="24"/>
              </w:rPr>
              <w:t>Number of years the FB has been in production</w:t>
            </w:r>
          </w:p>
        </w:tc>
        <w:tc>
          <w:tcPr>
            <w:tcW w:w="1710" w:type="dxa"/>
          </w:tcPr>
          <w:p w14:paraId="7CE5C652" w14:textId="77777777" w:rsidR="001D0F04" w:rsidRPr="00B039CD" w:rsidRDefault="001D0F04" w:rsidP="00E40747">
            <w:pPr>
              <w:rPr>
                <w:rFonts w:ascii="Arial" w:hAnsi="Arial" w:cs="Arial"/>
                <w:sz w:val="24"/>
                <w:szCs w:val="24"/>
              </w:rPr>
            </w:pPr>
            <w:r w:rsidRPr="00B039CD">
              <w:rPr>
                <w:rFonts w:ascii="Arial" w:hAnsi="Arial" w:cs="Arial"/>
                <w:sz w:val="24"/>
                <w:szCs w:val="24"/>
              </w:rPr>
              <w:t>Number</w:t>
            </w:r>
          </w:p>
        </w:tc>
        <w:tc>
          <w:tcPr>
            <w:tcW w:w="3078" w:type="dxa"/>
          </w:tcPr>
          <w:p w14:paraId="15F6373F" w14:textId="77777777" w:rsidR="001D0F04" w:rsidRPr="00B039CD" w:rsidRDefault="001D0F04" w:rsidP="00DF370A">
            <w:pPr>
              <w:spacing w:line="360" w:lineRule="auto"/>
              <w:rPr>
                <w:rFonts w:ascii="Arial" w:hAnsi="Arial" w:cs="Arial"/>
                <w:sz w:val="24"/>
                <w:szCs w:val="24"/>
              </w:rPr>
            </w:pPr>
          </w:p>
        </w:tc>
      </w:tr>
      <w:tr w:rsidR="001D0F04" w:rsidRPr="00B039CD" w14:paraId="42B28D9C" w14:textId="77777777" w:rsidTr="00DF370A">
        <w:tc>
          <w:tcPr>
            <w:tcW w:w="3528" w:type="dxa"/>
          </w:tcPr>
          <w:p w14:paraId="4941C644" w14:textId="77777777" w:rsidR="001D0F04" w:rsidRPr="00B039CD" w:rsidRDefault="001D0F04" w:rsidP="00DF370A">
            <w:pPr>
              <w:spacing w:line="360" w:lineRule="auto"/>
              <w:rPr>
                <w:rFonts w:ascii="Arial" w:hAnsi="Arial" w:cs="Arial"/>
                <w:sz w:val="24"/>
                <w:szCs w:val="24"/>
              </w:rPr>
            </w:pPr>
            <w:r w:rsidRPr="00B039CD">
              <w:rPr>
                <w:rFonts w:ascii="Arial" w:hAnsi="Arial" w:cs="Arial"/>
                <w:sz w:val="24"/>
                <w:szCs w:val="24"/>
              </w:rPr>
              <w:t>Volume of production during the last calendar year</w:t>
            </w:r>
          </w:p>
        </w:tc>
        <w:tc>
          <w:tcPr>
            <w:tcW w:w="1710" w:type="dxa"/>
          </w:tcPr>
          <w:p w14:paraId="7B600B6C" w14:textId="77777777" w:rsidR="001D0F04" w:rsidRPr="00B039CD" w:rsidRDefault="0024689D" w:rsidP="00E40747">
            <w:pPr>
              <w:rPr>
                <w:rFonts w:ascii="Arial" w:hAnsi="Arial" w:cs="Arial"/>
                <w:sz w:val="24"/>
                <w:szCs w:val="24"/>
              </w:rPr>
            </w:pPr>
            <w:r w:rsidRPr="00B039CD">
              <w:rPr>
                <w:rFonts w:ascii="Arial" w:hAnsi="Arial" w:cs="Arial"/>
                <w:sz w:val="24"/>
                <w:szCs w:val="24"/>
              </w:rPr>
              <w:t>Number</w:t>
            </w:r>
          </w:p>
        </w:tc>
        <w:tc>
          <w:tcPr>
            <w:tcW w:w="3078" w:type="dxa"/>
          </w:tcPr>
          <w:p w14:paraId="2EA31D94" w14:textId="77777777" w:rsidR="001D0F04" w:rsidRPr="00B039CD" w:rsidRDefault="001D0F04" w:rsidP="00DF370A">
            <w:pPr>
              <w:spacing w:line="360" w:lineRule="auto"/>
              <w:rPr>
                <w:rFonts w:ascii="Arial" w:hAnsi="Arial" w:cs="Arial"/>
                <w:sz w:val="24"/>
                <w:szCs w:val="24"/>
              </w:rPr>
            </w:pPr>
          </w:p>
        </w:tc>
      </w:tr>
      <w:tr w:rsidR="0024689D" w:rsidRPr="00B039CD" w14:paraId="4C09137B" w14:textId="77777777" w:rsidTr="00DF370A">
        <w:tc>
          <w:tcPr>
            <w:tcW w:w="3528" w:type="dxa"/>
          </w:tcPr>
          <w:p w14:paraId="56EF6127" w14:textId="77777777" w:rsidR="0024689D" w:rsidRPr="00B039CD" w:rsidRDefault="0024689D" w:rsidP="00DF370A">
            <w:pPr>
              <w:spacing w:line="360" w:lineRule="auto"/>
              <w:rPr>
                <w:rFonts w:ascii="Arial" w:hAnsi="Arial" w:cs="Arial"/>
                <w:sz w:val="24"/>
                <w:szCs w:val="24"/>
              </w:rPr>
            </w:pPr>
            <w:r w:rsidRPr="00B039CD">
              <w:rPr>
                <w:rFonts w:ascii="Arial" w:hAnsi="Arial" w:cs="Arial"/>
                <w:sz w:val="24"/>
                <w:szCs w:val="24"/>
              </w:rPr>
              <w:t>Volume Unit</w:t>
            </w:r>
          </w:p>
        </w:tc>
        <w:tc>
          <w:tcPr>
            <w:tcW w:w="1710" w:type="dxa"/>
          </w:tcPr>
          <w:p w14:paraId="386EF9F3" w14:textId="77777777" w:rsidR="0024689D" w:rsidRPr="00B039CD" w:rsidRDefault="0024689D" w:rsidP="00E40747">
            <w:pPr>
              <w:rPr>
                <w:rFonts w:ascii="Arial" w:hAnsi="Arial" w:cs="Arial"/>
                <w:sz w:val="24"/>
                <w:szCs w:val="24"/>
              </w:rPr>
            </w:pPr>
            <w:r w:rsidRPr="00B039CD">
              <w:rPr>
                <w:rFonts w:ascii="Arial" w:hAnsi="Arial" w:cs="Arial"/>
                <w:sz w:val="24"/>
                <w:szCs w:val="24"/>
              </w:rPr>
              <w:t>Select</w:t>
            </w:r>
          </w:p>
        </w:tc>
        <w:tc>
          <w:tcPr>
            <w:tcW w:w="3078" w:type="dxa"/>
          </w:tcPr>
          <w:p w14:paraId="14779E85" w14:textId="77777777" w:rsidR="0024689D" w:rsidRPr="00B039CD" w:rsidRDefault="00BC2B24" w:rsidP="00DF370A">
            <w:pPr>
              <w:spacing w:line="360" w:lineRule="auto"/>
              <w:rPr>
                <w:rFonts w:ascii="Arial" w:hAnsi="Arial" w:cs="Arial"/>
                <w:sz w:val="24"/>
                <w:szCs w:val="24"/>
              </w:rPr>
            </w:pPr>
            <w:r w:rsidRPr="00B039CD">
              <w:rPr>
                <w:rFonts w:ascii="Arial" w:hAnsi="Arial" w:cs="Arial"/>
                <w:sz w:val="24"/>
                <w:szCs w:val="24"/>
              </w:rPr>
              <w:t>Pull from master table</w:t>
            </w:r>
          </w:p>
        </w:tc>
      </w:tr>
      <w:tr w:rsidR="0024689D" w:rsidRPr="00B039CD" w14:paraId="46B995FE" w14:textId="77777777" w:rsidTr="00DF370A">
        <w:tc>
          <w:tcPr>
            <w:tcW w:w="3528" w:type="dxa"/>
          </w:tcPr>
          <w:p w14:paraId="133D343F" w14:textId="77777777" w:rsidR="0024689D" w:rsidRPr="00B039CD" w:rsidRDefault="0024689D" w:rsidP="0024689D">
            <w:pPr>
              <w:spacing w:line="360" w:lineRule="auto"/>
              <w:rPr>
                <w:rFonts w:ascii="Arial" w:hAnsi="Arial" w:cs="Arial"/>
                <w:sz w:val="24"/>
                <w:szCs w:val="24"/>
              </w:rPr>
            </w:pPr>
            <w:r w:rsidRPr="00B039CD">
              <w:rPr>
                <w:rFonts w:ascii="Arial" w:hAnsi="Arial" w:cs="Arial"/>
                <w:sz w:val="24"/>
                <w:szCs w:val="24"/>
              </w:rPr>
              <w:t>Site history details</w:t>
            </w:r>
          </w:p>
        </w:tc>
        <w:tc>
          <w:tcPr>
            <w:tcW w:w="1710" w:type="dxa"/>
          </w:tcPr>
          <w:p w14:paraId="2E0A1135" w14:textId="77777777" w:rsidR="0024689D" w:rsidRPr="00B039CD" w:rsidRDefault="0024689D" w:rsidP="00E40747">
            <w:pPr>
              <w:rPr>
                <w:rFonts w:ascii="Arial" w:hAnsi="Arial" w:cs="Arial"/>
                <w:sz w:val="24"/>
                <w:szCs w:val="24"/>
              </w:rPr>
            </w:pPr>
            <w:r w:rsidRPr="00B039CD">
              <w:rPr>
                <w:rFonts w:ascii="Arial" w:hAnsi="Arial" w:cs="Arial"/>
                <w:sz w:val="24"/>
                <w:szCs w:val="24"/>
              </w:rPr>
              <w:t xml:space="preserve">Select </w:t>
            </w:r>
          </w:p>
        </w:tc>
        <w:tc>
          <w:tcPr>
            <w:tcW w:w="3078" w:type="dxa"/>
          </w:tcPr>
          <w:p w14:paraId="5342DA32" w14:textId="77777777" w:rsidR="0024689D" w:rsidRPr="00B039CD" w:rsidRDefault="0024689D" w:rsidP="00DF370A">
            <w:pPr>
              <w:spacing w:line="360" w:lineRule="auto"/>
              <w:rPr>
                <w:rFonts w:ascii="Arial" w:hAnsi="Arial" w:cs="Arial"/>
                <w:sz w:val="24"/>
                <w:szCs w:val="24"/>
              </w:rPr>
            </w:pPr>
            <w:r w:rsidRPr="00B039CD">
              <w:rPr>
                <w:rFonts w:ascii="Arial" w:hAnsi="Arial" w:cs="Arial"/>
                <w:sz w:val="24"/>
                <w:szCs w:val="24"/>
              </w:rPr>
              <w:t>Fresh land/Converted structure?</w:t>
            </w:r>
          </w:p>
        </w:tc>
      </w:tr>
      <w:tr w:rsidR="0024689D" w:rsidRPr="00B039CD" w14:paraId="661144F5" w14:textId="77777777" w:rsidTr="00DF370A">
        <w:tc>
          <w:tcPr>
            <w:tcW w:w="3528" w:type="dxa"/>
          </w:tcPr>
          <w:p w14:paraId="58BC0558" w14:textId="77777777" w:rsidR="0024689D" w:rsidRPr="00B039CD" w:rsidRDefault="0024689D" w:rsidP="0024689D">
            <w:pPr>
              <w:spacing w:line="360" w:lineRule="auto"/>
              <w:rPr>
                <w:rFonts w:ascii="Arial" w:hAnsi="Arial" w:cs="Arial"/>
                <w:sz w:val="24"/>
                <w:szCs w:val="24"/>
              </w:rPr>
            </w:pPr>
            <w:r w:rsidRPr="00B039CD">
              <w:rPr>
                <w:rFonts w:ascii="Arial" w:hAnsi="Arial" w:cs="Arial"/>
                <w:sz w:val="24"/>
                <w:szCs w:val="24"/>
              </w:rPr>
              <w:t>If converted, what was the previous business conducted there?</w:t>
            </w:r>
          </w:p>
          <w:p w14:paraId="4025D32A" w14:textId="77777777" w:rsidR="0024689D" w:rsidRPr="00B039CD" w:rsidRDefault="0024689D" w:rsidP="0024689D">
            <w:pPr>
              <w:spacing w:line="360" w:lineRule="auto"/>
              <w:rPr>
                <w:rFonts w:ascii="Arial" w:hAnsi="Arial" w:cs="Arial"/>
                <w:sz w:val="24"/>
                <w:szCs w:val="24"/>
              </w:rPr>
            </w:pPr>
          </w:p>
        </w:tc>
        <w:tc>
          <w:tcPr>
            <w:tcW w:w="1710" w:type="dxa"/>
          </w:tcPr>
          <w:p w14:paraId="0622D611" w14:textId="77777777" w:rsidR="0024689D" w:rsidRPr="00B039CD" w:rsidRDefault="0024689D" w:rsidP="00E40747">
            <w:pPr>
              <w:rPr>
                <w:rFonts w:ascii="Arial" w:hAnsi="Arial" w:cs="Arial"/>
                <w:sz w:val="24"/>
                <w:szCs w:val="24"/>
              </w:rPr>
            </w:pPr>
            <w:r w:rsidRPr="00B039CD">
              <w:rPr>
                <w:rFonts w:ascii="Arial" w:hAnsi="Arial" w:cs="Arial"/>
                <w:sz w:val="24"/>
                <w:szCs w:val="24"/>
              </w:rPr>
              <w:t>Text area</w:t>
            </w:r>
          </w:p>
        </w:tc>
        <w:tc>
          <w:tcPr>
            <w:tcW w:w="3078" w:type="dxa"/>
          </w:tcPr>
          <w:p w14:paraId="017AFB8F" w14:textId="77777777" w:rsidR="0024689D" w:rsidRPr="00B039CD" w:rsidRDefault="0024689D" w:rsidP="00DF370A">
            <w:pPr>
              <w:spacing w:line="360" w:lineRule="auto"/>
              <w:rPr>
                <w:rFonts w:ascii="Arial" w:hAnsi="Arial" w:cs="Arial"/>
                <w:sz w:val="24"/>
                <w:szCs w:val="24"/>
              </w:rPr>
            </w:pPr>
            <w:r w:rsidRPr="00B039CD">
              <w:rPr>
                <w:rFonts w:ascii="Arial" w:hAnsi="Arial" w:cs="Arial"/>
                <w:sz w:val="24"/>
                <w:szCs w:val="24"/>
              </w:rPr>
              <w:t>If converted structure is selected in site history details, enable this text area</w:t>
            </w:r>
          </w:p>
        </w:tc>
      </w:tr>
      <w:tr w:rsidR="0024689D" w:rsidRPr="00B039CD" w14:paraId="1D076841" w14:textId="77777777" w:rsidTr="00DF370A">
        <w:tc>
          <w:tcPr>
            <w:tcW w:w="3528" w:type="dxa"/>
          </w:tcPr>
          <w:p w14:paraId="3F8F6B0F" w14:textId="77777777" w:rsidR="0024689D" w:rsidRPr="00B039CD" w:rsidRDefault="0024689D" w:rsidP="0024689D">
            <w:pPr>
              <w:spacing w:line="360" w:lineRule="auto"/>
              <w:rPr>
                <w:rFonts w:ascii="Arial" w:hAnsi="Arial" w:cs="Arial"/>
                <w:sz w:val="24"/>
                <w:szCs w:val="24"/>
              </w:rPr>
            </w:pPr>
            <w:r w:rsidRPr="00B039CD">
              <w:rPr>
                <w:rFonts w:ascii="Arial" w:hAnsi="Arial" w:cs="Arial"/>
                <w:sz w:val="24"/>
                <w:szCs w:val="24"/>
              </w:rPr>
              <w:t xml:space="preserve">Any processes outsourced by the FB? </w:t>
            </w:r>
          </w:p>
          <w:p w14:paraId="7C0AEDA5" w14:textId="77777777" w:rsidR="0024689D" w:rsidRPr="00B039CD" w:rsidRDefault="0024689D" w:rsidP="0024689D">
            <w:pPr>
              <w:spacing w:line="360" w:lineRule="auto"/>
              <w:rPr>
                <w:rFonts w:ascii="Arial" w:hAnsi="Arial" w:cs="Arial"/>
                <w:sz w:val="24"/>
                <w:szCs w:val="24"/>
              </w:rPr>
            </w:pPr>
          </w:p>
        </w:tc>
        <w:tc>
          <w:tcPr>
            <w:tcW w:w="1710" w:type="dxa"/>
          </w:tcPr>
          <w:p w14:paraId="4A4BD2EB" w14:textId="77777777" w:rsidR="0024689D" w:rsidRPr="00B039CD" w:rsidRDefault="0024689D" w:rsidP="00E40747">
            <w:pPr>
              <w:rPr>
                <w:rFonts w:ascii="Arial" w:hAnsi="Arial" w:cs="Arial"/>
                <w:sz w:val="24"/>
                <w:szCs w:val="24"/>
              </w:rPr>
            </w:pPr>
            <w:r w:rsidRPr="00B039CD">
              <w:rPr>
                <w:rFonts w:ascii="Arial" w:hAnsi="Arial" w:cs="Arial"/>
                <w:sz w:val="24"/>
                <w:szCs w:val="24"/>
              </w:rPr>
              <w:lastRenderedPageBreak/>
              <w:t>Radio button</w:t>
            </w:r>
          </w:p>
        </w:tc>
        <w:tc>
          <w:tcPr>
            <w:tcW w:w="3078" w:type="dxa"/>
          </w:tcPr>
          <w:p w14:paraId="59E76480" w14:textId="77777777" w:rsidR="0024689D" w:rsidRPr="00B039CD" w:rsidRDefault="0024689D" w:rsidP="00DF370A">
            <w:pPr>
              <w:spacing w:line="360" w:lineRule="auto"/>
              <w:rPr>
                <w:rFonts w:ascii="Arial" w:hAnsi="Arial" w:cs="Arial"/>
                <w:sz w:val="24"/>
                <w:szCs w:val="24"/>
              </w:rPr>
            </w:pPr>
            <w:r w:rsidRPr="00B039CD">
              <w:rPr>
                <w:rFonts w:ascii="Arial" w:hAnsi="Arial" w:cs="Arial"/>
                <w:sz w:val="24"/>
                <w:szCs w:val="24"/>
              </w:rPr>
              <w:t>Yes and No</w:t>
            </w:r>
          </w:p>
        </w:tc>
      </w:tr>
      <w:tr w:rsidR="0024689D" w:rsidRPr="00B039CD" w14:paraId="45C37665" w14:textId="77777777" w:rsidTr="00DF370A">
        <w:tc>
          <w:tcPr>
            <w:tcW w:w="3528" w:type="dxa"/>
          </w:tcPr>
          <w:p w14:paraId="403752B7" w14:textId="77777777" w:rsidR="0024689D" w:rsidRPr="00B039CD" w:rsidRDefault="0024689D" w:rsidP="0024689D">
            <w:pPr>
              <w:spacing w:line="360" w:lineRule="auto"/>
              <w:rPr>
                <w:rFonts w:ascii="Arial" w:hAnsi="Arial" w:cs="Arial"/>
                <w:sz w:val="24"/>
                <w:szCs w:val="24"/>
              </w:rPr>
            </w:pPr>
            <w:r w:rsidRPr="00B039CD">
              <w:rPr>
                <w:rFonts w:ascii="Arial" w:hAnsi="Arial" w:cs="Arial"/>
                <w:sz w:val="24"/>
                <w:szCs w:val="24"/>
              </w:rPr>
              <w:t>If yes, please provide details of outsourced processes</w:t>
            </w:r>
            <w:r w:rsidR="004348B5" w:rsidRPr="00B039CD">
              <w:rPr>
                <w:rFonts w:ascii="Arial" w:hAnsi="Arial" w:cs="Arial"/>
                <w:sz w:val="24"/>
                <w:szCs w:val="24"/>
              </w:rPr>
              <w:t xml:space="preserve"> (refer Table 2: Process Outsource</w:t>
            </w:r>
            <w:r w:rsidRPr="00B039CD">
              <w:rPr>
                <w:rFonts w:ascii="Arial" w:hAnsi="Arial" w:cs="Arial"/>
                <w:sz w:val="24"/>
                <w:szCs w:val="24"/>
              </w:rPr>
              <w:t>)</w:t>
            </w:r>
          </w:p>
        </w:tc>
        <w:tc>
          <w:tcPr>
            <w:tcW w:w="1710" w:type="dxa"/>
          </w:tcPr>
          <w:p w14:paraId="256D0CCD" w14:textId="77777777" w:rsidR="0024689D" w:rsidRPr="00B039CD" w:rsidRDefault="0024689D" w:rsidP="00E40747">
            <w:pPr>
              <w:rPr>
                <w:rFonts w:ascii="Arial" w:hAnsi="Arial" w:cs="Arial"/>
                <w:sz w:val="24"/>
                <w:szCs w:val="24"/>
              </w:rPr>
            </w:pPr>
          </w:p>
        </w:tc>
        <w:tc>
          <w:tcPr>
            <w:tcW w:w="3078" w:type="dxa"/>
          </w:tcPr>
          <w:p w14:paraId="6390D18A" w14:textId="77777777" w:rsidR="0024689D" w:rsidRPr="00B039CD" w:rsidRDefault="008D4E26" w:rsidP="00DF370A">
            <w:pPr>
              <w:spacing w:line="360" w:lineRule="auto"/>
              <w:rPr>
                <w:rFonts w:ascii="Arial" w:hAnsi="Arial" w:cs="Arial"/>
                <w:sz w:val="24"/>
                <w:szCs w:val="24"/>
              </w:rPr>
            </w:pPr>
            <w:r>
              <w:rPr>
                <w:rFonts w:ascii="Arial" w:hAnsi="Arial" w:cs="Arial"/>
                <w:sz w:val="24"/>
                <w:szCs w:val="24"/>
              </w:rPr>
              <w:t>If Yes enable the Table 2: Process Outsource</w:t>
            </w:r>
          </w:p>
        </w:tc>
      </w:tr>
      <w:tr w:rsidR="00E21327" w:rsidRPr="00B039CD" w14:paraId="2A86F8FF" w14:textId="77777777" w:rsidTr="00DF370A">
        <w:tc>
          <w:tcPr>
            <w:tcW w:w="3528" w:type="dxa"/>
          </w:tcPr>
          <w:p w14:paraId="76A1E3AB" w14:textId="77777777" w:rsidR="00E21327" w:rsidRPr="00B039CD" w:rsidRDefault="00E21327" w:rsidP="0024689D">
            <w:pPr>
              <w:spacing w:line="360" w:lineRule="auto"/>
              <w:rPr>
                <w:rFonts w:ascii="Arial" w:hAnsi="Arial" w:cs="Arial"/>
                <w:sz w:val="24"/>
                <w:szCs w:val="24"/>
              </w:rPr>
            </w:pPr>
            <w:r w:rsidRPr="00B039CD">
              <w:rPr>
                <w:rFonts w:ascii="Arial" w:hAnsi="Arial" w:cs="Arial"/>
                <w:sz w:val="24"/>
                <w:szCs w:val="24"/>
              </w:rPr>
              <w:t xml:space="preserve">Name(s) of Authorized Food </w:t>
            </w:r>
            <w:proofErr w:type="gramStart"/>
            <w:r w:rsidRPr="00B039CD">
              <w:rPr>
                <w:rFonts w:ascii="Arial" w:hAnsi="Arial" w:cs="Arial"/>
                <w:sz w:val="24"/>
                <w:szCs w:val="24"/>
              </w:rPr>
              <w:t>Handler  if</w:t>
            </w:r>
            <w:proofErr w:type="gramEnd"/>
            <w:r w:rsidRPr="00B039CD">
              <w:rPr>
                <w:rFonts w:ascii="Arial" w:hAnsi="Arial" w:cs="Arial"/>
                <w:sz w:val="24"/>
                <w:szCs w:val="24"/>
              </w:rPr>
              <w:t xml:space="preserve"> already in place</w:t>
            </w:r>
          </w:p>
        </w:tc>
        <w:tc>
          <w:tcPr>
            <w:tcW w:w="1710" w:type="dxa"/>
          </w:tcPr>
          <w:p w14:paraId="3BA8154D" w14:textId="77777777" w:rsidR="00E21327" w:rsidRPr="00B039CD" w:rsidRDefault="00B51ED3" w:rsidP="00E40747">
            <w:pPr>
              <w:rPr>
                <w:rFonts w:ascii="Arial" w:hAnsi="Arial" w:cs="Arial"/>
                <w:sz w:val="24"/>
                <w:szCs w:val="24"/>
              </w:rPr>
            </w:pPr>
            <w:r w:rsidRPr="00B039CD">
              <w:rPr>
                <w:rFonts w:ascii="Arial" w:hAnsi="Arial" w:cs="Arial"/>
                <w:sz w:val="24"/>
                <w:szCs w:val="24"/>
              </w:rPr>
              <w:t>Text</w:t>
            </w:r>
          </w:p>
        </w:tc>
        <w:tc>
          <w:tcPr>
            <w:tcW w:w="3078" w:type="dxa"/>
          </w:tcPr>
          <w:p w14:paraId="3A460051" w14:textId="77777777" w:rsidR="00E21327" w:rsidRPr="00B039CD" w:rsidRDefault="00B51ED3" w:rsidP="00DF370A">
            <w:pPr>
              <w:spacing w:line="360" w:lineRule="auto"/>
              <w:rPr>
                <w:rFonts w:ascii="Arial" w:hAnsi="Arial" w:cs="Arial"/>
                <w:sz w:val="24"/>
                <w:szCs w:val="24"/>
              </w:rPr>
            </w:pPr>
            <w:r w:rsidRPr="00B039CD">
              <w:rPr>
                <w:rFonts w:ascii="Arial" w:hAnsi="Arial" w:cs="Arial"/>
                <w:sz w:val="24"/>
                <w:szCs w:val="24"/>
              </w:rPr>
              <w:t xml:space="preserve">Null able </w:t>
            </w:r>
          </w:p>
        </w:tc>
      </w:tr>
      <w:tr w:rsidR="00B51ED3" w:rsidRPr="00B039CD" w14:paraId="591F7B2E" w14:textId="77777777" w:rsidTr="00DF370A">
        <w:tc>
          <w:tcPr>
            <w:tcW w:w="3528" w:type="dxa"/>
          </w:tcPr>
          <w:p w14:paraId="170B12C0" w14:textId="77777777" w:rsidR="00B51ED3" w:rsidRPr="00B039CD" w:rsidRDefault="00B51ED3" w:rsidP="0024689D">
            <w:pPr>
              <w:spacing w:line="360" w:lineRule="auto"/>
              <w:rPr>
                <w:rFonts w:ascii="Arial" w:hAnsi="Arial" w:cs="Arial"/>
                <w:sz w:val="24"/>
                <w:szCs w:val="24"/>
              </w:rPr>
            </w:pPr>
            <w:r w:rsidRPr="00B039CD">
              <w:rPr>
                <w:rFonts w:ascii="Arial" w:hAnsi="Arial" w:cs="Arial"/>
                <w:sz w:val="24"/>
                <w:szCs w:val="24"/>
              </w:rPr>
              <w:t>Authorized Food Handlers’ License No</w:t>
            </w:r>
          </w:p>
        </w:tc>
        <w:tc>
          <w:tcPr>
            <w:tcW w:w="1710" w:type="dxa"/>
          </w:tcPr>
          <w:p w14:paraId="1EDB0780" w14:textId="77777777" w:rsidR="00B51ED3" w:rsidRPr="00B039CD" w:rsidRDefault="00B51ED3" w:rsidP="00E40747">
            <w:pPr>
              <w:rPr>
                <w:rFonts w:ascii="Arial" w:hAnsi="Arial" w:cs="Arial"/>
                <w:sz w:val="24"/>
                <w:szCs w:val="24"/>
              </w:rPr>
            </w:pPr>
            <w:r w:rsidRPr="00B039CD">
              <w:rPr>
                <w:rFonts w:ascii="Arial" w:hAnsi="Arial" w:cs="Arial"/>
                <w:sz w:val="24"/>
                <w:szCs w:val="24"/>
              </w:rPr>
              <w:t>Text</w:t>
            </w:r>
          </w:p>
        </w:tc>
        <w:tc>
          <w:tcPr>
            <w:tcW w:w="3078" w:type="dxa"/>
          </w:tcPr>
          <w:p w14:paraId="53BB725F" w14:textId="77777777" w:rsidR="00B51ED3" w:rsidRPr="00B039CD" w:rsidRDefault="00B51ED3" w:rsidP="00DF370A">
            <w:pPr>
              <w:spacing w:line="360" w:lineRule="auto"/>
              <w:rPr>
                <w:rFonts w:ascii="Arial" w:hAnsi="Arial" w:cs="Arial"/>
                <w:sz w:val="24"/>
                <w:szCs w:val="24"/>
              </w:rPr>
            </w:pPr>
            <w:r w:rsidRPr="00B039CD">
              <w:rPr>
                <w:rFonts w:ascii="Arial" w:hAnsi="Arial" w:cs="Arial"/>
                <w:sz w:val="24"/>
                <w:szCs w:val="24"/>
              </w:rPr>
              <w:t>If Authorized food handler is Yes, License no must be specified</w:t>
            </w:r>
          </w:p>
        </w:tc>
      </w:tr>
      <w:tr w:rsidR="006154E5" w:rsidRPr="00B039CD" w14:paraId="6E9641B6" w14:textId="77777777" w:rsidTr="00DF370A">
        <w:tc>
          <w:tcPr>
            <w:tcW w:w="3528" w:type="dxa"/>
          </w:tcPr>
          <w:p w14:paraId="27C5774B" w14:textId="77777777" w:rsidR="006154E5" w:rsidRPr="00B039CD" w:rsidRDefault="006154E5" w:rsidP="006154E5">
            <w:pPr>
              <w:spacing w:line="360" w:lineRule="auto"/>
              <w:rPr>
                <w:rFonts w:ascii="Arial" w:hAnsi="Arial" w:cs="Arial"/>
                <w:sz w:val="24"/>
                <w:szCs w:val="24"/>
              </w:rPr>
            </w:pPr>
            <w:r w:rsidRPr="00B039CD">
              <w:rPr>
                <w:rFonts w:ascii="Arial" w:hAnsi="Arial" w:cs="Arial"/>
                <w:sz w:val="24"/>
                <w:szCs w:val="24"/>
              </w:rPr>
              <w:t xml:space="preserve">Legal Entity Status </w:t>
            </w:r>
          </w:p>
        </w:tc>
        <w:tc>
          <w:tcPr>
            <w:tcW w:w="1710" w:type="dxa"/>
          </w:tcPr>
          <w:p w14:paraId="5D7E3B15" w14:textId="77777777" w:rsidR="006154E5" w:rsidRPr="00B039CD" w:rsidRDefault="006154E5" w:rsidP="00E40747">
            <w:pPr>
              <w:rPr>
                <w:rFonts w:ascii="Arial" w:hAnsi="Arial" w:cs="Arial"/>
                <w:sz w:val="24"/>
                <w:szCs w:val="24"/>
              </w:rPr>
            </w:pPr>
            <w:r w:rsidRPr="00B039CD">
              <w:rPr>
                <w:rFonts w:ascii="Arial" w:hAnsi="Arial" w:cs="Arial"/>
                <w:sz w:val="24"/>
                <w:szCs w:val="24"/>
              </w:rPr>
              <w:t xml:space="preserve">Select </w:t>
            </w:r>
          </w:p>
        </w:tc>
        <w:tc>
          <w:tcPr>
            <w:tcW w:w="3078" w:type="dxa"/>
          </w:tcPr>
          <w:p w14:paraId="4EAD6F5E" w14:textId="77777777" w:rsidR="006154E5" w:rsidRPr="00B039CD" w:rsidRDefault="006154E5" w:rsidP="00DF370A">
            <w:pPr>
              <w:spacing w:line="360" w:lineRule="auto"/>
              <w:rPr>
                <w:rFonts w:ascii="Arial" w:hAnsi="Arial" w:cs="Arial"/>
                <w:sz w:val="24"/>
                <w:szCs w:val="24"/>
              </w:rPr>
            </w:pPr>
            <w:r w:rsidRPr="00B039CD">
              <w:rPr>
                <w:rFonts w:ascii="Arial" w:hAnsi="Arial" w:cs="Arial"/>
                <w:sz w:val="24"/>
                <w:szCs w:val="24"/>
              </w:rPr>
              <w:t xml:space="preserve">Private Ltd/Public Ltd /Government undertaking </w:t>
            </w:r>
            <w:r w:rsidR="00BC2B24" w:rsidRPr="00B039CD">
              <w:rPr>
                <w:rFonts w:ascii="Arial" w:hAnsi="Arial" w:cs="Arial"/>
                <w:sz w:val="24"/>
                <w:szCs w:val="24"/>
              </w:rPr>
              <w:t>(Pull from master table)</w:t>
            </w:r>
          </w:p>
        </w:tc>
      </w:tr>
      <w:tr w:rsidR="006154E5" w:rsidRPr="00B039CD" w14:paraId="71ACE6DD" w14:textId="77777777" w:rsidTr="00DF370A">
        <w:tc>
          <w:tcPr>
            <w:tcW w:w="3528" w:type="dxa"/>
          </w:tcPr>
          <w:p w14:paraId="1563D7C9" w14:textId="77777777" w:rsidR="006154E5" w:rsidRPr="00B039CD" w:rsidRDefault="00BC2B24" w:rsidP="00AC4434">
            <w:pPr>
              <w:spacing w:line="360" w:lineRule="auto"/>
              <w:rPr>
                <w:rFonts w:ascii="Arial" w:hAnsi="Arial" w:cs="Arial"/>
                <w:sz w:val="24"/>
                <w:szCs w:val="24"/>
              </w:rPr>
            </w:pPr>
            <w:r w:rsidRPr="00B039CD">
              <w:rPr>
                <w:rFonts w:ascii="Arial" w:hAnsi="Arial" w:cs="Arial"/>
                <w:sz w:val="24"/>
                <w:szCs w:val="24"/>
              </w:rPr>
              <w:t xml:space="preserve">Are you a part of a larger Corporation?  </w:t>
            </w:r>
          </w:p>
        </w:tc>
        <w:tc>
          <w:tcPr>
            <w:tcW w:w="1710" w:type="dxa"/>
          </w:tcPr>
          <w:p w14:paraId="3259E674" w14:textId="77777777" w:rsidR="006154E5" w:rsidRPr="00B039CD" w:rsidRDefault="00BC2B24" w:rsidP="00E40747">
            <w:pPr>
              <w:rPr>
                <w:rFonts w:ascii="Arial" w:hAnsi="Arial" w:cs="Arial"/>
                <w:sz w:val="24"/>
                <w:szCs w:val="24"/>
              </w:rPr>
            </w:pPr>
            <w:r w:rsidRPr="00B039CD">
              <w:rPr>
                <w:rFonts w:ascii="Arial" w:hAnsi="Arial" w:cs="Arial"/>
                <w:sz w:val="24"/>
                <w:szCs w:val="24"/>
              </w:rPr>
              <w:t xml:space="preserve">Radio button </w:t>
            </w:r>
          </w:p>
        </w:tc>
        <w:tc>
          <w:tcPr>
            <w:tcW w:w="3078" w:type="dxa"/>
          </w:tcPr>
          <w:p w14:paraId="3DEABEF7" w14:textId="77777777" w:rsidR="006154E5" w:rsidRPr="00B039CD" w:rsidRDefault="00BC2B24" w:rsidP="00DF370A">
            <w:pPr>
              <w:spacing w:line="360" w:lineRule="auto"/>
              <w:rPr>
                <w:rFonts w:ascii="Arial" w:hAnsi="Arial" w:cs="Arial"/>
                <w:sz w:val="24"/>
                <w:szCs w:val="24"/>
              </w:rPr>
            </w:pPr>
            <w:r w:rsidRPr="00B039CD">
              <w:rPr>
                <w:rFonts w:ascii="Arial" w:hAnsi="Arial" w:cs="Arial"/>
                <w:sz w:val="24"/>
                <w:szCs w:val="24"/>
              </w:rPr>
              <w:t>Yes and No</w:t>
            </w:r>
          </w:p>
        </w:tc>
      </w:tr>
      <w:tr w:rsidR="00BC2B24" w:rsidRPr="00B039CD" w14:paraId="697BAEE8" w14:textId="77777777" w:rsidTr="00DF370A">
        <w:tc>
          <w:tcPr>
            <w:tcW w:w="3528" w:type="dxa"/>
          </w:tcPr>
          <w:p w14:paraId="1121A406" w14:textId="77777777" w:rsidR="00BC2B24" w:rsidRPr="00B039CD" w:rsidRDefault="00BC2B24" w:rsidP="00AC4434">
            <w:pPr>
              <w:spacing w:line="360" w:lineRule="auto"/>
              <w:rPr>
                <w:rFonts w:ascii="Arial" w:hAnsi="Arial" w:cs="Arial"/>
                <w:sz w:val="24"/>
                <w:szCs w:val="24"/>
              </w:rPr>
            </w:pPr>
            <w:r w:rsidRPr="00B039CD">
              <w:rPr>
                <w:rFonts w:ascii="Arial" w:hAnsi="Arial" w:cs="Arial"/>
                <w:sz w:val="24"/>
                <w:szCs w:val="24"/>
              </w:rPr>
              <w:t>If Yes, indicate relationship with large organization: franchisee, branch, etc.</w:t>
            </w:r>
          </w:p>
        </w:tc>
        <w:tc>
          <w:tcPr>
            <w:tcW w:w="1710" w:type="dxa"/>
          </w:tcPr>
          <w:p w14:paraId="529E37D8" w14:textId="77777777" w:rsidR="00BC2B24" w:rsidRPr="00B039CD" w:rsidRDefault="001A01F9" w:rsidP="00E40747">
            <w:pPr>
              <w:rPr>
                <w:rFonts w:ascii="Arial" w:hAnsi="Arial" w:cs="Arial"/>
                <w:sz w:val="24"/>
                <w:szCs w:val="24"/>
              </w:rPr>
            </w:pPr>
            <w:r w:rsidRPr="00B039CD">
              <w:rPr>
                <w:rFonts w:ascii="Arial" w:hAnsi="Arial" w:cs="Arial"/>
                <w:sz w:val="24"/>
                <w:szCs w:val="24"/>
              </w:rPr>
              <w:t>Text</w:t>
            </w:r>
          </w:p>
        </w:tc>
        <w:tc>
          <w:tcPr>
            <w:tcW w:w="3078" w:type="dxa"/>
          </w:tcPr>
          <w:p w14:paraId="1AD1461E" w14:textId="77777777" w:rsidR="00BC2B24" w:rsidRPr="00B039CD" w:rsidRDefault="001A01F9" w:rsidP="00DF370A">
            <w:pPr>
              <w:spacing w:line="360" w:lineRule="auto"/>
              <w:rPr>
                <w:rFonts w:ascii="Arial" w:hAnsi="Arial" w:cs="Arial"/>
                <w:sz w:val="24"/>
                <w:szCs w:val="24"/>
              </w:rPr>
            </w:pPr>
            <w:r w:rsidRPr="00B039CD">
              <w:rPr>
                <w:rFonts w:ascii="Arial" w:hAnsi="Arial" w:cs="Arial"/>
                <w:sz w:val="24"/>
                <w:szCs w:val="24"/>
              </w:rPr>
              <w:t>If Yes enable this form</w:t>
            </w:r>
          </w:p>
        </w:tc>
      </w:tr>
      <w:tr w:rsidR="001A01F9" w:rsidRPr="00B039CD" w14:paraId="3DAC12A9" w14:textId="77777777" w:rsidTr="00DF370A">
        <w:tc>
          <w:tcPr>
            <w:tcW w:w="3528" w:type="dxa"/>
          </w:tcPr>
          <w:p w14:paraId="48F1FB75" w14:textId="77777777" w:rsidR="001A01F9" w:rsidRPr="00B039CD" w:rsidRDefault="001A01F9" w:rsidP="00AC4434">
            <w:pPr>
              <w:spacing w:line="360" w:lineRule="auto"/>
              <w:rPr>
                <w:rFonts w:ascii="Arial" w:hAnsi="Arial" w:cs="Arial"/>
                <w:sz w:val="24"/>
                <w:szCs w:val="24"/>
              </w:rPr>
            </w:pPr>
            <w:r w:rsidRPr="00B039CD">
              <w:rPr>
                <w:rFonts w:ascii="Arial" w:hAnsi="Arial" w:cs="Arial"/>
                <w:sz w:val="24"/>
                <w:szCs w:val="24"/>
              </w:rPr>
              <w:t>Has the FBO been licensed before?</w:t>
            </w:r>
          </w:p>
        </w:tc>
        <w:tc>
          <w:tcPr>
            <w:tcW w:w="1710" w:type="dxa"/>
          </w:tcPr>
          <w:p w14:paraId="0648970B" w14:textId="77777777" w:rsidR="001A01F9" w:rsidRPr="00B039CD" w:rsidRDefault="001A01F9" w:rsidP="00E40747">
            <w:pPr>
              <w:rPr>
                <w:rFonts w:ascii="Arial" w:hAnsi="Arial" w:cs="Arial"/>
                <w:sz w:val="24"/>
                <w:szCs w:val="24"/>
              </w:rPr>
            </w:pPr>
            <w:r w:rsidRPr="00B039CD">
              <w:rPr>
                <w:rFonts w:ascii="Arial" w:hAnsi="Arial" w:cs="Arial"/>
                <w:sz w:val="24"/>
                <w:szCs w:val="24"/>
              </w:rPr>
              <w:t>Radio Button</w:t>
            </w:r>
          </w:p>
        </w:tc>
        <w:tc>
          <w:tcPr>
            <w:tcW w:w="3078" w:type="dxa"/>
          </w:tcPr>
          <w:p w14:paraId="29D724D0" w14:textId="77777777" w:rsidR="001A01F9" w:rsidRPr="00B039CD" w:rsidRDefault="001A01F9" w:rsidP="00DF370A">
            <w:pPr>
              <w:spacing w:line="360" w:lineRule="auto"/>
              <w:rPr>
                <w:rFonts w:ascii="Arial" w:hAnsi="Arial" w:cs="Arial"/>
                <w:sz w:val="24"/>
                <w:szCs w:val="24"/>
              </w:rPr>
            </w:pPr>
            <w:r w:rsidRPr="00B039CD">
              <w:rPr>
                <w:rFonts w:ascii="Arial" w:hAnsi="Arial" w:cs="Arial"/>
                <w:sz w:val="24"/>
                <w:szCs w:val="24"/>
              </w:rPr>
              <w:t>Yes and No</w:t>
            </w:r>
          </w:p>
        </w:tc>
      </w:tr>
      <w:tr w:rsidR="001A01F9" w:rsidRPr="00B039CD" w14:paraId="6BE1C594" w14:textId="77777777" w:rsidTr="00DF370A">
        <w:tc>
          <w:tcPr>
            <w:tcW w:w="3528" w:type="dxa"/>
          </w:tcPr>
          <w:p w14:paraId="0D54A1BC" w14:textId="77777777" w:rsidR="001A01F9" w:rsidRPr="00B039CD" w:rsidRDefault="001A01F9" w:rsidP="001A01F9">
            <w:pPr>
              <w:spacing w:line="360" w:lineRule="auto"/>
              <w:rPr>
                <w:rFonts w:ascii="Arial" w:hAnsi="Arial" w:cs="Arial"/>
                <w:sz w:val="24"/>
                <w:szCs w:val="24"/>
              </w:rPr>
            </w:pPr>
            <w:r w:rsidRPr="00B039CD">
              <w:rPr>
                <w:rFonts w:ascii="Arial" w:hAnsi="Arial" w:cs="Arial"/>
                <w:sz w:val="24"/>
                <w:szCs w:val="24"/>
              </w:rPr>
              <w:t>If Yes, provide details of License number</w:t>
            </w:r>
          </w:p>
        </w:tc>
        <w:tc>
          <w:tcPr>
            <w:tcW w:w="1710" w:type="dxa"/>
          </w:tcPr>
          <w:p w14:paraId="02CD4F97" w14:textId="77777777" w:rsidR="001A01F9" w:rsidRPr="00B039CD" w:rsidRDefault="001A01F9" w:rsidP="00E40747">
            <w:pPr>
              <w:rPr>
                <w:rFonts w:ascii="Arial" w:hAnsi="Arial" w:cs="Arial"/>
                <w:sz w:val="24"/>
                <w:szCs w:val="24"/>
              </w:rPr>
            </w:pPr>
            <w:r w:rsidRPr="00B039CD">
              <w:rPr>
                <w:rFonts w:ascii="Arial" w:hAnsi="Arial" w:cs="Arial"/>
                <w:sz w:val="24"/>
                <w:szCs w:val="24"/>
              </w:rPr>
              <w:t>Text</w:t>
            </w:r>
          </w:p>
        </w:tc>
        <w:tc>
          <w:tcPr>
            <w:tcW w:w="3078" w:type="dxa"/>
          </w:tcPr>
          <w:p w14:paraId="1973005E" w14:textId="77777777" w:rsidR="001A01F9" w:rsidRPr="00B039CD" w:rsidRDefault="001A01F9" w:rsidP="00DF370A">
            <w:pPr>
              <w:spacing w:line="360" w:lineRule="auto"/>
              <w:rPr>
                <w:rFonts w:ascii="Arial" w:hAnsi="Arial" w:cs="Arial"/>
                <w:sz w:val="24"/>
                <w:szCs w:val="24"/>
              </w:rPr>
            </w:pPr>
            <w:r w:rsidRPr="00B039CD">
              <w:rPr>
                <w:rFonts w:ascii="Arial" w:hAnsi="Arial" w:cs="Arial"/>
                <w:sz w:val="24"/>
                <w:szCs w:val="24"/>
              </w:rPr>
              <w:t>If Yes enable this form</w:t>
            </w:r>
          </w:p>
        </w:tc>
      </w:tr>
      <w:tr w:rsidR="001A01F9" w:rsidRPr="00B039CD" w14:paraId="0CA6748A" w14:textId="77777777" w:rsidTr="00DF370A">
        <w:tc>
          <w:tcPr>
            <w:tcW w:w="3528" w:type="dxa"/>
          </w:tcPr>
          <w:p w14:paraId="4F65AEC8" w14:textId="77777777" w:rsidR="001A01F9" w:rsidRPr="00B039CD" w:rsidRDefault="001A01F9" w:rsidP="001A01F9">
            <w:pPr>
              <w:spacing w:line="360" w:lineRule="auto"/>
              <w:rPr>
                <w:rFonts w:ascii="Arial" w:hAnsi="Arial" w:cs="Arial"/>
                <w:sz w:val="24"/>
                <w:szCs w:val="24"/>
              </w:rPr>
            </w:pPr>
            <w:r w:rsidRPr="00B039CD">
              <w:rPr>
                <w:rFonts w:ascii="Arial" w:hAnsi="Arial" w:cs="Arial"/>
                <w:sz w:val="24"/>
                <w:szCs w:val="24"/>
              </w:rPr>
              <w:t>Reasons why the License is no longer valid</w:t>
            </w:r>
          </w:p>
        </w:tc>
        <w:tc>
          <w:tcPr>
            <w:tcW w:w="1710" w:type="dxa"/>
          </w:tcPr>
          <w:p w14:paraId="0AEF1DC7" w14:textId="77777777" w:rsidR="001A01F9" w:rsidRPr="00B039CD" w:rsidRDefault="001A01F9" w:rsidP="00E40747">
            <w:pPr>
              <w:rPr>
                <w:rFonts w:ascii="Arial" w:hAnsi="Arial" w:cs="Arial"/>
                <w:sz w:val="24"/>
                <w:szCs w:val="24"/>
              </w:rPr>
            </w:pPr>
            <w:r w:rsidRPr="00B039CD">
              <w:rPr>
                <w:rFonts w:ascii="Arial" w:hAnsi="Arial" w:cs="Arial"/>
                <w:sz w:val="24"/>
                <w:szCs w:val="24"/>
              </w:rPr>
              <w:t>Text area</w:t>
            </w:r>
          </w:p>
        </w:tc>
        <w:tc>
          <w:tcPr>
            <w:tcW w:w="3078" w:type="dxa"/>
          </w:tcPr>
          <w:p w14:paraId="12561D15" w14:textId="77777777" w:rsidR="001A01F9" w:rsidRPr="00B039CD" w:rsidRDefault="001A01F9" w:rsidP="00DF370A">
            <w:pPr>
              <w:spacing w:line="360" w:lineRule="auto"/>
              <w:rPr>
                <w:rFonts w:ascii="Arial" w:hAnsi="Arial" w:cs="Arial"/>
                <w:sz w:val="24"/>
                <w:szCs w:val="24"/>
              </w:rPr>
            </w:pPr>
            <w:r w:rsidRPr="00B039CD">
              <w:rPr>
                <w:rFonts w:ascii="Arial" w:hAnsi="Arial" w:cs="Arial"/>
                <w:sz w:val="24"/>
                <w:szCs w:val="24"/>
              </w:rPr>
              <w:t>Null able</w:t>
            </w:r>
          </w:p>
        </w:tc>
      </w:tr>
      <w:tr w:rsidR="001A01F9" w:rsidRPr="00B039CD" w14:paraId="5F0EE6FC" w14:textId="77777777" w:rsidTr="00DF370A">
        <w:tc>
          <w:tcPr>
            <w:tcW w:w="3528" w:type="dxa"/>
          </w:tcPr>
          <w:p w14:paraId="68D197AA" w14:textId="77777777" w:rsidR="001A01F9" w:rsidRPr="00B039CD" w:rsidRDefault="001A01F9" w:rsidP="001A01F9">
            <w:pPr>
              <w:spacing w:line="360" w:lineRule="auto"/>
              <w:rPr>
                <w:rFonts w:ascii="Arial" w:hAnsi="Arial" w:cs="Arial"/>
                <w:bCs/>
                <w:sz w:val="24"/>
                <w:szCs w:val="24"/>
              </w:rPr>
            </w:pPr>
            <w:r w:rsidRPr="00B039CD">
              <w:rPr>
                <w:rFonts w:ascii="Arial" w:hAnsi="Arial" w:cs="Arial"/>
                <w:bCs/>
                <w:sz w:val="24"/>
                <w:szCs w:val="24"/>
              </w:rPr>
              <w:t xml:space="preserve">Any judicial proceedings relating to the FBOs operations/product? </w:t>
            </w:r>
          </w:p>
          <w:p w14:paraId="4BB4442D" w14:textId="77777777" w:rsidR="001A01F9" w:rsidRPr="00B039CD" w:rsidRDefault="001A01F9" w:rsidP="001A01F9">
            <w:pPr>
              <w:spacing w:line="360" w:lineRule="auto"/>
              <w:rPr>
                <w:rFonts w:ascii="Arial" w:hAnsi="Arial" w:cs="Arial"/>
                <w:sz w:val="24"/>
                <w:szCs w:val="24"/>
              </w:rPr>
            </w:pPr>
          </w:p>
        </w:tc>
        <w:tc>
          <w:tcPr>
            <w:tcW w:w="1710" w:type="dxa"/>
          </w:tcPr>
          <w:p w14:paraId="5DA85002" w14:textId="77777777" w:rsidR="001A01F9" w:rsidRPr="00B039CD" w:rsidRDefault="001A01F9" w:rsidP="00E40747">
            <w:pPr>
              <w:rPr>
                <w:rFonts w:ascii="Arial" w:hAnsi="Arial" w:cs="Arial"/>
                <w:sz w:val="24"/>
                <w:szCs w:val="24"/>
              </w:rPr>
            </w:pPr>
            <w:r w:rsidRPr="00B039CD">
              <w:rPr>
                <w:rFonts w:ascii="Arial" w:hAnsi="Arial" w:cs="Arial"/>
                <w:sz w:val="24"/>
                <w:szCs w:val="24"/>
              </w:rPr>
              <w:t xml:space="preserve">Radio Button </w:t>
            </w:r>
          </w:p>
        </w:tc>
        <w:tc>
          <w:tcPr>
            <w:tcW w:w="3078" w:type="dxa"/>
          </w:tcPr>
          <w:p w14:paraId="1D123884" w14:textId="77777777" w:rsidR="001A01F9" w:rsidRPr="00B039CD" w:rsidRDefault="001A01F9" w:rsidP="00DF370A">
            <w:pPr>
              <w:spacing w:line="360" w:lineRule="auto"/>
              <w:rPr>
                <w:rFonts w:ascii="Arial" w:hAnsi="Arial" w:cs="Arial"/>
                <w:sz w:val="24"/>
                <w:szCs w:val="24"/>
              </w:rPr>
            </w:pPr>
            <w:r w:rsidRPr="00B039CD">
              <w:rPr>
                <w:rFonts w:ascii="Arial" w:hAnsi="Arial" w:cs="Arial"/>
                <w:sz w:val="24"/>
                <w:szCs w:val="24"/>
              </w:rPr>
              <w:t>Yes and No</w:t>
            </w:r>
          </w:p>
        </w:tc>
      </w:tr>
      <w:tr w:rsidR="001A01F9" w:rsidRPr="00B039CD" w14:paraId="693BC0CF" w14:textId="77777777" w:rsidTr="00DF370A">
        <w:tc>
          <w:tcPr>
            <w:tcW w:w="3528" w:type="dxa"/>
          </w:tcPr>
          <w:p w14:paraId="59C032E1" w14:textId="77777777" w:rsidR="001A01F9" w:rsidRPr="00B039CD" w:rsidRDefault="001A01F9" w:rsidP="001A01F9">
            <w:pPr>
              <w:spacing w:line="360" w:lineRule="auto"/>
              <w:rPr>
                <w:rFonts w:ascii="Arial" w:hAnsi="Arial" w:cs="Arial"/>
                <w:bCs/>
                <w:sz w:val="24"/>
                <w:szCs w:val="24"/>
              </w:rPr>
            </w:pPr>
            <w:r w:rsidRPr="00B039CD">
              <w:rPr>
                <w:rFonts w:ascii="Arial" w:hAnsi="Arial" w:cs="Arial"/>
                <w:bCs/>
                <w:sz w:val="24"/>
                <w:szCs w:val="24"/>
              </w:rPr>
              <w:t>If yes, please provide details</w:t>
            </w:r>
          </w:p>
        </w:tc>
        <w:tc>
          <w:tcPr>
            <w:tcW w:w="1710" w:type="dxa"/>
          </w:tcPr>
          <w:p w14:paraId="3D6CB9B4" w14:textId="77777777" w:rsidR="001A01F9" w:rsidRPr="00B039CD" w:rsidRDefault="001A01F9" w:rsidP="00E40747">
            <w:pPr>
              <w:rPr>
                <w:rFonts w:ascii="Arial" w:hAnsi="Arial" w:cs="Arial"/>
                <w:sz w:val="24"/>
                <w:szCs w:val="24"/>
              </w:rPr>
            </w:pPr>
            <w:r w:rsidRPr="00B039CD">
              <w:rPr>
                <w:rFonts w:ascii="Arial" w:hAnsi="Arial" w:cs="Arial"/>
                <w:sz w:val="24"/>
                <w:szCs w:val="24"/>
              </w:rPr>
              <w:t>Text area</w:t>
            </w:r>
          </w:p>
        </w:tc>
        <w:tc>
          <w:tcPr>
            <w:tcW w:w="3078" w:type="dxa"/>
          </w:tcPr>
          <w:p w14:paraId="0F1D11AD" w14:textId="77777777" w:rsidR="001A01F9" w:rsidRPr="00B039CD" w:rsidRDefault="001A01F9" w:rsidP="00DF370A">
            <w:pPr>
              <w:spacing w:line="360" w:lineRule="auto"/>
              <w:rPr>
                <w:rFonts w:ascii="Arial" w:hAnsi="Arial" w:cs="Arial"/>
                <w:sz w:val="24"/>
                <w:szCs w:val="24"/>
              </w:rPr>
            </w:pPr>
            <w:r w:rsidRPr="00B039CD">
              <w:rPr>
                <w:rFonts w:ascii="Arial" w:hAnsi="Arial" w:cs="Arial"/>
                <w:sz w:val="24"/>
                <w:szCs w:val="24"/>
              </w:rPr>
              <w:t>If Yes enable this form</w:t>
            </w:r>
          </w:p>
        </w:tc>
      </w:tr>
      <w:tr w:rsidR="001A01F9" w:rsidRPr="00B039CD" w14:paraId="62B6D5E9" w14:textId="77777777" w:rsidTr="00DF370A">
        <w:tc>
          <w:tcPr>
            <w:tcW w:w="3528" w:type="dxa"/>
          </w:tcPr>
          <w:p w14:paraId="3460B06C" w14:textId="77777777" w:rsidR="001A01F9" w:rsidRPr="00B039CD" w:rsidRDefault="001A01F9" w:rsidP="00AC4434">
            <w:pPr>
              <w:spacing w:line="360" w:lineRule="auto"/>
              <w:rPr>
                <w:rFonts w:ascii="Arial" w:hAnsi="Arial" w:cs="Arial"/>
                <w:bCs/>
                <w:sz w:val="24"/>
                <w:szCs w:val="24"/>
              </w:rPr>
            </w:pPr>
            <w:r w:rsidRPr="00B039CD">
              <w:rPr>
                <w:rFonts w:ascii="Arial" w:hAnsi="Arial" w:cs="Arial"/>
                <w:bCs/>
                <w:sz w:val="24"/>
                <w:szCs w:val="24"/>
              </w:rPr>
              <w:t xml:space="preserve">Any proceedings by any Regulatory body or suspension </w:t>
            </w:r>
            <w:r w:rsidRPr="00B039CD">
              <w:rPr>
                <w:rFonts w:ascii="Arial" w:hAnsi="Arial" w:cs="Arial"/>
                <w:bCs/>
                <w:sz w:val="24"/>
                <w:szCs w:val="24"/>
              </w:rPr>
              <w:lastRenderedPageBreak/>
              <w:t xml:space="preserve">/cancellation /withdrawal of any relevant licensing/approvals under any Regulations </w:t>
            </w:r>
          </w:p>
        </w:tc>
        <w:tc>
          <w:tcPr>
            <w:tcW w:w="1710" w:type="dxa"/>
          </w:tcPr>
          <w:p w14:paraId="7C5CF64C" w14:textId="77777777" w:rsidR="001A01F9" w:rsidRPr="00B039CD" w:rsidRDefault="001A01F9" w:rsidP="00E40747">
            <w:pPr>
              <w:rPr>
                <w:rFonts w:ascii="Arial" w:hAnsi="Arial" w:cs="Arial"/>
                <w:sz w:val="24"/>
                <w:szCs w:val="24"/>
              </w:rPr>
            </w:pPr>
            <w:r w:rsidRPr="00B039CD">
              <w:rPr>
                <w:rFonts w:ascii="Arial" w:hAnsi="Arial" w:cs="Arial"/>
                <w:sz w:val="24"/>
                <w:szCs w:val="24"/>
              </w:rPr>
              <w:lastRenderedPageBreak/>
              <w:t xml:space="preserve">Radio Button </w:t>
            </w:r>
          </w:p>
        </w:tc>
        <w:tc>
          <w:tcPr>
            <w:tcW w:w="3078" w:type="dxa"/>
          </w:tcPr>
          <w:p w14:paraId="1561C45D" w14:textId="77777777" w:rsidR="001A01F9" w:rsidRPr="00B039CD" w:rsidRDefault="001A01F9" w:rsidP="00DF370A">
            <w:pPr>
              <w:spacing w:line="360" w:lineRule="auto"/>
              <w:rPr>
                <w:rFonts w:ascii="Arial" w:hAnsi="Arial" w:cs="Arial"/>
                <w:sz w:val="24"/>
                <w:szCs w:val="24"/>
              </w:rPr>
            </w:pPr>
            <w:r w:rsidRPr="00B039CD">
              <w:rPr>
                <w:rFonts w:ascii="Arial" w:hAnsi="Arial" w:cs="Arial"/>
                <w:sz w:val="24"/>
                <w:szCs w:val="24"/>
              </w:rPr>
              <w:t>Yes and No</w:t>
            </w:r>
          </w:p>
        </w:tc>
      </w:tr>
      <w:tr w:rsidR="001A01F9" w:rsidRPr="00B039CD" w14:paraId="22C6DCE8" w14:textId="77777777" w:rsidTr="00DF370A">
        <w:tc>
          <w:tcPr>
            <w:tcW w:w="3528" w:type="dxa"/>
          </w:tcPr>
          <w:p w14:paraId="1B393958" w14:textId="77777777" w:rsidR="001A01F9" w:rsidRPr="00B039CD" w:rsidRDefault="001A01F9" w:rsidP="00AC4434">
            <w:pPr>
              <w:spacing w:line="360" w:lineRule="auto"/>
              <w:rPr>
                <w:rFonts w:ascii="Arial" w:hAnsi="Arial" w:cs="Arial"/>
                <w:bCs/>
                <w:sz w:val="24"/>
                <w:szCs w:val="24"/>
              </w:rPr>
            </w:pPr>
            <w:r w:rsidRPr="00B039CD">
              <w:rPr>
                <w:rFonts w:ascii="Arial" w:hAnsi="Arial" w:cs="Arial"/>
                <w:bCs/>
                <w:sz w:val="24"/>
                <w:szCs w:val="24"/>
              </w:rPr>
              <w:t>If yes, please provide details:</w:t>
            </w:r>
          </w:p>
        </w:tc>
        <w:tc>
          <w:tcPr>
            <w:tcW w:w="1710" w:type="dxa"/>
          </w:tcPr>
          <w:p w14:paraId="7D599572" w14:textId="77777777" w:rsidR="001A01F9" w:rsidRPr="00B039CD" w:rsidRDefault="001A01F9" w:rsidP="00E40747">
            <w:pPr>
              <w:rPr>
                <w:rFonts w:ascii="Arial" w:hAnsi="Arial" w:cs="Arial"/>
                <w:sz w:val="24"/>
                <w:szCs w:val="24"/>
              </w:rPr>
            </w:pPr>
            <w:r w:rsidRPr="00B039CD">
              <w:rPr>
                <w:rFonts w:ascii="Arial" w:hAnsi="Arial" w:cs="Arial"/>
                <w:sz w:val="24"/>
                <w:szCs w:val="24"/>
              </w:rPr>
              <w:t>Text area</w:t>
            </w:r>
          </w:p>
        </w:tc>
        <w:tc>
          <w:tcPr>
            <w:tcW w:w="3078" w:type="dxa"/>
          </w:tcPr>
          <w:p w14:paraId="70C72442" w14:textId="77777777" w:rsidR="001A01F9" w:rsidRPr="00B039CD" w:rsidRDefault="001A01F9" w:rsidP="00DF370A">
            <w:pPr>
              <w:spacing w:line="360" w:lineRule="auto"/>
              <w:rPr>
                <w:rFonts w:ascii="Arial" w:hAnsi="Arial" w:cs="Arial"/>
                <w:sz w:val="24"/>
                <w:szCs w:val="24"/>
              </w:rPr>
            </w:pPr>
            <w:r w:rsidRPr="00B039CD">
              <w:rPr>
                <w:rFonts w:ascii="Arial" w:hAnsi="Arial" w:cs="Arial"/>
                <w:sz w:val="24"/>
                <w:szCs w:val="24"/>
              </w:rPr>
              <w:t>If Yes enable this form</w:t>
            </w:r>
          </w:p>
        </w:tc>
      </w:tr>
      <w:tr w:rsidR="001A01F9" w:rsidRPr="00B039CD" w14:paraId="15F98425" w14:textId="77777777" w:rsidTr="00DF370A">
        <w:tc>
          <w:tcPr>
            <w:tcW w:w="3528" w:type="dxa"/>
          </w:tcPr>
          <w:p w14:paraId="42157D88" w14:textId="77777777" w:rsidR="001A01F9" w:rsidRPr="00B039CD" w:rsidRDefault="001A01F9" w:rsidP="00AC4434">
            <w:pPr>
              <w:spacing w:line="360" w:lineRule="auto"/>
              <w:rPr>
                <w:rFonts w:ascii="Arial" w:hAnsi="Arial" w:cs="Arial"/>
                <w:bCs/>
                <w:sz w:val="24"/>
                <w:szCs w:val="24"/>
              </w:rPr>
            </w:pPr>
            <w:r w:rsidRPr="00B039CD">
              <w:rPr>
                <w:rFonts w:ascii="Arial" w:hAnsi="Arial" w:cs="Arial"/>
                <w:bCs/>
                <w:sz w:val="24"/>
                <w:szCs w:val="24"/>
              </w:rPr>
              <w:t xml:space="preserve">Has a Project Proposal been prepared </w:t>
            </w:r>
          </w:p>
        </w:tc>
        <w:tc>
          <w:tcPr>
            <w:tcW w:w="1710" w:type="dxa"/>
          </w:tcPr>
          <w:p w14:paraId="4D7DAEA9" w14:textId="77777777" w:rsidR="001A01F9" w:rsidRPr="00B039CD" w:rsidRDefault="001A01F9" w:rsidP="00E40747">
            <w:pPr>
              <w:rPr>
                <w:rFonts w:ascii="Arial" w:hAnsi="Arial" w:cs="Arial"/>
                <w:sz w:val="24"/>
                <w:szCs w:val="24"/>
              </w:rPr>
            </w:pPr>
            <w:r w:rsidRPr="00B039CD">
              <w:rPr>
                <w:rFonts w:ascii="Arial" w:hAnsi="Arial" w:cs="Arial"/>
                <w:sz w:val="24"/>
                <w:szCs w:val="24"/>
              </w:rPr>
              <w:t xml:space="preserve">Radio Button </w:t>
            </w:r>
          </w:p>
        </w:tc>
        <w:tc>
          <w:tcPr>
            <w:tcW w:w="3078" w:type="dxa"/>
          </w:tcPr>
          <w:p w14:paraId="69A26494" w14:textId="77777777" w:rsidR="001A01F9" w:rsidRPr="00B039CD" w:rsidRDefault="001A01F9" w:rsidP="00DF370A">
            <w:pPr>
              <w:spacing w:line="360" w:lineRule="auto"/>
              <w:rPr>
                <w:rFonts w:ascii="Arial" w:hAnsi="Arial" w:cs="Arial"/>
                <w:sz w:val="24"/>
                <w:szCs w:val="24"/>
              </w:rPr>
            </w:pPr>
            <w:r w:rsidRPr="00B039CD">
              <w:rPr>
                <w:rFonts w:ascii="Arial" w:hAnsi="Arial" w:cs="Arial"/>
                <w:sz w:val="24"/>
                <w:szCs w:val="24"/>
              </w:rPr>
              <w:t>Yes and No</w:t>
            </w:r>
          </w:p>
        </w:tc>
      </w:tr>
      <w:tr w:rsidR="001A01F9" w:rsidRPr="00B039CD" w14:paraId="72F0FBE2" w14:textId="77777777" w:rsidTr="00DF370A">
        <w:tc>
          <w:tcPr>
            <w:tcW w:w="3528" w:type="dxa"/>
          </w:tcPr>
          <w:p w14:paraId="204F3504" w14:textId="77777777" w:rsidR="001A01F9" w:rsidRPr="00B039CD" w:rsidRDefault="001A01F9" w:rsidP="001A01F9">
            <w:pPr>
              <w:spacing w:line="360" w:lineRule="auto"/>
              <w:rPr>
                <w:rFonts w:ascii="Arial" w:hAnsi="Arial" w:cs="Arial"/>
                <w:bCs/>
                <w:sz w:val="24"/>
                <w:szCs w:val="24"/>
              </w:rPr>
            </w:pPr>
            <w:r w:rsidRPr="00B039CD">
              <w:rPr>
                <w:rFonts w:ascii="Arial" w:hAnsi="Arial" w:cs="Arial"/>
                <w:bCs/>
                <w:sz w:val="24"/>
                <w:szCs w:val="24"/>
              </w:rPr>
              <w:t>Upload Files</w:t>
            </w:r>
          </w:p>
        </w:tc>
        <w:tc>
          <w:tcPr>
            <w:tcW w:w="1710" w:type="dxa"/>
          </w:tcPr>
          <w:p w14:paraId="19B1AF6D" w14:textId="77777777" w:rsidR="001A01F9" w:rsidRPr="00B039CD" w:rsidRDefault="001A01F9" w:rsidP="00E40747">
            <w:pPr>
              <w:rPr>
                <w:rFonts w:ascii="Arial" w:hAnsi="Arial" w:cs="Arial"/>
                <w:sz w:val="24"/>
                <w:szCs w:val="24"/>
              </w:rPr>
            </w:pPr>
            <w:r w:rsidRPr="00B039CD">
              <w:rPr>
                <w:rFonts w:ascii="Arial" w:hAnsi="Arial" w:cs="Arial"/>
                <w:sz w:val="24"/>
                <w:szCs w:val="24"/>
              </w:rPr>
              <w:t xml:space="preserve">File </w:t>
            </w:r>
          </w:p>
        </w:tc>
        <w:tc>
          <w:tcPr>
            <w:tcW w:w="3078" w:type="dxa"/>
          </w:tcPr>
          <w:p w14:paraId="50A39B53" w14:textId="77777777" w:rsidR="001A01F9" w:rsidRDefault="001A01F9" w:rsidP="00DF370A">
            <w:pPr>
              <w:spacing w:line="360" w:lineRule="auto"/>
              <w:rPr>
                <w:rFonts w:ascii="Arial" w:hAnsi="Arial" w:cs="Arial"/>
                <w:sz w:val="24"/>
                <w:szCs w:val="24"/>
              </w:rPr>
            </w:pPr>
            <w:r w:rsidRPr="00B039CD">
              <w:rPr>
                <w:rFonts w:ascii="Arial" w:hAnsi="Arial" w:cs="Arial"/>
                <w:sz w:val="24"/>
                <w:szCs w:val="24"/>
              </w:rPr>
              <w:t xml:space="preserve">Add more button </w:t>
            </w:r>
          </w:p>
          <w:p w14:paraId="2F8A97DE" w14:textId="77777777" w:rsidR="002B092E" w:rsidRPr="00B039CD" w:rsidRDefault="002B092E" w:rsidP="00DF370A">
            <w:pPr>
              <w:spacing w:line="360" w:lineRule="auto"/>
              <w:rPr>
                <w:rFonts w:ascii="Arial" w:hAnsi="Arial" w:cs="Arial"/>
                <w:sz w:val="24"/>
                <w:szCs w:val="24"/>
              </w:rPr>
            </w:pPr>
            <w:r>
              <w:rPr>
                <w:rFonts w:ascii="Arial" w:hAnsi="Arial" w:cs="Arial"/>
                <w:sz w:val="24"/>
                <w:szCs w:val="24"/>
              </w:rPr>
              <w:t>(</w:t>
            </w:r>
            <w:r w:rsidRPr="002B092E">
              <w:rPr>
                <w:rFonts w:ascii="Arial" w:hAnsi="Arial" w:cs="Arial"/>
                <w:sz w:val="24"/>
                <w:szCs w:val="24"/>
              </w:rPr>
              <w:t>Copy of the Project Proposal including plant layout and details attached</w:t>
            </w:r>
            <w:r>
              <w:rPr>
                <w:rFonts w:ascii="Arial" w:hAnsi="Arial" w:cs="Arial"/>
                <w:sz w:val="24"/>
                <w:szCs w:val="24"/>
              </w:rPr>
              <w:t>)</w:t>
            </w:r>
          </w:p>
        </w:tc>
      </w:tr>
    </w:tbl>
    <w:p w14:paraId="21FBFDF2" w14:textId="77777777" w:rsidR="00E40747" w:rsidRDefault="00E40747" w:rsidP="00E40747">
      <w:pPr>
        <w:ind w:left="1260"/>
      </w:pPr>
    </w:p>
    <w:p w14:paraId="5B49F5AB" w14:textId="77777777" w:rsidR="0024689D" w:rsidRPr="00B039CD" w:rsidRDefault="0024689D" w:rsidP="00E40747">
      <w:pPr>
        <w:ind w:left="1260"/>
        <w:rPr>
          <w:rFonts w:ascii="Arial" w:hAnsi="Arial" w:cs="Arial"/>
          <w:sz w:val="24"/>
          <w:szCs w:val="24"/>
        </w:rPr>
      </w:pPr>
      <w:r w:rsidRPr="00B039CD">
        <w:rPr>
          <w:rFonts w:ascii="Arial" w:hAnsi="Arial" w:cs="Arial"/>
          <w:sz w:val="24"/>
          <w:szCs w:val="24"/>
        </w:rPr>
        <w:t>Table 2: Process Outsource</w:t>
      </w:r>
    </w:p>
    <w:tbl>
      <w:tblPr>
        <w:tblStyle w:val="TableGrid"/>
        <w:tblW w:w="0" w:type="auto"/>
        <w:tblInd w:w="1278" w:type="dxa"/>
        <w:tblLook w:val="04A0" w:firstRow="1" w:lastRow="0" w:firstColumn="1" w:lastColumn="0" w:noHBand="0" w:noVBand="1"/>
      </w:tblPr>
      <w:tblGrid>
        <w:gridCol w:w="810"/>
        <w:gridCol w:w="1555"/>
        <w:gridCol w:w="1145"/>
        <w:gridCol w:w="1260"/>
        <w:gridCol w:w="2042"/>
        <w:gridCol w:w="1486"/>
      </w:tblGrid>
      <w:tr w:rsidR="00B51ED3" w:rsidRPr="00B039CD" w14:paraId="5AF45B03" w14:textId="77777777" w:rsidTr="00B51ED3">
        <w:tc>
          <w:tcPr>
            <w:tcW w:w="810" w:type="dxa"/>
            <w:vMerge w:val="restart"/>
          </w:tcPr>
          <w:p w14:paraId="3F628946" w14:textId="77777777" w:rsidR="00B51ED3" w:rsidRPr="00B039CD" w:rsidRDefault="00B51ED3" w:rsidP="007637A4">
            <w:pPr>
              <w:spacing w:line="360" w:lineRule="auto"/>
              <w:rPr>
                <w:rFonts w:ascii="Arial" w:hAnsi="Arial" w:cs="Arial"/>
                <w:sz w:val="24"/>
                <w:szCs w:val="24"/>
              </w:rPr>
            </w:pPr>
            <w:r w:rsidRPr="00B039CD">
              <w:rPr>
                <w:rFonts w:ascii="Arial" w:hAnsi="Arial" w:cs="Arial"/>
                <w:sz w:val="24"/>
                <w:szCs w:val="24"/>
              </w:rPr>
              <w:t>Sl. No</w:t>
            </w:r>
          </w:p>
        </w:tc>
        <w:tc>
          <w:tcPr>
            <w:tcW w:w="1555" w:type="dxa"/>
            <w:vMerge w:val="restart"/>
          </w:tcPr>
          <w:p w14:paraId="42390857" w14:textId="77777777" w:rsidR="00B51ED3" w:rsidRPr="00B039CD" w:rsidRDefault="00B51ED3" w:rsidP="007637A4">
            <w:pPr>
              <w:spacing w:line="360" w:lineRule="auto"/>
              <w:rPr>
                <w:rFonts w:ascii="Arial" w:hAnsi="Arial" w:cs="Arial"/>
                <w:sz w:val="24"/>
                <w:szCs w:val="24"/>
              </w:rPr>
            </w:pPr>
          </w:p>
          <w:p w14:paraId="2101B724" w14:textId="77777777" w:rsidR="00B51ED3" w:rsidRPr="00B039CD" w:rsidRDefault="00B51ED3" w:rsidP="007637A4">
            <w:pPr>
              <w:spacing w:line="360" w:lineRule="auto"/>
              <w:rPr>
                <w:rFonts w:ascii="Arial" w:hAnsi="Arial" w:cs="Arial"/>
                <w:sz w:val="24"/>
                <w:szCs w:val="24"/>
              </w:rPr>
            </w:pPr>
            <w:r w:rsidRPr="00B039CD">
              <w:rPr>
                <w:rFonts w:ascii="Arial" w:hAnsi="Arial" w:cs="Arial"/>
                <w:sz w:val="24"/>
                <w:szCs w:val="24"/>
              </w:rPr>
              <w:t>Processes outsourced</w:t>
            </w:r>
          </w:p>
        </w:tc>
        <w:tc>
          <w:tcPr>
            <w:tcW w:w="5933" w:type="dxa"/>
            <w:gridSpan w:val="4"/>
          </w:tcPr>
          <w:p w14:paraId="59DBA922" w14:textId="77777777" w:rsidR="00B51ED3" w:rsidRPr="00B039CD" w:rsidRDefault="00B51ED3" w:rsidP="007637A4">
            <w:pPr>
              <w:spacing w:line="360" w:lineRule="auto"/>
              <w:rPr>
                <w:rFonts w:ascii="Arial" w:hAnsi="Arial" w:cs="Arial"/>
                <w:sz w:val="24"/>
                <w:szCs w:val="24"/>
              </w:rPr>
            </w:pPr>
            <w:r w:rsidRPr="00B039CD">
              <w:rPr>
                <w:rFonts w:ascii="Arial" w:hAnsi="Arial" w:cs="Arial"/>
                <w:sz w:val="24"/>
                <w:szCs w:val="24"/>
              </w:rPr>
              <w:t>Details FB to whom outsourced</w:t>
            </w:r>
          </w:p>
        </w:tc>
      </w:tr>
      <w:tr w:rsidR="00B51ED3" w:rsidRPr="00B039CD" w14:paraId="1C82E682" w14:textId="77777777" w:rsidTr="00B51ED3">
        <w:trPr>
          <w:trHeight w:val="1232"/>
        </w:trPr>
        <w:tc>
          <w:tcPr>
            <w:tcW w:w="810" w:type="dxa"/>
            <w:vMerge/>
          </w:tcPr>
          <w:p w14:paraId="6B545DE0" w14:textId="77777777" w:rsidR="00B51ED3" w:rsidRPr="00B039CD" w:rsidRDefault="00B51ED3" w:rsidP="007637A4">
            <w:pPr>
              <w:spacing w:line="360" w:lineRule="auto"/>
              <w:rPr>
                <w:rFonts w:ascii="Arial" w:hAnsi="Arial" w:cs="Arial"/>
                <w:sz w:val="24"/>
                <w:szCs w:val="24"/>
              </w:rPr>
            </w:pPr>
          </w:p>
        </w:tc>
        <w:tc>
          <w:tcPr>
            <w:tcW w:w="1555" w:type="dxa"/>
            <w:vMerge/>
          </w:tcPr>
          <w:p w14:paraId="1EA247C6" w14:textId="77777777" w:rsidR="00B51ED3" w:rsidRPr="00B039CD" w:rsidRDefault="00B51ED3" w:rsidP="007637A4">
            <w:pPr>
              <w:spacing w:line="360" w:lineRule="auto"/>
              <w:rPr>
                <w:rFonts w:ascii="Arial" w:hAnsi="Arial" w:cs="Arial"/>
                <w:sz w:val="24"/>
                <w:szCs w:val="24"/>
              </w:rPr>
            </w:pPr>
          </w:p>
        </w:tc>
        <w:tc>
          <w:tcPr>
            <w:tcW w:w="1145" w:type="dxa"/>
          </w:tcPr>
          <w:p w14:paraId="52A831E6" w14:textId="77777777" w:rsidR="00B51ED3" w:rsidRPr="00B039CD" w:rsidRDefault="00B51ED3" w:rsidP="007637A4">
            <w:pPr>
              <w:spacing w:line="360" w:lineRule="auto"/>
              <w:rPr>
                <w:rFonts w:ascii="Arial" w:hAnsi="Arial" w:cs="Arial"/>
                <w:sz w:val="24"/>
                <w:szCs w:val="24"/>
              </w:rPr>
            </w:pPr>
            <w:r w:rsidRPr="00B039CD">
              <w:rPr>
                <w:rFonts w:ascii="Arial" w:hAnsi="Arial" w:cs="Arial"/>
                <w:sz w:val="24"/>
                <w:szCs w:val="24"/>
              </w:rPr>
              <w:t>Name</w:t>
            </w:r>
          </w:p>
        </w:tc>
        <w:tc>
          <w:tcPr>
            <w:tcW w:w="1260" w:type="dxa"/>
          </w:tcPr>
          <w:p w14:paraId="198F1C86" w14:textId="77777777" w:rsidR="00B51ED3" w:rsidRPr="00B039CD" w:rsidRDefault="00B51ED3" w:rsidP="00E21327">
            <w:pPr>
              <w:spacing w:line="360" w:lineRule="auto"/>
              <w:rPr>
                <w:rFonts w:ascii="Arial" w:hAnsi="Arial" w:cs="Arial"/>
                <w:sz w:val="24"/>
                <w:szCs w:val="24"/>
              </w:rPr>
            </w:pPr>
            <w:r w:rsidRPr="00B039CD">
              <w:rPr>
                <w:rFonts w:ascii="Arial" w:hAnsi="Arial" w:cs="Arial"/>
                <w:sz w:val="24"/>
                <w:szCs w:val="24"/>
              </w:rPr>
              <w:t>Address details</w:t>
            </w:r>
          </w:p>
        </w:tc>
        <w:tc>
          <w:tcPr>
            <w:tcW w:w="2042" w:type="dxa"/>
          </w:tcPr>
          <w:p w14:paraId="2245FD99" w14:textId="77777777" w:rsidR="00B51ED3" w:rsidRPr="00B039CD" w:rsidRDefault="00B51ED3" w:rsidP="00E21327">
            <w:pPr>
              <w:spacing w:line="360" w:lineRule="auto"/>
              <w:rPr>
                <w:rFonts w:ascii="Arial" w:hAnsi="Arial" w:cs="Arial"/>
                <w:sz w:val="24"/>
                <w:szCs w:val="24"/>
              </w:rPr>
            </w:pPr>
            <w:r w:rsidRPr="00B039CD">
              <w:rPr>
                <w:rFonts w:ascii="Arial" w:hAnsi="Arial" w:cs="Arial"/>
                <w:sz w:val="24"/>
                <w:szCs w:val="24"/>
              </w:rPr>
              <w:t xml:space="preserve">Contact </w:t>
            </w:r>
          </w:p>
        </w:tc>
        <w:tc>
          <w:tcPr>
            <w:tcW w:w="1486" w:type="dxa"/>
          </w:tcPr>
          <w:p w14:paraId="721EA3E8" w14:textId="77777777" w:rsidR="00B51ED3" w:rsidRPr="00B039CD" w:rsidRDefault="00B51ED3" w:rsidP="007637A4">
            <w:pPr>
              <w:spacing w:line="360" w:lineRule="auto"/>
              <w:rPr>
                <w:rFonts w:ascii="Arial" w:hAnsi="Arial" w:cs="Arial"/>
                <w:sz w:val="24"/>
                <w:szCs w:val="24"/>
              </w:rPr>
            </w:pPr>
            <w:r w:rsidRPr="00B039CD">
              <w:rPr>
                <w:rFonts w:ascii="Arial" w:hAnsi="Arial" w:cs="Arial"/>
                <w:sz w:val="24"/>
                <w:szCs w:val="24"/>
              </w:rPr>
              <w:t>BAFRA License number</w:t>
            </w:r>
          </w:p>
        </w:tc>
      </w:tr>
      <w:tr w:rsidR="00E21327" w:rsidRPr="00B039CD" w14:paraId="1839B044" w14:textId="77777777" w:rsidTr="00B51ED3">
        <w:tc>
          <w:tcPr>
            <w:tcW w:w="810" w:type="dxa"/>
          </w:tcPr>
          <w:p w14:paraId="64D1BA01" w14:textId="77777777" w:rsidR="00E21327" w:rsidRPr="00B039CD" w:rsidRDefault="00E21327" w:rsidP="007637A4">
            <w:pPr>
              <w:spacing w:line="360" w:lineRule="auto"/>
              <w:rPr>
                <w:rFonts w:ascii="Arial" w:hAnsi="Arial" w:cs="Arial"/>
                <w:sz w:val="24"/>
                <w:szCs w:val="24"/>
              </w:rPr>
            </w:pPr>
          </w:p>
        </w:tc>
        <w:tc>
          <w:tcPr>
            <w:tcW w:w="1555" w:type="dxa"/>
          </w:tcPr>
          <w:p w14:paraId="5CD99BB7" w14:textId="77777777" w:rsidR="00E21327" w:rsidRPr="00B039CD" w:rsidRDefault="00E21327" w:rsidP="007637A4">
            <w:pPr>
              <w:spacing w:line="360" w:lineRule="auto"/>
              <w:rPr>
                <w:rFonts w:ascii="Arial" w:hAnsi="Arial" w:cs="Arial"/>
                <w:sz w:val="24"/>
                <w:szCs w:val="24"/>
              </w:rPr>
            </w:pPr>
          </w:p>
        </w:tc>
        <w:tc>
          <w:tcPr>
            <w:tcW w:w="1145" w:type="dxa"/>
          </w:tcPr>
          <w:p w14:paraId="2337B624" w14:textId="77777777" w:rsidR="00E21327" w:rsidRPr="00B039CD" w:rsidRDefault="00E21327" w:rsidP="007637A4">
            <w:pPr>
              <w:spacing w:line="360" w:lineRule="auto"/>
              <w:rPr>
                <w:rFonts w:ascii="Arial" w:hAnsi="Arial" w:cs="Arial"/>
                <w:sz w:val="24"/>
                <w:szCs w:val="24"/>
              </w:rPr>
            </w:pPr>
          </w:p>
        </w:tc>
        <w:tc>
          <w:tcPr>
            <w:tcW w:w="1260" w:type="dxa"/>
          </w:tcPr>
          <w:p w14:paraId="2B5343D1" w14:textId="77777777" w:rsidR="00E21327" w:rsidRPr="00B039CD" w:rsidRDefault="00E21327" w:rsidP="007637A4">
            <w:pPr>
              <w:spacing w:line="360" w:lineRule="auto"/>
              <w:rPr>
                <w:rFonts w:ascii="Arial" w:hAnsi="Arial" w:cs="Arial"/>
                <w:sz w:val="24"/>
                <w:szCs w:val="24"/>
              </w:rPr>
            </w:pPr>
          </w:p>
        </w:tc>
        <w:tc>
          <w:tcPr>
            <w:tcW w:w="2042" w:type="dxa"/>
          </w:tcPr>
          <w:p w14:paraId="345D805E" w14:textId="77777777" w:rsidR="00E21327" w:rsidRPr="00B039CD" w:rsidRDefault="00E21327" w:rsidP="007637A4">
            <w:pPr>
              <w:spacing w:line="360" w:lineRule="auto"/>
              <w:rPr>
                <w:rFonts w:ascii="Arial" w:hAnsi="Arial" w:cs="Arial"/>
                <w:sz w:val="24"/>
                <w:szCs w:val="24"/>
              </w:rPr>
            </w:pPr>
          </w:p>
        </w:tc>
        <w:tc>
          <w:tcPr>
            <w:tcW w:w="1486" w:type="dxa"/>
          </w:tcPr>
          <w:p w14:paraId="02126F04" w14:textId="77777777" w:rsidR="00E21327" w:rsidRPr="00B039CD" w:rsidRDefault="00E21327" w:rsidP="007637A4">
            <w:pPr>
              <w:spacing w:line="360" w:lineRule="auto"/>
              <w:rPr>
                <w:rFonts w:ascii="Arial" w:hAnsi="Arial" w:cs="Arial"/>
                <w:sz w:val="24"/>
                <w:szCs w:val="24"/>
              </w:rPr>
            </w:pPr>
          </w:p>
        </w:tc>
      </w:tr>
      <w:tr w:rsidR="00E21327" w:rsidRPr="00B039CD" w14:paraId="1EC1CE44" w14:textId="77777777" w:rsidTr="00B51ED3">
        <w:tc>
          <w:tcPr>
            <w:tcW w:w="810" w:type="dxa"/>
          </w:tcPr>
          <w:p w14:paraId="782BE2F0" w14:textId="77777777" w:rsidR="00E21327" w:rsidRPr="00B039CD" w:rsidRDefault="00E21327" w:rsidP="007637A4">
            <w:pPr>
              <w:spacing w:line="360" w:lineRule="auto"/>
              <w:rPr>
                <w:rFonts w:ascii="Arial" w:hAnsi="Arial" w:cs="Arial"/>
                <w:sz w:val="24"/>
                <w:szCs w:val="24"/>
              </w:rPr>
            </w:pPr>
          </w:p>
        </w:tc>
        <w:tc>
          <w:tcPr>
            <w:tcW w:w="1555" w:type="dxa"/>
          </w:tcPr>
          <w:p w14:paraId="46AE17E9" w14:textId="77777777" w:rsidR="00E21327" w:rsidRPr="00B039CD" w:rsidRDefault="00E21327" w:rsidP="007637A4">
            <w:pPr>
              <w:spacing w:line="360" w:lineRule="auto"/>
              <w:rPr>
                <w:rFonts w:ascii="Arial" w:hAnsi="Arial" w:cs="Arial"/>
                <w:sz w:val="24"/>
                <w:szCs w:val="24"/>
              </w:rPr>
            </w:pPr>
          </w:p>
        </w:tc>
        <w:tc>
          <w:tcPr>
            <w:tcW w:w="1145" w:type="dxa"/>
          </w:tcPr>
          <w:p w14:paraId="1FD80FE7" w14:textId="77777777" w:rsidR="00E21327" w:rsidRPr="00B039CD" w:rsidRDefault="00E21327" w:rsidP="007637A4">
            <w:pPr>
              <w:spacing w:line="360" w:lineRule="auto"/>
              <w:rPr>
                <w:rFonts w:ascii="Arial" w:hAnsi="Arial" w:cs="Arial"/>
                <w:sz w:val="24"/>
                <w:szCs w:val="24"/>
              </w:rPr>
            </w:pPr>
          </w:p>
        </w:tc>
        <w:tc>
          <w:tcPr>
            <w:tcW w:w="1260" w:type="dxa"/>
          </w:tcPr>
          <w:p w14:paraId="3EE6C49E" w14:textId="77777777" w:rsidR="00E21327" w:rsidRPr="00B039CD" w:rsidRDefault="00E21327" w:rsidP="007637A4">
            <w:pPr>
              <w:spacing w:line="360" w:lineRule="auto"/>
              <w:rPr>
                <w:rFonts w:ascii="Arial" w:hAnsi="Arial" w:cs="Arial"/>
                <w:sz w:val="24"/>
                <w:szCs w:val="24"/>
              </w:rPr>
            </w:pPr>
          </w:p>
        </w:tc>
        <w:tc>
          <w:tcPr>
            <w:tcW w:w="2042" w:type="dxa"/>
          </w:tcPr>
          <w:p w14:paraId="3611C7FA" w14:textId="77777777" w:rsidR="00E21327" w:rsidRPr="00B039CD" w:rsidRDefault="00E21327" w:rsidP="00E21327">
            <w:pPr>
              <w:spacing w:line="360" w:lineRule="auto"/>
              <w:rPr>
                <w:rFonts w:ascii="Arial" w:hAnsi="Arial" w:cs="Arial"/>
                <w:sz w:val="24"/>
                <w:szCs w:val="24"/>
                <w:u w:val="single"/>
              </w:rPr>
            </w:pPr>
            <w:r w:rsidRPr="00B039CD">
              <w:rPr>
                <w:rFonts w:ascii="Arial" w:hAnsi="Arial" w:cs="Arial"/>
                <w:sz w:val="24"/>
                <w:szCs w:val="24"/>
                <w:u w:val="single"/>
              </w:rPr>
              <w:t xml:space="preserve">Validation </w:t>
            </w:r>
          </w:p>
          <w:p w14:paraId="63318ED8" w14:textId="77777777" w:rsidR="00E21327" w:rsidRPr="00B039CD" w:rsidRDefault="00E21327" w:rsidP="00E21327">
            <w:pPr>
              <w:spacing w:line="360" w:lineRule="auto"/>
              <w:rPr>
                <w:rFonts w:ascii="Arial" w:hAnsi="Arial" w:cs="Arial"/>
                <w:sz w:val="24"/>
                <w:szCs w:val="24"/>
                <w:u w:val="single"/>
              </w:rPr>
            </w:pPr>
            <w:r w:rsidRPr="00B039CD">
              <w:rPr>
                <w:rFonts w:ascii="Arial" w:hAnsi="Arial" w:cs="Arial"/>
                <w:sz w:val="24"/>
                <w:szCs w:val="24"/>
              </w:rPr>
              <w:t>Should accept only number, Max length 8</w:t>
            </w:r>
          </w:p>
        </w:tc>
        <w:tc>
          <w:tcPr>
            <w:tcW w:w="1486" w:type="dxa"/>
          </w:tcPr>
          <w:p w14:paraId="7F41EA2D" w14:textId="77777777" w:rsidR="00E21327" w:rsidRPr="00B039CD" w:rsidRDefault="00E21327" w:rsidP="007637A4">
            <w:pPr>
              <w:spacing w:line="360" w:lineRule="auto"/>
              <w:rPr>
                <w:rFonts w:ascii="Arial" w:hAnsi="Arial" w:cs="Arial"/>
                <w:sz w:val="24"/>
                <w:szCs w:val="24"/>
                <w:u w:val="single"/>
              </w:rPr>
            </w:pPr>
            <w:r w:rsidRPr="00B039CD">
              <w:rPr>
                <w:rFonts w:ascii="Arial" w:hAnsi="Arial" w:cs="Arial"/>
                <w:sz w:val="24"/>
                <w:szCs w:val="24"/>
                <w:u w:val="single"/>
              </w:rPr>
              <w:t>Add more button</w:t>
            </w:r>
          </w:p>
        </w:tc>
      </w:tr>
    </w:tbl>
    <w:p w14:paraId="0C12BB62" w14:textId="77777777" w:rsidR="0024689D" w:rsidRDefault="0024689D" w:rsidP="00E40747">
      <w:pPr>
        <w:ind w:left="1260"/>
      </w:pPr>
    </w:p>
    <w:p w14:paraId="45AB4650" w14:textId="77777777" w:rsidR="008915B7" w:rsidRDefault="008915B7" w:rsidP="00590328">
      <w:pPr>
        <w:pStyle w:val="Heading2"/>
        <w:numPr>
          <w:ilvl w:val="3"/>
          <w:numId w:val="3"/>
        </w:numPr>
        <w:ind w:left="1260" w:firstLine="0"/>
        <w:rPr>
          <w:rFonts w:ascii="Arial" w:hAnsi="Arial" w:cs="Arial"/>
          <w:color w:val="auto"/>
          <w:sz w:val="24"/>
          <w:szCs w:val="24"/>
        </w:rPr>
      </w:pPr>
      <w:bookmarkStart w:id="6" w:name="_Toc53514794"/>
      <w:r>
        <w:rPr>
          <w:rFonts w:ascii="Arial" w:hAnsi="Arial" w:cs="Arial"/>
          <w:color w:val="auto"/>
          <w:sz w:val="24"/>
          <w:szCs w:val="24"/>
        </w:rPr>
        <w:t>FBO Inspection Response (Role)</w:t>
      </w:r>
      <w:bookmarkEnd w:id="6"/>
    </w:p>
    <w:p w14:paraId="56B54F3E" w14:textId="77777777" w:rsidR="00F0283B" w:rsidRDefault="00F0283B" w:rsidP="00F0283B">
      <w:pPr>
        <w:pStyle w:val="ListParagraph"/>
        <w:ind w:left="900" w:firstLine="360"/>
        <w:rPr>
          <w:rFonts w:ascii="Arial" w:hAnsi="Arial" w:cs="Arial"/>
          <w:sz w:val="24"/>
          <w:szCs w:val="24"/>
        </w:rPr>
      </w:pPr>
    </w:p>
    <w:p w14:paraId="04ADD1BF" w14:textId="77777777" w:rsidR="00F0283B" w:rsidRPr="002872ED" w:rsidRDefault="00F0283B" w:rsidP="00F0283B">
      <w:pPr>
        <w:pStyle w:val="ListParagraph"/>
        <w:ind w:left="900" w:firstLine="360"/>
        <w:rPr>
          <w:rFonts w:ascii="Arial" w:hAnsi="Arial" w:cs="Arial"/>
          <w:b/>
          <w:bCs/>
          <w:sz w:val="24"/>
          <w:szCs w:val="24"/>
        </w:rPr>
      </w:pPr>
      <w:r w:rsidRPr="002872ED">
        <w:rPr>
          <w:rFonts w:ascii="Arial" w:hAnsi="Arial" w:cs="Arial"/>
          <w:b/>
          <w:bCs/>
          <w:sz w:val="24"/>
          <w:szCs w:val="24"/>
        </w:rPr>
        <w:t xml:space="preserve">Details of Concerns: </w:t>
      </w:r>
    </w:p>
    <w:tbl>
      <w:tblPr>
        <w:tblStyle w:val="TableGrid"/>
        <w:tblW w:w="0" w:type="auto"/>
        <w:tblInd w:w="1260" w:type="dxa"/>
        <w:tblLook w:val="04A0" w:firstRow="1" w:lastRow="0" w:firstColumn="1" w:lastColumn="0" w:noHBand="0" w:noVBand="1"/>
      </w:tblPr>
      <w:tblGrid>
        <w:gridCol w:w="3528"/>
        <w:gridCol w:w="1710"/>
        <w:gridCol w:w="3078"/>
      </w:tblGrid>
      <w:tr w:rsidR="00F0283B" w:rsidRPr="00AC4434" w14:paraId="44E873F3" w14:textId="77777777" w:rsidTr="007637A4">
        <w:tc>
          <w:tcPr>
            <w:tcW w:w="3528" w:type="dxa"/>
            <w:shd w:val="clear" w:color="auto" w:fill="FDE9D9" w:themeFill="accent6" w:themeFillTint="33"/>
          </w:tcPr>
          <w:p w14:paraId="1B544629" w14:textId="77777777" w:rsidR="00F0283B" w:rsidRPr="00AC4434" w:rsidRDefault="00F0283B" w:rsidP="007637A4">
            <w:pPr>
              <w:jc w:val="center"/>
              <w:rPr>
                <w:rFonts w:ascii="Arial" w:hAnsi="Arial" w:cs="Arial"/>
                <w:sz w:val="24"/>
                <w:szCs w:val="24"/>
              </w:rPr>
            </w:pPr>
            <w:r w:rsidRPr="00AC4434">
              <w:rPr>
                <w:rFonts w:ascii="Arial" w:hAnsi="Arial" w:cs="Arial"/>
                <w:sz w:val="24"/>
                <w:szCs w:val="24"/>
              </w:rPr>
              <w:t>Field Name</w:t>
            </w:r>
          </w:p>
        </w:tc>
        <w:tc>
          <w:tcPr>
            <w:tcW w:w="1710" w:type="dxa"/>
            <w:shd w:val="clear" w:color="auto" w:fill="FDE9D9" w:themeFill="accent6" w:themeFillTint="33"/>
          </w:tcPr>
          <w:p w14:paraId="0B144819" w14:textId="77777777" w:rsidR="00F0283B" w:rsidRPr="00AC4434" w:rsidRDefault="00F0283B" w:rsidP="007637A4">
            <w:pPr>
              <w:jc w:val="center"/>
              <w:rPr>
                <w:rFonts w:ascii="Arial" w:hAnsi="Arial" w:cs="Arial"/>
                <w:sz w:val="24"/>
                <w:szCs w:val="24"/>
              </w:rPr>
            </w:pPr>
            <w:r w:rsidRPr="00AC4434">
              <w:rPr>
                <w:rFonts w:ascii="Arial" w:hAnsi="Arial" w:cs="Arial"/>
                <w:sz w:val="24"/>
                <w:szCs w:val="24"/>
              </w:rPr>
              <w:t>Input Type</w:t>
            </w:r>
          </w:p>
        </w:tc>
        <w:tc>
          <w:tcPr>
            <w:tcW w:w="3078" w:type="dxa"/>
            <w:shd w:val="clear" w:color="auto" w:fill="FDE9D9" w:themeFill="accent6" w:themeFillTint="33"/>
          </w:tcPr>
          <w:p w14:paraId="241E9936" w14:textId="77777777" w:rsidR="00F0283B" w:rsidRPr="00AC4434" w:rsidRDefault="00F0283B" w:rsidP="007637A4">
            <w:pPr>
              <w:jc w:val="center"/>
              <w:rPr>
                <w:rFonts w:ascii="Arial" w:hAnsi="Arial" w:cs="Arial"/>
                <w:sz w:val="24"/>
                <w:szCs w:val="24"/>
              </w:rPr>
            </w:pPr>
            <w:r w:rsidRPr="00AC4434">
              <w:rPr>
                <w:rFonts w:ascii="Arial" w:hAnsi="Arial" w:cs="Arial"/>
                <w:sz w:val="24"/>
                <w:szCs w:val="24"/>
              </w:rPr>
              <w:t>Validation</w:t>
            </w:r>
          </w:p>
        </w:tc>
      </w:tr>
      <w:tr w:rsidR="00F0283B" w:rsidRPr="00AC4434" w14:paraId="2939CD6F" w14:textId="77777777" w:rsidTr="00F0283B">
        <w:tc>
          <w:tcPr>
            <w:tcW w:w="3528" w:type="dxa"/>
          </w:tcPr>
          <w:p w14:paraId="24B5081F" w14:textId="77777777" w:rsidR="00F0283B" w:rsidRPr="00AC4434" w:rsidRDefault="00F0283B" w:rsidP="007637A4">
            <w:pPr>
              <w:rPr>
                <w:rFonts w:ascii="Arial" w:hAnsi="Arial" w:cs="Arial"/>
                <w:sz w:val="24"/>
                <w:szCs w:val="24"/>
              </w:rPr>
            </w:pPr>
            <w:r w:rsidRPr="00AC4434">
              <w:rPr>
                <w:rFonts w:ascii="Arial" w:hAnsi="Arial" w:cs="Arial"/>
                <w:sz w:val="24"/>
                <w:szCs w:val="24"/>
              </w:rPr>
              <w:t>Requirement</w:t>
            </w:r>
          </w:p>
        </w:tc>
        <w:tc>
          <w:tcPr>
            <w:tcW w:w="1710" w:type="dxa"/>
            <w:vMerge w:val="restart"/>
            <w:vAlign w:val="center"/>
          </w:tcPr>
          <w:p w14:paraId="500554BE" w14:textId="77777777" w:rsidR="00F0283B" w:rsidRPr="00AC4434" w:rsidRDefault="00F0283B" w:rsidP="00F0283B">
            <w:pPr>
              <w:jc w:val="center"/>
              <w:rPr>
                <w:rFonts w:ascii="Arial" w:hAnsi="Arial" w:cs="Arial"/>
                <w:sz w:val="24"/>
                <w:szCs w:val="24"/>
              </w:rPr>
            </w:pPr>
            <w:r w:rsidRPr="00AC4434">
              <w:rPr>
                <w:rFonts w:ascii="Arial" w:hAnsi="Arial" w:cs="Arial"/>
                <w:sz w:val="24"/>
                <w:szCs w:val="24"/>
              </w:rPr>
              <w:t>Display all concern forwarded</w:t>
            </w:r>
          </w:p>
          <w:p w14:paraId="7790E1CD" w14:textId="77777777" w:rsidR="00F0283B" w:rsidRPr="00AC4434" w:rsidRDefault="00F0283B" w:rsidP="00F0283B">
            <w:pPr>
              <w:jc w:val="center"/>
              <w:rPr>
                <w:rFonts w:ascii="Arial" w:hAnsi="Arial" w:cs="Arial"/>
                <w:sz w:val="24"/>
                <w:szCs w:val="24"/>
              </w:rPr>
            </w:pPr>
            <w:r w:rsidRPr="00AC4434">
              <w:rPr>
                <w:rFonts w:ascii="Arial" w:hAnsi="Arial" w:cs="Arial"/>
                <w:sz w:val="24"/>
                <w:szCs w:val="24"/>
              </w:rPr>
              <w:t>Text area</w:t>
            </w:r>
          </w:p>
        </w:tc>
        <w:tc>
          <w:tcPr>
            <w:tcW w:w="3078" w:type="dxa"/>
          </w:tcPr>
          <w:p w14:paraId="0C335B14" w14:textId="77777777" w:rsidR="00F0283B" w:rsidRPr="00AC4434" w:rsidRDefault="00F0283B" w:rsidP="007637A4">
            <w:pPr>
              <w:rPr>
                <w:rFonts w:ascii="Arial" w:hAnsi="Arial" w:cs="Arial"/>
                <w:sz w:val="24"/>
                <w:szCs w:val="24"/>
              </w:rPr>
            </w:pPr>
            <w:r w:rsidRPr="00AC4434">
              <w:rPr>
                <w:rFonts w:ascii="Arial" w:hAnsi="Arial" w:cs="Arial"/>
                <w:sz w:val="24"/>
                <w:szCs w:val="24"/>
              </w:rPr>
              <w:t xml:space="preserve">Requirement and clause mapping </w:t>
            </w:r>
          </w:p>
        </w:tc>
      </w:tr>
      <w:tr w:rsidR="00F0283B" w:rsidRPr="00AC4434" w14:paraId="76322A60" w14:textId="77777777" w:rsidTr="007637A4">
        <w:tc>
          <w:tcPr>
            <w:tcW w:w="3528" w:type="dxa"/>
          </w:tcPr>
          <w:p w14:paraId="298AD386" w14:textId="77777777" w:rsidR="00F0283B" w:rsidRPr="00AC4434" w:rsidRDefault="00F0283B" w:rsidP="007637A4">
            <w:pPr>
              <w:rPr>
                <w:rFonts w:ascii="Arial" w:hAnsi="Arial" w:cs="Arial"/>
                <w:sz w:val="24"/>
                <w:szCs w:val="24"/>
              </w:rPr>
            </w:pPr>
            <w:r w:rsidRPr="00AC4434">
              <w:rPr>
                <w:rFonts w:ascii="Arial" w:hAnsi="Arial" w:cs="Arial"/>
                <w:sz w:val="24"/>
                <w:szCs w:val="24"/>
              </w:rPr>
              <w:t>Clause Number</w:t>
            </w:r>
          </w:p>
        </w:tc>
        <w:tc>
          <w:tcPr>
            <w:tcW w:w="1710" w:type="dxa"/>
            <w:vMerge/>
          </w:tcPr>
          <w:p w14:paraId="4DE177FF" w14:textId="77777777" w:rsidR="00F0283B" w:rsidRPr="00AC4434" w:rsidRDefault="00F0283B" w:rsidP="007637A4">
            <w:pPr>
              <w:rPr>
                <w:rFonts w:ascii="Arial" w:hAnsi="Arial" w:cs="Arial"/>
                <w:sz w:val="24"/>
                <w:szCs w:val="24"/>
              </w:rPr>
            </w:pPr>
          </w:p>
        </w:tc>
        <w:tc>
          <w:tcPr>
            <w:tcW w:w="3078" w:type="dxa"/>
          </w:tcPr>
          <w:p w14:paraId="5DC553F1" w14:textId="77777777" w:rsidR="00F0283B" w:rsidRPr="00AC4434" w:rsidRDefault="00F0283B" w:rsidP="007637A4">
            <w:pPr>
              <w:rPr>
                <w:rFonts w:ascii="Arial" w:hAnsi="Arial" w:cs="Arial"/>
                <w:sz w:val="24"/>
                <w:szCs w:val="24"/>
              </w:rPr>
            </w:pPr>
          </w:p>
        </w:tc>
      </w:tr>
      <w:tr w:rsidR="00F0283B" w:rsidRPr="00AC4434" w14:paraId="290FA908" w14:textId="77777777" w:rsidTr="007637A4">
        <w:tc>
          <w:tcPr>
            <w:tcW w:w="3528" w:type="dxa"/>
          </w:tcPr>
          <w:p w14:paraId="7D909F4E" w14:textId="77777777" w:rsidR="00F0283B" w:rsidRPr="00AC4434" w:rsidRDefault="00F0283B" w:rsidP="007637A4">
            <w:pPr>
              <w:rPr>
                <w:rFonts w:ascii="Arial" w:hAnsi="Arial" w:cs="Arial"/>
                <w:sz w:val="24"/>
                <w:szCs w:val="24"/>
              </w:rPr>
            </w:pPr>
            <w:r w:rsidRPr="00AC4434">
              <w:rPr>
                <w:rFonts w:ascii="Arial" w:hAnsi="Arial" w:cs="Arial"/>
                <w:sz w:val="24"/>
                <w:szCs w:val="24"/>
              </w:rPr>
              <w:t>Date</w:t>
            </w:r>
          </w:p>
        </w:tc>
        <w:tc>
          <w:tcPr>
            <w:tcW w:w="1710" w:type="dxa"/>
            <w:vMerge/>
          </w:tcPr>
          <w:p w14:paraId="303C6C0C" w14:textId="77777777" w:rsidR="00F0283B" w:rsidRPr="00AC4434" w:rsidRDefault="00F0283B" w:rsidP="007637A4">
            <w:pPr>
              <w:rPr>
                <w:rFonts w:ascii="Arial" w:hAnsi="Arial" w:cs="Arial"/>
                <w:sz w:val="24"/>
                <w:szCs w:val="24"/>
              </w:rPr>
            </w:pPr>
          </w:p>
        </w:tc>
        <w:tc>
          <w:tcPr>
            <w:tcW w:w="3078" w:type="dxa"/>
          </w:tcPr>
          <w:p w14:paraId="1909D3D1" w14:textId="77777777" w:rsidR="00F0283B" w:rsidRPr="00AC4434" w:rsidRDefault="00F0283B" w:rsidP="007637A4">
            <w:pPr>
              <w:rPr>
                <w:rFonts w:ascii="Arial" w:hAnsi="Arial" w:cs="Arial"/>
                <w:sz w:val="24"/>
                <w:szCs w:val="24"/>
              </w:rPr>
            </w:pPr>
          </w:p>
        </w:tc>
      </w:tr>
      <w:tr w:rsidR="00F0283B" w:rsidRPr="00AC4434" w14:paraId="3297A42F" w14:textId="77777777" w:rsidTr="007637A4">
        <w:tc>
          <w:tcPr>
            <w:tcW w:w="3528" w:type="dxa"/>
          </w:tcPr>
          <w:p w14:paraId="58D462E9" w14:textId="77777777" w:rsidR="00F0283B" w:rsidRPr="00AC4434" w:rsidRDefault="00F0283B" w:rsidP="007637A4">
            <w:pPr>
              <w:rPr>
                <w:rFonts w:ascii="Arial" w:hAnsi="Arial" w:cs="Arial"/>
                <w:sz w:val="24"/>
                <w:szCs w:val="24"/>
              </w:rPr>
            </w:pPr>
            <w:r w:rsidRPr="00AC4434">
              <w:rPr>
                <w:rFonts w:ascii="Arial" w:hAnsi="Arial" w:cs="Arial"/>
                <w:sz w:val="24"/>
                <w:szCs w:val="24"/>
              </w:rPr>
              <w:lastRenderedPageBreak/>
              <w:t>Observations/ Findings</w:t>
            </w:r>
          </w:p>
        </w:tc>
        <w:tc>
          <w:tcPr>
            <w:tcW w:w="1710" w:type="dxa"/>
            <w:vMerge/>
          </w:tcPr>
          <w:p w14:paraId="66E357AA" w14:textId="77777777" w:rsidR="00F0283B" w:rsidRPr="00AC4434" w:rsidRDefault="00F0283B" w:rsidP="007637A4">
            <w:pPr>
              <w:rPr>
                <w:rFonts w:ascii="Arial" w:hAnsi="Arial" w:cs="Arial"/>
                <w:sz w:val="24"/>
                <w:szCs w:val="24"/>
              </w:rPr>
            </w:pPr>
          </w:p>
        </w:tc>
        <w:tc>
          <w:tcPr>
            <w:tcW w:w="3078" w:type="dxa"/>
          </w:tcPr>
          <w:p w14:paraId="3AA6F87D" w14:textId="77777777" w:rsidR="00F0283B" w:rsidRPr="00AC4434" w:rsidRDefault="00F0283B" w:rsidP="007637A4">
            <w:pPr>
              <w:rPr>
                <w:rFonts w:ascii="Arial" w:hAnsi="Arial" w:cs="Arial"/>
                <w:sz w:val="24"/>
                <w:szCs w:val="24"/>
              </w:rPr>
            </w:pPr>
          </w:p>
        </w:tc>
      </w:tr>
      <w:tr w:rsidR="00F0283B" w:rsidRPr="00AC4434" w14:paraId="1AD7B460" w14:textId="77777777" w:rsidTr="007637A4">
        <w:tc>
          <w:tcPr>
            <w:tcW w:w="3528" w:type="dxa"/>
          </w:tcPr>
          <w:p w14:paraId="7E827191" w14:textId="77777777" w:rsidR="00F0283B" w:rsidRPr="00AC4434" w:rsidRDefault="00196190" w:rsidP="007637A4">
            <w:pPr>
              <w:rPr>
                <w:rFonts w:ascii="Arial" w:hAnsi="Arial" w:cs="Arial"/>
                <w:sz w:val="24"/>
                <w:szCs w:val="24"/>
              </w:rPr>
            </w:pPr>
            <w:r w:rsidRPr="00AC4434">
              <w:rPr>
                <w:rFonts w:ascii="Arial" w:hAnsi="Arial" w:cs="Arial"/>
                <w:sz w:val="24"/>
                <w:szCs w:val="24"/>
              </w:rPr>
              <w:t>Response</w:t>
            </w:r>
            <w:r w:rsidR="00F0283B" w:rsidRPr="00AC4434">
              <w:rPr>
                <w:rFonts w:ascii="Arial" w:hAnsi="Arial" w:cs="Arial"/>
                <w:sz w:val="24"/>
                <w:szCs w:val="24"/>
              </w:rPr>
              <w:t xml:space="preserve"> to all concern</w:t>
            </w:r>
          </w:p>
        </w:tc>
        <w:tc>
          <w:tcPr>
            <w:tcW w:w="1710" w:type="dxa"/>
          </w:tcPr>
          <w:p w14:paraId="6D4BC75A" w14:textId="77777777" w:rsidR="00F0283B" w:rsidRPr="00AC4434" w:rsidRDefault="00F0283B" w:rsidP="00EE75DF">
            <w:pPr>
              <w:jc w:val="center"/>
              <w:rPr>
                <w:rFonts w:ascii="Arial" w:hAnsi="Arial" w:cs="Arial"/>
                <w:sz w:val="24"/>
                <w:szCs w:val="24"/>
              </w:rPr>
            </w:pPr>
            <w:r w:rsidRPr="00AC4434">
              <w:rPr>
                <w:rFonts w:ascii="Arial" w:hAnsi="Arial" w:cs="Arial"/>
                <w:sz w:val="24"/>
                <w:szCs w:val="24"/>
              </w:rPr>
              <w:t>Text area</w:t>
            </w:r>
          </w:p>
        </w:tc>
        <w:tc>
          <w:tcPr>
            <w:tcW w:w="3078" w:type="dxa"/>
          </w:tcPr>
          <w:p w14:paraId="0F2BB552" w14:textId="77777777" w:rsidR="00F0283B" w:rsidRPr="00AC4434" w:rsidRDefault="00F0283B" w:rsidP="007637A4">
            <w:pPr>
              <w:rPr>
                <w:rFonts w:ascii="Arial" w:hAnsi="Arial" w:cs="Arial"/>
                <w:sz w:val="24"/>
                <w:szCs w:val="24"/>
              </w:rPr>
            </w:pPr>
          </w:p>
        </w:tc>
      </w:tr>
      <w:tr w:rsidR="00A30F68" w:rsidRPr="00AC4434" w14:paraId="3794F382" w14:textId="77777777" w:rsidTr="007637A4">
        <w:tc>
          <w:tcPr>
            <w:tcW w:w="3528" w:type="dxa"/>
          </w:tcPr>
          <w:p w14:paraId="602F9972" w14:textId="77777777" w:rsidR="00A30F68" w:rsidRPr="00AC4434" w:rsidRDefault="00A30F68" w:rsidP="007637A4">
            <w:pPr>
              <w:rPr>
                <w:rFonts w:ascii="Arial" w:hAnsi="Arial" w:cs="Arial"/>
                <w:sz w:val="24"/>
                <w:szCs w:val="24"/>
              </w:rPr>
            </w:pPr>
            <w:r w:rsidRPr="00AC4434">
              <w:rPr>
                <w:rFonts w:ascii="Arial" w:hAnsi="Arial" w:cs="Arial"/>
                <w:sz w:val="24"/>
                <w:szCs w:val="24"/>
              </w:rPr>
              <w:t xml:space="preserve">Response button </w:t>
            </w:r>
          </w:p>
        </w:tc>
        <w:tc>
          <w:tcPr>
            <w:tcW w:w="1710" w:type="dxa"/>
          </w:tcPr>
          <w:p w14:paraId="1D1E8AB3" w14:textId="77777777" w:rsidR="00A30F68" w:rsidRPr="00AC4434" w:rsidRDefault="00A30F68" w:rsidP="00EE75DF">
            <w:pPr>
              <w:jc w:val="center"/>
              <w:rPr>
                <w:rFonts w:ascii="Arial" w:hAnsi="Arial" w:cs="Arial"/>
                <w:sz w:val="24"/>
                <w:szCs w:val="24"/>
              </w:rPr>
            </w:pPr>
            <w:r w:rsidRPr="00AC4434">
              <w:rPr>
                <w:rFonts w:ascii="Arial" w:hAnsi="Arial" w:cs="Arial"/>
                <w:sz w:val="24"/>
                <w:szCs w:val="24"/>
              </w:rPr>
              <w:t>Submit</w:t>
            </w:r>
          </w:p>
        </w:tc>
        <w:tc>
          <w:tcPr>
            <w:tcW w:w="3078" w:type="dxa"/>
          </w:tcPr>
          <w:p w14:paraId="37BBB82A" w14:textId="77777777" w:rsidR="00A30F68" w:rsidRPr="00AC4434" w:rsidRDefault="00A30F68" w:rsidP="007637A4">
            <w:pPr>
              <w:rPr>
                <w:rFonts w:ascii="Arial" w:hAnsi="Arial" w:cs="Arial"/>
                <w:sz w:val="24"/>
                <w:szCs w:val="24"/>
              </w:rPr>
            </w:pPr>
          </w:p>
        </w:tc>
      </w:tr>
      <w:tr w:rsidR="00A30F68" w:rsidRPr="00AC4434" w14:paraId="2A004FE1" w14:textId="77777777" w:rsidTr="007637A4">
        <w:tc>
          <w:tcPr>
            <w:tcW w:w="3528" w:type="dxa"/>
          </w:tcPr>
          <w:p w14:paraId="684E8A4E" w14:textId="77777777" w:rsidR="00A30F68" w:rsidRPr="00AC4434" w:rsidRDefault="00A30F68" w:rsidP="007637A4">
            <w:pPr>
              <w:rPr>
                <w:rFonts w:ascii="Arial" w:hAnsi="Arial" w:cs="Arial"/>
                <w:sz w:val="24"/>
                <w:szCs w:val="24"/>
              </w:rPr>
            </w:pPr>
            <w:r w:rsidRPr="00AC4434">
              <w:rPr>
                <w:rFonts w:ascii="Arial" w:hAnsi="Arial" w:cs="Arial"/>
                <w:sz w:val="24"/>
                <w:szCs w:val="24"/>
              </w:rPr>
              <w:t>Notify Button</w:t>
            </w:r>
          </w:p>
        </w:tc>
        <w:tc>
          <w:tcPr>
            <w:tcW w:w="1710" w:type="dxa"/>
          </w:tcPr>
          <w:p w14:paraId="281CC880" w14:textId="77777777" w:rsidR="00A30F68" w:rsidRPr="00AC4434" w:rsidRDefault="00A30F68" w:rsidP="00EE75DF">
            <w:pPr>
              <w:jc w:val="center"/>
              <w:rPr>
                <w:rFonts w:ascii="Arial" w:hAnsi="Arial" w:cs="Arial"/>
                <w:sz w:val="24"/>
                <w:szCs w:val="24"/>
              </w:rPr>
            </w:pPr>
            <w:r w:rsidRPr="00AC4434">
              <w:rPr>
                <w:rFonts w:ascii="Arial" w:hAnsi="Arial" w:cs="Arial"/>
                <w:sz w:val="24"/>
                <w:szCs w:val="24"/>
              </w:rPr>
              <w:t xml:space="preserve">Submit </w:t>
            </w:r>
          </w:p>
        </w:tc>
        <w:tc>
          <w:tcPr>
            <w:tcW w:w="3078" w:type="dxa"/>
          </w:tcPr>
          <w:p w14:paraId="73449B22" w14:textId="77777777" w:rsidR="00A30F68" w:rsidRPr="00AC4434" w:rsidRDefault="00A30F68" w:rsidP="007637A4">
            <w:pPr>
              <w:rPr>
                <w:rFonts w:ascii="Arial" w:hAnsi="Arial" w:cs="Arial"/>
                <w:sz w:val="24"/>
                <w:szCs w:val="24"/>
              </w:rPr>
            </w:pPr>
          </w:p>
        </w:tc>
      </w:tr>
    </w:tbl>
    <w:p w14:paraId="69052D33" w14:textId="77777777" w:rsidR="00F0283B" w:rsidRPr="005111AF" w:rsidRDefault="005111AF" w:rsidP="00034BC1">
      <w:pPr>
        <w:pStyle w:val="ListParagraph"/>
        <w:ind w:left="1440"/>
        <w:rPr>
          <w:rFonts w:ascii="Arial" w:hAnsi="Arial" w:cs="Arial"/>
          <w:sz w:val="24"/>
          <w:szCs w:val="24"/>
        </w:rPr>
      </w:pPr>
      <w:r w:rsidRPr="005111AF">
        <w:rPr>
          <w:rFonts w:ascii="Arial" w:hAnsi="Arial" w:cs="Arial"/>
          <w:sz w:val="24"/>
          <w:szCs w:val="24"/>
        </w:rPr>
        <w:t>** The response of FBO to the concerns can be submitted by clicking “</w:t>
      </w:r>
      <w:r w:rsidR="00067B1A">
        <w:rPr>
          <w:rFonts w:ascii="Arial" w:hAnsi="Arial" w:cs="Arial"/>
          <w:sz w:val="24"/>
          <w:szCs w:val="24"/>
        </w:rPr>
        <w:t>Response B</w:t>
      </w:r>
      <w:r w:rsidRPr="005111AF">
        <w:rPr>
          <w:rFonts w:ascii="Arial" w:hAnsi="Arial" w:cs="Arial"/>
          <w:sz w:val="24"/>
          <w:szCs w:val="24"/>
        </w:rPr>
        <w:t>utton”</w:t>
      </w:r>
    </w:p>
    <w:p w14:paraId="06A3DBCA" w14:textId="77777777" w:rsidR="005111AF" w:rsidRDefault="005111AF" w:rsidP="00034BC1">
      <w:pPr>
        <w:pStyle w:val="ListParagraph"/>
        <w:ind w:left="1440"/>
        <w:rPr>
          <w:rFonts w:ascii="Arial" w:hAnsi="Arial" w:cs="Arial"/>
          <w:sz w:val="24"/>
          <w:szCs w:val="24"/>
        </w:rPr>
      </w:pPr>
      <w:r w:rsidRPr="005111AF">
        <w:rPr>
          <w:rFonts w:ascii="Arial" w:hAnsi="Arial" w:cs="Arial"/>
          <w:sz w:val="24"/>
          <w:szCs w:val="24"/>
        </w:rPr>
        <w:t xml:space="preserve">** Upon resolving all the concerns (all concern = No), then enable notify button for </w:t>
      </w:r>
      <w:r w:rsidR="00067B1A">
        <w:rPr>
          <w:rFonts w:ascii="Arial" w:hAnsi="Arial" w:cs="Arial"/>
          <w:sz w:val="24"/>
          <w:szCs w:val="24"/>
        </w:rPr>
        <w:t>factory</w:t>
      </w:r>
      <w:r w:rsidRPr="005111AF">
        <w:rPr>
          <w:rFonts w:ascii="Arial" w:hAnsi="Arial" w:cs="Arial"/>
          <w:sz w:val="24"/>
          <w:szCs w:val="24"/>
        </w:rPr>
        <w:t xml:space="preserve"> inspection.</w:t>
      </w:r>
    </w:p>
    <w:p w14:paraId="57339B30" w14:textId="77777777" w:rsidR="000D1650" w:rsidRDefault="000D1650" w:rsidP="00034BC1">
      <w:pPr>
        <w:pStyle w:val="ListParagraph"/>
        <w:ind w:left="1440"/>
        <w:rPr>
          <w:rFonts w:ascii="Arial" w:hAnsi="Arial" w:cs="Arial"/>
        </w:rPr>
      </w:pPr>
    </w:p>
    <w:p w14:paraId="71D5733A" w14:textId="77777777" w:rsidR="000D1650" w:rsidRPr="000D1650" w:rsidRDefault="000D1650" w:rsidP="000D1650">
      <w:pPr>
        <w:pStyle w:val="ListParagraph"/>
        <w:ind w:left="900" w:firstLine="360"/>
        <w:rPr>
          <w:rFonts w:ascii="Arial" w:hAnsi="Arial" w:cs="Arial"/>
          <w:b/>
          <w:bCs/>
          <w:sz w:val="24"/>
          <w:szCs w:val="24"/>
        </w:rPr>
      </w:pPr>
      <w:r w:rsidRPr="000D1650">
        <w:rPr>
          <w:rFonts w:ascii="Arial" w:hAnsi="Arial" w:cs="Arial"/>
          <w:b/>
          <w:bCs/>
          <w:sz w:val="24"/>
          <w:szCs w:val="24"/>
        </w:rPr>
        <w:t xml:space="preserve">Response to Non-Conformity: </w:t>
      </w:r>
    </w:p>
    <w:tbl>
      <w:tblPr>
        <w:tblStyle w:val="TableGrid"/>
        <w:tblW w:w="0" w:type="auto"/>
        <w:tblInd w:w="1260" w:type="dxa"/>
        <w:tblLook w:val="04A0" w:firstRow="1" w:lastRow="0" w:firstColumn="1" w:lastColumn="0" w:noHBand="0" w:noVBand="1"/>
      </w:tblPr>
      <w:tblGrid>
        <w:gridCol w:w="3528"/>
        <w:gridCol w:w="1710"/>
        <w:gridCol w:w="3078"/>
      </w:tblGrid>
      <w:tr w:rsidR="000D1650" w:rsidRPr="00B039CD" w14:paraId="08B4236F" w14:textId="77777777" w:rsidTr="007637A4">
        <w:tc>
          <w:tcPr>
            <w:tcW w:w="3528" w:type="dxa"/>
            <w:shd w:val="clear" w:color="auto" w:fill="FDE9D9" w:themeFill="accent6" w:themeFillTint="33"/>
          </w:tcPr>
          <w:p w14:paraId="24B25C67" w14:textId="77777777" w:rsidR="000D1650" w:rsidRPr="00B039CD" w:rsidRDefault="000D1650"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698F9749" w14:textId="77777777" w:rsidR="000D1650" w:rsidRPr="00B039CD" w:rsidRDefault="000D1650"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44ABAA61" w14:textId="77777777" w:rsidR="000D1650" w:rsidRPr="00B039CD" w:rsidRDefault="000D1650" w:rsidP="007637A4">
            <w:pPr>
              <w:jc w:val="center"/>
              <w:rPr>
                <w:rFonts w:ascii="Arial" w:hAnsi="Arial" w:cs="Arial"/>
                <w:sz w:val="24"/>
                <w:szCs w:val="24"/>
              </w:rPr>
            </w:pPr>
            <w:r w:rsidRPr="00B039CD">
              <w:rPr>
                <w:rFonts w:ascii="Arial" w:hAnsi="Arial" w:cs="Arial"/>
                <w:sz w:val="24"/>
                <w:szCs w:val="24"/>
              </w:rPr>
              <w:t>Validation</w:t>
            </w:r>
          </w:p>
        </w:tc>
      </w:tr>
      <w:tr w:rsidR="000D1650" w:rsidRPr="00B039CD" w14:paraId="499DB0E0" w14:textId="77777777" w:rsidTr="007637A4">
        <w:tc>
          <w:tcPr>
            <w:tcW w:w="3528" w:type="dxa"/>
          </w:tcPr>
          <w:p w14:paraId="01C004C9" w14:textId="77777777" w:rsidR="000D1650" w:rsidRDefault="000D1650" w:rsidP="007637A4">
            <w:pPr>
              <w:rPr>
                <w:rFonts w:ascii="Arial" w:hAnsi="Arial" w:cs="Arial"/>
              </w:rPr>
            </w:pPr>
            <w:r w:rsidRPr="00EA5BF3">
              <w:rPr>
                <w:rFonts w:ascii="Arial" w:hAnsi="Arial" w:cs="Arial"/>
              </w:rPr>
              <w:t>Requirement</w:t>
            </w:r>
          </w:p>
        </w:tc>
        <w:tc>
          <w:tcPr>
            <w:tcW w:w="1710" w:type="dxa"/>
            <w:vMerge w:val="restart"/>
            <w:vAlign w:val="center"/>
          </w:tcPr>
          <w:p w14:paraId="3E8453FC" w14:textId="77777777" w:rsidR="000D1650" w:rsidRDefault="000D1650" w:rsidP="007637A4">
            <w:pPr>
              <w:jc w:val="center"/>
              <w:rPr>
                <w:rFonts w:ascii="Arial" w:hAnsi="Arial" w:cs="Arial"/>
                <w:sz w:val="24"/>
                <w:szCs w:val="24"/>
              </w:rPr>
            </w:pPr>
            <w:r>
              <w:rPr>
                <w:rFonts w:ascii="Arial" w:hAnsi="Arial" w:cs="Arial"/>
                <w:sz w:val="24"/>
                <w:szCs w:val="24"/>
              </w:rPr>
              <w:t>Display all concern forwarded</w:t>
            </w:r>
          </w:p>
          <w:p w14:paraId="7596B088" w14:textId="77777777" w:rsidR="000D1650" w:rsidRDefault="000D1650" w:rsidP="007637A4">
            <w:pPr>
              <w:jc w:val="center"/>
              <w:rPr>
                <w:rFonts w:ascii="Arial" w:hAnsi="Arial" w:cs="Arial"/>
                <w:sz w:val="24"/>
                <w:szCs w:val="24"/>
              </w:rPr>
            </w:pPr>
            <w:r>
              <w:rPr>
                <w:rFonts w:ascii="Arial" w:hAnsi="Arial" w:cs="Arial"/>
                <w:sz w:val="24"/>
                <w:szCs w:val="24"/>
              </w:rPr>
              <w:t>Text area</w:t>
            </w:r>
          </w:p>
        </w:tc>
        <w:tc>
          <w:tcPr>
            <w:tcW w:w="3078" w:type="dxa"/>
          </w:tcPr>
          <w:p w14:paraId="30FF34EA" w14:textId="77777777" w:rsidR="000D1650" w:rsidRDefault="000D1650" w:rsidP="007637A4">
            <w:pPr>
              <w:rPr>
                <w:rFonts w:ascii="Arial" w:hAnsi="Arial" w:cs="Arial"/>
                <w:sz w:val="24"/>
                <w:szCs w:val="24"/>
              </w:rPr>
            </w:pPr>
            <w:r>
              <w:rPr>
                <w:rFonts w:ascii="Arial" w:hAnsi="Arial" w:cs="Arial"/>
                <w:sz w:val="24"/>
                <w:szCs w:val="24"/>
              </w:rPr>
              <w:t xml:space="preserve">Requirement and clause mapping </w:t>
            </w:r>
          </w:p>
        </w:tc>
      </w:tr>
      <w:tr w:rsidR="000D1650" w:rsidRPr="00B039CD" w14:paraId="7CB2F942" w14:textId="77777777" w:rsidTr="007637A4">
        <w:tc>
          <w:tcPr>
            <w:tcW w:w="3528" w:type="dxa"/>
          </w:tcPr>
          <w:p w14:paraId="4197603C" w14:textId="77777777" w:rsidR="000D1650" w:rsidRPr="00EA5BF3" w:rsidRDefault="000D1650" w:rsidP="007637A4">
            <w:pPr>
              <w:rPr>
                <w:rFonts w:ascii="Arial" w:hAnsi="Arial" w:cs="Arial"/>
              </w:rPr>
            </w:pPr>
            <w:r w:rsidRPr="00EA5BF3">
              <w:rPr>
                <w:rFonts w:ascii="Arial" w:hAnsi="Arial" w:cs="Arial"/>
              </w:rPr>
              <w:t>Clause Number</w:t>
            </w:r>
          </w:p>
        </w:tc>
        <w:tc>
          <w:tcPr>
            <w:tcW w:w="1710" w:type="dxa"/>
            <w:vMerge/>
          </w:tcPr>
          <w:p w14:paraId="6753B5FC" w14:textId="77777777" w:rsidR="000D1650" w:rsidRDefault="000D1650" w:rsidP="007637A4">
            <w:pPr>
              <w:rPr>
                <w:rFonts w:ascii="Arial" w:hAnsi="Arial" w:cs="Arial"/>
                <w:sz w:val="24"/>
                <w:szCs w:val="24"/>
              </w:rPr>
            </w:pPr>
          </w:p>
        </w:tc>
        <w:tc>
          <w:tcPr>
            <w:tcW w:w="3078" w:type="dxa"/>
          </w:tcPr>
          <w:p w14:paraId="11797CBC" w14:textId="77777777" w:rsidR="000D1650" w:rsidRDefault="000D1650" w:rsidP="007637A4">
            <w:pPr>
              <w:rPr>
                <w:rFonts w:ascii="Arial" w:hAnsi="Arial" w:cs="Arial"/>
                <w:sz w:val="24"/>
                <w:szCs w:val="24"/>
              </w:rPr>
            </w:pPr>
          </w:p>
        </w:tc>
      </w:tr>
      <w:tr w:rsidR="000D1650" w:rsidRPr="00B039CD" w14:paraId="5CAA976B" w14:textId="77777777" w:rsidTr="007637A4">
        <w:tc>
          <w:tcPr>
            <w:tcW w:w="3528" w:type="dxa"/>
          </w:tcPr>
          <w:p w14:paraId="79114552" w14:textId="77777777" w:rsidR="000D1650" w:rsidRDefault="000D1650" w:rsidP="007637A4">
            <w:pPr>
              <w:rPr>
                <w:rFonts w:ascii="Arial" w:hAnsi="Arial" w:cs="Arial"/>
              </w:rPr>
            </w:pPr>
            <w:r>
              <w:rPr>
                <w:rFonts w:ascii="Arial" w:hAnsi="Arial" w:cs="Arial"/>
              </w:rPr>
              <w:t>Date</w:t>
            </w:r>
          </w:p>
        </w:tc>
        <w:tc>
          <w:tcPr>
            <w:tcW w:w="1710" w:type="dxa"/>
            <w:vMerge/>
          </w:tcPr>
          <w:p w14:paraId="269D4DCE" w14:textId="77777777" w:rsidR="000D1650" w:rsidRDefault="000D1650" w:rsidP="007637A4">
            <w:pPr>
              <w:rPr>
                <w:rFonts w:ascii="Arial" w:hAnsi="Arial" w:cs="Arial"/>
                <w:sz w:val="24"/>
                <w:szCs w:val="24"/>
              </w:rPr>
            </w:pPr>
          </w:p>
        </w:tc>
        <w:tc>
          <w:tcPr>
            <w:tcW w:w="3078" w:type="dxa"/>
          </w:tcPr>
          <w:p w14:paraId="7BBEAAC7" w14:textId="77777777" w:rsidR="000D1650" w:rsidRDefault="000D1650" w:rsidP="007637A4">
            <w:pPr>
              <w:rPr>
                <w:rFonts w:ascii="Arial" w:hAnsi="Arial" w:cs="Arial"/>
                <w:sz w:val="24"/>
                <w:szCs w:val="24"/>
              </w:rPr>
            </w:pPr>
          </w:p>
        </w:tc>
      </w:tr>
      <w:tr w:rsidR="000D1650" w:rsidRPr="00B039CD" w14:paraId="29D0132E" w14:textId="77777777" w:rsidTr="007637A4">
        <w:tc>
          <w:tcPr>
            <w:tcW w:w="3528" w:type="dxa"/>
          </w:tcPr>
          <w:p w14:paraId="177FB8EB" w14:textId="77777777" w:rsidR="000D1650" w:rsidRPr="00EA5BF3" w:rsidRDefault="000D1650" w:rsidP="007637A4">
            <w:pPr>
              <w:rPr>
                <w:rFonts w:ascii="Arial" w:hAnsi="Arial" w:cs="Arial"/>
              </w:rPr>
            </w:pPr>
            <w:r w:rsidRPr="00EA5BF3">
              <w:rPr>
                <w:rFonts w:ascii="Arial" w:hAnsi="Arial" w:cs="Arial"/>
              </w:rPr>
              <w:t>Observations/ Findings</w:t>
            </w:r>
          </w:p>
        </w:tc>
        <w:tc>
          <w:tcPr>
            <w:tcW w:w="1710" w:type="dxa"/>
            <w:vMerge/>
          </w:tcPr>
          <w:p w14:paraId="19E5C912" w14:textId="77777777" w:rsidR="000D1650" w:rsidRDefault="000D1650" w:rsidP="007637A4">
            <w:pPr>
              <w:rPr>
                <w:rFonts w:ascii="Arial" w:hAnsi="Arial" w:cs="Arial"/>
                <w:sz w:val="24"/>
                <w:szCs w:val="24"/>
              </w:rPr>
            </w:pPr>
          </w:p>
        </w:tc>
        <w:tc>
          <w:tcPr>
            <w:tcW w:w="3078" w:type="dxa"/>
          </w:tcPr>
          <w:p w14:paraId="1F5F65C6" w14:textId="77777777" w:rsidR="000D1650" w:rsidRDefault="000D1650" w:rsidP="007637A4">
            <w:pPr>
              <w:rPr>
                <w:rFonts w:ascii="Arial" w:hAnsi="Arial" w:cs="Arial"/>
                <w:sz w:val="24"/>
                <w:szCs w:val="24"/>
              </w:rPr>
            </w:pPr>
          </w:p>
        </w:tc>
      </w:tr>
      <w:tr w:rsidR="000D1650" w:rsidRPr="00B039CD" w14:paraId="700AAC54" w14:textId="77777777" w:rsidTr="007637A4">
        <w:tc>
          <w:tcPr>
            <w:tcW w:w="3528" w:type="dxa"/>
          </w:tcPr>
          <w:p w14:paraId="2E7C92AB" w14:textId="77777777" w:rsidR="000D1650" w:rsidRPr="00EA5BF3" w:rsidRDefault="000D1650" w:rsidP="000D1650">
            <w:pPr>
              <w:rPr>
                <w:rFonts w:ascii="Arial" w:hAnsi="Arial" w:cs="Arial"/>
              </w:rPr>
            </w:pPr>
            <w:r>
              <w:rPr>
                <w:rFonts w:ascii="Arial" w:hAnsi="Arial" w:cs="Arial"/>
              </w:rPr>
              <w:t>Response to all non-conformity</w:t>
            </w:r>
          </w:p>
        </w:tc>
        <w:tc>
          <w:tcPr>
            <w:tcW w:w="1710" w:type="dxa"/>
          </w:tcPr>
          <w:p w14:paraId="7C13847B" w14:textId="77777777" w:rsidR="000D1650" w:rsidRDefault="000D1650" w:rsidP="007637A4">
            <w:pPr>
              <w:jc w:val="center"/>
              <w:rPr>
                <w:rFonts w:ascii="Arial" w:hAnsi="Arial" w:cs="Arial"/>
                <w:sz w:val="24"/>
                <w:szCs w:val="24"/>
              </w:rPr>
            </w:pPr>
            <w:r>
              <w:rPr>
                <w:rFonts w:ascii="Arial" w:hAnsi="Arial" w:cs="Arial"/>
                <w:sz w:val="24"/>
                <w:szCs w:val="24"/>
              </w:rPr>
              <w:t>Text area</w:t>
            </w:r>
          </w:p>
        </w:tc>
        <w:tc>
          <w:tcPr>
            <w:tcW w:w="3078" w:type="dxa"/>
          </w:tcPr>
          <w:p w14:paraId="13CE6523" w14:textId="77777777" w:rsidR="000D1650" w:rsidRDefault="000D1650" w:rsidP="007637A4">
            <w:pPr>
              <w:rPr>
                <w:rFonts w:ascii="Arial" w:hAnsi="Arial" w:cs="Arial"/>
                <w:sz w:val="24"/>
                <w:szCs w:val="24"/>
              </w:rPr>
            </w:pPr>
          </w:p>
        </w:tc>
      </w:tr>
      <w:tr w:rsidR="000D1650" w:rsidRPr="00B039CD" w14:paraId="1FF2E3DF" w14:textId="77777777" w:rsidTr="007637A4">
        <w:tc>
          <w:tcPr>
            <w:tcW w:w="3528" w:type="dxa"/>
          </w:tcPr>
          <w:p w14:paraId="648210B1" w14:textId="77777777" w:rsidR="000D1650" w:rsidRDefault="000D1650" w:rsidP="007637A4">
            <w:pPr>
              <w:rPr>
                <w:rFonts w:ascii="Arial" w:hAnsi="Arial" w:cs="Arial"/>
              </w:rPr>
            </w:pPr>
            <w:r>
              <w:rPr>
                <w:rFonts w:ascii="Arial" w:hAnsi="Arial" w:cs="Arial"/>
              </w:rPr>
              <w:t xml:space="preserve">Response button </w:t>
            </w:r>
          </w:p>
        </w:tc>
        <w:tc>
          <w:tcPr>
            <w:tcW w:w="1710" w:type="dxa"/>
          </w:tcPr>
          <w:p w14:paraId="6CC75201" w14:textId="77777777" w:rsidR="000D1650" w:rsidRDefault="000D1650" w:rsidP="007637A4">
            <w:pPr>
              <w:jc w:val="center"/>
              <w:rPr>
                <w:rFonts w:ascii="Arial" w:hAnsi="Arial" w:cs="Arial"/>
                <w:sz w:val="24"/>
                <w:szCs w:val="24"/>
              </w:rPr>
            </w:pPr>
            <w:r>
              <w:rPr>
                <w:rFonts w:ascii="Arial" w:hAnsi="Arial" w:cs="Arial"/>
                <w:sz w:val="24"/>
                <w:szCs w:val="24"/>
              </w:rPr>
              <w:t>Submit</w:t>
            </w:r>
          </w:p>
        </w:tc>
        <w:tc>
          <w:tcPr>
            <w:tcW w:w="3078" w:type="dxa"/>
          </w:tcPr>
          <w:p w14:paraId="35A1EC4C" w14:textId="77777777" w:rsidR="000D1650" w:rsidRDefault="000D1650" w:rsidP="007637A4">
            <w:pPr>
              <w:rPr>
                <w:rFonts w:ascii="Arial" w:hAnsi="Arial" w:cs="Arial"/>
                <w:sz w:val="24"/>
                <w:szCs w:val="24"/>
              </w:rPr>
            </w:pPr>
          </w:p>
        </w:tc>
      </w:tr>
    </w:tbl>
    <w:p w14:paraId="441CA7B2" w14:textId="77777777" w:rsidR="000D1650" w:rsidRPr="005111AF" w:rsidRDefault="000D1650" w:rsidP="000D1650">
      <w:pPr>
        <w:pStyle w:val="ListParagraph"/>
        <w:ind w:left="1440"/>
        <w:rPr>
          <w:rFonts w:ascii="Arial" w:hAnsi="Arial" w:cs="Arial"/>
          <w:sz w:val="24"/>
          <w:szCs w:val="24"/>
        </w:rPr>
      </w:pPr>
      <w:r w:rsidRPr="005111AF">
        <w:rPr>
          <w:rFonts w:ascii="Arial" w:hAnsi="Arial" w:cs="Arial"/>
          <w:sz w:val="24"/>
          <w:szCs w:val="24"/>
        </w:rPr>
        <w:t xml:space="preserve">** The response of FBO to the </w:t>
      </w:r>
      <w:r>
        <w:rPr>
          <w:rFonts w:ascii="Arial" w:hAnsi="Arial" w:cs="Arial"/>
        </w:rPr>
        <w:t>non-conformity</w:t>
      </w:r>
      <w:r w:rsidRPr="005111AF">
        <w:rPr>
          <w:rFonts w:ascii="Arial" w:hAnsi="Arial" w:cs="Arial"/>
          <w:sz w:val="24"/>
          <w:szCs w:val="24"/>
        </w:rPr>
        <w:t xml:space="preserve"> can be submitted by clicking “</w:t>
      </w:r>
      <w:r>
        <w:rPr>
          <w:rFonts w:ascii="Arial" w:hAnsi="Arial" w:cs="Arial"/>
          <w:sz w:val="24"/>
          <w:szCs w:val="24"/>
        </w:rPr>
        <w:t>Response B</w:t>
      </w:r>
      <w:r w:rsidRPr="005111AF">
        <w:rPr>
          <w:rFonts w:ascii="Arial" w:hAnsi="Arial" w:cs="Arial"/>
          <w:sz w:val="24"/>
          <w:szCs w:val="24"/>
        </w:rPr>
        <w:t>utton”</w:t>
      </w:r>
    </w:p>
    <w:p w14:paraId="1A5A2EA9" w14:textId="77777777" w:rsidR="000D1650" w:rsidRPr="005111AF" w:rsidRDefault="000D1650" w:rsidP="00034BC1">
      <w:pPr>
        <w:pStyle w:val="ListParagraph"/>
        <w:ind w:left="1440"/>
        <w:rPr>
          <w:rFonts w:ascii="Arial" w:hAnsi="Arial" w:cs="Arial"/>
        </w:rPr>
      </w:pPr>
    </w:p>
    <w:p w14:paraId="10BCB874" w14:textId="77777777" w:rsidR="00C63B6C" w:rsidRDefault="00C14D73" w:rsidP="00C63B6C">
      <w:pPr>
        <w:pStyle w:val="Heading2"/>
        <w:numPr>
          <w:ilvl w:val="2"/>
          <w:numId w:val="3"/>
        </w:numPr>
        <w:ind w:hanging="180"/>
        <w:rPr>
          <w:rFonts w:ascii="Arial" w:hAnsi="Arial" w:cs="Arial"/>
          <w:color w:val="auto"/>
          <w:sz w:val="24"/>
          <w:szCs w:val="24"/>
        </w:rPr>
      </w:pPr>
      <w:bookmarkStart w:id="7" w:name="_Toc53514795"/>
      <w:r>
        <w:rPr>
          <w:rFonts w:ascii="Arial" w:hAnsi="Arial" w:cs="Arial"/>
          <w:color w:val="auto"/>
          <w:sz w:val="24"/>
          <w:szCs w:val="24"/>
        </w:rPr>
        <w:t>BAFRA HQ</w:t>
      </w:r>
      <w:r w:rsidR="00352DB7">
        <w:rPr>
          <w:rFonts w:ascii="Arial" w:hAnsi="Arial" w:cs="Arial"/>
          <w:color w:val="auto"/>
          <w:sz w:val="24"/>
          <w:szCs w:val="24"/>
        </w:rPr>
        <w:t xml:space="preserve"> (User)</w:t>
      </w:r>
      <w:bookmarkEnd w:id="7"/>
    </w:p>
    <w:p w14:paraId="32FCF051" w14:textId="77777777" w:rsidR="00EB5707" w:rsidRPr="00EB5707" w:rsidRDefault="00C14D73" w:rsidP="00EB5707">
      <w:pPr>
        <w:pStyle w:val="Heading2"/>
        <w:numPr>
          <w:ilvl w:val="3"/>
          <w:numId w:val="3"/>
        </w:numPr>
        <w:ind w:left="1260" w:firstLine="0"/>
        <w:rPr>
          <w:rFonts w:ascii="Arial" w:hAnsi="Arial" w:cs="Arial"/>
          <w:color w:val="auto"/>
          <w:sz w:val="24"/>
          <w:szCs w:val="24"/>
        </w:rPr>
      </w:pPr>
      <w:bookmarkStart w:id="8" w:name="_Toc53514796"/>
      <w:r>
        <w:rPr>
          <w:rFonts w:ascii="Arial" w:hAnsi="Arial" w:cs="Arial"/>
          <w:color w:val="auto"/>
          <w:sz w:val="24"/>
          <w:szCs w:val="24"/>
        </w:rPr>
        <w:t>Forward application (Role)</w:t>
      </w:r>
      <w:bookmarkEnd w:id="8"/>
    </w:p>
    <w:p w14:paraId="2C9C136B" w14:textId="77777777" w:rsidR="00301C03" w:rsidRDefault="00301C03" w:rsidP="00A5370A">
      <w:pPr>
        <w:ind w:left="1260"/>
        <w:jc w:val="both"/>
        <w:rPr>
          <w:rFonts w:ascii="Arial" w:hAnsi="Arial" w:cs="Arial"/>
          <w:sz w:val="24"/>
          <w:szCs w:val="24"/>
        </w:rPr>
      </w:pPr>
      <w:r w:rsidRPr="00301C03">
        <w:rPr>
          <w:rFonts w:ascii="Arial" w:hAnsi="Arial" w:cs="Arial"/>
          <w:sz w:val="24"/>
          <w:szCs w:val="24"/>
        </w:rPr>
        <w:t>** while forwarding the application to the BAFRA Field Office, Acknowledge FBO</w:t>
      </w:r>
      <w:r>
        <w:rPr>
          <w:rFonts w:ascii="Arial" w:hAnsi="Arial" w:cs="Arial"/>
          <w:sz w:val="24"/>
          <w:szCs w:val="24"/>
        </w:rPr>
        <w:t xml:space="preserve"> (refer the annexure</w:t>
      </w:r>
      <w:proofErr w:type="gramStart"/>
      <w:r>
        <w:rPr>
          <w:rFonts w:ascii="Arial" w:hAnsi="Arial" w:cs="Arial"/>
          <w:sz w:val="24"/>
          <w:szCs w:val="24"/>
        </w:rPr>
        <w:t>1:</w:t>
      </w:r>
      <w:r w:rsidRPr="00301C03">
        <w:rPr>
          <w:rFonts w:ascii="Arial" w:hAnsi="Arial" w:cs="Arial"/>
          <w:sz w:val="24"/>
          <w:szCs w:val="24"/>
        </w:rPr>
        <w:t>FSL_acknowledgement_registration.docx</w:t>
      </w:r>
      <w:proofErr w:type="gramEnd"/>
      <w:r>
        <w:rPr>
          <w:rFonts w:ascii="Arial" w:hAnsi="Arial" w:cs="Arial"/>
          <w:sz w:val="24"/>
          <w:szCs w:val="24"/>
        </w:rPr>
        <w:t xml:space="preserve">). </w:t>
      </w:r>
    </w:p>
    <w:p w14:paraId="7AA1A7FD" w14:textId="77777777" w:rsidR="00301C03" w:rsidRPr="00301C03" w:rsidRDefault="00301C03" w:rsidP="00A5370A">
      <w:pPr>
        <w:ind w:left="1260"/>
        <w:jc w:val="both"/>
        <w:rPr>
          <w:rFonts w:ascii="Arial" w:hAnsi="Arial" w:cs="Arial"/>
          <w:sz w:val="24"/>
          <w:szCs w:val="24"/>
        </w:rPr>
      </w:pPr>
      <w:r>
        <w:rPr>
          <w:rFonts w:ascii="Arial" w:hAnsi="Arial" w:cs="Arial"/>
          <w:sz w:val="24"/>
          <w:szCs w:val="24"/>
        </w:rPr>
        <w:t xml:space="preserve">** Forward application to respective BAFRA Field Office </w:t>
      </w:r>
    </w:p>
    <w:p w14:paraId="26B696FD" w14:textId="77777777" w:rsidR="00C14D73" w:rsidRDefault="00C14D73" w:rsidP="00590328">
      <w:pPr>
        <w:pStyle w:val="Heading2"/>
        <w:numPr>
          <w:ilvl w:val="3"/>
          <w:numId w:val="3"/>
        </w:numPr>
        <w:ind w:left="1260" w:firstLine="0"/>
        <w:rPr>
          <w:rFonts w:ascii="Arial" w:hAnsi="Arial" w:cs="Arial"/>
          <w:color w:val="auto"/>
          <w:sz w:val="24"/>
          <w:szCs w:val="24"/>
        </w:rPr>
      </w:pPr>
      <w:bookmarkStart w:id="9" w:name="_Toc53514797"/>
      <w:r>
        <w:rPr>
          <w:rFonts w:ascii="Arial" w:hAnsi="Arial" w:cs="Arial"/>
          <w:color w:val="auto"/>
          <w:sz w:val="24"/>
          <w:szCs w:val="24"/>
        </w:rPr>
        <w:t>Issue license (Role)</w:t>
      </w:r>
      <w:bookmarkEnd w:id="9"/>
    </w:p>
    <w:p w14:paraId="45CB27F9" w14:textId="77777777" w:rsidR="0064008E" w:rsidRDefault="00FC7A20" w:rsidP="00FC7A20">
      <w:pPr>
        <w:ind w:left="1260"/>
        <w:rPr>
          <w:rFonts w:ascii="Arial" w:hAnsi="Arial" w:cs="Arial"/>
          <w:sz w:val="24"/>
          <w:szCs w:val="24"/>
        </w:rPr>
      </w:pPr>
      <w:r w:rsidRPr="00FC7A20">
        <w:rPr>
          <w:rFonts w:ascii="Arial" w:hAnsi="Arial" w:cs="Arial"/>
          <w:sz w:val="24"/>
          <w:szCs w:val="24"/>
        </w:rPr>
        <w:t xml:space="preserve">Notify FBO </w:t>
      </w:r>
      <w:r>
        <w:rPr>
          <w:rFonts w:ascii="Arial" w:hAnsi="Arial" w:cs="Arial"/>
          <w:sz w:val="24"/>
          <w:szCs w:val="24"/>
        </w:rPr>
        <w:t>and share report with BFO</w:t>
      </w:r>
    </w:p>
    <w:p w14:paraId="1DC960EA" w14:textId="77777777" w:rsidR="00FC7A20" w:rsidRPr="00FC7A20" w:rsidRDefault="00FC7A20" w:rsidP="00FC7A20">
      <w:pPr>
        <w:ind w:left="1260"/>
        <w:rPr>
          <w:rFonts w:ascii="Arial" w:hAnsi="Arial" w:cs="Arial"/>
          <w:sz w:val="24"/>
          <w:szCs w:val="24"/>
        </w:rPr>
      </w:pPr>
      <w:r>
        <w:rPr>
          <w:rFonts w:ascii="Arial" w:hAnsi="Arial" w:cs="Arial"/>
          <w:sz w:val="24"/>
          <w:szCs w:val="24"/>
        </w:rPr>
        <w:t xml:space="preserve">Download Food Safety License </w:t>
      </w:r>
      <w:r w:rsidRPr="00FC7A20">
        <w:rPr>
          <w:rFonts w:ascii="Arial" w:hAnsi="Arial" w:cs="Arial"/>
          <w:sz w:val="24"/>
          <w:szCs w:val="24"/>
        </w:rPr>
        <w:t>(</w:t>
      </w:r>
      <w:r w:rsidR="00B65304">
        <w:rPr>
          <w:rFonts w:ascii="Arial" w:hAnsi="Arial" w:cs="Arial"/>
          <w:sz w:val="24"/>
          <w:szCs w:val="24"/>
        </w:rPr>
        <w:t xml:space="preserve">Annexure </w:t>
      </w:r>
      <w:proofErr w:type="gramStart"/>
      <w:r w:rsidR="00B65304">
        <w:rPr>
          <w:rFonts w:ascii="Arial" w:hAnsi="Arial" w:cs="Arial"/>
          <w:sz w:val="24"/>
          <w:szCs w:val="24"/>
        </w:rPr>
        <w:t>2:</w:t>
      </w:r>
      <w:r w:rsidRPr="00FC7A20">
        <w:rPr>
          <w:rFonts w:ascii="Arial" w:hAnsi="Arial" w:cs="Arial"/>
          <w:sz w:val="24"/>
          <w:szCs w:val="24"/>
        </w:rPr>
        <w:t>FOOD</w:t>
      </w:r>
      <w:proofErr w:type="gramEnd"/>
      <w:r w:rsidRPr="00FC7A20">
        <w:rPr>
          <w:rFonts w:ascii="Arial" w:hAnsi="Arial" w:cs="Arial"/>
          <w:sz w:val="24"/>
          <w:szCs w:val="24"/>
        </w:rPr>
        <w:t xml:space="preserve"> SAFETY LICENSE.docx)</w:t>
      </w:r>
    </w:p>
    <w:p w14:paraId="5197A23C" w14:textId="77777777" w:rsidR="00C14D73" w:rsidRPr="00C14D73" w:rsidRDefault="00C14D73" w:rsidP="00C14D73"/>
    <w:p w14:paraId="4137BE99" w14:textId="77777777" w:rsidR="00C14D73" w:rsidRDefault="00C14D73" w:rsidP="00C14D73">
      <w:pPr>
        <w:pStyle w:val="Heading2"/>
        <w:numPr>
          <w:ilvl w:val="2"/>
          <w:numId w:val="3"/>
        </w:numPr>
        <w:ind w:hanging="180"/>
        <w:rPr>
          <w:rFonts w:ascii="Arial" w:hAnsi="Arial" w:cs="Arial"/>
          <w:color w:val="auto"/>
          <w:sz w:val="24"/>
          <w:szCs w:val="24"/>
        </w:rPr>
      </w:pPr>
      <w:bookmarkStart w:id="10" w:name="_Toc53514798"/>
      <w:r>
        <w:rPr>
          <w:rFonts w:ascii="Arial" w:hAnsi="Arial" w:cs="Arial"/>
          <w:color w:val="auto"/>
          <w:sz w:val="24"/>
          <w:szCs w:val="24"/>
        </w:rPr>
        <w:t>BAFRA Field Office (User)</w:t>
      </w:r>
      <w:bookmarkEnd w:id="10"/>
    </w:p>
    <w:p w14:paraId="1297D584" w14:textId="77777777" w:rsidR="0058356F" w:rsidRDefault="00C6352B" w:rsidP="0058356F">
      <w:pPr>
        <w:pStyle w:val="Heading2"/>
        <w:numPr>
          <w:ilvl w:val="3"/>
          <w:numId w:val="3"/>
        </w:numPr>
        <w:ind w:left="1260" w:firstLine="0"/>
        <w:rPr>
          <w:rFonts w:ascii="Arial" w:hAnsi="Arial" w:cs="Arial"/>
          <w:color w:val="auto"/>
          <w:sz w:val="24"/>
          <w:szCs w:val="24"/>
        </w:rPr>
      </w:pPr>
      <w:bookmarkStart w:id="11" w:name="_Toc53514799"/>
      <w:r>
        <w:rPr>
          <w:rFonts w:ascii="Arial" w:hAnsi="Arial" w:cs="Arial"/>
          <w:color w:val="auto"/>
          <w:sz w:val="24"/>
          <w:szCs w:val="24"/>
        </w:rPr>
        <w:t>Feasibility Inspection</w:t>
      </w:r>
      <w:r w:rsidR="0058356F">
        <w:rPr>
          <w:rFonts w:ascii="Arial" w:hAnsi="Arial" w:cs="Arial"/>
          <w:color w:val="auto"/>
          <w:sz w:val="24"/>
          <w:szCs w:val="24"/>
        </w:rPr>
        <w:t xml:space="preserve"> (Role)</w:t>
      </w:r>
      <w:bookmarkEnd w:id="11"/>
    </w:p>
    <w:p w14:paraId="65E6EBF0" w14:textId="77777777" w:rsidR="002C6DFA" w:rsidRPr="002C6DFA" w:rsidRDefault="002C6DFA" w:rsidP="002C6DFA">
      <w:pPr>
        <w:ind w:left="1260"/>
        <w:rPr>
          <w:rFonts w:ascii="Arial" w:hAnsi="Arial" w:cs="Arial"/>
          <w:sz w:val="24"/>
          <w:szCs w:val="24"/>
        </w:rPr>
      </w:pPr>
      <w:r>
        <w:rPr>
          <w:rFonts w:ascii="Arial" w:hAnsi="Arial" w:cs="Arial"/>
          <w:sz w:val="24"/>
          <w:szCs w:val="24"/>
        </w:rPr>
        <w:t>Upon clicking the forwarded application</w:t>
      </w:r>
      <w:r w:rsidR="00881274">
        <w:rPr>
          <w:rFonts w:ascii="Arial" w:hAnsi="Arial" w:cs="Arial"/>
          <w:sz w:val="24"/>
          <w:szCs w:val="24"/>
        </w:rPr>
        <w:t xml:space="preserve"> (notification)</w:t>
      </w:r>
      <w:r>
        <w:rPr>
          <w:rFonts w:ascii="Arial" w:hAnsi="Arial" w:cs="Arial"/>
          <w:sz w:val="24"/>
          <w:szCs w:val="24"/>
        </w:rPr>
        <w:t xml:space="preserve"> from BHQ, it should display the application</w:t>
      </w:r>
      <w:r w:rsidR="00881274">
        <w:rPr>
          <w:rFonts w:ascii="Arial" w:hAnsi="Arial" w:cs="Arial"/>
          <w:sz w:val="24"/>
          <w:szCs w:val="24"/>
        </w:rPr>
        <w:t xml:space="preserve"> form with the following table to input inspection report. </w:t>
      </w:r>
    </w:p>
    <w:tbl>
      <w:tblPr>
        <w:tblStyle w:val="TableGrid"/>
        <w:tblW w:w="0" w:type="auto"/>
        <w:tblInd w:w="1260" w:type="dxa"/>
        <w:tblLook w:val="04A0" w:firstRow="1" w:lastRow="0" w:firstColumn="1" w:lastColumn="0" w:noHBand="0" w:noVBand="1"/>
      </w:tblPr>
      <w:tblGrid>
        <w:gridCol w:w="3528"/>
        <w:gridCol w:w="1710"/>
        <w:gridCol w:w="3078"/>
      </w:tblGrid>
      <w:tr w:rsidR="002C6DFA" w:rsidRPr="00B039CD" w14:paraId="254CABE3" w14:textId="77777777" w:rsidTr="007637A4">
        <w:tc>
          <w:tcPr>
            <w:tcW w:w="3528" w:type="dxa"/>
            <w:shd w:val="clear" w:color="auto" w:fill="FDE9D9" w:themeFill="accent6" w:themeFillTint="33"/>
          </w:tcPr>
          <w:p w14:paraId="66F63EDC" w14:textId="77777777" w:rsidR="002C6DFA" w:rsidRPr="00B039CD" w:rsidRDefault="002C6DFA" w:rsidP="007637A4">
            <w:pPr>
              <w:jc w:val="center"/>
              <w:rPr>
                <w:rFonts w:ascii="Arial" w:hAnsi="Arial" w:cs="Arial"/>
                <w:sz w:val="24"/>
                <w:szCs w:val="24"/>
              </w:rPr>
            </w:pPr>
            <w:r w:rsidRPr="00B039CD">
              <w:rPr>
                <w:rFonts w:ascii="Arial" w:hAnsi="Arial" w:cs="Arial"/>
                <w:sz w:val="24"/>
                <w:szCs w:val="24"/>
              </w:rPr>
              <w:lastRenderedPageBreak/>
              <w:t>Field Name</w:t>
            </w:r>
          </w:p>
        </w:tc>
        <w:tc>
          <w:tcPr>
            <w:tcW w:w="1710" w:type="dxa"/>
            <w:shd w:val="clear" w:color="auto" w:fill="FDE9D9" w:themeFill="accent6" w:themeFillTint="33"/>
          </w:tcPr>
          <w:p w14:paraId="0FD6749D" w14:textId="77777777" w:rsidR="002C6DFA" w:rsidRPr="00B039CD" w:rsidRDefault="002C6DFA"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314453B9" w14:textId="77777777" w:rsidR="002C6DFA" w:rsidRPr="00B039CD" w:rsidRDefault="002C6DFA" w:rsidP="007637A4">
            <w:pPr>
              <w:jc w:val="center"/>
              <w:rPr>
                <w:rFonts w:ascii="Arial" w:hAnsi="Arial" w:cs="Arial"/>
                <w:sz w:val="24"/>
                <w:szCs w:val="24"/>
              </w:rPr>
            </w:pPr>
            <w:r w:rsidRPr="00B039CD">
              <w:rPr>
                <w:rFonts w:ascii="Arial" w:hAnsi="Arial" w:cs="Arial"/>
                <w:sz w:val="24"/>
                <w:szCs w:val="24"/>
              </w:rPr>
              <w:t>Validation</w:t>
            </w:r>
          </w:p>
        </w:tc>
      </w:tr>
      <w:tr w:rsidR="002C6DFA" w:rsidRPr="00B039CD" w14:paraId="759405C0" w14:textId="77777777" w:rsidTr="007637A4">
        <w:tc>
          <w:tcPr>
            <w:tcW w:w="3528" w:type="dxa"/>
          </w:tcPr>
          <w:p w14:paraId="096AE87A" w14:textId="77777777" w:rsidR="002C6DFA" w:rsidRPr="00B039CD" w:rsidRDefault="002C6DFA" w:rsidP="007637A4">
            <w:pPr>
              <w:rPr>
                <w:rFonts w:ascii="Arial" w:hAnsi="Arial" w:cs="Arial"/>
                <w:sz w:val="24"/>
                <w:szCs w:val="24"/>
              </w:rPr>
            </w:pPr>
            <w:r w:rsidRPr="00EA5BF3">
              <w:rPr>
                <w:rFonts w:ascii="Arial" w:hAnsi="Arial" w:cs="Arial"/>
              </w:rPr>
              <w:t>Date of Inspection</w:t>
            </w:r>
          </w:p>
        </w:tc>
        <w:tc>
          <w:tcPr>
            <w:tcW w:w="1710" w:type="dxa"/>
          </w:tcPr>
          <w:p w14:paraId="65654EF5" w14:textId="77777777" w:rsidR="002C6DFA" w:rsidRPr="00B039CD" w:rsidRDefault="00071ABB" w:rsidP="007637A4">
            <w:pPr>
              <w:rPr>
                <w:rFonts w:ascii="Arial" w:hAnsi="Arial" w:cs="Arial"/>
                <w:sz w:val="24"/>
                <w:szCs w:val="24"/>
              </w:rPr>
            </w:pPr>
            <w:r>
              <w:rPr>
                <w:rFonts w:ascii="Arial" w:hAnsi="Arial" w:cs="Arial"/>
                <w:sz w:val="24"/>
                <w:szCs w:val="24"/>
              </w:rPr>
              <w:t>Date</w:t>
            </w:r>
          </w:p>
        </w:tc>
        <w:tc>
          <w:tcPr>
            <w:tcW w:w="3078" w:type="dxa"/>
          </w:tcPr>
          <w:p w14:paraId="7A930782" w14:textId="77777777" w:rsidR="002C6DFA" w:rsidRPr="00B039CD" w:rsidRDefault="00071ABB" w:rsidP="007637A4">
            <w:pPr>
              <w:rPr>
                <w:rFonts w:ascii="Arial" w:hAnsi="Arial" w:cs="Arial"/>
                <w:sz w:val="24"/>
                <w:szCs w:val="24"/>
              </w:rPr>
            </w:pPr>
            <w:r>
              <w:rPr>
                <w:rFonts w:ascii="Arial" w:hAnsi="Arial" w:cs="Arial"/>
                <w:sz w:val="24"/>
                <w:szCs w:val="24"/>
              </w:rPr>
              <w:t>Cannot input next day’s date</w:t>
            </w:r>
          </w:p>
        </w:tc>
      </w:tr>
      <w:tr w:rsidR="002C6DFA" w:rsidRPr="00B039CD" w14:paraId="3ABB487B" w14:textId="77777777" w:rsidTr="007637A4">
        <w:tc>
          <w:tcPr>
            <w:tcW w:w="3528" w:type="dxa"/>
          </w:tcPr>
          <w:p w14:paraId="4AAD9CF2" w14:textId="77777777" w:rsidR="002C6DFA" w:rsidRPr="00B039CD" w:rsidRDefault="006A50E1" w:rsidP="007637A4">
            <w:pPr>
              <w:rPr>
                <w:rFonts w:ascii="Arial" w:hAnsi="Arial" w:cs="Arial"/>
                <w:sz w:val="24"/>
                <w:szCs w:val="24"/>
              </w:rPr>
            </w:pPr>
            <w:r>
              <w:rPr>
                <w:rFonts w:ascii="Arial" w:hAnsi="Arial" w:cs="Arial"/>
              </w:rPr>
              <w:t>Type of Inspection</w:t>
            </w:r>
          </w:p>
        </w:tc>
        <w:tc>
          <w:tcPr>
            <w:tcW w:w="1710" w:type="dxa"/>
          </w:tcPr>
          <w:p w14:paraId="016AD60C" w14:textId="77777777" w:rsidR="002C6DFA" w:rsidRPr="00B039CD" w:rsidRDefault="006A50E1" w:rsidP="007637A4">
            <w:pPr>
              <w:rPr>
                <w:rFonts w:ascii="Arial" w:hAnsi="Arial" w:cs="Arial"/>
                <w:sz w:val="24"/>
                <w:szCs w:val="24"/>
              </w:rPr>
            </w:pPr>
            <w:r>
              <w:rPr>
                <w:rFonts w:ascii="Arial" w:hAnsi="Arial" w:cs="Arial"/>
                <w:sz w:val="24"/>
                <w:szCs w:val="24"/>
              </w:rPr>
              <w:t xml:space="preserve">Select </w:t>
            </w:r>
          </w:p>
        </w:tc>
        <w:tc>
          <w:tcPr>
            <w:tcW w:w="3078" w:type="dxa"/>
          </w:tcPr>
          <w:p w14:paraId="7AA22D93" w14:textId="77777777" w:rsidR="002C6DFA" w:rsidRPr="00B039CD" w:rsidRDefault="006A50E1" w:rsidP="007637A4">
            <w:pPr>
              <w:rPr>
                <w:rFonts w:ascii="Arial" w:hAnsi="Arial" w:cs="Arial"/>
                <w:sz w:val="24"/>
                <w:szCs w:val="24"/>
              </w:rPr>
            </w:pPr>
            <w:r>
              <w:rPr>
                <w:rFonts w:ascii="Arial" w:hAnsi="Arial" w:cs="Arial"/>
                <w:sz w:val="24"/>
                <w:szCs w:val="24"/>
              </w:rPr>
              <w:t>Pull from master data (Feasibility)</w:t>
            </w:r>
          </w:p>
        </w:tc>
      </w:tr>
    </w:tbl>
    <w:p w14:paraId="3DD8613D" w14:textId="77777777" w:rsidR="00EB5707" w:rsidRDefault="00EB5707" w:rsidP="002C6DFA">
      <w:pPr>
        <w:ind w:left="1260"/>
      </w:pPr>
    </w:p>
    <w:p w14:paraId="311730BC" w14:textId="77777777" w:rsidR="00304DE6" w:rsidRPr="00304DE6" w:rsidRDefault="00304DE6" w:rsidP="002C6DFA">
      <w:pPr>
        <w:ind w:left="1260"/>
        <w:rPr>
          <w:rFonts w:ascii="Arial" w:hAnsi="Arial" w:cs="Arial"/>
          <w:sz w:val="24"/>
          <w:szCs w:val="24"/>
        </w:rPr>
      </w:pPr>
      <w:r w:rsidRPr="00304DE6">
        <w:rPr>
          <w:rFonts w:ascii="Arial" w:hAnsi="Arial" w:cs="Arial"/>
          <w:sz w:val="24"/>
          <w:szCs w:val="24"/>
        </w:rPr>
        <w:t>Inspection team</w:t>
      </w:r>
      <w:r>
        <w:rPr>
          <w:rFonts w:ascii="Arial" w:hAnsi="Arial" w:cs="Arial"/>
          <w:sz w:val="24"/>
          <w:szCs w:val="24"/>
        </w:rPr>
        <w:t>:</w:t>
      </w:r>
      <w:r w:rsidR="008C40E5">
        <w:rPr>
          <w:rFonts w:ascii="Arial" w:hAnsi="Arial" w:cs="Arial"/>
          <w:sz w:val="24"/>
          <w:szCs w:val="24"/>
        </w:rPr>
        <w:t>(Add more button)</w:t>
      </w:r>
    </w:p>
    <w:tbl>
      <w:tblPr>
        <w:tblStyle w:val="TableGrid"/>
        <w:tblW w:w="0" w:type="auto"/>
        <w:tblInd w:w="1260" w:type="dxa"/>
        <w:tblLook w:val="04A0" w:firstRow="1" w:lastRow="0" w:firstColumn="1" w:lastColumn="0" w:noHBand="0" w:noVBand="1"/>
      </w:tblPr>
      <w:tblGrid>
        <w:gridCol w:w="3528"/>
        <w:gridCol w:w="1710"/>
        <w:gridCol w:w="3078"/>
      </w:tblGrid>
      <w:tr w:rsidR="00304DE6" w:rsidRPr="00B039CD" w14:paraId="60F53825" w14:textId="77777777" w:rsidTr="007637A4">
        <w:tc>
          <w:tcPr>
            <w:tcW w:w="3528" w:type="dxa"/>
            <w:shd w:val="clear" w:color="auto" w:fill="FDE9D9" w:themeFill="accent6" w:themeFillTint="33"/>
          </w:tcPr>
          <w:p w14:paraId="61B57263" w14:textId="77777777" w:rsidR="00304DE6" w:rsidRPr="00B039CD" w:rsidRDefault="00304DE6"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8F234DB" w14:textId="77777777" w:rsidR="00304DE6" w:rsidRPr="00B039CD" w:rsidRDefault="00304DE6"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4EE276D2" w14:textId="77777777" w:rsidR="00304DE6" w:rsidRPr="00B039CD" w:rsidRDefault="00304DE6" w:rsidP="007637A4">
            <w:pPr>
              <w:jc w:val="center"/>
              <w:rPr>
                <w:rFonts w:ascii="Arial" w:hAnsi="Arial" w:cs="Arial"/>
                <w:sz w:val="24"/>
                <w:szCs w:val="24"/>
              </w:rPr>
            </w:pPr>
            <w:r w:rsidRPr="00B039CD">
              <w:rPr>
                <w:rFonts w:ascii="Arial" w:hAnsi="Arial" w:cs="Arial"/>
                <w:sz w:val="24"/>
                <w:szCs w:val="24"/>
              </w:rPr>
              <w:t>Validation</w:t>
            </w:r>
          </w:p>
        </w:tc>
      </w:tr>
      <w:tr w:rsidR="00304DE6" w:rsidRPr="00B039CD" w14:paraId="60B7E51F" w14:textId="77777777" w:rsidTr="007637A4">
        <w:tc>
          <w:tcPr>
            <w:tcW w:w="3528" w:type="dxa"/>
          </w:tcPr>
          <w:p w14:paraId="3A77C5D3" w14:textId="77777777" w:rsidR="00304DE6" w:rsidRPr="00EA5BF3" w:rsidRDefault="00304DE6" w:rsidP="007637A4">
            <w:pPr>
              <w:rPr>
                <w:rFonts w:ascii="Arial" w:hAnsi="Arial" w:cs="Arial"/>
              </w:rPr>
            </w:pPr>
            <w:r>
              <w:rPr>
                <w:rFonts w:ascii="Arial" w:hAnsi="Arial" w:cs="Arial"/>
              </w:rPr>
              <w:t>Name</w:t>
            </w:r>
          </w:p>
        </w:tc>
        <w:tc>
          <w:tcPr>
            <w:tcW w:w="1710" w:type="dxa"/>
          </w:tcPr>
          <w:p w14:paraId="1FECF616" w14:textId="77777777" w:rsidR="00304DE6" w:rsidRDefault="00304DE6" w:rsidP="007637A4">
            <w:pPr>
              <w:rPr>
                <w:rFonts w:ascii="Arial" w:hAnsi="Arial" w:cs="Arial"/>
                <w:sz w:val="24"/>
                <w:szCs w:val="24"/>
              </w:rPr>
            </w:pPr>
          </w:p>
        </w:tc>
        <w:tc>
          <w:tcPr>
            <w:tcW w:w="3078" w:type="dxa"/>
          </w:tcPr>
          <w:p w14:paraId="60A979F0" w14:textId="77777777" w:rsidR="00304DE6" w:rsidRDefault="00304DE6" w:rsidP="007637A4">
            <w:pPr>
              <w:rPr>
                <w:rFonts w:ascii="Arial" w:hAnsi="Arial" w:cs="Arial"/>
                <w:sz w:val="24"/>
                <w:szCs w:val="24"/>
              </w:rPr>
            </w:pPr>
          </w:p>
        </w:tc>
      </w:tr>
      <w:tr w:rsidR="00304DE6" w:rsidRPr="00B039CD" w14:paraId="3226ED8C" w14:textId="77777777" w:rsidTr="007637A4">
        <w:tc>
          <w:tcPr>
            <w:tcW w:w="3528" w:type="dxa"/>
          </w:tcPr>
          <w:p w14:paraId="09DDB68C" w14:textId="77777777" w:rsidR="00304DE6" w:rsidRDefault="00304DE6" w:rsidP="007637A4">
            <w:pPr>
              <w:rPr>
                <w:rFonts w:ascii="Arial" w:hAnsi="Arial" w:cs="Arial"/>
              </w:rPr>
            </w:pPr>
            <w:r>
              <w:rPr>
                <w:rFonts w:ascii="Arial" w:hAnsi="Arial" w:cs="Arial"/>
              </w:rPr>
              <w:t xml:space="preserve">Designation </w:t>
            </w:r>
          </w:p>
        </w:tc>
        <w:tc>
          <w:tcPr>
            <w:tcW w:w="1710" w:type="dxa"/>
          </w:tcPr>
          <w:p w14:paraId="19B0DBFF" w14:textId="77777777" w:rsidR="00304DE6" w:rsidRDefault="00304DE6" w:rsidP="007637A4">
            <w:pPr>
              <w:rPr>
                <w:rFonts w:ascii="Arial" w:hAnsi="Arial" w:cs="Arial"/>
                <w:sz w:val="24"/>
                <w:szCs w:val="24"/>
              </w:rPr>
            </w:pPr>
          </w:p>
        </w:tc>
        <w:tc>
          <w:tcPr>
            <w:tcW w:w="3078" w:type="dxa"/>
          </w:tcPr>
          <w:p w14:paraId="30F495E3" w14:textId="77777777" w:rsidR="00304DE6" w:rsidRDefault="00304DE6" w:rsidP="007637A4">
            <w:pPr>
              <w:rPr>
                <w:rFonts w:ascii="Arial" w:hAnsi="Arial" w:cs="Arial"/>
                <w:sz w:val="24"/>
                <w:szCs w:val="24"/>
              </w:rPr>
            </w:pPr>
          </w:p>
        </w:tc>
      </w:tr>
    </w:tbl>
    <w:p w14:paraId="1A73E3A9" w14:textId="77777777" w:rsidR="00304DE6" w:rsidRDefault="00304DE6" w:rsidP="002C6DFA">
      <w:pPr>
        <w:ind w:left="1260"/>
      </w:pPr>
    </w:p>
    <w:p w14:paraId="6AF18F07" w14:textId="77777777" w:rsidR="00304DE6" w:rsidRDefault="00304DE6" w:rsidP="00304DE6">
      <w:pPr>
        <w:ind w:left="1260"/>
        <w:rPr>
          <w:rFonts w:ascii="Arial" w:hAnsi="Arial" w:cs="Arial"/>
          <w:sz w:val="24"/>
          <w:szCs w:val="24"/>
        </w:rPr>
      </w:pPr>
      <w:r>
        <w:rPr>
          <w:rFonts w:ascii="Arial" w:hAnsi="Arial" w:cs="Arial"/>
          <w:sz w:val="24"/>
          <w:szCs w:val="24"/>
        </w:rPr>
        <w:t>Participants</w:t>
      </w:r>
      <w:r w:rsidR="007F4390">
        <w:rPr>
          <w:rFonts w:ascii="Arial" w:hAnsi="Arial" w:cs="Arial"/>
          <w:sz w:val="24"/>
          <w:szCs w:val="24"/>
        </w:rPr>
        <w:t xml:space="preserve"> in opening and closing meeting:</w:t>
      </w:r>
    </w:p>
    <w:tbl>
      <w:tblPr>
        <w:tblStyle w:val="TableGrid"/>
        <w:tblW w:w="0" w:type="auto"/>
        <w:tblInd w:w="1260" w:type="dxa"/>
        <w:tblLook w:val="04A0" w:firstRow="1" w:lastRow="0" w:firstColumn="1" w:lastColumn="0" w:noHBand="0" w:noVBand="1"/>
      </w:tblPr>
      <w:tblGrid>
        <w:gridCol w:w="3528"/>
        <w:gridCol w:w="1710"/>
        <w:gridCol w:w="3078"/>
      </w:tblGrid>
      <w:tr w:rsidR="00304DE6" w:rsidRPr="00B039CD" w14:paraId="08A7DC27" w14:textId="77777777" w:rsidTr="007637A4">
        <w:tc>
          <w:tcPr>
            <w:tcW w:w="3528" w:type="dxa"/>
            <w:shd w:val="clear" w:color="auto" w:fill="FDE9D9" w:themeFill="accent6" w:themeFillTint="33"/>
          </w:tcPr>
          <w:p w14:paraId="5008E811" w14:textId="77777777" w:rsidR="00304DE6" w:rsidRPr="00B039CD" w:rsidRDefault="00304DE6"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0BBBD01" w14:textId="77777777" w:rsidR="00304DE6" w:rsidRPr="00B039CD" w:rsidRDefault="00304DE6"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3D4E8743" w14:textId="77777777" w:rsidR="00304DE6" w:rsidRPr="00B039CD" w:rsidRDefault="00304DE6" w:rsidP="007637A4">
            <w:pPr>
              <w:jc w:val="center"/>
              <w:rPr>
                <w:rFonts w:ascii="Arial" w:hAnsi="Arial" w:cs="Arial"/>
                <w:sz w:val="24"/>
                <w:szCs w:val="24"/>
              </w:rPr>
            </w:pPr>
            <w:r w:rsidRPr="00B039CD">
              <w:rPr>
                <w:rFonts w:ascii="Arial" w:hAnsi="Arial" w:cs="Arial"/>
                <w:sz w:val="24"/>
                <w:szCs w:val="24"/>
              </w:rPr>
              <w:t>Validation</w:t>
            </w:r>
          </w:p>
        </w:tc>
      </w:tr>
      <w:tr w:rsidR="00304DE6" w:rsidRPr="00B039CD" w14:paraId="7470548C" w14:textId="77777777" w:rsidTr="007637A4">
        <w:tc>
          <w:tcPr>
            <w:tcW w:w="3528" w:type="dxa"/>
          </w:tcPr>
          <w:p w14:paraId="2AB575B2" w14:textId="77777777" w:rsidR="00304DE6" w:rsidRPr="00EA5BF3" w:rsidRDefault="00304DE6" w:rsidP="007637A4">
            <w:pPr>
              <w:rPr>
                <w:rFonts w:ascii="Arial" w:hAnsi="Arial" w:cs="Arial"/>
              </w:rPr>
            </w:pPr>
            <w:r>
              <w:rPr>
                <w:rFonts w:ascii="Arial" w:hAnsi="Arial" w:cs="Arial"/>
              </w:rPr>
              <w:t>Name</w:t>
            </w:r>
          </w:p>
        </w:tc>
        <w:tc>
          <w:tcPr>
            <w:tcW w:w="1710" w:type="dxa"/>
          </w:tcPr>
          <w:p w14:paraId="0E7109FB" w14:textId="77777777" w:rsidR="00304DE6" w:rsidRDefault="007F4390" w:rsidP="007637A4">
            <w:pPr>
              <w:rPr>
                <w:rFonts w:ascii="Arial" w:hAnsi="Arial" w:cs="Arial"/>
                <w:sz w:val="24"/>
                <w:szCs w:val="24"/>
              </w:rPr>
            </w:pPr>
            <w:r>
              <w:rPr>
                <w:rFonts w:ascii="Arial" w:hAnsi="Arial" w:cs="Arial"/>
                <w:sz w:val="24"/>
                <w:szCs w:val="24"/>
              </w:rPr>
              <w:t>Text</w:t>
            </w:r>
          </w:p>
        </w:tc>
        <w:tc>
          <w:tcPr>
            <w:tcW w:w="3078" w:type="dxa"/>
          </w:tcPr>
          <w:p w14:paraId="21988D45" w14:textId="77777777" w:rsidR="00304DE6" w:rsidRDefault="00304DE6" w:rsidP="007637A4">
            <w:pPr>
              <w:rPr>
                <w:rFonts w:ascii="Arial" w:hAnsi="Arial" w:cs="Arial"/>
                <w:sz w:val="24"/>
                <w:szCs w:val="24"/>
              </w:rPr>
            </w:pPr>
          </w:p>
        </w:tc>
      </w:tr>
      <w:tr w:rsidR="00304DE6" w:rsidRPr="00B039CD" w14:paraId="68EDC2D4" w14:textId="77777777" w:rsidTr="007637A4">
        <w:tc>
          <w:tcPr>
            <w:tcW w:w="3528" w:type="dxa"/>
          </w:tcPr>
          <w:p w14:paraId="14687FD0" w14:textId="77777777" w:rsidR="00304DE6" w:rsidRDefault="00304DE6" w:rsidP="007637A4">
            <w:pPr>
              <w:rPr>
                <w:rFonts w:ascii="Arial" w:hAnsi="Arial" w:cs="Arial"/>
              </w:rPr>
            </w:pPr>
            <w:r>
              <w:rPr>
                <w:rFonts w:ascii="Arial" w:hAnsi="Arial" w:cs="Arial"/>
              </w:rPr>
              <w:t xml:space="preserve">Designation </w:t>
            </w:r>
          </w:p>
        </w:tc>
        <w:tc>
          <w:tcPr>
            <w:tcW w:w="1710" w:type="dxa"/>
          </w:tcPr>
          <w:p w14:paraId="07FC1945" w14:textId="77777777" w:rsidR="00304DE6" w:rsidRDefault="007F4390" w:rsidP="007637A4">
            <w:pPr>
              <w:rPr>
                <w:rFonts w:ascii="Arial" w:hAnsi="Arial" w:cs="Arial"/>
                <w:sz w:val="24"/>
                <w:szCs w:val="24"/>
              </w:rPr>
            </w:pPr>
            <w:r>
              <w:rPr>
                <w:rFonts w:ascii="Arial" w:hAnsi="Arial" w:cs="Arial"/>
                <w:sz w:val="24"/>
                <w:szCs w:val="24"/>
              </w:rPr>
              <w:t>Text</w:t>
            </w:r>
          </w:p>
        </w:tc>
        <w:tc>
          <w:tcPr>
            <w:tcW w:w="3078" w:type="dxa"/>
          </w:tcPr>
          <w:p w14:paraId="6D622336" w14:textId="77777777" w:rsidR="00304DE6" w:rsidRDefault="00304DE6" w:rsidP="007637A4">
            <w:pPr>
              <w:rPr>
                <w:rFonts w:ascii="Arial" w:hAnsi="Arial" w:cs="Arial"/>
                <w:sz w:val="24"/>
                <w:szCs w:val="24"/>
              </w:rPr>
            </w:pPr>
          </w:p>
        </w:tc>
      </w:tr>
      <w:tr w:rsidR="00304DE6" w:rsidRPr="00B039CD" w14:paraId="4AB65B4E" w14:textId="77777777" w:rsidTr="007637A4">
        <w:tc>
          <w:tcPr>
            <w:tcW w:w="3528" w:type="dxa"/>
          </w:tcPr>
          <w:p w14:paraId="045834BB" w14:textId="77777777" w:rsidR="00304DE6" w:rsidRDefault="007F4390" w:rsidP="007637A4">
            <w:pPr>
              <w:rPr>
                <w:rFonts w:ascii="Arial" w:hAnsi="Arial" w:cs="Arial"/>
              </w:rPr>
            </w:pPr>
            <w:r>
              <w:rPr>
                <w:rFonts w:ascii="Arial" w:hAnsi="Arial" w:cs="Arial"/>
              </w:rPr>
              <w:t>Opening date</w:t>
            </w:r>
          </w:p>
        </w:tc>
        <w:tc>
          <w:tcPr>
            <w:tcW w:w="1710" w:type="dxa"/>
          </w:tcPr>
          <w:p w14:paraId="46EBAB1F" w14:textId="77777777" w:rsidR="00304DE6" w:rsidRDefault="007F4390" w:rsidP="007637A4">
            <w:pPr>
              <w:rPr>
                <w:rFonts w:ascii="Arial" w:hAnsi="Arial" w:cs="Arial"/>
                <w:sz w:val="24"/>
                <w:szCs w:val="24"/>
              </w:rPr>
            </w:pPr>
            <w:r>
              <w:rPr>
                <w:rFonts w:ascii="Arial" w:hAnsi="Arial" w:cs="Arial"/>
                <w:sz w:val="24"/>
                <w:szCs w:val="24"/>
              </w:rPr>
              <w:t>Date</w:t>
            </w:r>
          </w:p>
        </w:tc>
        <w:tc>
          <w:tcPr>
            <w:tcW w:w="3078" w:type="dxa"/>
          </w:tcPr>
          <w:p w14:paraId="5A109F26" w14:textId="77777777" w:rsidR="00304DE6" w:rsidRDefault="00304DE6" w:rsidP="007637A4">
            <w:pPr>
              <w:rPr>
                <w:rFonts w:ascii="Arial" w:hAnsi="Arial" w:cs="Arial"/>
                <w:sz w:val="24"/>
                <w:szCs w:val="24"/>
              </w:rPr>
            </w:pPr>
          </w:p>
        </w:tc>
      </w:tr>
      <w:tr w:rsidR="007F4390" w:rsidRPr="00B039CD" w14:paraId="781D13C3" w14:textId="77777777" w:rsidTr="007637A4">
        <w:tc>
          <w:tcPr>
            <w:tcW w:w="3528" w:type="dxa"/>
          </w:tcPr>
          <w:p w14:paraId="50D9ABC2" w14:textId="77777777" w:rsidR="007F4390" w:rsidRDefault="007F4390" w:rsidP="007637A4">
            <w:pPr>
              <w:rPr>
                <w:rFonts w:ascii="Arial" w:hAnsi="Arial" w:cs="Arial"/>
              </w:rPr>
            </w:pPr>
            <w:r>
              <w:rPr>
                <w:rFonts w:ascii="Arial" w:hAnsi="Arial" w:cs="Arial"/>
              </w:rPr>
              <w:t>Closing date</w:t>
            </w:r>
          </w:p>
        </w:tc>
        <w:tc>
          <w:tcPr>
            <w:tcW w:w="1710" w:type="dxa"/>
          </w:tcPr>
          <w:p w14:paraId="499F04F2" w14:textId="77777777" w:rsidR="007F4390" w:rsidRDefault="007F4390" w:rsidP="007637A4">
            <w:pPr>
              <w:rPr>
                <w:rFonts w:ascii="Arial" w:hAnsi="Arial" w:cs="Arial"/>
                <w:sz w:val="24"/>
                <w:szCs w:val="24"/>
              </w:rPr>
            </w:pPr>
            <w:r>
              <w:rPr>
                <w:rFonts w:ascii="Arial" w:hAnsi="Arial" w:cs="Arial"/>
                <w:sz w:val="24"/>
                <w:szCs w:val="24"/>
              </w:rPr>
              <w:t>Date</w:t>
            </w:r>
          </w:p>
        </w:tc>
        <w:tc>
          <w:tcPr>
            <w:tcW w:w="3078" w:type="dxa"/>
          </w:tcPr>
          <w:p w14:paraId="748D9F16" w14:textId="77777777" w:rsidR="007F4390" w:rsidRDefault="00E809B5" w:rsidP="007637A4">
            <w:pPr>
              <w:rPr>
                <w:rFonts w:ascii="Arial" w:hAnsi="Arial" w:cs="Arial"/>
                <w:sz w:val="24"/>
                <w:szCs w:val="24"/>
              </w:rPr>
            </w:pPr>
            <w:r>
              <w:rPr>
                <w:rFonts w:ascii="Arial" w:hAnsi="Arial" w:cs="Arial"/>
                <w:sz w:val="24"/>
                <w:szCs w:val="24"/>
              </w:rPr>
              <w:t>Cannot be before the opening date and cannot insert the next day date</w:t>
            </w:r>
          </w:p>
        </w:tc>
      </w:tr>
      <w:tr w:rsidR="007F4390" w:rsidRPr="00B039CD" w14:paraId="13048FEC" w14:textId="77777777" w:rsidTr="007637A4">
        <w:tc>
          <w:tcPr>
            <w:tcW w:w="3528" w:type="dxa"/>
          </w:tcPr>
          <w:p w14:paraId="0E8C1AF3" w14:textId="77777777" w:rsidR="007F4390" w:rsidRDefault="007F4390" w:rsidP="007637A4">
            <w:pPr>
              <w:rPr>
                <w:rFonts w:ascii="Arial" w:hAnsi="Arial" w:cs="Arial"/>
              </w:rPr>
            </w:pPr>
            <w:r>
              <w:rPr>
                <w:rFonts w:ascii="Arial" w:hAnsi="Arial" w:cs="Arial"/>
              </w:rPr>
              <w:t>Attended (opening &amp; closing)</w:t>
            </w:r>
          </w:p>
        </w:tc>
        <w:tc>
          <w:tcPr>
            <w:tcW w:w="1710" w:type="dxa"/>
          </w:tcPr>
          <w:p w14:paraId="2FF2A08A" w14:textId="77777777" w:rsidR="007F4390" w:rsidRDefault="007F4390" w:rsidP="007637A4">
            <w:pPr>
              <w:rPr>
                <w:rFonts w:ascii="Arial" w:hAnsi="Arial" w:cs="Arial"/>
                <w:sz w:val="24"/>
                <w:szCs w:val="24"/>
              </w:rPr>
            </w:pPr>
            <w:r>
              <w:rPr>
                <w:rFonts w:ascii="Arial" w:hAnsi="Arial" w:cs="Arial"/>
                <w:sz w:val="24"/>
                <w:szCs w:val="24"/>
              </w:rPr>
              <w:t xml:space="preserve">Checkbox </w:t>
            </w:r>
          </w:p>
        </w:tc>
        <w:tc>
          <w:tcPr>
            <w:tcW w:w="3078" w:type="dxa"/>
          </w:tcPr>
          <w:p w14:paraId="0A0593D2" w14:textId="77777777" w:rsidR="007F4390" w:rsidRDefault="007F4390" w:rsidP="007637A4">
            <w:pPr>
              <w:rPr>
                <w:rFonts w:ascii="Arial" w:hAnsi="Arial" w:cs="Arial"/>
                <w:sz w:val="24"/>
                <w:szCs w:val="24"/>
              </w:rPr>
            </w:pPr>
            <w:r>
              <w:rPr>
                <w:rFonts w:ascii="Arial" w:hAnsi="Arial" w:cs="Arial"/>
                <w:sz w:val="24"/>
                <w:szCs w:val="24"/>
              </w:rPr>
              <w:t xml:space="preserve">Can tick both </w:t>
            </w:r>
          </w:p>
        </w:tc>
      </w:tr>
    </w:tbl>
    <w:p w14:paraId="3111FFCA" w14:textId="77777777" w:rsidR="00304DE6" w:rsidRDefault="00304DE6" w:rsidP="00304DE6">
      <w:pPr>
        <w:ind w:left="1260"/>
      </w:pPr>
    </w:p>
    <w:p w14:paraId="1A8EC4EC" w14:textId="77777777" w:rsidR="0060724A" w:rsidRPr="00304DE6" w:rsidRDefault="0060724A" w:rsidP="0060724A">
      <w:pPr>
        <w:ind w:left="1260"/>
        <w:rPr>
          <w:rFonts w:ascii="Arial" w:hAnsi="Arial" w:cs="Arial"/>
          <w:sz w:val="24"/>
          <w:szCs w:val="24"/>
        </w:rPr>
      </w:pPr>
      <w:r>
        <w:rPr>
          <w:rFonts w:ascii="Arial" w:hAnsi="Arial" w:cs="Arial"/>
          <w:sz w:val="24"/>
          <w:szCs w:val="24"/>
        </w:rPr>
        <w:t>Details of Concerns:</w:t>
      </w:r>
    </w:p>
    <w:tbl>
      <w:tblPr>
        <w:tblStyle w:val="TableGrid"/>
        <w:tblW w:w="0" w:type="auto"/>
        <w:tblInd w:w="1260" w:type="dxa"/>
        <w:tblLook w:val="04A0" w:firstRow="1" w:lastRow="0" w:firstColumn="1" w:lastColumn="0" w:noHBand="0" w:noVBand="1"/>
      </w:tblPr>
      <w:tblGrid>
        <w:gridCol w:w="3528"/>
        <w:gridCol w:w="1710"/>
        <w:gridCol w:w="3078"/>
      </w:tblGrid>
      <w:tr w:rsidR="0060724A" w:rsidRPr="00B039CD" w14:paraId="6946F763" w14:textId="77777777" w:rsidTr="007637A4">
        <w:tc>
          <w:tcPr>
            <w:tcW w:w="3528" w:type="dxa"/>
            <w:shd w:val="clear" w:color="auto" w:fill="FDE9D9" w:themeFill="accent6" w:themeFillTint="33"/>
          </w:tcPr>
          <w:p w14:paraId="722551B8" w14:textId="77777777" w:rsidR="0060724A" w:rsidRPr="00B039CD" w:rsidRDefault="0060724A"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1CBD04B2" w14:textId="77777777" w:rsidR="0060724A" w:rsidRPr="00B039CD" w:rsidRDefault="0060724A"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A69D617" w14:textId="77777777" w:rsidR="0060724A" w:rsidRPr="00B039CD" w:rsidRDefault="0060724A" w:rsidP="007637A4">
            <w:pPr>
              <w:jc w:val="center"/>
              <w:rPr>
                <w:rFonts w:ascii="Arial" w:hAnsi="Arial" w:cs="Arial"/>
                <w:sz w:val="24"/>
                <w:szCs w:val="24"/>
              </w:rPr>
            </w:pPr>
            <w:r w:rsidRPr="00B039CD">
              <w:rPr>
                <w:rFonts w:ascii="Arial" w:hAnsi="Arial" w:cs="Arial"/>
                <w:sz w:val="24"/>
                <w:szCs w:val="24"/>
              </w:rPr>
              <w:t>Validation</w:t>
            </w:r>
          </w:p>
        </w:tc>
      </w:tr>
      <w:tr w:rsidR="0060724A" w:rsidRPr="00B039CD" w14:paraId="37FA95E7" w14:textId="77777777" w:rsidTr="007637A4">
        <w:tc>
          <w:tcPr>
            <w:tcW w:w="3528" w:type="dxa"/>
          </w:tcPr>
          <w:p w14:paraId="628D724B" w14:textId="77777777" w:rsidR="0060724A" w:rsidRDefault="0060724A" w:rsidP="007637A4">
            <w:pPr>
              <w:rPr>
                <w:rFonts w:ascii="Arial" w:hAnsi="Arial" w:cs="Arial"/>
              </w:rPr>
            </w:pPr>
            <w:r w:rsidRPr="00EA5BF3">
              <w:rPr>
                <w:rFonts w:ascii="Arial" w:hAnsi="Arial" w:cs="Arial"/>
              </w:rPr>
              <w:t>Requirement</w:t>
            </w:r>
          </w:p>
        </w:tc>
        <w:tc>
          <w:tcPr>
            <w:tcW w:w="1710" w:type="dxa"/>
          </w:tcPr>
          <w:p w14:paraId="6766A593" w14:textId="77777777" w:rsidR="0060724A" w:rsidRDefault="00F65A5C" w:rsidP="007637A4">
            <w:pPr>
              <w:rPr>
                <w:rFonts w:ascii="Arial" w:hAnsi="Arial" w:cs="Arial"/>
                <w:sz w:val="24"/>
                <w:szCs w:val="24"/>
              </w:rPr>
            </w:pPr>
            <w:r>
              <w:rPr>
                <w:rFonts w:ascii="Arial" w:hAnsi="Arial" w:cs="Arial"/>
                <w:sz w:val="24"/>
                <w:szCs w:val="24"/>
              </w:rPr>
              <w:t xml:space="preserve">Select </w:t>
            </w:r>
          </w:p>
        </w:tc>
        <w:tc>
          <w:tcPr>
            <w:tcW w:w="3078" w:type="dxa"/>
          </w:tcPr>
          <w:p w14:paraId="67EADBAE" w14:textId="77777777" w:rsidR="0060724A" w:rsidRDefault="00F65A5C" w:rsidP="007637A4">
            <w:pPr>
              <w:rPr>
                <w:rFonts w:ascii="Arial" w:hAnsi="Arial" w:cs="Arial"/>
                <w:sz w:val="24"/>
                <w:szCs w:val="24"/>
              </w:rPr>
            </w:pPr>
            <w:r>
              <w:rPr>
                <w:rFonts w:ascii="Arial" w:hAnsi="Arial" w:cs="Arial"/>
                <w:sz w:val="24"/>
                <w:szCs w:val="24"/>
              </w:rPr>
              <w:t xml:space="preserve">Requirement and clause mapping </w:t>
            </w:r>
          </w:p>
        </w:tc>
      </w:tr>
      <w:tr w:rsidR="0060724A" w:rsidRPr="00B039CD" w14:paraId="4A9F0E9D" w14:textId="77777777" w:rsidTr="007637A4">
        <w:tc>
          <w:tcPr>
            <w:tcW w:w="3528" w:type="dxa"/>
          </w:tcPr>
          <w:p w14:paraId="235583C7" w14:textId="77777777" w:rsidR="0060724A" w:rsidRPr="00EA5BF3" w:rsidRDefault="0060724A" w:rsidP="007637A4">
            <w:pPr>
              <w:rPr>
                <w:rFonts w:ascii="Arial" w:hAnsi="Arial" w:cs="Arial"/>
              </w:rPr>
            </w:pPr>
            <w:r w:rsidRPr="00EA5BF3">
              <w:rPr>
                <w:rFonts w:ascii="Arial" w:hAnsi="Arial" w:cs="Arial"/>
              </w:rPr>
              <w:t>Clause Number</w:t>
            </w:r>
          </w:p>
        </w:tc>
        <w:tc>
          <w:tcPr>
            <w:tcW w:w="1710" w:type="dxa"/>
          </w:tcPr>
          <w:p w14:paraId="22AD405D" w14:textId="77777777" w:rsidR="0060724A" w:rsidRDefault="00F65A5C" w:rsidP="007637A4">
            <w:pPr>
              <w:rPr>
                <w:rFonts w:ascii="Arial" w:hAnsi="Arial" w:cs="Arial"/>
                <w:sz w:val="24"/>
                <w:szCs w:val="24"/>
              </w:rPr>
            </w:pPr>
            <w:r>
              <w:rPr>
                <w:rFonts w:ascii="Arial" w:hAnsi="Arial" w:cs="Arial"/>
                <w:sz w:val="24"/>
                <w:szCs w:val="24"/>
              </w:rPr>
              <w:t>Auto populate based on mapping</w:t>
            </w:r>
          </w:p>
        </w:tc>
        <w:tc>
          <w:tcPr>
            <w:tcW w:w="3078" w:type="dxa"/>
          </w:tcPr>
          <w:p w14:paraId="6B8AE5CE" w14:textId="77777777" w:rsidR="0060724A" w:rsidRDefault="0060724A" w:rsidP="007637A4">
            <w:pPr>
              <w:rPr>
                <w:rFonts w:ascii="Arial" w:hAnsi="Arial" w:cs="Arial"/>
                <w:sz w:val="24"/>
                <w:szCs w:val="24"/>
              </w:rPr>
            </w:pPr>
          </w:p>
        </w:tc>
      </w:tr>
      <w:tr w:rsidR="00122911" w:rsidRPr="00B039CD" w14:paraId="03F470DB" w14:textId="77777777" w:rsidTr="007637A4">
        <w:tc>
          <w:tcPr>
            <w:tcW w:w="3528" w:type="dxa"/>
          </w:tcPr>
          <w:p w14:paraId="530083C3" w14:textId="77777777" w:rsidR="00122911" w:rsidRPr="00EA5BF3" w:rsidRDefault="00122911" w:rsidP="007637A4">
            <w:pPr>
              <w:rPr>
                <w:rFonts w:ascii="Arial" w:hAnsi="Arial" w:cs="Arial"/>
              </w:rPr>
            </w:pPr>
            <w:r>
              <w:rPr>
                <w:rFonts w:ascii="Arial" w:hAnsi="Arial" w:cs="Arial"/>
              </w:rPr>
              <w:t xml:space="preserve">Concern </w:t>
            </w:r>
          </w:p>
        </w:tc>
        <w:tc>
          <w:tcPr>
            <w:tcW w:w="1710" w:type="dxa"/>
          </w:tcPr>
          <w:p w14:paraId="55CBAACD" w14:textId="77777777" w:rsidR="00122911" w:rsidRDefault="00122911" w:rsidP="007637A4">
            <w:pPr>
              <w:rPr>
                <w:rFonts w:ascii="Arial" w:hAnsi="Arial" w:cs="Arial"/>
                <w:sz w:val="24"/>
                <w:szCs w:val="24"/>
              </w:rPr>
            </w:pPr>
            <w:r>
              <w:rPr>
                <w:rFonts w:ascii="Arial" w:hAnsi="Arial" w:cs="Arial"/>
                <w:sz w:val="24"/>
                <w:szCs w:val="24"/>
              </w:rPr>
              <w:t>Radio button</w:t>
            </w:r>
          </w:p>
        </w:tc>
        <w:tc>
          <w:tcPr>
            <w:tcW w:w="3078" w:type="dxa"/>
          </w:tcPr>
          <w:p w14:paraId="016467F2" w14:textId="77777777" w:rsidR="00122911" w:rsidRDefault="00122911" w:rsidP="007637A4">
            <w:pPr>
              <w:rPr>
                <w:rFonts w:ascii="Arial" w:hAnsi="Arial" w:cs="Arial"/>
                <w:sz w:val="24"/>
                <w:szCs w:val="24"/>
              </w:rPr>
            </w:pPr>
            <w:r>
              <w:rPr>
                <w:rFonts w:ascii="Arial" w:hAnsi="Arial" w:cs="Arial"/>
                <w:sz w:val="24"/>
                <w:szCs w:val="24"/>
              </w:rPr>
              <w:t>Yes and No</w:t>
            </w:r>
          </w:p>
        </w:tc>
      </w:tr>
      <w:tr w:rsidR="00A57282" w:rsidRPr="00B039CD" w14:paraId="24863A1D" w14:textId="77777777" w:rsidTr="007637A4">
        <w:tc>
          <w:tcPr>
            <w:tcW w:w="3528" w:type="dxa"/>
          </w:tcPr>
          <w:p w14:paraId="539A2F0A" w14:textId="77777777" w:rsidR="00A57282" w:rsidRDefault="00A57282" w:rsidP="007637A4">
            <w:pPr>
              <w:rPr>
                <w:rFonts w:ascii="Arial" w:hAnsi="Arial" w:cs="Arial"/>
              </w:rPr>
            </w:pPr>
            <w:r>
              <w:rPr>
                <w:rFonts w:ascii="Arial" w:hAnsi="Arial" w:cs="Arial"/>
              </w:rPr>
              <w:t>Date</w:t>
            </w:r>
          </w:p>
        </w:tc>
        <w:tc>
          <w:tcPr>
            <w:tcW w:w="1710" w:type="dxa"/>
          </w:tcPr>
          <w:p w14:paraId="5D0B81C8" w14:textId="77777777" w:rsidR="00A57282" w:rsidRDefault="00A57282" w:rsidP="007637A4">
            <w:pPr>
              <w:rPr>
                <w:rFonts w:ascii="Arial" w:hAnsi="Arial" w:cs="Arial"/>
                <w:sz w:val="24"/>
                <w:szCs w:val="24"/>
              </w:rPr>
            </w:pPr>
            <w:r>
              <w:rPr>
                <w:rFonts w:ascii="Arial" w:hAnsi="Arial" w:cs="Arial"/>
                <w:sz w:val="24"/>
                <w:szCs w:val="24"/>
              </w:rPr>
              <w:t>date</w:t>
            </w:r>
          </w:p>
        </w:tc>
        <w:tc>
          <w:tcPr>
            <w:tcW w:w="3078" w:type="dxa"/>
          </w:tcPr>
          <w:p w14:paraId="1D7ECCDF" w14:textId="77777777" w:rsidR="00A57282" w:rsidRDefault="00A57282" w:rsidP="007637A4">
            <w:pPr>
              <w:rPr>
                <w:rFonts w:ascii="Arial" w:hAnsi="Arial" w:cs="Arial"/>
                <w:sz w:val="24"/>
                <w:szCs w:val="24"/>
              </w:rPr>
            </w:pPr>
          </w:p>
        </w:tc>
      </w:tr>
      <w:tr w:rsidR="0060724A" w:rsidRPr="00B039CD" w14:paraId="186E24E8" w14:textId="77777777" w:rsidTr="007637A4">
        <w:tc>
          <w:tcPr>
            <w:tcW w:w="3528" w:type="dxa"/>
          </w:tcPr>
          <w:p w14:paraId="4C703FBA" w14:textId="77777777" w:rsidR="0060724A" w:rsidRPr="00EA5BF3" w:rsidRDefault="0060724A" w:rsidP="007637A4">
            <w:pPr>
              <w:rPr>
                <w:rFonts w:ascii="Arial" w:hAnsi="Arial" w:cs="Arial"/>
              </w:rPr>
            </w:pPr>
            <w:r w:rsidRPr="00EA5BF3">
              <w:rPr>
                <w:rFonts w:ascii="Arial" w:hAnsi="Arial" w:cs="Arial"/>
              </w:rPr>
              <w:t>Observations/ Findings</w:t>
            </w:r>
          </w:p>
        </w:tc>
        <w:tc>
          <w:tcPr>
            <w:tcW w:w="1710" w:type="dxa"/>
          </w:tcPr>
          <w:p w14:paraId="0949B092" w14:textId="77777777" w:rsidR="0060724A" w:rsidRDefault="00122911" w:rsidP="007637A4">
            <w:pPr>
              <w:rPr>
                <w:rFonts w:ascii="Arial" w:hAnsi="Arial" w:cs="Arial"/>
                <w:sz w:val="24"/>
                <w:szCs w:val="24"/>
              </w:rPr>
            </w:pPr>
            <w:r>
              <w:rPr>
                <w:rFonts w:ascii="Arial" w:hAnsi="Arial" w:cs="Arial"/>
                <w:sz w:val="24"/>
                <w:szCs w:val="24"/>
              </w:rPr>
              <w:t>Text area</w:t>
            </w:r>
          </w:p>
        </w:tc>
        <w:tc>
          <w:tcPr>
            <w:tcW w:w="3078" w:type="dxa"/>
          </w:tcPr>
          <w:p w14:paraId="6B077707" w14:textId="77777777" w:rsidR="0060724A" w:rsidRDefault="0060724A" w:rsidP="007637A4">
            <w:pPr>
              <w:rPr>
                <w:rFonts w:ascii="Arial" w:hAnsi="Arial" w:cs="Arial"/>
                <w:sz w:val="24"/>
                <w:szCs w:val="24"/>
              </w:rPr>
            </w:pPr>
          </w:p>
        </w:tc>
      </w:tr>
    </w:tbl>
    <w:p w14:paraId="548A9858" w14:textId="77777777" w:rsidR="0060724A" w:rsidRDefault="0060724A" w:rsidP="0060724A">
      <w:pPr>
        <w:ind w:left="1260"/>
      </w:pPr>
    </w:p>
    <w:p w14:paraId="64034D6B" w14:textId="77777777" w:rsidR="00B22C1E" w:rsidRPr="00B22C1E" w:rsidRDefault="00B22C1E" w:rsidP="00B22C1E">
      <w:pPr>
        <w:ind w:left="1260"/>
        <w:rPr>
          <w:rFonts w:ascii="Arial" w:hAnsi="Arial" w:cs="Arial"/>
          <w:bCs/>
          <w:sz w:val="24"/>
          <w:szCs w:val="24"/>
        </w:rPr>
      </w:pPr>
      <w:r w:rsidRPr="00B22C1E">
        <w:rPr>
          <w:rFonts w:ascii="Arial" w:hAnsi="Arial" w:cs="Arial"/>
          <w:bCs/>
          <w:sz w:val="24"/>
          <w:szCs w:val="24"/>
        </w:rPr>
        <w:t xml:space="preserve">Recommendation: </w:t>
      </w:r>
    </w:p>
    <w:tbl>
      <w:tblPr>
        <w:tblStyle w:val="TableGrid"/>
        <w:tblW w:w="0" w:type="auto"/>
        <w:tblInd w:w="1260" w:type="dxa"/>
        <w:tblLook w:val="04A0" w:firstRow="1" w:lastRow="0" w:firstColumn="1" w:lastColumn="0" w:noHBand="0" w:noVBand="1"/>
      </w:tblPr>
      <w:tblGrid>
        <w:gridCol w:w="3528"/>
        <w:gridCol w:w="1710"/>
        <w:gridCol w:w="3078"/>
      </w:tblGrid>
      <w:tr w:rsidR="00B22C1E" w:rsidRPr="00B039CD" w14:paraId="2339B7E4" w14:textId="77777777" w:rsidTr="007637A4">
        <w:tc>
          <w:tcPr>
            <w:tcW w:w="3528" w:type="dxa"/>
            <w:shd w:val="clear" w:color="auto" w:fill="FDE9D9" w:themeFill="accent6" w:themeFillTint="33"/>
          </w:tcPr>
          <w:p w14:paraId="6DBDFFD3" w14:textId="77777777" w:rsidR="00B22C1E" w:rsidRPr="00B039CD" w:rsidRDefault="00B22C1E"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D0C2875" w14:textId="77777777" w:rsidR="00B22C1E" w:rsidRPr="00B039CD" w:rsidRDefault="00B22C1E"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4678CC12" w14:textId="77777777" w:rsidR="00B22C1E" w:rsidRPr="00B039CD" w:rsidRDefault="00B22C1E" w:rsidP="007637A4">
            <w:pPr>
              <w:jc w:val="center"/>
              <w:rPr>
                <w:rFonts w:ascii="Arial" w:hAnsi="Arial" w:cs="Arial"/>
                <w:sz w:val="24"/>
                <w:szCs w:val="24"/>
              </w:rPr>
            </w:pPr>
            <w:r w:rsidRPr="00B039CD">
              <w:rPr>
                <w:rFonts w:ascii="Arial" w:hAnsi="Arial" w:cs="Arial"/>
                <w:sz w:val="24"/>
                <w:szCs w:val="24"/>
              </w:rPr>
              <w:t>Validation</w:t>
            </w:r>
          </w:p>
        </w:tc>
      </w:tr>
      <w:tr w:rsidR="00B22C1E" w:rsidRPr="00B039CD" w14:paraId="45D3F245" w14:textId="77777777" w:rsidTr="007637A4">
        <w:tc>
          <w:tcPr>
            <w:tcW w:w="3528" w:type="dxa"/>
          </w:tcPr>
          <w:p w14:paraId="78506823" w14:textId="77777777" w:rsidR="00B22C1E" w:rsidRPr="00B22C1E" w:rsidRDefault="00B22C1E" w:rsidP="007637A4">
            <w:pPr>
              <w:rPr>
                <w:rFonts w:ascii="Arial" w:hAnsi="Arial" w:cs="Arial"/>
                <w:bCs/>
              </w:rPr>
            </w:pPr>
            <w:r w:rsidRPr="00B22C1E">
              <w:rPr>
                <w:rFonts w:ascii="Arial" w:hAnsi="Arial" w:cs="Arial"/>
                <w:bCs/>
                <w:sz w:val="24"/>
                <w:szCs w:val="24"/>
              </w:rPr>
              <w:t>Recommendation</w:t>
            </w:r>
          </w:p>
        </w:tc>
        <w:tc>
          <w:tcPr>
            <w:tcW w:w="1710" w:type="dxa"/>
          </w:tcPr>
          <w:p w14:paraId="3FB7FD67" w14:textId="77777777" w:rsidR="00B22C1E" w:rsidRDefault="00B22C1E" w:rsidP="007637A4">
            <w:pPr>
              <w:rPr>
                <w:rFonts w:ascii="Arial" w:hAnsi="Arial" w:cs="Arial"/>
                <w:sz w:val="24"/>
                <w:szCs w:val="24"/>
              </w:rPr>
            </w:pPr>
            <w:r>
              <w:rPr>
                <w:rFonts w:ascii="Arial" w:hAnsi="Arial" w:cs="Arial"/>
                <w:sz w:val="24"/>
                <w:szCs w:val="24"/>
              </w:rPr>
              <w:t>Text area</w:t>
            </w:r>
          </w:p>
        </w:tc>
        <w:tc>
          <w:tcPr>
            <w:tcW w:w="3078" w:type="dxa"/>
          </w:tcPr>
          <w:p w14:paraId="10812778" w14:textId="77777777" w:rsidR="00B22C1E" w:rsidRDefault="00B22C1E" w:rsidP="007637A4">
            <w:pPr>
              <w:rPr>
                <w:rFonts w:ascii="Arial" w:hAnsi="Arial" w:cs="Arial"/>
                <w:sz w:val="24"/>
                <w:szCs w:val="24"/>
              </w:rPr>
            </w:pPr>
          </w:p>
        </w:tc>
      </w:tr>
    </w:tbl>
    <w:p w14:paraId="6F022C70" w14:textId="77777777" w:rsidR="00304DE6" w:rsidRDefault="00304DE6" w:rsidP="002C6DFA">
      <w:pPr>
        <w:ind w:left="1260"/>
      </w:pPr>
    </w:p>
    <w:p w14:paraId="416FA9B1" w14:textId="77777777" w:rsidR="0029673E" w:rsidRDefault="0029673E" w:rsidP="002C6DFA">
      <w:pPr>
        <w:ind w:left="1260"/>
        <w:rPr>
          <w:rFonts w:ascii="Arial" w:hAnsi="Arial" w:cs="Arial"/>
          <w:sz w:val="24"/>
          <w:szCs w:val="24"/>
        </w:rPr>
      </w:pPr>
      <w:r w:rsidRPr="0029673E">
        <w:rPr>
          <w:rFonts w:ascii="Arial" w:hAnsi="Arial" w:cs="Arial"/>
          <w:sz w:val="24"/>
          <w:szCs w:val="24"/>
        </w:rPr>
        <w:t xml:space="preserve">** If </w:t>
      </w:r>
      <w:r w:rsidR="00A57282">
        <w:rPr>
          <w:rFonts w:ascii="Arial" w:hAnsi="Arial" w:cs="Arial"/>
          <w:sz w:val="24"/>
          <w:szCs w:val="24"/>
        </w:rPr>
        <w:t>there are no concern (all radio button above are No), then approve button should be enabled</w:t>
      </w:r>
    </w:p>
    <w:p w14:paraId="73CDBF71" w14:textId="77777777" w:rsidR="00A57282" w:rsidRDefault="00A57282" w:rsidP="002C6DFA">
      <w:pPr>
        <w:ind w:left="1260"/>
        <w:rPr>
          <w:rFonts w:ascii="Arial" w:hAnsi="Arial" w:cs="Arial"/>
          <w:sz w:val="24"/>
          <w:szCs w:val="24"/>
        </w:rPr>
      </w:pPr>
      <w:r>
        <w:rPr>
          <w:rFonts w:ascii="Arial" w:hAnsi="Arial" w:cs="Arial"/>
          <w:sz w:val="24"/>
          <w:szCs w:val="24"/>
        </w:rPr>
        <w:lastRenderedPageBreak/>
        <w:t>** If there are concern (any radio button is Yes), then enable reject button</w:t>
      </w:r>
    </w:p>
    <w:p w14:paraId="37365194" w14:textId="77777777" w:rsidR="00A57282" w:rsidRDefault="00A57282" w:rsidP="002C6DFA">
      <w:pPr>
        <w:ind w:left="1260"/>
        <w:rPr>
          <w:rFonts w:ascii="Arial" w:hAnsi="Arial" w:cs="Arial"/>
          <w:sz w:val="24"/>
          <w:szCs w:val="24"/>
        </w:rPr>
      </w:pPr>
      <w:r>
        <w:rPr>
          <w:rFonts w:ascii="Arial" w:hAnsi="Arial" w:cs="Arial"/>
          <w:sz w:val="24"/>
          <w:szCs w:val="24"/>
        </w:rPr>
        <w:t>** If approved, then issue clearance with application number</w:t>
      </w:r>
      <w:r w:rsidR="00FC7A20">
        <w:rPr>
          <w:rFonts w:ascii="Arial" w:hAnsi="Arial" w:cs="Arial"/>
          <w:sz w:val="24"/>
          <w:szCs w:val="24"/>
        </w:rPr>
        <w:t xml:space="preserve"> (Annexure 3:</w:t>
      </w:r>
      <w:r w:rsidR="00FC7A20" w:rsidRPr="00FC7A20">
        <w:rPr>
          <w:rFonts w:ascii="Arial" w:hAnsi="Arial" w:cs="Arial"/>
          <w:sz w:val="24"/>
          <w:szCs w:val="24"/>
        </w:rPr>
        <w:t>06. Conditional Food Safety Clearance.docx</w:t>
      </w:r>
      <w:r w:rsidR="00FC7A20">
        <w:rPr>
          <w:rFonts w:ascii="Arial" w:hAnsi="Arial" w:cs="Arial"/>
          <w:sz w:val="24"/>
          <w:szCs w:val="24"/>
        </w:rPr>
        <w:t>)</w:t>
      </w:r>
    </w:p>
    <w:p w14:paraId="39E47A99" w14:textId="77777777" w:rsidR="00A57282" w:rsidRDefault="00A57282" w:rsidP="002C6DFA">
      <w:pPr>
        <w:ind w:left="1260"/>
        <w:rPr>
          <w:rFonts w:ascii="Arial" w:hAnsi="Arial" w:cs="Arial"/>
          <w:sz w:val="24"/>
          <w:szCs w:val="24"/>
        </w:rPr>
      </w:pPr>
      <w:r>
        <w:rPr>
          <w:rFonts w:ascii="Arial" w:hAnsi="Arial" w:cs="Arial"/>
          <w:sz w:val="24"/>
          <w:szCs w:val="24"/>
        </w:rPr>
        <w:t>** If rejected, then notify the business operator</w:t>
      </w:r>
    </w:p>
    <w:p w14:paraId="0D4025A3" w14:textId="77777777" w:rsidR="00A57282" w:rsidRPr="0029673E" w:rsidRDefault="00A57282" w:rsidP="002C6DFA">
      <w:pPr>
        <w:ind w:left="1260"/>
        <w:rPr>
          <w:rFonts w:ascii="Arial" w:hAnsi="Arial" w:cs="Arial"/>
          <w:sz w:val="24"/>
          <w:szCs w:val="24"/>
        </w:rPr>
      </w:pPr>
      <w:r>
        <w:rPr>
          <w:rFonts w:ascii="Arial" w:hAnsi="Arial" w:cs="Arial"/>
          <w:sz w:val="24"/>
          <w:szCs w:val="24"/>
        </w:rPr>
        <w:t xml:space="preserve">** </w:t>
      </w:r>
      <w:r w:rsidR="00C673C8">
        <w:rPr>
          <w:rFonts w:ascii="Arial" w:hAnsi="Arial" w:cs="Arial"/>
          <w:sz w:val="24"/>
          <w:szCs w:val="24"/>
        </w:rPr>
        <w:t>Even if i</w:t>
      </w:r>
      <w:r>
        <w:rPr>
          <w:rFonts w:ascii="Arial" w:hAnsi="Arial" w:cs="Arial"/>
          <w:sz w:val="24"/>
          <w:szCs w:val="24"/>
        </w:rPr>
        <w:t xml:space="preserve">t’s approved </w:t>
      </w:r>
      <w:r w:rsidR="00C673C8">
        <w:rPr>
          <w:rFonts w:ascii="Arial" w:hAnsi="Arial" w:cs="Arial"/>
          <w:sz w:val="24"/>
          <w:szCs w:val="24"/>
        </w:rPr>
        <w:t xml:space="preserve">detail concerns of feasibility inspection </w:t>
      </w:r>
      <w:r>
        <w:rPr>
          <w:rFonts w:ascii="Arial" w:hAnsi="Arial" w:cs="Arial"/>
          <w:sz w:val="24"/>
          <w:szCs w:val="24"/>
        </w:rPr>
        <w:t xml:space="preserve">has to be sent to the business operator. </w:t>
      </w:r>
    </w:p>
    <w:p w14:paraId="70F0A0D3" w14:textId="77777777" w:rsidR="0029673E" w:rsidRPr="00EB5707" w:rsidRDefault="0029673E" w:rsidP="002C6DFA">
      <w:pPr>
        <w:ind w:left="1260"/>
      </w:pPr>
    </w:p>
    <w:p w14:paraId="5A56AAD9" w14:textId="77777777" w:rsidR="0058356F" w:rsidRDefault="002E6947" w:rsidP="0058356F">
      <w:pPr>
        <w:pStyle w:val="Heading2"/>
        <w:numPr>
          <w:ilvl w:val="3"/>
          <w:numId w:val="3"/>
        </w:numPr>
        <w:ind w:left="1260" w:firstLine="0"/>
        <w:rPr>
          <w:rFonts w:ascii="Arial" w:hAnsi="Arial" w:cs="Arial"/>
          <w:color w:val="auto"/>
          <w:sz w:val="24"/>
          <w:szCs w:val="24"/>
        </w:rPr>
      </w:pPr>
      <w:bookmarkStart w:id="12" w:name="_Toc53514800"/>
      <w:r>
        <w:rPr>
          <w:rFonts w:ascii="Arial" w:hAnsi="Arial" w:cs="Arial"/>
          <w:color w:val="auto"/>
          <w:sz w:val="24"/>
          <w:szCs w:val="24"/>
        </w:rPr>
        <w:t>Factory Inspection</w:t>
      </w:r>
      <w:r w:rsidR="0058356F">
        <w:rPr>
          <w:rFonts w:ascii="Arial" w:hAnsi="Arial" w:cs="Arial"/>
          <w:color w:val="auto"/>
          <w:sz w:val="24"/>
          <w:szCs w:val="24"/>
        </w:rPr>
        <w:t xml:space="preserve"> (Role)</w:t>
      </w:r>
      <w:bookmarkEnd w:id="12"/>
    </w:p>
    <w:p w14:paraId="49E52BC3" w14:textId="77777777" w:rsidR="0067589A" w:rsidRPr="002C6DFA" w:rsidRDefault="0067589A" w:rsidP="0067589A">
      <w:pPr>
        <w:pStyle w:val="ListParagraph"/>
        <w:ind w:left="1260"/>
        <w:jc w:val="both"/>
        <w:rPr>
          <w:rFonts w:ascii="Arial" w:hAnsi="Arial" w:cs="Arial"/>
          <w:sz w:val="24"/>
          <w:szCs w:val="24"/>
        </w:rPr>
      </w:pPr>
      <w:r w:rsidRPr="0067589A">
        <w:rPr>
          <w:rFonts w:ascii="Arial" w:hAnsi="Arial" w:cs="Arial"/>
          <w:sz w:val="24"/>
          <w:szCs w:val="24"/>
        </w:rPr>
        <w:t xml:space="preserve">Upon clicking the forwarded application (notification) from BHQ, it should display the application form with the following table to input inspection report. </w:t>
      </w:r>
    </w:p>
    <w:tbl>
      <w:tblPr>
        <w:tblStyle w:val="TableGrid"/>
        <w:tblW w:w="0" w:type="auto"/>
        <w:tblInd w:w="1260" w:type="dxa"/>
        <w:tblLook w:val="04A0" w:firstRow="1" w:lastRow="0" w:firstColumn="1" w:lastColumn="0" w:noHBand="0" w:noVBand="1"/>
      </w:tblPr>
      <w:tblGrid>
        <w:gridCol w:w="3528"/>
        <w:gridCol w:w="1710"/>
        <w:gridCol w:w="3078"/>
      </w:tblGrid>
      <w:tr w:rsidR="0067589A" w:rsidRPr="00B039CD" w14:paraId="0508919B" w14:textId="77777777" w:rsidTr="007637A4">
        <w:tc>
          <w:tcPr>
            <w:tcW w:w="3528" w:type="dxa"/>
            <w:shd w:val="clear" w:color="auto" w:fill="FDE9D9" w:themeFill="accent6" w:themeFillTint="33"/>
          </w:tcPr>
          <w:p w14:paraId="77CCA503" w14:textId="77777777" w:rsidR="0067589A" w:rsidRPr="00B039CD" w:rsidRDefault="0067589A"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0E367BE" w14:textId="77777777" w:rsidR="0067589A" w:rsidRPr="00B039CD" w:rsidRDefault="0067589A"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2F0F9D0C" w14:textId="77777777" w:rsidR="0067589A" w:rsidRPr="00B039CD" w:rsidRDefault="0067589A" w:rsidP="007637A4">
            <w:pPr>
              <w:jc w:val="center"/>
              <w:rPr>
                <w:rFonts w:ascii="Arial" w:hAnsi="Arial" w:cs="Arial"/>
                <w:sz w:val="24"/>
                <w:szCs w:val="24"/>
              </w:rPr>
            </w:pPr>
            <w:r w:rsidRPr="00B039CD">
              <w:rPr>
                <w:rFonts w:ascii="Arial" w:hAnsi="Arial" w:cs="Arial"/>
                <w:sz w:val="24"/>
                <w:szCs w:val="24"/>
              </w:rPr>
              <w:t>Validation</w:t>
            </w:r>
          </w:p>
        </w:tc>
      </w:tr>
      <w:tr w:rsidR="0067589A" w:rsidRPr="00B039CD" w14:paraId="02DEA4BF" w14:textId="77777777" w:rsidTr="007637A4">
        <w:tc>
          <w:tcPr>
            <w:tcW w:w="3528" w:type="dxa"/>
          </w:tcPr>
          <w:p w14:paraId="34C6A7C9" w14:textId="77777777" w:rsidR="0067589A" w:rsidRPr="00B039CD" w:rsidRDefault="0067589A" w:rsidP="007637A4">
            <w:pPr>
              <w:rPr>
                <w:rFonts w:ascii="Arial" w:hAnsi="Arial" w:cs="Arial"/>
                <w:sz w:val="24"/>
                <w:szCs w:val="24"/>
              </w:rPr>
            </w:pPr>
            <w:r w:rsidRPr="00EA5BF3">
              <w:rPr>
                <w:rFonts w:ascii="Arial" w:hAnsi="Arial" w:cs="Arial"/>
              </w:rPr>
              <w:t>Date of Inspection</w:t>
            </w:r>
          </w:p>
        </w:tc>
        <w:tc>
          <w:tcPr>
            <w:tcW w:w="1710" w:type="dxa"/>
          </w:tcPr>
          <w:p w14:paraId="441F9C41" w14:textId="77777777" w:rsidR="0067589A" w:rsidRPr="00B039CD" w:rsidRDefault="0067589A" w:rsidP="007637A4">
            <w:pPr>
              <w:rPr>
                <w:rFonts w:ascii="Arial" w:hAnsi="Arial" w:cs="Arial"/>
                <w:sz w:val="24"/>
                <w:szCs w:val="24"/>
              </w:rPr>
            </w:pPr>
            <w:r>
              <w:rPr>
                <w:rFonts w:ascii="Arial" w:hAnsi="Arial" w:cs="Arial"/>
                <w:sz w:val="24"/>
                <w:szCs w:val="24"/>
              </w:rPr>
              <w:t>Date</w:t>
            </w:r>
          </w:p>
        </w:tc>
        <w:tc>
          <w:tcPr>
            <w:tcW w:w="3078" w:type="dxa"/>
          </w:tcPr>
          <w:p w14:paraId="0BBA3DB9" w14:textId="77777777" w:rsidR="0067589A" w:rsidRPr="00B039CD" w:rsidRDefault="0067589A" w:rsidP="007637A4">
            <w:pPr>
              <w:rPr>
                <w:rFonts w:ascii="Arial" w:hAnsi="Arial" w:cs="Arial"/>
                <w:sz w:val="24"/>
                <w:szCs w:val="24"/>
              </w:rPr>
            </w:pPr>
            <w:r>
              <w:rPr>
                <w:rFonts w:ascii="Arial" w:hAnsi="Arial" w:cs="Arial"/>
                <w:sz w:val="24"/>
                <w:szCs w:val="24"/>
              </w:rPr>
              <w:t>Cannot input next day’s date</w:t>
            </w:r>
          </w:p>
        </w:tc>
      </w:tr>
      <w:tr w:rsidR="0067589A" w:rsidRPr="00B039CD" w14:paraId="33617D09" w14:textId="77777777" w:rsidTr="007637A4">
        <w:tc>
          <w:tcPr>
            <w:tcW w:w="3528" w:type="dxa"/>
          </w:tcPr>
          <w:p w14:paraId="3262F241" w14:textId="77777777" w:rsidR="0067589A" w:rsidRPr="00B039CD" w:rsidRDefault="0067589A" w:rsidP="007637A4">
            <w:pPr>
              <w:rPr>
                <w:rFonts w:ascii="Arial" w:hAnsi="Arial" w:cs="Arial"/>
                <w:sz w:val="24"/>
                <w:szCs w:val="24"/>
              </w:rPr>
            </w:pPr>
            <w:r>
              <w:rPr>
                <w:rFonts w:ascii="Arial" w:hAnsi="Arial" w:cs="Arial"/>
              </w:rPr>
              <w:t>Type of Inspection</w:t>
            </w:r>
          </w:p>
        </w:tc>
        <w:tc>
          <w:tcPr>
            <w:tcW w:w="1710" w:type="dxa"/>
          </w:tcPr>
          <w:p w14:paraId="18F46A4E" w14:textId="77777777" w:rsidR="0067589A" w:rsidRPr="00B039CD" w:rsidRDefault="0067589A" w:rsidP="007637A4">
            <w:pPr>
              <w:rPr>
                <w:rFonts w:ascii="Arial" w:hAnsi="Arial" w:cs="Arial"/>
                <w:sz w:val="24"/>
                <w:szCs w:val="24"/>
              </w:rPr>
            </w:pPr>
            <w:r>
              <w:rPr>
                <w:rFonts w:ascii="Arial" w:hAnsi="Arial" w:cs="Arial"/>
                <w:sz w:val="24"/>
                <w:szCs w:val="24"/>
              </w:rPr>
              <w:t xml:space="preserve">Select </w:t>
            </w:r>
          </w:p>
        </w:tc>
        <w:tc>
          <w:tcPr>
            <w:tcW w:w="3078" w:type="dxa"/>
          </w:tcPr>
          <w:p w14:paraId="739EEFC6" w14:textId="77777777" w:rsidR="0067589A" w:rsidRPr="00B039CD" w:rsidRDefault="0067589A" w:rsidP="007637A4">
            <w:pPr>
              <w:rPr>
                <w:rFonts w:ascii="Arial" w:hAnsi="Arial" w:cs="Arial"/>
                <w:sz w:val="24"/>
                <w:szCs w:val="24"/>
              </w:rPr>
            </w:pPr>
            <w:r>
              <w:rPr>
                <w:rFonts w:ascii="Arial" w:hAnsi="Arial" w:cs="Arial"/>
                <w:sz w:val="24"/>
                <w:szCs w:val="24"/>
              </w:rPr>
              <w:t>Pull from master data (Factory)</w:t>
            </w:r>
          </w:p>
        </w:tc>
      </w:tr>
    </w:tbl>
    <w:p w14:paraId="3E0690B8" w14:textId="77777777" w:rsidR="0067589A" w:rsidRDefault="0067589A" w:rsidP="0067589A">
      <w:pPr>
        <w:ind w:left="1260"/>
      </w:pPr>
    </w:p>
    <w:p w14:paraId="1CEAC381" w14:textId="77777777" w:rsidR="0067589A" w:rsidRPr="00304DE6" w:rsidRDefault="0067589A" w:rsidP="0067589A">
      <w:pPr>
        <w:ind w:left="1260"/>
        <w:rPr>
          <w:rFonts w:ascii="Arial" w:hAnsi="Arial" w:cs="Arial"/>
          <w:sz w:val="24"/>
          <w:szCs w:val="24"/>
        </w:rPr>
      </w:pPr>
      <w:r w:rsidRPr="00304DE6">
        <w:rPr>
          <w:rFonts w:ascii="Arial" w:hAnsi="Arial" w:cs="Arial"/>
          <w:sz w:val="24"/>
          <w:szCs w:val="24"/>
        </w:rPr>
        <w:t>Inspection team</w:t>
      </w:r>
      <w:r>
        <w:rPr>
          <w:rFonts w:ascii="Arial" w:hAnsi="Arial" w:cs="Arial"/>
          <w:sz w:val="24"/>
          <w:szCs w:val="24"/>
        </w:rPr>
        <w:t>:</w:t>
      </w:r>
    </w:p>
    <w:tbl>
      <w:tblPr>
        <w:tblStyle w:val="TableGrid"/>
        <w:tblW w:w="0" w:type="auto"/>
        <w:tblInd w:w="1260" w:type="dxa"/>
        <w:tblLook w:val="04A0" w:firstRow="1" w:lastRow="0" w:firstColumn="1" w:lastColumn="0" w:noHBand="0" w:noVBand="1"/>
      </w:tblPr>
      <w:tblGrid>
        <w:gridCol w:w="3528"/>
        <w:gridCol w:w="1710"/>
        <w:gridCol w:w="3078"/>
      </w:tblGrid>
      <w:tr w:rsidR="0067589A" w:rsidRPr="00B039CD" w14:paraId="5E6F5125" w14:textId="77777777" w:rsidTr="007637A4">
        <w:tc>
          <w:tcPr>
            <w:tcW w:w="3528" w:type="dxa"/>
            <w:shd w:val="clear" w:color="auto" w:fill="FDE9D9" w:themeFill="accent6" w:themeFillTint="33"/>
          </w:tcPr>
          <w:p w14:paraId="755AEB79" w14:textId="77777777" w:rsidR="0067589A" w:rsidRPr="00B039CD" w:rsidRDefault="0067589A"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3C088954" w14:textId="77777777" w:rsidR="0067589A" w:rsidRPr="00B039CD" w:rsidRDefault="0067589A"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2E892579" w14:textId="77777777" w:rsidR="0067589A" w:rsidRPr="00B039CD" w:rsidRDefault="0067589A" w:rsidP="007637A4">
            <w:pPr>
              <w:jc w:val="center"/>
              <w:rPr>
                <w:rFonts w:ascii="Arial" w:hAnsi="Arial" w:cs="Arial"/>
                <w:sz w:val="24"/>
                <w:szCs w:val="24"/>
              </w:rPr>
            </w:pPr>
            <w:r w:rsidRPr="00B039CD">
              <w:rPr>
                <w:rFonts w:ascii="Arial" w:hAnsi="Arial" w:cs="Arial"/>
                <w:sz w:val="24"/>
                <w:szCs w:val="24"/>
              </w:rPr>
              <w:t>Validation</w:t>
            </w:r>
          </w:p>
        </w:tc>
      </w:tr>
      <w:tr w:rsidR="0067589A" w:rsidRPr="00B039CD" w14:paraId="1FBBC62A" w14:textId="77777777" w:rsidTr="007637A4">
        <w:tc>
          <w:tcPr>
            <w:tcW w:w="3528" w:type="dxa"/>
          </w:tcPr>
          <w:p w14:paraId="6F88EF80" w14:textId="77777777" w:rsidR="0067589A" w:rsidRPr="00EA5BF3" w:rsidRDefault="0067589A" w:rsidP="007637A4">
            <w:pPr>
              <w:rPr>
                <w:rFonts w:ascii="Arial" w:hAnsi="Arial" w:cs="Arial"/>
              </w:rPr>
            </w:pPr>
            <w:r>
              <w:rPr>
                <w:rFonts w:ascii="Arial" w:hAnsi="Arial" w:cs="Arial"/>
              </w:rPr>
              <w:t>Name</w:t>
            </w:r>
          </w:p>
        </w:tc>
        <w:tc>
          <w:tcPr>
            <w:tcW w:w="1710" w:type="dxa"/>
          </w:tcPr>
          <w:p w14:paraId="7358F363" w14:textId="77777777" w:rsidR="0067589A" w:rsidRDefault="007A66ED" w:rsidP="007637A4">
            <w:pPr>
              <w:rPr>
                <w:rFonts w:ascii="Arial" w:hAnsi="Arial" w:cs="Arial"/>
                <w:sz w:val="24"/>
                <w:szCs w:val="24"/>
              </w:rPr>
            </w:pPr>
            <w:r>
              <w:rPr>
                <w:rFonts w:ascii="Arial" w:hAnsi="Arial" w:cs="Arial"/>
                <w:sz w:val="24"/>
                <w:szCs w:val="24"/>
              </w:rPr>
              <w:t>Text</w:t>
            </w:r>
          </w:p>
        </w:tc>
        <w:tc>
          <w:tcPr>
            <w:tcW w:w="3078" w:type="dxa"/>
          </w:tcPr>
          <w:p w14:paraId="367E20C4" w14:textId="77777777" w:rsidR="0067589A" w:rsidRDefault="0067589A" w:rsidP="007637A4">
            <w:pPr>
              <w:rPr>
                <w:rFonts w:ascii="Arial" w:hAnsi="Arial" w:cs="Arial"/>
                <w:sz w:val="24"/>
                <w:szCs w:val="24"/>
              </w:rPr>
            </w:pPr>
          </w:p>
        </w:tc>
      </w:tr>
      <w:tr w:rsidR="0067589A" w:rsidRPr="00B039CD" w14:paraId="459003AF" w14:textId="77777777" w:rsidTr="007637A4">
        <w:tc>
          <w:tcPr>
            <w:tcW w:w="3528" w:type="dxa"/>
          </w:tcPr>
          <w:p w14:paraId="01ADED43" w14:textId="77777777" w:rsidR="0067589A" w:rsidRDefault="0067589A" w:rsidP="007637A4">
            <w:pPr>
              <w:rPr>
                <w:rFonts w:ascii="Arial" w:hAnsi="Arial" w:cs="Arial"/>
              </w:rPr>
            </w:pPr>
            <w:r>
              <w:rPr>
                <w:rFonts w:ascii="Arial" w:hAnsi="Arial" w:cs="Arial"/>
              </w:rPr>
              <w:t xml:space="preserve">Designation </w:t>
            </w:r>
          </w:p>
        </w:tc>
        <w:tc>
          <w:tcPr>
            <w:tcW w:w="1710" w:type="dxa"/>
          </w:tcPr>
          <w:p w14:paraId="0873D911" w14:textId="77777777" w:rsidR="0067589A" w:rsidRDefault="007A66ED" w:rsidP="007637A4">
            <w:pPr>
              <w:rPr>
                <w:rFonts w:ascii="Arial" w:hAnsi="Arial" w:cs="Arial"/>
                <w:sz w:val="24"/>
                <w:szCs w:val="24"/>
              </w:rPr>
            </w:pPr>
            <w:r>
              <w:rPr>
                <w:rFonts w:ascii="Arial" w:hAnsi="Arial" w:cs="Arial"/>
                <w:sz w:val="24"/>
                <w:szCs w:val="24"/>
              </w:rPr>
              <w:t xml:space="preserve">Text </w:t>
            </w:r>
          </w:p>
        </w:tc>
        <w:tc>
          <w:tcPr>
            <w:tcW w:w="3078" w:type="dxa"/>
          </w:tcPr>
          <w:p w14:paraId="5F5B1DB8" w14:textId="77777777" w:rsidR="0067589A" w:rsidRDefault="0067589A" w:rsidP="007637A4">
            <w:pPr>
              <w:rPr>
                <w:rFonts w:ascii="Arial" w:hAnsi="Arial" w:cs="Arial"/>
                <w:sz w:val="24"/>
                <w:szCs w:val="24"/>
              </w:rPr>
            </w:pPr>
          </w:p>
        </w:tc>
      </w:tr>
    </w:tbl>
    <w:p w14:paraId="40EA380D" w14:textId="77777777" w:rsidR="0067589A" w:rsidRDefault="0067589A" w:rsidP="0067589A">
      <w:pPr>
        <w:ind w:left="1260"/>
      </w:pPr>
    </w:p>
    <w:p w14:paraId="74751EA4" w14:textId="77777777" w:rsidR="0067589A" w:rsidRDefault="0067589A" w:rsidP="0067589A">
      <w:pPr>
        <w:ind w:left="1260"/>
        <w:rPr>
          <w:rFonts w:ascii="Arial" w:hAnsi="Arial" w:cs="Arial"/>
          <w:sz w:val="24"/>
          <w:szCs w:val="24"/>
        </w:rPr>
      </w:pPr>
      <w:r>
        <w:rPr>
          <w:rFonts w:ascii="Arial" w:hAnsi="Arial" w:cs="Arial"/>
          <w:sz w:val="24"/>
          <w:szCs w:val="24"/>
        </w:rPr>
        <w:t>Participants in opening and closing meeting:</w:t>
      </w:r>
    </w:p>
    <w:tbl>
      <w:tblPr>
        <w:tblStyle w:val="TableGrid"/>
        <w:tblW w:w="0" w:type="auto"/>
        <w:tblInd w:w="1260" w:type="dxa"/>
        <w:tblLook w:val="04A0" w:firstRow="1" w:lastRow="0" w:firstColumn="1" w:lastColumn="0" w:noHBand="0" w:noVBand="1"/>
      </w:tblPr>
      <w:tblGrid>
        <w:gridCol w:w="3258"/>
        <w:gridCol w:w="1890"/>
        <w:gridCol w:w="3168"/>
      </w:tblGrid>
      <w:tr w:rsidR="0067589A" w:rsidRPr="00B039CD" w14:paraId="12510C01" w14:textId="77777777" w:rsidTr="000A739F">
        <w:tc>
          <w:tcPr>
            <w:tcW w:w="3258" w:type="dxa"/>
            <w:shd w:val="clear" w:color="auto" w:fill="FDE9D9" w:themeFill="accent6" w:themeFillTint="33"/>
          </w:tcPr>
          <w:p w14:paraId="4C256433" w14:textId="77777777" w:rsidR="0067589A" w:rsidRPr="00B039CD" w:rsidRDefault="0067589A" w:rsidP="007637A4">
            <w:pPr>
              <w:jc w:val="center"/>
              <w:rPr>
                <w:rFonts w:ascii="Arial" w:hAnsi="Arial" w:cs="Arial"/>
                <w:sz w:val="24"/>
                <w:szCs w:val="24"/>
              </w:rPr>
            </w:pPr>
            <w:r w:rsidRPr="00B039CD">
              <w:rPr>
                <w:rFonts w:ascii="Arial" w:hAnsi="Arial" w:cs="Arial"/>
                <w:sz w:val="24"/>
                <w:szCs w:val="24"/>
              </w:rPr>
              <w:t>Field Name</w:t>
            </w:r>
          </w:p>
        </w:tc>
        <w:tc>
          <w:tcPr>
            <w:tcW w:w="1890" w:type="dxa"/>
            <w:shd w:val="clear" w:color="auto" w:fill="FDE9D9" w:themeFill="accent6" w:themeFillTint="33"/>
          </w:tcPr>
          <w:p w14:paraId="5181E4A6" w14:textId="77777777" w:rsidR="0067589A" w:rsidRPr="00B039CD" w:rsidRDefault="0067589A" w:rsidP="007637A4">
            <w:pPr>
              <w:jc w:val="center"/>
              <w:rPr>
                <w:rFonts w:ascii="Arial" w:hAnsi="Arial" w:cs="Arial"/>
                <w:sz w:val="24"/>
                <w:szCs w:val="24"/>
              </w:rPr>
            </w:pPr>
            <w:r w:rsidRPr="00B039CD">
              <w:rPr>
                <w:rFonts w:ascii="Arial" w:hAnsi="Arial" w:cs="Arial"/>
                <w:sz w:val="24"/>
                <w:szCs w:val="24"/>
              </w:rPr>
              <w:t>Input Type</w:t>
            </w:r>
          </w:p>
        </w:tc>
        <w:tc>
          <w:tcPr>
            <w:tcW w:w="3168" w:type="dxa"/>
            <w:shd w:val="clear" w:color="auto" w:fill="FDE9D9" w:themeFill="accent6" w:themeFillTint="33"/>
          </w:tcPr>
          <w:p w14:paraId="7F2D9243" w14:textId="77777777" w:rsidR="0067589A" w:rsidRPr="00B039CD" w:rsidRDefault="0067589A" w:rsidP="007637A4">
            <w:pPr>
              <w:jc w:val="center"/>
              <w:rPr>
                <w:rFonts w:ascii="Arial" w:hAnsi="Arial" w:cs="Arial"/>
                <w:sz w:val="24"/>
                <w:szCs w:val="24"/>
              </w:rPr>
            </w:pPr>
            <w:r w:rsidRPr="00B039CD">
              <w:rPr>
                <w:rFonts w:ascii="Arial" w:hAnsi="Arial" w:cs="Arial"/>
                <w:sz w:val="24"/>
                <w:szCs w:val="24"/>
              </w:rPr>
              <w:t>Validation</w:t>
            </w:r>
          </w:p>
        </w:tc>
      </w:tr>
      <w:tr w:rsidR="0067589A" w:rsidRPr="00B039CD" w14:paraId="22566952" w14:textId="77777777" w:rsidTr="000A739F">
        <w:tc>
          <w:tcPr>
            <w:tcW w:w="3258" w:type="dxa"/>
          </w:tcPr>
          <w:p w14:paraId="4A4638FC" w14:textId="77777777" w:rsidR="0067589A" w:rsidRPr="00EA5BF3" w:rsidRDefault="0067589A" w:rsidP="007637A4">
            <w:pPr>
              <w:rPr>
                <w:rFonts w:ascii="Arial" w:hAnsi="Arial" w:cs="Arial"/>
              </w:rPr>
            </w:pPr>
            <w:r>
              <w:rPr>
                <w:rFonts w:ascii="Arial" w:hAnsi="Arial" w:cs="Arial"/>
              </w:rPr>
              <w:t>Name</w:t>
            </w:r>
          </w:p>
        </w:tc>
        <w:tc>
          <w:tcPr>
            <w:tcW w:w="1890" w:type="dxa"/>
          </w:tcPr>
          <w:p w14:paraId="0305055A" w14:textId="77777777" w:rsidR="0067589A" w:rsidRDefault="0067589A" w:rsidP="007637A4">
            <w:pPr>
              <w:rPr>
                <w:rFonts w:ascii="Arial" w:hAnsi="Arial" w:cs="Arial"/>
                <w:sz w:val="24"/>
                <w:szCs w:val="24"/>
              </w:rPr>
            </w:pPr>
            <w:r>
              <w:rPr>
                <w:rFonts w:ascii="Arial" w:hAnsi="Arial" w:cs="Arial"/>
                <w:sz w:val="24"/>
                <w:szCs w:val="24"/>
              </w:rPr>
              <w:t>Text</w:t>
            </w:r>
          </w:p>
        </w:tc>
        <w:tc>
          <w:tcPr>
            <w:tcW w:w="3168" w:type="dxa"/>
          </w:tcPr>
          <w:p w14:paraId="72AAED16" w14:textId="77777777" w:rsidR="0067589A" w:rsidRDefault="0067589A" w:rsidP="007637A4">
            <w:pPr>
              <w:rPr>
                <w:rFonts w:ascii="Arial" w:hAnsi="Arial" w:cs="Arial"/>
                <w:sz w:val="24"/>
                <w:szCs w:val="24"/>
              </w:rPr>
            </w:pPr>
          </w:p>
        </w:tc>
      </w:tr>
      <w:tr w:rsidR="0067589A" w:rsidRPr="00B039CD" w14:paraId="3F32CE44" w14:textId="77777777" w:rsidTr="000A739F">
        <w:tc>
          <w:tcPr>
            <w:tcW w:w="3258" w:type="dxa"/>
          </w:tcPr>
          <w:p w14:paraId="681330CC" w14:textId="77777777" w:rsidR="0067589A" w:rsidRDefault="0067589A" w:rsidP="007637A4">
            <w:pPr>
              <w:rPr>
                <w:rFonts w:ascii="Arial" w:hAnsi="Arial" w:cs="Arial"/>
              </w:rPr>
            </w:pPr>
            <w:r>
              <w:rPr>
                <w:rFonts w:ascii="Arial" w:hAnsi="Arial" w:cs="Arial"/>
              </w:rPr>
              <w:t xml:space="preserve">Designation </w:t>
            </w:r>
          </w:p>
        </w:tc>
        <w:tc>
          <w:tcPr>
            <w:tcW w:w="1890" w:type="dxa"/>
          </w:tcPr>
          <w:p w14:paraId="43440349" w14:textId="77777777" w:rsidR="0067589A" w:rsidRDefault="0067589A" w:rsidP="007637A4">
            <w:pPr>
              <w:rPr>
                <w:rFonts w:ascii="Arial" w:hAnsi="Arial" w:cs="Arial"/>
                <w:sz w:val="24"/>
                <w:szCs w:val="24"/>
              </w:rPr>
            </w:pPr>
            <w:r>
              <w:rPr>
                <w:rFonts w:ascii="Arial" w:hAnsi="Arial" w:cs="Arial"/>
                <w:sz w:val="24"/>
                <w:szCs w:val="24"/>
              </w:rPr>
              <w:t>Text</w:t>
            </w:r>
          </w:p>
        </w:tc>
        <w:tc>
          <w:tcPr>
            <w:tcW w:w="3168" w:type="dxa"/>
          </w:tcPr>
          <w:p w14:paraId="233EE70E" w14:textId="77777777" w:rsidR="0067589A" w:rsidRDefault="0067589A" w:rsidP="007637A4">
            <w:pPr>
              <w:rPr>
                <w:rFonts w:ascii="Arial" w:hAnsi="Arial" w:cs="Arial"/>
                <w:sz w:val="24"/>
                <w:szCs w:val="24"/>
              </w:rPr>
            </w:pPr>
          </w:p>
        </w:tc>
      </w:tr>
      <w:tr w:rsidR="0067589A" w:rsidRPr="00B039CD" w14:paraId="32F60411" w14:textId="77777777" w:rsidTr="000A739F">
        <w:tc>
          <w:tcPr>
            <w:tcW w:w="3258" w:type="dxa"/>
          </w:tcPr>
          <w:p w14:paraId="1B1FD9CD" w14:textId="77777777" w:rsidR="0067589A" w:rsidRDefault="0067589A" w:rsidP="007637A4">
            <w:pPr>
              <w:rPr>
                <w:rFonts w:ascii="Arial" w:hAnsi="Arial" w:cs="Arial"/>
              </w:rPr>
            </w:pPr>
            <w:r>
              <w:rPr>
                <w:rFonts w:ascii="Arial" w:hAnsi="Arial" w:cs="Arial"/>
              </w:rPr>
              <w:t>Opening date</w:t>
            </w:r>
          </w:p>
        </w:tc>
        <w:tc>
          <w:tcPr>
            <w:tcW w:w="1890" w:type="dxa"/>
          </w:tcPr>
          <w:p w14:paraId="2FF351CF" w14:textId="77777777" w:rsidR="0067589A" w:rsidRDefault="0067589A" w:rsidP="007637A4">
            <w:pPr>
              <w:rPr>
                <w:rFonts w:ascii="Arial" w:hAnsi="Arial" w:cs="Arial"/>
                <w:sz w:val="24"/>
                <w:szCs w:val="24"/>
              </w:rPr>
            </w:pPr>
            <w:r>
              <w:rPr>
                <w:rFonts w:ascii="Arial" w:hAnsi="Arial" w:cs="Arial"/>
                <w:sz w:val="24"/>
                <w:szCs w:val="24"/>
              </w:rPr>
              <w:t>Date</w:t>
            </w:r>
          </w:p>
        </w:tc>
        <w:tc>
          <w:tcPr>
            <w:tcW w:w="3168" w:type="dxa"/>
          </w:tcPr>
          <w:p w14:paraId="24963EDA" w14:textId="77777777" w:rsidR="0067589A" w:rsidRDefault="0067589A" w:rsidP="007637A4">
            <w:pPr>
              <w:rPr>
                <w:rFonts w:ascii="Arial" w:hAnsi="Arial" w:cs="Arial"/>
                <w:sz w:val="24"/>
                <w:szCs w:val="24"/>
              </w:rPr>
            </w:pPr>
          </w:p>
        </w:tc>
      </w:tr>
      <w:tr w:rsidR="0067589A" w:rsidRPr="00B039CD" w14:paraId="0ED5B2BB" w14:textId="77777777" w:rsidTr="000A739F">
        <w:tc>
          <w:tcPr>
            <w:tcW w:w="3258" w:type="dxa"/>
          </w:tcPr>
          <w:p w14:paraId="2306D5F9" w14:textId="77777777" w:rsidR="0067589A" w:rsidRDefault="0067589A" w:rsidP="007637A4">
            <w:pPr>
              <w:rPr>
                <w:rFonts w:ascii="Arial" w:hAnsi="Arial" w:cs="Arial"/>
              </w:rPr>
            </w:pPr>
            <w:r>
              <w:rPr>
                <w:rFonts w:ascii="Arial" w:hAnsi="Arial" w:cs="Arial"/>
              </w:rPr>
              <w:t>Closing date</w:t>
            </w:r>
          </w:p>
        </w:tc>
        <w:tc>
          <w:tcPr>
            <w:tcW w:w="1890" w:type="dxa"/>
          </w:tcPr>
          <w:p w14:paraId="584B641B" w14:textId="77777777" w:rsidR="0067589A" w:rsidRDefault="0067589A" w:rsidP="007637A4">
            <w:pPr>
              <w:rPr>
                <w:rFonts w:ascii="Arial" w:hAnsi="Arial" w:cs="Arial"/>
                <w:sz w:val="24"/>
                <w:szCs w:val="24"/>
              </w:rPr>
            </w:pPr>
            <w:r>
              <w:rPr>
                <w:rFonts w:ascii="Arial" w:hAnsi="Arial" w:cs="Arial"/>
                <w:sz w:val="24"/>
                <w:szCs w:val="24"/>
              </w:rPr>
              <w:t>Date</w:t>
            </w:r>
          </w:p>
        </w:tc>
        <w:tc>
          <w:tcPr>
            <w:tcW w:w="3168" w:type="dxa"/>
          </w:tcPr>
          <w:p w14:paraId="5F4C57EB" w14:textId="77777777" w:rsidR="0067589A" w:rsidRDefault="0067589A" w:rsidP="007637A4">
            <w:pPr>
              <w:rPr>
                <w:rFonts w:ascii="Arial" w:hAnsi="Arial" w:cs="Arial"/>
                <w:sz w:val="24"/>
                <w:szCs w:val="24"/>
              </w:rPr>
            </w:pPr>
            <w:r>
              <w:rPr>
                <w:rFonts w:ascii="Arial" w:hAnsi="Arial" w:cs="Arial"/>
                <w:sz w:val="24"/>
                <w:szCs w:val="24"/>
              </w:rPr>
              <w:t>Cannot be before the opening date and cannot insert the next day date</w:t>
            </w:r>
          </w:p>
        </w:tc>
      </w:tr>
      <w:tr w:rsidR="0067589A" w:rsidRPr="00B039CD" w14:paraId="2778D1E3" w14:textId="77777777" w:rsidTr="000A739F">
        <w:tc>
          <w:tcPr>
            <w:tcW w:w="3258" w:type="dxa"/>
          </w:tcPr>
          <w:p w14:paraId="37367A0A" w14:textId="77777777" w:rsidR="0067589A" w:rsidRDefault="0067589A" w:rsidP="007637A4">
            <w:pPr>
              <w:rPr>
                <w:rFonts w:ascii="Arial" w:hAnsi="Arial" w:cs="Arial"/>
              </w:rPr>
            </w:pPr>
            <w:r>
              <w:rPr>
                <w:rFonts w:ascii="Arial" w:hAnsi="Arial" w:cs="Arial"/>
              </w:rPr>
              <w:t>Attended (opening &amp; closing)</w:t>
            </w:r>
          </w:p>
        </w:tc>
        <w:tc>
          <w:tcPr>
            <w:tcW w:w="1890" w:type="dxa"/>
          </w:tcPr>
          <w:p w14:paraId="3FF49DC3" w14:textId="77777777" w:rsidR="0067589A" w:rsidRDefault="0067589A" w:rsidP="007637A4">
            <w:pPr>
              <w:rPr>
                <w:rFonts w:ascii="Arial" w:hAnsi="Arial" w:cs="Arial"/>
                <w:sz w:val="24"/>
                <w:szCs w:val="24"/>
              </w:rPr>
            </w:pPr>
            <w:r>
              <w:rPr>
                <w:rFonts w:ascii="Arial" w:hAnsi="Arial" w:cs="Arial"/>
                <w:sz w:val="24"/>
                <w:szCs w:val="24"/>
              </w:rPr>
              <w:t xml:space="preserve">Checkbox </w:t>
            </w:r>
          </w:p>
        </w:tc>
        <w:tc>
          <w:tcPr>
            <w:tcW w:w="3168" w:type="dxa"/>
          </w:tcPr>
          <w:p w14:paraId="26550A4C" w14:textId="77777777" w:rsidR="0067589A" w:rsidRDefault="0067589A" w:rsidP="007637A4">
            <w:pPr>
              <w:rPr>
                <w:rFonts w:ascii="Arial" w:hAnsi="Arial" w:cs="Arial"/>
                <w:sz w:val="24"/>
                <w:szCs w:val="24"/>
              </w:rPr>
            </w:pPr>
            <w:r>
              <w:rPr>
                <w:rFonts w:ascii="Arial" w:hAnsi="Arial" w:cs="Arial"/>
                <w:sz w:val="24"/>
                <w:szCs w:val="24"/>
              </w:rPr>
              <w:t xml:space="preserve">Can tick both </w:t>
            </w:r>
          </w:p>
        </w:tc>
      </w:tr>
    </w:tbl>
    <w:p w14:paraId="6118C7DB" w14:textId="77777777" w:rsidR="0067589A" w:rsidRDefault="0067589A" w:rsidP="000F71EB"/>
    <w:p w14:paraId="0EB806F6" w14:textId="77777777" w:rsidR="00AC4434" w:rsidRDefault="00AC4434" w:rsidP="000F71EB"/>
    <w:p w14:paraId="44EFBC25" w14:textId="77777777" w:rsidR="00AC4434" w:rsidRDefault="00AC4434" w:rsidP="000F71EB"/>
    <w:p w14:paraId="3C11BACC" w14:textId="77777777" w:rsidR="000F71EB" w:rsidRDefault="001306CD" w:rsidP="001306CD">
      <w:pPr>
        <w:ind w:left="720"/>
        <w:rPr>
          <w:rFonts w:ascii="Arial" w:hAnsi="Arial" w:cs="Arial"/>
          <w:sz w:val="24"/>
          <w:szCs w:val="24"/>
        </w:rPr>
      </w:pPr>
      <w:r>
        <w:rPr>
          <w:rFonts w:ascii="Arial" w:hAnsi="Arial" w:cs="Arial"/>
          <w:sz w:val="24"/>
          <w:szCs w:val="24"/>
        </w:rPr>
        <w:lastRenderedPageBreak/>
        <w:t xml:space="preserve">    Details of Non-Conformities</w:t>
      </w:r>
      <w:r w:rsidR="000F71EB">
        <w:rPr>
          <w:rFonts w:ascii="Arial" w:hAnsi="Arial" w:cs="Arial"/>
          <w:sz w:val="24"/>
          <w:szCs w:val="24"/>
        </w:rPr>
        <w:t xml:space="preserve">: </w:t>
      </w:r>
    </w:p>
    <w:tbl>
      <w:tblPr>
        <w:tblStyle w:val="TableGrid"/>
        <w:tblW w:w="8732" w:type="dxa"/>
        <w:tblInd w:w="1278" w:type="dxa"/>
        <w:tblLook w:val="04A0" w:firstRow="1" w:lastRow="0" w:firstColumn="1" w:lastColumn="0" w:noHBand="0" w:noVBand="1"/>
      </w:tblPr>
      <w:tblGrid>
        <w:gridCol w:w="2430"/>
        <w:gridCol w:w="2597"/>
        <w:gridCol w:w="3705"/>
      </w:tblGrid>
      <w:tr w:rsidR="000F71EB" w14:paraId="1FE4DA6B" w14:textId="77777777" w:rsidTr="000F71EB">
        <w:trPr>
          <w:trHeight w:val="287"/>
        </w:trPr>
        <w:tc>
          <w:tcPr>
            <w:tcW w:w="243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F37F868" w14:textId="77777777" w:rsidR="000F71EB" w:rsidRDefault="000F71EB">
            <w:pPr>
              <w:jc w:val="center"/>
              <w:rPr>
                <w:rFonts w:ascii="Arial" w:hAnsi="Arial" w:cs="Arial"/>
                <w:sz w:val="24"/>
                <w:szCs w:val="24"/>
              </w:rPr>
            </w:pPr>
            <w:r>
              <w:rPr>
                <w:rFonts w:ascii="Arial" w:hAnsi="Arial" w:cs="Arial"/>
                <w:sz w:val="24"/>
                <w:szCs w:val="24"/>
              </w:rPr>
              <w:t>Field Name</w:t>
            </w:r>
          </w:p>
        </w:tc>
        <w:tc>
          <w:tcPr>
            <w:tcW w:w="2597"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1416E84" w14:textId="77777777" w:rsidR="000F71EB" w:rsidRDefault="000F71EB">
            <w:pPr>
              <w:jc w:val="center"/>
              <w:rPr>
                <w:rFonts w:ascii="Arial" w:hAnsi="Arial" w:cs="Arial"/>
                <w:sz w:val="24"/>
                <w:szCs w:val="24"/>
              </w:rPr>
            </w:pPr>
            <w:r>
              <w:rPr>
                <w:rFonts w:ascii="Arial" w:hAnsi="Arial" w:cs="Arial"/>
                <w:sz w:val="24"/>
                <w:szCs w:val="24"/>
              </w:rPr>
              <w:t>Input Type</w:t>
            </w:r>
          </w:p>
        </w:tc>
        <w:tc>
          <w:tcPr>
            <w:tcW w:w="3705"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639BBC1" w14:textId="77777777" w:rsidR="000F71EB" w:rsidRDefault="000F71EB">
            <w:pPr>
              <w:jc w:val="center"/>
              <w:rPr>
                <w:rFonts w:ascii="Arial" w:hAnsi="Arial" w:cs="Arial"/>
                <w:sz w:val="24"/>
                <w:szCs w:val="24"/>
              </w:rPr>
            </w:pPr>
            <w:r>
              <w:rPr>
                <w:rFonts w:ascii="Arial" w:hAnsi="Arial" w:cs="Arial"/>
                <w:sz w:val="24"/>
                <w:szCs w:val="24"/>
              </w:rPr>
              <w:t>Validation</w:t>
            </w:r>
          </w:p>
        </w:tc>
      </w:tr>
      <w:tr w:rsidR="000F71EB" w14:paraId="1CCB2A9B" w14:textId="77777777" w:rsidTr="000F71EB">
        <w:trPr>
          <w:trHeight w:val="591"/>
        </w:trPr>
        <w:tc>
          <w:tcPr>
            <w:tcW w:w="2430" w:type="dxa"/>
            <w:tcBorders>
              <w:top w:val="single" w:sz="4" w:space="0" w:color="auto"/>
              <w:left w:val="single" w:sz="4" w:space="0" w:color="auto"/>
              <w:bottom w:val="single" w:sz="4" w:space="0" w:color="auto"/>
              <w:right w:val="single" w:sz="4" w:space="0" w:color="auto"/>
            </w:tcBorders>
            <w:hideMark/>
          </w:tcPr>
          <w:p w14:paraId="299C05BA" w14:textId="77777777" w:rsidR="000F71EB" w:rsidRDefault="000F71EB">
            <w:pPr>
              <w:rPr>
                <w:rFonts w:ascii="Arial" w:hAnsi="Arial" w:cs="Arial"/>
              </w:rPr>
            </w:pPr>
            <w:r>
              <w:rPr>
                <w:rFonts w:ascii="Arial" w:hAnsi="Arial" w:cs="Arial"/>
              </w:rPr>
              <w:t>Requirement</w:t>
            </w:r>
          </w:p>
        </w:tc>
        <w:tc>
          <w:tcPr>
            <w:tcW w:w="2597" w:type="dxa"/>
            <w:tcBorders>
              <w:top w:val="single" w:sz="4" w:space="0" w:color="auto"/>
              <w:left w:val="single" w:sz="4" w:space="0" w:color="auto"/>
              <w:bottom w:val="single" w:sz="4" w:space="0" w:color="auto"/>
              <w:right w:val="single" w:sz="4" w:space="0" w:color="auto"/>
            </w:tcBorders>
            <w:hideMark/>
          </w:tcPr>
          <w:p w14:paraId="619475A7" w14:textId="77777777" w:rsidR="000F71EB" w:rsidRDefault="000F71EB">
            <w:pPr>
              <w:rPr>
                <w:rFonts w:ascii="Arial" w:hAnsi="Arial" w:cs="Arial"/>
                <w:sz w:val="24"/>
                <w:szCs w:val="24"/>
              </w:rPr>
            </w:pPr>
            <w:r>
              <w:rPr>
                <w:rFonts w:ascii="Arial" w:hAnsi="Arial" w:cs="Arial"/>
                <w:sz w:val="24"/>
                <w:szCs w:val="24"/>
              </w:rPr>
              <w:t xml:space="preserve">Select </w:t>
            </w:r>
          </w:p>
        </w:tc>
        <w:tc>
          <w:tcPr>
            <w:tcW w:w="3705" w:type="dxa"/>
            <w:tcBorders>
              <w:top w:val="single" w:sz="4" w:space="0" w:color="auto"/>
              <w:left w:val="single" w:sz="4" w:space="0" w:color="auto"/>
              <w:bottom w:val="single" w:sz="4" w:space="0" w:color="auto"/>
              <w:right w:val="single" w:sz="4" w:space="0" w:color="auto"/>
            </w:tcBorders>
            <w:hideMark/>
          </w:tcPr>
          <w:p w14:paraId="177273A4" w14:textId="77777777" w:rsidR="000F71EB" w:rsidRDefault="000F71EB">
            <w:pPr>
              <w:rPr>
                <w:rFonts w:ascii="Arial" w:hAnsi="Arial" w:cs="Arial"/>
                <w:sz w:val="24"/>
                <w:szCs w:val="24"/>
              </w:rPr>
            </w:pPr>
            <w:r>
              <w:rPr>
                <w:rFonts w:ascii="Arial" w:hAnsi="Arial" w:cs="Arial"/>
                <w:sz w:val="24"/>
                <w:szCs w:val="24"/>
              </w:rPr>
              <w:t xml:space="preserve">Requirement and clause mapping </w:t>
            </w:r>
          </w:p>
        </w:tc>
      </w:tr>
      <w:tr w:rsidR="000F71EB" w14:paraId="4AE2F1B7" w14:textId="77777777" w:rsidTr="000F71EB">
        <w:trPr>
          <w:trHeight w:val="692"/>
        </w:trPr>
        <w:tc>
          <w:tcPr>
            <w:tcW w:w="2430" w:type="dxa"/>
            <w:tcBorders>
              <w:top w:val="single" w:sz="4" w:space="0" w:color="auto"/>
              <w:left w:val="single" w:sz="4" w:space="0" w:color="auto"/>
              <w:bottom w:val="single" w:sz="4" w:space="0" w:color="auto"/>
              <w:right w:val="single" w:sz="4" w:space="0" w:color="auto"/>
            </w:tcBorders>
            <w:hideMark/>
          </w:tcPr>
          <w:p w14:paraId="392E2F7C" w14:textId="77777777" w:rsidR="000F71EB" w:rsidRDefault="000F71EB">
            <w:pPr>
              <w:rPr>
                <w:rFonts w:ascii="Arial" w:hAnsi="Arial" w:cs="Arial"/>
              </w:rPr>
            </w:pPr>
            <w:r>
              <w:rPr>
                <w:rFonts w:ascii="Arial" w:hAnsi="Arial" w:cs="Arial"/>
              </w:rPr>
              <w:t>Clause Number</w:t>
            </w:r>
          </w:p>
        </w:tc>
        <w:tc>
          <w:tcPr>
            <w:tcW w:w="2597" w:type="dxa"/>
            <w:tcBorders>
              <w:top w:val="single" w:sz="4" w:space="0" w:color="auto"/>
              <w:left w:val="single" w:sz="4" w:space="0" w:color="auto"/>
              <w:bottom w:val="single" w:sz="4" w:space="0" w:color="auto"/>
              <w:right w:val="single" w:sz="4" w:space="0" w:color="auto"/>
            </w:tcBorders>
            <w:hideMark/>
          </w:tcPr>
          <w:p w14:paraId="3BE08436" w14:textId="77777777" w:rsidR="000F71EB" w:rsidRDefault="000F71EB">
            <w:pPr>
              <w:rPr>
                <w:rFonts w:ascii="Arial" w:hAnsi="Arial" w:cs="Arial"/>
                <w:sz w:val="24"/>
                <w:szCs w:val="24"/>
              </w:rPr>
            </w:pPr>
            <w:r>
              <w:rPr>
                <w:rFonts w:ascii="Arial" w:hAnsi="Arial" w:cs="Arial"/>
                <w:sz w:val="24"/>
                <w:szCs w:val="24"/>
              </w:rPr>
              <w:t>Auto populate based on mapping</w:t>
            </w:r>
          </w:p>
        </w:tc>
        <w:tc>
          <w:tcPr>
            <w:tcW w:w="3705" w:type="dxa"/>
            <w:tcBorders>
              <w:top w:val="single" w:sz="4" w:space="0" w:color="auto"/>
              <w:left w:val="single" w:sz="4" w:space="0" w:color="auto"/>
              <w:bottom w:val="single" w:sz="4" w:space="0" w:color="auto"/>
              <w:right w:val="single" w:sz="4" w:space="0" w:color="auto"/>
            </w:tcBorders>
          </w:tcPr>
          <w:p w14:paraId="2F3CCF21" w14:textId="77777777" w:rsidR="000F71EB" w:rsidRDefault="000F71EB">
            <w:pPr>
              <w:rPr>
                <w:rFonts w:ascii="Arial" w:hAnsi="Arial" w:cs="Arial"/>
                <w:sz w:val="24"/>
                <w:szCs w:val="24"/>
              </w:rPr>
            </w:pPr>
          </w:p>
        </w:tc>
      </w:tr>
      <w:tr w:rsidR="000F71EB" w14:paraId="34C02BF2" w14:textId="77777777" w:rsidTr="000F71EB">
        <w:trPr>
          <w:trHeight w:val="287"/>
        </w:trPr>
        <w:tc>
          <w:tcPr>
            <w:tcW w:w="2430" w:type="dxa"/>
            <w:tcBorders>
              <w:top w:val="single" w:sz="4" w:space="0" w:color="auto"/>
              <w:left w:val="single" w:sz="4" w:space="0" w:color="auto"/>
              <w:bottom w:val="single" w:sz="4" w:space="0" w:color="auto"/>
              <w:right w:val="single" w:sz="4" w:space="0" w:color="auto"/>
            </w:tcBorders>
            <w:hideMark/>
          </w:tcPr>
          <w:p w14:paraId="7F5FD351" w14:textId="77777777" w:rsidR="000F71EB" w:rsidRDefault="000F71EB">
            <w:pPr>
              <w:rPr>
                <w:rFonts w:ascii="Arial" w:hAnsi="Arial" w:cs="Arial"/>
              </w:rPr>
            </w:pPr>
            <w:r>
              <w:rPr>
                <w:rFonts w:ascii="Arial" w:hAnsi="Arial" w:cs="Arial"/>
              </w:rPr>
              <w:t>NC</w:t>
            </w:r>
          </w:p>
        </w:tc>
        <w:tc>
          <w:tcPr>
            <w:tcW w:w="2597" w:type="dxa"/>
            <w:tcBorders>
              <w:top w:val="single" w:sz="4" w:space="0" w:color="auto"/>
              <w:left w:val="single" w:sz="4" w:space="0" w:color="auto"/>
              <w:bottom w:val="single" w:sz="4" w:space="0" w:color="auto"/>
              <w:right w:val="single" w:sz="4" w:space="0" w:color="auto"/>
            </w:tcBorders>
            <w:hideMark/>
          </w:tcPr>
          <w:p w14:paraId="1A3AC277" w14:textId="77777777" w:rsidR="000F71EB" w:rsidRDefault="000F71EB">
            <w:pPr>
              <w:rPr>
                <w:rFonts w:ascii="Arial" w:hAnsi="Arial" w:cs="Arial"/>
                <w:sz w:val="24"/>
                <w:szCs w:val="24"/>
              </w:rPr>
            </w:pPr>
            <w:r>
              <w:rPr>
                <w:rFonts w:ascii="Arial" w:hAnsi="Arial" w:cs="Arial"/>
                <w:sz w:val="24"/>
                <w:szCs w:val="24"/>
              </w:rPr>
              <w:t>Radio button</w:t>
            </w:r>
          </w:p>
        </w:tc>
        <w:tc>
          <w:tcPr>
            <w:tcW w:w="3705" w:type="dxa"/>
            <w:tcBorders>
              <w:top w:val="single" w:sz="4" w:space="0" w:color="auto"/>
              <w:left w:val="single" w:sz="4" w:space="0" w:color="auto"/>
              <w:bottom w:val="single" w:sz="4" w:space="0" w:color="auto"/>
              <w:right w:val="single" w:sz="4" w:space="0" w:color="auto"/>
            </w:tcBorders>
            <w:hideMark/>
          </w:tcPr>
          <w:p w14:paraId="5B430268" w14:textId="77777777" w:rsidR="000F71EB" w:rsidRDefault="000F71EB" w:rsidP="000F71EB">
            <w:pPr>
              <w:rPr>
                <w:rFonts w:ascii="Arial" w:hAnsi="Arial" w:cs="Arial"/>
                <w:sz w:val="24"/>
                <w:szCs w:val="24"/>
              </w:rPr>
            </w:pPr>
            <w:r>
              <w:rPr>
                <w:rFonts w:ascii="Arial" w:hAnsi="Arial" w:cs="Arial"/>
                <w:sz w:val="24"/>
                <w:szCs w:val="24"/>
              </w:rPr>
              <w:t>Yes and No</w:t>
            </w:r>
          </w:p>
        </w:tc>
      </w:tr>
      <w:tr w:rsidR="000F71EB" w14:paraId="3ACF56F2" w14:textId="77777777" w:rsidTr="000F71EB">
        <w:trPr>
          <w:trHeight w:val="287"/>
        </w:trPr>
        <w:tc>
          <w:tcPr>
            <w:tcW w:w="2430" w:type="dxa"/>
            <w:tcBorders>
              <w:top w:val="single" w:sz="4" w:space="0" w:color="auto"/>
              <w:left w:val="single" w:sz="4" w:space="0" w:color="auto"/>
              <w:bottom w:val="single" w:sz="4" w:space="0" w:color="auto"/>
              <w:right w:val="single" w:sz="4" w:space="0" w:color="auto"/>
            </w:tcBorders>
          </w:tcPr>
          <w:p w14:paraId="4B62A66D" w14:textId="77777777" w:rsidR="000F71EB" w:rsidRDefault="000F71EB">
            <w:pPr>
              <w:rPr>
                <w:rFonts w:ascii="Arial" w:hAnsi="Arial" w:cs="Arial"/>
              </w:rPr>
            </w:pPr>
            <w:r>
              <w:rPr>
                <w:rFonts w:ascii="Arial" w:hAnsi="Arial" w:cs="Arial"/>
              </w:rPr>
              <w:t>If Yes</w:t>
            </w:r>
          </w:p>
        </w:tc>
        <w:tc>
          <w:tcPr>
            <w:tcW w:w="2597" w:type="dxa"/>
            <w:tcBorders>
              <w:top w:val="single" w:sz="4" w:space="0" w:color="auto"/>
              <w:left w:val="single" w:sz="4" w:space="0" w:color="auto"/>
              <w:bottom w:val="single" w:sz="4" w:space="0" w:color="auto"/>
              <w:right w:val="single" w:sz="4" w:space="0" w:color="auto"/>
            </w:tcBorders>
          </w:tcPr>
          <w:p w14:paraId="22977054" w14:textId="77777777" w:rsidR="000F71EB" w:rsidRDefault="000F71EB">
            <w:pPr>
              <w:rPr>
                <w:rFonts w:ascii="Arial" w:hAnsi="Arial" w:cs="Arial"/>
                <w:sz w:val="24"/>
                <w:szCs w:val="24"/>
              </w:rPr>
            </w:pPr>
            <w:r>
              <w:rPr>
                <w:rFonts w:ascii="Arial" w:hAnsi="Arial" w:cs="Arial"/>
                <w:sz w:val="24"/>
                <w:szCs w:val="24"/>
              </w:rPr>
              <w:t>Radio Button</w:t>
            </w:r>
          </w:p>
        </w:tc>
        <w:tc>
          <w:tcPr>
            <w:tcW w:w="3705" w:type="dxa"/>
            <w:tcBorders>
              <w:top w:val="single" w:sz="4" w:space="0" w:color="auto"/>
              <w:left w:val="single" w:sz="4" w:space="0" w:color="auto"/>
              <w:bottom w:val="single" w:sz="4" w:space="0" w:color="auto"/>
              <w:right w:val="single" w:sz="4" w:space="0" w:color="auto"/>
            </w:tcBorders>
          </w:tcPr>
          <w:p w14:paraId="26BCF9FE" w14:textId="77777777" w:rsidR="000F71EB" w:rsidRDefault="000F71EB">
            <w:pPr>
              <w:rPr>
                <w:rFonts w:ascii="Arial" w:hAnsi="Arial" w:cs="Arial"/>
                <w:sz w:val="24"/>
                <w:szCs w:val="24"/>
              </w:rPr>
            </w:pPr>
            <w:r>
              <w:rPr>
                <w:rFonts w:ascii="Arial" w:hAnsi="Arial" w:cs="Arial"/>
                <w:sz w:val="24"/>
                <w:szCs w:val="24"/>
              </w:rPr>
              <w:t>if yes Major or Minor</w:t>
            </w:r>
          </w:p>
        </w:tc>
      </w:tr>
      <w:tr w:rsidR="000F71EB" w14:paraId="6A89ED27" w14:textId="77777777" w:rsidTr="000F71EB">
        <w:trPr>
          <w:trHeight w:val="302"/>
        </w:trPr>
        <w:tc>
          <w:tcPr>
            <w:tcW w:w="2430" w:type="dxa"/>
            <w:tcBorders>
              <w:top w:val="single" w:sz="4" w:space="0" w:color="auto"/>
              <w:left w:val="single" w:sz="4" w:space="0" w:color="auto"/>
              <w:bottom w:val="single" w:sz="4" w:space="0" w:color="auto"/>
              <w:right w:val="single" w:sz="4" w:space="0" w:color="auto"/>
            </w:tcBorders>
            <w:hideMark/>
          </w:tcPr>
          <w:p w14:paraId="3F475B4E" w14:textId="77777777" w:rsidR="000F71EB" w:rsidRDefault="000F71EB">
            <w:pPr>
              <w:rPr>
                <w:rFonts w:ascii="Arial" w:hAnsi="Arial" w:cs="Arial"/>
              </w:rPr>
            </w:pPr>
            <w:r>
              <w:rPr>
                <w:rFonts w:ascii="Arial" w:hAnsi="Arial" w:cs="Arial"/>
              </w:rPr>
              <w:t>Date</w:t>
            </w:r>
          </w:p>
        </w:tc>
        <w:tc>
          <w:tcPr>
            <w:tcW w:w="2597" w:type="dxa"/>
            <w:tcBorders>
              <w:top w:val="single" w:sz="4" w:space="0" w:color="auto"/>
              <w:left w:val="single" w:sz="4" w:space="0" w:color="auto"/>
              <w:bottom w:val="single" w:sz="4" w:space="0" w:color="auto"/>
              <w:right w:val="single" w:sz="4" w:space="0" w:color="auto"/>
            </w:tcBorders>
            <w:hideMark/>
          </w:tcPr>
          <w:p w14:paraId="2F868D90" w14:textId="77777777" w:rsidR="000F71EB" w:rsidRDefault="000F71EB">
            <w:pPr>
              <w:rPr>
                <w:rFonts w:ascii="Arial" w:hAnsi="Arial" w:cs="Arial"/>
                <w:sz w:val="24"/>
                <w:szCs w:val="24"/>
              </w:rPr>
            </w:pPr>
            <w:r>
              <w:rPr>
                <w:rFonts w:ascii="Arial" w:hAnsi="Arial" w:cs="Arial"/>
                <w:sz w:val="24"/>
                <w:szCs w:val="24"/>
              </w:rPr>
              <w:t>date</w:t>
            </w:r>
          </w:p>
        </w:tc>
        <w:tc>
          <w:tcPr>
            <w:tcW w:w="3705" w:type="dxa"/>
            <w:tcBorders>
              <w:top w:val="single" w:sz="4" w:space="0" w:color="auto"/>
              <w:left w:val="single" w:sz="4" w:space="0" w:color="auto"/>
              <w:bottom w:val="single" w:sz="4" w:space="0" w:color="auto"/>
              <w:right w:val="single" w:sz="4" w:space="0" w:color="auto"/>
            </w:tcBorders>
          </w:tcPr>
          <w:p w14:paraId="57F19910" w14:textId="77777777" w:rsidR="000F71EB" w:rsidRDefault="000F71EB">
            <w:pPr>
              <w:rPr>
                <w:rFonts w:ascii="Arial" w:hAnsi="Arial" w:cs="Arial"/>
                <w:sz w:val="24"/>
                <w:szCs w:val="24"/>
              </w:rPr>
            </w:pPr>
          </w:p>
        </w:tc>
      </w:tr>
      <w:tr w:rsidR="000F71EB" w14:paraId="173D35B4" w14:textId="77777777" w:rsidTr="000F71EB">
        <w:trPr>
          <w:trHeight w:val="271"/>
        </w:trPr>
        <w:tc>
          <w:tcPr>
            <w:tcW w:w="2430" w:type="dxa"/>
            <w:tcBorders>
              <w:top w:val="single" w:sz="4" w:space="0" w:color="auto"/>
              <w:left w:val="single" w:sz="4" w:space="0" w:color="auto"/>
              <w:bottom w:val="single" w:sz="4" w:space="0" w:color="auto"/>
              <w:right w:val="single" w:sz="4" w:space="0" w:color="auto"/>
            </w:tcBorders>
            <w:hideMark/>
          </w:tcPr>
          <w:p w14:paraId="485BD20D" w14:textId="77777777" w:rsidR="000F71EB" w:rsidRDefault="000F71EB">
            <w:pPr>
              <w:rPr>
                <w:rFonts w:ascii="Arial" w:hAnsi="Arial" w:cs="Arial"/>
              </w:rPr>
            </w:pPr>
            <w:r>
              <w:rPr>
                <w:rFonts w:ascii="Arial" w:hAnsi="Arial" w:cs="Arial"/>
              </w:rPr>
              <w:t>Observations/ Findings</w:t>
            </w:r>
          </w:p>
        </w:tc>
        <w:tc>
          <w:tcPr>
            <w:tcW w:w="2597" w:type="dxa"/>
            <w:tcBorders>
              <w:top w:val="single" w:sz="4" w:space="0" w:color="auto"/>
              <w:left w:val="single" w:sz="4" w:space="0" w:color="auto"/>
              <w:bottom w:val="single" w:sz="4" w:space="0" w:color="auto"/>
              <w:right w:val="single" w:sz="4" w:space="0" w:color="auto"/>
            </w:tcBorders>
            <w:hideMark/>
          </w:tcPr>
          <w:p w14:paraId="0596113F" w14:textId="77777777" w:rsidR="000F71EB" w:rsidRDefault="000F71EB">
            <w:pPr>
              <w:rPr>
                <w:rFonts w:ascii="Arial" w:hAnsi="Arial" w:cs="Arial"/>
                <w:sz w:val="24"/>
                <w:szCs w:val="24"/>
              </w:rPr>
            </w:pPr>
            <w:r>
              <w:rPr>
                <w:rFonts w:ascii="Arial" w:hAnsi="Arial" w:cs="Arial"/>
                <w:sz w:val="24"/>
                <w:szCs w:val="24"/>
              </w:rPr>
              <w:t>Text area</w:t>
            </w:r>
          </w:p>
        </w:tc>
        <w:tc>
          <w:tcPr>
            <w:tcW w:w="3705" w:type="dxa"/>
            <w:tcBorders>
              <w:top w:val="single" w:sz="4" w:space="0" w:color="auto"/>
              <w:left w:val="single" w:sz="4" w:space="0" w:color="auto"/>
              <w:bottom w:val="single" w:sz="4" w:space="0" w:color="auto"/>
              <w:right w:val="single" w:sz="4" w:space="0" w:color="auto"/>
            </w:tcBorders>
          </w:tcPr>
          <w:p w14:paraId="69204D2A" w14:textId="77777777" w:rsidR="000F71EB" w:rsidRDefault="000F71EB">
            <w:pPr>
              <w:rPr>
                <w:rFonts w:ascii="Arial" w:hAnsi="Arial" w:cs="Arial"/>
                <w:sz w:val="24"/>
                <w:szCs w:val="24"/>
              </w:rPr>
            </w:pPr>
          </w:p>
        </w:tc>
      </w:tr>
    </w:tbl>
    <w:p w14:paraId="2241EE05" w14:textId="77777777" w:rsidR="000F71EB" w:rsidRDefault="000F71EB" w:rsidP="000F71EB">
      <w:pPr>
        <w:rPr>
          <w:rFonts w:ascii="Book Antiqua" w:hAnsi="Book Antiqua"/>
          <w:b/>
          <w:sz w:val="28"/>
          <w:szCs w:val="28"/>
        </w:rPr>
      </w:pPr>
    </w:p>
    <w:p w14:paraId="5654EF10" w14:textId="77777777" w:rsidR="000F71EB" w:rsidRDefault="000A739F" w:rsidP="000A739F">
      <w:pPr>
        <w:ind w:left="720"/>
        <w:rPr>
          <w:rFonts w:ascii="Arial" w:hAnsi="Arial" w:cs="Arial"/>
          <w:bCs/>
          <w:sz w:val="24"/>
          <w:szCs w:val="24"/>
        </w:rPr>
      </w:pPr>
      <w:r>
        <w:rPr>
          <w:rFonts w:ascii="Arial" w:hAnsi="Arial" w:cs="Arial"/>
          <w:bCs/>
          <w:sz w:val="24"/>
          <w:szCs w:val="24"/>
        </w:rPr>
        <w:t xml:space="preserve">       Forward</w:t>
      </w:r>
      <w:r w:rsidR="000F71EB">
        <w:rPr>
          <w:rFonts w:ascii="Arial" w:hAnsi="Arial" w:cs="Arial"/>
          <w:bCs/>
          <w:sz w:val="24"/>
          <w:szCs w:val="24"/>
        </w:rPr>
        <w:t xml:space="preserve">: </w:t>
      </w:r>
    </w:p>
    <w:tbl>
      <w:tblPr>
        <w:tblStyle w:val="TableGrid"/>
        <w:tblW w:w="8730" w:type="dxa"/>
        <w:tblInd w:w="1278" w:type="dxa"/>
        <w:tblLook w:val="04A0" w:firstRow="1" w:lastRow="0" w:firstColumn="1" w:lastColumn="0" w:noHBand="0" w:noVBand="1"/>
      </w:tblPr>
      <w:tblGrid>
        <w:gridCol w:w="3045"/>
        <w:gridCol w:w="2095"/>
        <w:gridCol w:w="3590"/>
      </w:tblGrid>
      <w:tr w:rsidR="000F71EB" w14:paraId="1AC4B96B" w14:textId="77777777" w:rsidTr="000A739F">
        <w:trPr>
          <w:trHeight w:val="433"/>
        </w:trPr>
        <w:tc>
          <w:tcPr>
            <w:tcW w:w="3045"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36409F6" w14:textId="77777777" w:rsidR="000F71EB" w:rsidRDefault="000F71EB">
            <w:pPr>
              <w:jc w:val="center"/>
              <w:rPr>
                <w:rFonts w:ascii="Arial" w:hAnsi="Arial" w:cs="Arial"/>
                <w:sz w:val="24"/>
                <w:szCs w:val="24"/>
              </w:rPr>
            </w:pPr>
            <w:r>
              <w:rPr>
                <w:rFonts w:ascii="Arial" w:hAnsi="Arial" w:cs="Arial"/>
                <w:sz w:val="24"/>
                <w:szCs w:val="24"/>
              </w:rPr>
              <w:t>Field Name</w:t>
            </w:r>
          </w:p>
        </w:tc>
        <w:tc>
          <w:tcPr>
            <w:tcW w:w="2095"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FDEF157" w14:textId="77777777" w:rsidR="000F71EB" w:rsidRDefault="000F71EB">
            <w:pPr>
              <w:jc w:val="center"/>
              <w:rPr>
                <w:rFonts w:ascii="Arial" w:hAnsi="Arial" w:cs="Arial"/>
                <w:sz w:val="24"/>
                <w:szCs w:val="24"/>
              </w:rPr>
            </w:pPr>
            <w:r>
              <w:rPr>
                <w:rFonts w:ascii="Arial" w:hAnsi="Arial" w:cs="Arial"/>
                <w:sz w:val="24"/>
                <w:szCs w:val="24"/>
              </w:rPr>
              <w:t>Input Type</w:t>
            </w:r>
          </w:p>
        </w:tc>
        <w:tc>
          <w:tcPr>
            <w:tcW w:w="359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6DD81AE" w14:textId="77777777" w:rsidR="000F71EB" w:rsidRDefault="000F71EB">
            <w:pPr>
              <w:jc w:val="center"/>
              <w:rPr>
                <w:rFonts w:ascii="Arial" w:hAnsi="Arial" w:cs="Arial"/>
                <w:sz w:val="24"/>
                <w:szCs w:val="24"/>
              </w:rPr>
            </w:pPr>
            <w:r>
              <w:rPr>
                <w:rFonts w:ascii="Arial" w:hAnsi="Arial" w:cs="Arial"/>
                <w:sz w:val="24"/>
                <w:szCs w:val="24"/>
              </w:rPr>
              <w:t>Validation</w:t>
            </w:r>
          </w:p>
        </w:tc>
      </w:tr>
      <w:tr w:rsidR="000F71EB" w14:paraId="68EDBA65" w14:textId="77777777" w:rsidTr="000A739F">
        <w:trPr>
          <w:trHeight w:val="433"/>
        </w:trPr>
        <w:tc>
          <w:tcPr>
            <w:tcW w:w="3045" w:type="dxa"/>
            <w:tcBorders>
              <w:top w:val="single" w:sz="4" w:space="0" w:color="auto"/>
              <w:left w:val="single" w:sz="4" w:space="0" w:color="auto"/>
              <w:bottom w:val="single" w:sz="4" w:space="0" w:color="auto"/>
              <w:right w:val="single" w:sz="4" w:space="0" w:color="auto"/>
            </w:tcBorders>
            <w:hideMark/>
          </w:tcPr>
          <w:p w14:paraId="080A031C" w14:textId="77777777" w:rsidR="000F71EB" w:rsidRDefault="000F71EB">
            <w:pPr>
              <w:rPr>
                <w:rFonts w:ascii="Arial" w:hAnsi="Arial" w:cs="Arial"/>
                <w:bCs/>
              </w:rPr>
            </w:pPr>
            <w:r>
              <w:rPr>
                <w:rFonts w:ascii="Arial" w:hAnsi="Arial" w:cs="Arial"/>
                <w:bCs/>
                <w:sz w:val="24"/>
                <w:szCs w:val="24"/>
              </w:rPr>
              <w:t>Recommendation</w:t>
            </w:r>
          </w:p>
        </w:tc>
        <w:tc>
          <w:tcPr>
            <w:tcW w:w="2095" w:type="dxa"/>
            <w:tcBorders>
              <w:top w:val="single" w:sz="4" w:space="0" w:color="auto"/>
              <w:left w:val="single" w:sz="4" w:space="0" w:color="auto"/>
              <w:bottom w:val="single" w:sz="4" w:space="0" w:color="auto"/>
              <w:right w:val="single" w:sz="4" w:space="0" w:color="auto"/>
            </w:tcBorders>
            <w:hideMark/>
          </w:tcPr>
          <w:p w14:paraId="0325F65C" w14:textId="77777777" w:rsidR="000F71EB" w:rsidRDefault="000F71EB">
            <w:pPr>
              <w:rPr>
                <w:rFonts w:ascii="Arial" w:hAnsi="Arial" w:cs="Arial"/>
                <w:sz w:val="24"/>
                <w:szCs w:val="24"/>
              </w:rPr>
            </w:pPr>
            <w:r>
              <w:rPr>
                <w:rFonts w:ascii="Arial" w:hAnsi="Arial" w:cs="Arial"/>
                <w:sz w:val="24"/>
                <w:szCs w:val="24"/>
              </w:rPr>
              <w:t>Text area</w:t>
            </w:r>
          </w:p>
        </w:tc>
        <w:tc>
          <w:tcPr>
            <w:tcW w:w="3590" w:type="dxa"/>
            <w:tcBorders>
              <w:top w:val="single" w:sz="4" w:space="0" w:color="auto"/>
              <w:left w:val="single" w:sz="4" w:space="0" w:color="auto"/>
              <w:bottom w:val="single" w:sz="4" w:space="0" w:color="auto"/>
              <w:right w:val="single" w:sz="4" w:space="0" w:color="auto"/>
            </w:tcBorders>
          </w:tcPr>
          <w:p w14:paraId="6268C8D7" w14:textId="77777777" w:rsidR="000F71EB" w:rsidRDefault="000F71EB">
            <w:pPr>
              <w:rPr>
                <w:rFonts w:ascii="Arial" w:hAnsi="Arial" w:cs="Arial"/>
                <w:sz w:val="24"/>
                <w:szCs w:val="24"/>
              </w:rPr>
            </w:pPr>
          </w:p>
        </w:tc>
      </w:tr>
    </w:tbl>
    <w:p w14:paraId="0314A0D1" w14:textId="77777777" w:rsidR="000F71EB" w:rsidRDefault="000F71EB" w:rsidP="000A739F">
      <w:pPr>
        <w:ind w:left="1260"/>
        <w:jc w:val="both"/>
        <w:rPr>
          <w:rFonts w:ascii="Arial" w:hAnsi="Arial" w:cs="Arial"/>
          <w:sz w:val="24"/>
          <w:szCs w:val="24"/>
        </w:rPr>
      </w:pPr>
      <w:r>
        <w:rPr>
          <w:rFonts w:ascii="Arial" w:hAnsi="Arial" w:cs="Arial"/>
          <w:sz w:val="24"/>
          <w:szCs w:val="24"/>
        </w:rPr>
        <w:t>** If there are no NCs (all radio button above</w:t>
      </w:r>
      <w:r w:rsidR="000A739F">
        <w:rPr>
          <w:rFonts w:ascii="Arial" w:hAnsi="Arial" w:cs="Arial"/>
          <w:sz w:val="24"/>
          <w:szCs w:val="24"/>
        </w:rPr>
        <w:t xml:space="preserve"> are No), then enable (Forward</w:t>
      </w:r>
      <w:r>
        <w:rPr>
          <w:rFonts w:ascii="Arial" w:hAnsi="Arial" w:cs="Arial"/>
          <w:sz w:val="24"/>
          <w:szCs w:val="24"/>
        </w:rPr>
        <w:t>) button for FSL</w:t>
      </w:r>
    </w:p>
    <w:p w14:paraId="496A2986" w14:textId="77777777" w:rsidR="000F71EB" w:rsidRDefault="000F71EB" w:rsidP="000A739F">
      <w:pPr>
        <w:ind w:left="1260"/>
        <w:jc w:val="both"/>
        <w:rPr>
          <w:rFonts w:ascii="Arial" w:hAnsi="Arial" w:cs="Arial"/>
          <w:sz w:val="24"/>
          <w:szCs w:val="24"/>
        </w:rPr>
      </w:pPr>
      <w:r>
        <w:rPr>
          <w:rFonts w:ascii="Arial" w:hAnsi="Arial" w:cs="Arial"/>
          <w:sz w:val="24"/>
          <w:szCs w:val="24"/>
        </w:rPr>
        <w:t>** If there are NCs (any radio button is Yes), then enable (</w:t>
      </w:r>
      <w:r w:rsidR="000A739F">
        <w:rPr>
          <w:rFonts w:ascii="Arial" w:hAnsi="Arial" w:cs="Arial"/>
          <w:sz w:val="24"/>
          <w:szCs w:val="24"/>
        </w:rPr>
        <w:t>reject button</w:t>
      </w:r>
      <w:r>
        <w:rPr>
          <w:rFonts w:ascii="Arial" w:hAnsi="Arial" w:cs="Arial"/>
          <w:sz w:val="24"/>
          <w:szCs w:val="24"/>
        </w:rPr>
        <w:t>)</w:t>
      </w:r>
    </w:p>
    <w:p w14:paraId="08C7CAFC" w14:textId="77777777" w:rsidR="000F71EB" w:rsidRDefault="000F71EB" w:rsidP="000A739F">
      <w:pPr>
        <w:ind w:left="1260"/>
        <w:jc w:val="both"/>
        <w:rPr>
          <w:rFonts w:ascii="Arial" w:hAnsi="Arial" w:cs="Arial"/>
          <w:sz w:val="24"/>
          <w:szCs w:val="24"/>
        </w:rPr>
      </w:pPr>
      <w:r>
        <w:rPr>
          <w:rFonts w:ascii="Arial" w:hAnsi="Arial" w:cs="Arial"/>
          <w:sz w:val="24"/>
          <w:szCs w:val="24"/>
        </w:rPr>
        <w:t xml:space="preserve">** </w:t>
      </w:r>
      <w:r w:rsidR="000A739F">
        <w:rPr>
          <w:rFonts w:ascii="Arial" w:hAnsi="Arial" w:cs="Arial"/>
          <w:sz w:val="24"/>
          <w:szCs w:val="24"/>
        </w:rPr>
        <w:t>Forward the application to BHQ</w:t>
      </w:r>
      <w:r>
        <w:rPr>
          <w:rFonts w:ascii="Arial" w:hAnsi="Arial" w:cs="Arial"/>
          <w:sz w:val="24"/>
          <w:szCs w:val="24"/>
        </w:rPr>
        <w:t xml:space="preserve"> for issuance of food safet</w:t>
      </w:r>
      <w:r w:rsidR="000A739F">
        <w:rPr>
          <w:rFonts w:ascii="Arial" w:hAnsi="Arial" w:cs="Arial"/>
          <w:sz w:val="24"/>
          <w:szCs w:val="24"/>
        </w:rPr>
        <w:t>y license by clicking “Forward</w:t>
      </w:r>
      <w:r>
        <w:rPr>
          <w:rFonts w:ascii="Arial" w:hAnsi="Arial" w:cs="Arial"/>
          <w:sz w:val="24"/>
          <w:szCs w:val="24"/>
        </w:rPr>
        <w:t>’ button</w:t>
      </w:r>
    </w:p>
    <w:p w14:paraId="73C2CCBB" w14:textId="77777777" w:rsidR="000F71EB" w:rsidRDefault="000A739F" w:rsidP="000A739F">
      <w:pPr>
        <w:ind w:left="1260"/>
        <w:jc w:val="both"/>
        <w:rPr>
          <w:rFonts w:ascii="Arial" w:hAnsi="Arial" w:cs="Arial"/>
          <w:sz w:val="24"/>
          <w:szCs w:val="24"/>
        </w:rPr>
      </w:pPr>
      <w:r>
        <w:rPr>
          <w:rFonts w:ascii="Arial" w:hAnsi="Arial" w:cs="Arial"/>
          <w:sz w:val="24"/>
          <w:szCs w:val="24"/>
        </w:rPr>
        <w:t>** If rejected</w:t>
      </w:r>
      <w:r w:rsidR="000F71EB">
        <w:rPr>
          <w:rFonts w:ascii="Arial" w:hAnsi="Arial" w:cs="Arial"/>
          <w:sz w:val="24"/>
          <w:szCs w:val="24"/>
        </w:rPr>
        <w:t>, then notify the business operator</w:t>
      </w:r>
    </w:p>
    <w:p w14:paraId="13352210" w14:textId="77777777" w:rsidR="000F71EB" w:rsidRDefault="000F71EB" w:rsidP="000F71EB"/>
    <w:p w14:paraId="78688AAA" w14:textId="77777777" w:rsidR="00B65304" w:rsidRDefault="00B65304" w:rsidP="000F71EB"/>
    <w:p w14:paraId="5D9C8734" w14:textId="77777777" w:rsidR="00B65304" w:rsidRDefault="00B65304" w:rsidP="000F71EB"/>
    <w:p w14:paraId="58FBC203" w14:textId="77777777" w:rsidR="00B65304" w:rsidRDefault="00B65304" w:rsidP="000F71EB"/>
    <w:p w14:paraId="4D4ECB0D" w14:textId="77777777" w:rsidR="00B65304" w:rsidRDefault="00B65304" w:rsidP="000F71EB"/>
    <w:p w14:paraId="62D08305" w14:textId="77777777" w:rsidR="00B65304" w:rsidRDefault="00B65304" w:rsidP="000F71EB"/>
    <w:p w14:paraId="743F33BA" w14:textId="77777777" w:rsidR="00B65304" w:rsidRDefault="00B65304" w:rsidP="000F71EB"/>
    <w:p w14:paraId="37B04967" w14:textId="77777777" w:rsidR="00B65304" w:rsidRDefault="00B65304" w:rsidP="000F71EB"/>
    <w:p w14:paraId="00FCBE60" w14:textId="77777777" w:rsidR="00B65304" w:rsidRPr="0087658A" w:rsidRDefault="00B65304" w:rsidP="00B65304">
      <w:pPr>
        <w:pStyle w:val="Heading1"/>
        <w:numPr>
          <w:ilvl w:val="0"/>
          <w:numId w:val="1"/>
        </w:numPr>
        <w:rPr>
          <w:rFonts w:ascii="Arial" w:hAnsi="Arial" w:cs="Arial"/>
          <w:color w:val="auto"/>
        </w:rPr>
      </w:pPr>
      <w:bookmarkStart w:id="13" w:name="_Toc53514801"/>
      <w:r>
        <w:rPr>
          <w:rFonts w:ascii="Arial" w:hAnsi="Arial" w:cs="Arial"/>
          <w:color w:val="auto"/>
        </w:rPr>
        <w:lastRenderedPageBreak/>
        <w:t>Clearance for Meat Shop</w:t>
      </w:r>
      <w:bookmarkEnd w:id="13"/>
    </w:p>
    <w:p w14:paraId="7B202710" w14:textId="77777777" w:rsidR="00B65304" w:rsidRDefault="00B65304" w:rsidP="00B65304">
      <w:pPr>
        <w:pStyle w:val="Heading2"/>
        <w:numPr>
          <w:ilvl w:val="1"/>
          <w:numId w:val="1"/>
        </w:numPr>
        <w:ind w:hanging="540"/>
        <w:rPr>
          <w:rFonts w:ascii="Arial" w:hAnsi="Arial" w:cs="Arial"/>
          <w:color w:val="auto"/>
          <w:sz w:val="24"/>
          <w:szCs w:val="24"/>
        </w:rPr>
      </w:pPr>
      <w:bookmarkStart w:id="14" w:name="_Toc53514802"/>
      <w:r>
        <w:rPr>
          <w:rFonts w:ascii="Arial" w:hAnsi="Arial" w:cs="Arial"/>
          <w:color w:val="auto"/>
          <w:sz w:val="24"/>
          <w:szCs w:val="24"/>
        </w:rPr>
        <w:t>Service Name: Clearance for meat shop</w:t>
      </w:r>
      <w:bookmarkEnd w:id="14"/>
    </w:p>
    <w:p w14:paraId="1B8787E1" w14:textId="77777777" w:rsidR="00B65304" w:rsidRDefault="00B65304" w:rsidP="00B65304">
      <w:pPr>
        <w:pStyle w:val="Heading2"/>
        <w:numPr>
          <w:ilvl w:val="1"/>
          <w:numId w:val="1"/>
        </w:numPr>
        <w:ind w:left="540" w:hanging="360"/>
        <w:rPr>
          <w:rFonts w:ascii="Arial" w:hAnsi="Arial" w:cs="Arial"/>
          <w:color w:val="auto"/>
          <w:sz w:val="24"/>
          <w:szCs w:val="24"/>
        </w:rPr>
      </w:pPr>
      <w:bookmarkStart w:id="15" w:name="_Toc53514803"/>
      <w:r>
        <w:rPr>
          <w:rFonts w:ascii="Arial" w:hAnsi="Arial" w:cs="Arial"/>
          <w:color w:val="auto"/>
          <w:sz w:val="24"/>
          <w:szCs w:val="24"/>
        </w:rPr>
        <w:t>Process Flow</w:t>
      </w:r>
      <w:bookmarkEnd w:id="15"/>
    </w:p>
    <w:p w14:paraId="39747384" w14:textId="77777777" w:rsidR="00E04002" w:rsidRPr="00E04002" w:rsidRDefault="00E04002" w:rsidP="00E04002"/>
    <w:p w14:paraId="4380724F" w14:textId="77777777" w:rsidR="00B65304" w:rsidRDefault="00B65304" w:rsidP="00B65304">
      <w:r>
        <w:rPr>
          <w:rFonts w:ascii="Arial" w:hAnsi="Arial" w:cs="Arial"/>
          <w:noProof/>
          <w:sz w:val="24"/>
          <w:szCs w:val="24"/>
        </w:rPr>
        <w:drawing>
          <wp:inline distT="0" distB="0" distL="0" distR="0" wp14:anchorId="110B9017" wp14:editId="03A3850C">
            <wp:extent cx="5930900" cy="4279900"/>
            <wp:effectExtent l="0" t="0" r="0" b="6350"/>
            <wp:docPr id="2" name="Picture 2" descr="C:\Users\tashi\AppData\Local\Microsoft\Windows\INetCache\Content.Word\Screen Shot 2020-10-10 at 11.0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shi\AppData\Local\Microsoft\Windows\INetCache\Content.Word\Screen Shot 2020-10-10 at 11.00.39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4279900"/>
                    </a:xfrm>
                    <a:prstGeom prst="rect">
                      <a:avLst/>
                    </a:prstGeom>
                    <a:noFill/>
                    <a:ln>
                      <a:noFill/>
                    </a:ln>
                  </pic:spPr>
                </pic:pic>
              </a:graphicData>
            </a:graphic>
          </wp:inline>
        </w:drawing>
      </w:r>
    </w:p>
    <w:p w14:paraId="31AE14FF" w14:textId="77777777" w:rsidR="00B65304" w:rsidRDefault="00B65304" w:rsidP="00B65304">
      <w:pPr>
        <w:pStyle w:val="Heading2"/>
        <w:numPr>
          <w:ilvl w:val="1"/>
          <w:numId w:val="1"/>
        </w:numPr>
        <w:ind w:left="540" w:hanging="270"/>
        <w:rPr>
          <w:rFonts w:ascii="Arial" w:hAnsi="Arial" w:cs="Arial"/>
          <w:color w:val="auto"/>
          <w:sz w:val="24"/>
          <w:szCs w:val="24"/>
        </w:rPr>
      </w:pPr>
      <w:bookmarkStart w:id="16" w:name="_Toc53514804"/>
      <w:r>
        <w:rPr>
          <w:rFonts w:ascii="Arial" w:hAnsi="Arial" w:cs="Arial"/>
          <w:color w:val="auto"/>
          <w:sz w:val="24"/>
          <w:szCs w:val="24"/>
        </w:rPr>
        <w:t>Users and Roles</w:t>
      </w:r>
      <w:bookmarkEnd w:id="16"/>
    </w:p>
    <w:p w14:paraId="7E683B5F" w14:textId="77777777" w:rsidR="00B65304" w:rsidRDefault="00B65304" w:rsidP="00B65304">
      <w:pPr>
        <w:pStyle w:val="Heading2"/>
        <w:numPr>
          <w:ilvl w:val="2"/>
          <w:numId w:val="1"/>
        </w:numPr>
        <w:ind w:hanging="180"/>
        <w:rPr>
          <w:rFonts w:ascii="Arial" w:hAnsi="Arial" w:cs="Arial"/>
          <w:color w:val="auto"/>
          <w:sz w:val="24"/>
          <w:szCs w:val="24"/>
        </w:rPr>
      </w:pPr>
      <w:bookmarkStart w:id="17" w:name="_Toc53514805"/>
      <w:r>
        <w:rPr>
          <w:rFonts w:ascii="Arial" w:hAnsi="Arial" w:cs="Arial"/>
          <w:color w:val="auto"/>
          <w:sz w:val="24"/>
          <w:szCs w:val="24"/>
        </w:rPr>
        <w:t>Meat Shop Operator (User)</w:t>
      </w:r>
      <w:bookmarkEnd w:id="17"/>
    </w:p>
    <w:p w14:paraId="7FBAA950" w14:textId="77777777" w:rsidR="00B65304" w:rsidRDefault="00B65304" w:rsidP="00B65304">
      <w:pPr>
        <w:pStyle w:val="Heading2"/>
        <w:numPr>
          <w:ilvl w:val="3"/>
          <w:numId w:val="1"/>
        </w:numPr>
        <w:ind w:left="1260" w:firstLine="0"/>
        <w:rPr>
          <w:rFonts w:ascii="Arial" w:hAnsi="Arial" w:cs="Arial"/>
          <w:color w:val="auto"/>
          <w:sz w:val="24"/>
          <w:szCs w:val="24"/>
        </w:rPr>
      </w:pPr>
      <w:bookmarkStart w:id="18" w:name="_Toc53514806"/>
      <w:r>
        <w:rPr>
          <w:rFonts w:ascii="Arial" w:hAnsi="Arial" w:cs="Arial"/>
          <w:color w:val="auto"/>
          <w:sz w:val="24"/>
          <w:szCs w:val="24"/>
        </w:rPr>
        <w:t>MSO Apply (Role)</w:t>
      </w:r>
      <w:bookmarkEnd w:id="18"/>
    </w:p>
    <w:p w14:paraId="36FE615E" w14:textId="77777777" w:rsidR="00B65304" w:rsidRPr="0024689D" w:rsidRDefault="00B65304" w:rsidP="00B65304">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B65304" w:rsidRPr="00B039CD" w14:paraId="5DCE1BFD" w14:textId="77777777" w:rsidTr="007637A4">
        <w:tc>
          <w:tcPr>
            <w:tcW w:w="3528" w:type="dxa"/>
            <w:shd w:val="clear" w:color="auto" w:fill="FDE9D9" w:themeFill="accent6" w:themeFillTint="33"/>
          </w:tcPr>
          <w:p w14:paraId="57EA1E00"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4B8DD172"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AA8EE63"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Validation</w:t>
            </w:r>
          </w:p>
        </w:tc>
      </w:tr>
      <w:tr w:rsidR="00B65304" w:rsidRPr="00B039CD" w14:paraId="3348D89D" w14:textId="77777777" w:rsidTr="007637A4">
        <w:tc>
          <w:tcPr>
            <w:tcW w:w="3528" w:type="dxa"/>
          </w:tcPr>
          <w:p w14:paraId="47149273" w14:textId="77777777" w:rsidR="00B65304" w:rsidRPr="00B039CD" w:rsidRDefault="00B65304" w:rsidP="007637A4">
            <w:pPr>
              <w:rPr>
                <w:rFonts w:ascii="Arial" w:hAnsi="Arial" w:cs="Arial"/>
                <w:sz w:val="24"/>
                <w:szCs w:val="24"/>
              </w:rPr>
            </w:pPr>
            <w:r>
              <w:rPr>
                <w:rFonts w:ascii="Arial" w:hAnsi="Arial" w:cs="Arial"/>
                <w:sz w:val="24"/>
                <w:szCs w:val="24"/>
              </w:rPr>
              <w:t>CID</w:t>
            </w:r>
          </w:p>
        </w:tc>
        <w:tc>
          <w:tcPr>
            <w:tcW w:w="1710" w:type="dxa"/>
          </w:tcPr>
          <w:p w14:paraId="7B4321F0" w14:textId="77777777" w:rsidR="00B65304" w:rsidRPr="00B039CD" w:rsidRDefault="00B65304" w:rsidP="007637A4">
            <w:pPr>
              <w:rPr>
                <w:rFonts w:ascii="Arial" w:hAnsi="Arial" w:cs="Arial"/>
                <w:sz w:val="24"/>
                <w:szCs w:val="24"/>
              </w:rPr>
            </w:pPr>
          </w:p>
        </w:tc>
        <w:tc>
          <w:tcPr>
            <w:tcW w:w="3078" w:type="dxa"/>
            <w:vMerge w:val="restart"/>
            <w:vAlign w:val="center"/>
          </w:tcPr>
          <w:p w14:paraId="5979DE0F" w14:textId="77777777" w:rsidR="00B65304" w:rsidRPr="00B039CD" w:rsidRDefault="00B65304" w:rsidP="007637A4">
            <w:pPr>
              <w:jc w:val="center"/>
              <w:rPr>
                <w:rFonts w:ascii="Arial" w:hAnsi="Arial" w:cs="Arial"/>
                <w:sz w:val="24"/>
                <w:szCs w:val="24"/>
              </w:rPr>
            </w:pPr>
            <w:r>
              <w:rPr>
                <w:rFonts w:ascii="Arial" w:hAnsi="Arial" w:cs="Arial"/>
                <w:sz w:val="24"/>
                <w:szCs w:val="24"/>
              </w:rPr>
              <w:t>Pull from DCRC</w:t>
            </w:r>
          </w:p>
        </w:tc>
      </w:tr>
      <w:tr w:rsidR="00B65304" w:rsidRPr="00B039CD" w14:paraId="024B9AD6" w14:textId="77777777" w:rsidTr="007637A4">
        <w:tc>
          <w:tcPr>
            <w:tcW w:w="3528" w:type="dxa"/>
          </w:tcPr>
          <w:p w14:paraId="0CAADFD9" w14:textId="77777777" w:rsidR="00B65304" w:rsidRPr="00B039CD" w:rsidRDefault="00B65304" w:rsidP="007637A4">
            <w:pPr>
              <w:rPr>
                <w:rFonts w:ascii="Arial" w:hAnsi="Arial" w:cs="Arial"/>
                <w:sz w:val="24"/>
                <w:szCs w:val="24"/>
              </w:rPr>
            </w:pPr>
            <w:r>
              <w:rPr>
                <w:rFonts w:ascii="Arial" w:hAnsi="Arial" w:cs="Arial"/>
                <w:sz w:val="24"/>
                <w:szCs w:val="24"/>
              </w:rPr>
              <w:t>Name</w:t>
            </w:r>
          </w:p>
        </w:tc>
        <w:tc>
          <w:tcPr>
            <w:tcW w:w="1710" w:type="dxa"/>
          </w:tcPr>
          <w:p w14:paraId="125A2F06" w14:textId="77777777" w:rsidR="00B65304" w:rsidRPr="00B039CD" w:rsidRDefault="00B65304" w:rsidP="007637A4">
            <w:pPr>
              <w:rPr>
                <w:rFonts w:ascii="Arial" w:hAnsi="Arial" w:cs="Arial"/>
                <w:sz w:val="24"/>
                <w:szCs w:val="24"/>
              </w:rPr>
            </w:pPr>
          </w:p>
        </w:tc>
        <w:tc>
          <w:tcPr>
            <w:tcW w:w="3078" w:type="dxa"/>
            <w:vMerge/>
          </w:tcPr>
          <w:p w14:paraId="28CAAC95" w14:textId="77777777" w:rsidR="00B65304" w:rsidRPr="00B039CD" w:rsidRDefault="00B65304" w:rsidP="007637A4">
            <w:pPr>
              <w:rPr>
                <w:rFonts w:ascii="Arial" w:hAnsi="Arial" w:cs="Arial"/>
                <w:sz w:val="24"/>
                <w:szCs w:val="24"/>
              </w:rPr>
            </w:pPr>
          </w:p>
        </w:tc>
      </w:tr>
      <w:tr w:rsidR="00B65304" w:rsidRPr="00B039CD" w14:paraId="350561ED" w14:textId="77777777" w:rsidTr="007637A4">
        <w:tc>
          <w:tcPr>
            <w:tcW w:w="3528" w:type="dxa"/>
          </w:tcPr>
          <w:p w14:paraId="297FBAE4" w14:textId="77777777" w:rsidR="00B65304" w:rsidRPr="00B039CD" w:rsidRDefault="00B65304" w:rsidP="007637A4">
            <w:pPr>
              <w:rPr>
                <w:rFonts w:ascii="Arial" w:hAnsi="Arial" w:cs="Arial"/>
                <w:sz w:val="24"/>
                <w:szCs w:val="24"/>
              </w:rPr>
            </w:pPr>
            <w:r>
              <w:rPr>
                <w:rFonts w:ascii="Arial" w:hAnsi="Arial" w:cs="Arial"/>
                <w:sz w:val="24"/>
                <w:szCs w:val="24"/>
              </w:rPr>
              <w:t>Dzongkhag</w:t>
            </w:r>
          </w:p>
        </w:tc>
        <w:tc>
          <w:tcPr>
            <w:tcW w:w="1710" w:type="dxa"/>
          </w:tcPr>
          <w:p w14:paraId="24318AAF" w14:textId="77777777" w:rsidR="00B65304" w:rsidRPr="00B039CD" w:rsidRDefault="00B65304" w:rsidP="007637A4">
            <w:pPr>
              <w:rPr>
                <w:rFonts w:ascii="Arial" w:hAnsi="Arial" w:cs="Arial"/>
                <w:sz w:val="24"/>
                <w:szCs w:val="24"/>
              </w:rPr>
            </w:pPr>
            <w:r>
              <w:rPr>
                <w:rFonts w:ascii="Arial" w:hAnsi="Arial" w:cs="Arial"/>
                <w:sz w:val="24"/>
                <w:szCs w:val="24"/>
              </w:rPr>
              <w:t>Select</w:t>
            </w:r>
          </w:p>
        </w:tc>
        <w:tc>
          <w:tcPr>
            <w:tcW w:w="3078" w:type="dxa"/>
          </w:tcPr>
          <w:p w14:paraId="1BA21B7E" w14:textId="77777777" w:rsidR="00B65304" w:rsidRPr="00B039CD" w:rsidRDefault="00B65304" w:rsidP="007637A4">
            <w:pPr>
              <w:rPr>
                <w:rFonts w:ascii="Arial" w:hAnsi="Arial" w:cs="Arial"/>
                <w:sz w:val="24"/>
                <w:szCs w:val="24"/>
              </w:rPr>
            </w:pPr>
            <w:r>
              <w:rPr>
                <w:rFonts w:ascii="Arial" w:hAnsi="Arial" w:cs="Arial"/>
                <w:sz w:val="24"/>
                <w:szCs w:val="24"/>
              </w:rPr>
              <w:t>Mapping from master data</w:t>
            </w:r>
          </w:p>
        </w:tc>
      </w:tr>
      <w:tr w:rsidR="00B65304" w:rsidRPr="00B039CD" w14:paraId="6F96D282" w14:textId="77777777" w:rsidTr="007637A4">
        <w:tc>
          <w:tcPr>
            <w:tcW w:w="3528" w:type="dxa"/>
          </w:tcPr>
          <w:p w14:paraId="2A8AA0EF" w14:textId="77777777" w:rsidR="00B65304" w:rsidRPr="00B039CD" w:rsidRDefault="00B65304" w:rsidP="007637A4">
            <w:pPr>
              <w:rPr>
                <w:rFonts w:ascii="Arial" w:hAnsi="Arial" w:cs="Arial"/>
                <w:color w:val="000000"/>
                <w:sz w:val="24"/>
                <w:szCs w:val="24"/>
              </w:rPr>
            </w:pPr>
            <w:r>
              <w:rPr>
                <w:rFonts w:ascii="Arial" w:hAnsi="Arial" w:cs="Arial"/>
                <w:color w:val="000000"/>
                <w:sz w:val="24"/>
                <w:szCs w:val="24"/>
              </w:rPr>
              <w:t>Gewog</w:t>
            </w:r>
          </w:p>
        </w:tc>
        <w:tc>
          <w:tcPr>
            <w:tcW w:w="1710" w:type="dxa"/>
          </w:tcPr>
          <w:p w14:paraId="234CB084" w14:textId="77777777" w:rsidR="00B65304" w:rsidRPr="00B039CD" w:rsidRDefault="00B65304" w:rsidP="007637A4">
            <w:pPr>
              <w:rPr>
                <w:rFonts w:ascii="Arial" w:hAnsi="Arial" w:cs="Arial"/>
                <w:sz w:val="24"/>
                <w:szCs w:val="24"/>
              </w:rPr>
            </w:pPr>
            <w:r>
              <w:rPr>
                <w:rFonts w:ascii="Arial" w:hAnsi="Arial" w:cs="Arial"/>
                <w:sz w:val="24"/>
                <w:szCs w:val="24"/>
              </w:rPr>
              <w:t>Select</w:t>
            </w:r>
          </w:p>
        </w:tc>
        <w:tc>
          <w:tcPr>
            <w:tcW w:w="3078" w:type="dxa"/>
          </w:tcPr>
          <w:p w14:paraId="501C7A90" w14:textId="77777777" w:rsidR="00B65304" w:rsidRPr="00B039CD" w:rsidRDefault="00B65304" w:rsidP="007637A4">
            <w:pPr>
              <w:rPr>
                <w:rFonts w:ascii="Arial" w:hAnsi="Arial" w:cs="Arial"/>
                <w:sz w:val="24"/>
                <w:szCs w:val="24"/>
              </w:rPr>
            </w:pPr>
            <w:r>
              <w:rPr>
                <w:rFonts w:ascii="Arial" w:hAnsi="Arial" w:cs="Arial"/>
                <w:sz w:val="24"/>
                <w:szCs w:val="24"/>
              </w:rPr>
              <w:t>Mapping from master data</w:t>
            </w:r>
          </w:p>
        </w:tc>
      </w:tr>
      <w:tr w:rsidR="00B65304" w:rsidRPr="00B039CD" w14:paraId="684B66D5" w14:textId="77777777" w:rsidTr="007637A4">
        <w:tc>
          <w:tcPr>
            <w:tcW w:w="3528" w:type="dxa"/>
          </w:tcPr>
          <w:p w14:paraId="0816AA29" w14:textId="77777777" w:rsidR="00B65304" w:rsidRPr="00B039CD" w:rsidRDefault="00B65304" w:rsidP="007637A4">
            <w:pPr>
              <w:rPr>
                <w:rFonts w:ascii="Arial" w:hAnsi="Arial" w:cs="Arial"/>
                <w:color w:val="000000"/>
                <w:sz w:val="24"/>
                <w:szCs w:val="24"/>
              </w:rPr>
            </w:pPr>
            <w:r>
              <w:rPr>
                <w:rFonts w:ascii="Arial" w:hAnsi="Arial" w:cs="Arial"/>
                <w:color w:val="000000"/>
                <w:sz w:val="24"/>
                <w:szCs w:val="24"/>
              </w:rPr>
              <w:t>Village</w:t>
            </w:r>
          </w:p>
        </w:tc>
        <w:tc>
          <w:tcPr>
            <w:tcW w:w="1710" w:type="dxa"/>
          </w:tcPr>
          <w:p w14:paraId="688A8DC8" w14:textId="77777777" w:rsidR="00B65304" w:rsidRPr="00B039CD" w:rsidRDefault="00B65304" w:rsidP="007637A4">
            <w:pPr>
              <w:rPr>
                <w:rFonts w:ascii="Arial" w:hAnsi="Arial" w:cs="Arial"/>
                <w:sz w:val="24"/>
                <w:szCs w:val="24"/>
              </w:rPr>
            </w:pPr>
            <w:r>
              <w:rPr>
                <w:rFonts w:ascii="Arial" w:hAnsi="Arial" w:cs="Arial"/>
                <w:sz w:val="24"/>
                <w:szCs w:val="24"/>
              </w:rPr>
              <w:t>Select</w:t>
            </w:r>
          </w:p>
        </w:tc>
        <w:tc>
          <w:tcPr>
            <w:tcW w:w="3078" w:type="dxa"/>
          </w:tcPr>
          <w:p w14:paraId="266E15EA" w14:textId="77777777" w:rsidR="00B65304" w:rsidRPr="00B039CD" w:rsidRDefault="00B65304" w:rsidP="007637A4">
            <w:pPr>
              <w:rPr>
                <w:rFonts w:ascii="Arial" w:hAnsi="Arial" w:cs="Arial"/>
                <w:sz w:val="24"/>
                <w:szCs w:val="24"/>
              </w:rPr>
            </w:pPr>
            <w:r>
              <w:rPr>
                <w:rFonts w:ascii="Arial" w:hAnsi="Arial" w:cs="Arial"/>
                <w:sz w:val="24"/>
                <w:szCs w:val="24"/>
              </w:rPr>
              <w:t>Mapping from master data</w:t>
            </w:r>
          </w:p>
        </w:tc>
      </w:tr>
      <w:tr w:rsidR="00B65304" w:rsidRPr="00B039CD" w14:paraId="20863194" w14:textId="77777777" w:rsidTr="007637A4">
        <w:tc>
          <w:tcPr>
            <w:tcW w:w="3528" w:type="dxa"/>
          </w:tcPr>
          <w:p w14:paraId="2FB4D564" w14:textId="77777777" w:rsidR="00B65304" w:rsidRDefault="00B65304" w:rsidP="007637A4">
            <w:pPr>
              <w:rPr>
                <w:rFonts w:ascii="Arial" w:hAnsi="Arial" w:cs="Arial"/>
                <w:color w:val="000000"/>
                <w:sz w:val="24"/>
                <w:szCs w:val="24"/>
              </w:rPr>
            </w:pPr>
            <w:r>
              <w:rPr>
                <w:rFonts w:ascii="Arial" w:hAnsi="Arial" w:cs="Arial"/>
                <w:color w:val="000000"/>
                <w:sz w:val="24"/>
                <w:szCs w:val="24"/>
              </w:rPr>
              <w:t>Email</w:t>
            </w:r>
          </w:p>
        </w:tc>
        <w:tc>
          <w:tcPr>
            <w:tcW w:w="1710" w:type="dxa"/>
          </w:tcPr>
          <w:p w14:paraId="476B3944" w14:textId="77777777" w:rsidR="00B65304" w:rsidRDefault="00B65304" w:rsidP="007637A4">
            <w:pPr>
              <w:rPr>
                <w:rFonts w:ascii="Arial" w:hAnsi="Arial" w:cs="Arial"/>
                <w:sz w:val="24"/>
                <w:szCs w:val="24"/>
              </w:rPr>
            </w:pPr>
            <w:r>
              <w:rPr>
                <w:rFonts w:ascii="Arial" w:hAnsi="Arial" w:cs="Arial"/>
                <w:sz w:val="24"/>
                <w:szCs w:val="24"/>
              </w:rPr>
              <w:t>email</w:t>
            </w:r>
          </w:p>
        </w:tc>
        <w:tc>
          <w:tcPr>
            <w:tcW w:w="3078" w:type="dxa"/>
          </w:tcPr>
          <w:p w14:paraId="7780BAAB" w14:textId="77777777" w:rsidR="00B65304" w:rsidRDefault="00B65304" w:rsidP="007637A4">
            <w:pPr>
              <w:rPr>
                <w:rFonts w:ascii="Arial" w:hAnsi="Arial" w:cs="Arial"/>
                <w:sz w:val="24"/>
                <w:szCs w:val="24"/>
              </w:rPr>
            </w:pPr>
          </w:p>
        </w:tc>
      </w:tr>
      <w:tr w:rsidR="00B65304" w:rsidRPr="00B039CD" w14:paraId="2906AFF9" w14:textId="77777777" w:rsidTr="007637A4">
        <w:tc>
          <w:tcPr>
            <w:tcW w:w="3528" w:type="dxa"/>
          </w:tcPr>
          <w:p w14:paraId="5728AD31" w14:textId="77777777" w:rsidR="00B65304" w:rsidRDefault="00B65304" w:rsidP="007637A4">
            <w:pPr>
              <w:rPr>
                <w:rFonts w:ascii="Arial" w:hAnsi="Arial" w:cs="Arial"/>
                <w:color w:val="000000"/>
                <w:sz w:val="24"/>
                <w:szCs w:val="24"/>
              </w:rPr>
            </w:pPr>
            <w:r>
              <w:rPr>
                <w:rFonts w:ascii="Arial" w:hAnsi="Arial" w:cs="Arial"/>
                <w:color w:val="000000"/>
                <w:sz w:val="24"/>
                <w:szCs w:val="24"/>
              </w:rPr>
              <w:lastRenderedPageBreak/>
              <w:t>Contact Number</w:t>
            </w:r>
          </w:p>
        </w:tc>
        <w:tc>
          <w:tcPr>
            <w:tcW w:w="1710" w:type="dxa"/>
          </w:tcPr>
          <w:p w14:paraId="4E891401" w14:textId="77777777" w:rsidR="00B65304" w:rsidRDefault="00B65304" w:rsidP="007637A4">
            <w:pPr>
              <w:rPr>
                <w:rFonts w:ascii="Arial" w:hAnsi="Arial" w:cs="Arial"/>
                <w:sz w:val="24"/>
                <w:szCs w:val="24"/>
              </w:rPr>
            </w:pPr>
            <w:r>
              <w:rPr>
                <w:rFonts w:ascii="Arial" w:hAnsi="Arial" w:cs="Arial"/>
                <w:sz w:val="24"/>
                <w:szCs w:val="24"/>
              </w:rPr>
              <w:t>number</w:t>
            </w:r>
          </w:p>
        </w:tc>
        <w:tc>
          <w:tcPr>
            <w:tcW w:w="3078" w:type="dxa"/>
          </w:tcPr>
          <w:p w14:paraId="7BD15715" w14:textId="77777777" w:rsidR="00B65304" w:rsidRDefault="00B65304" w:rsidP="007637A4">
            <w:pPr>
              <w:rPr>
                <w:rFonts w:ascii="Arial" w:hAnsi="Arial" w:cs="Arial"/>
                <w:sz w:val="24"/>
                <w:szCs w:val="24"/>
              </w:rPr>
            </w:pPr>
            <w:r>
              <w:rPr>
                <w:rFonts w:ascii="Arial" w:hAnsi="Arial" w:cs="Arial"/>
                <w:sz w:val="24"/>
                <w:szCs w:val="24"/>
              </w:rPr>
              <w:t>Should accept only a number, max length 8</w:t>
            </w:r>
          </w:p>
        </w:tc>
      </w:tr>
      <w:tr w:rsidR="00B65304" w:rsidRPr="00B039CD" w14:paraId="06C8D17B" w14:textId="77777777" w:rsidTr="007637A4">
        <w:tc>
          <w:tcPr>
            <w:tcW w:w="3528" w:type="dxa"/>
          </w:tcPr>
          <w:p w14:paraId="0099BA4E" w14:textId="77777777" w:rsidR="00B65304" w:rsidRDefault="00B65304" w:rsidP="007637A4">
            <w:pPr>
              <w:rPr>
                <w:rFonts w:ascii="Arial" w:hAnsi="Arial" w:cs="Arial"/>
                <w:color w:val="000000"/>
                <w:sz w:val="24"/>
                <w:szCs w:val="24"/>
              </w:rPr>
            </w:pPr>
            <w:r>
              <w:rPr>
                <w:rFonts w:ascii="Arial" w:hAnsi="Arial" w:cs="Arial"/>
                <w:color w:val="000000"/>
                <w:sz w:val="24"/>
                <w:szCs w:val="24"/>
              </w:rPr>
              <w:t>Upload file</w:t>
            </w:r>
          </w:p>
        </w:tc>
        <w:tc>
          <w:tcPr>
            <w:tcW w:w="1710" w:type="dxa"/>
          </w:tcPr>
          <w:p w14:paraId="248CE375" w14:textId="77777777" w:rsidR="00B65304" w:rsidRDefault="00B65304" w:rsidP="007637A4">
            <w:pPr>
              <w:rPr>
                <w:rFonts w:ascii="Arial" w:hAnsi="Arial" w:cs="Arial"/>
                <w:sz w:val="24"/>
                <w:szCs w:val="24"/>
              </w:rPr>
            </w:pPr>
            <w:r>
              <w:rPr>
                <w:rFonts w:ascii="Arial" w:hAnsi="Arial" w:cs="Arial"/>
                <w:sz w:val="24"/>
                <w:szCs w:val="24"/>
              </w:rPr>
              <w:t>file</w:t>
            </w:r>
          </w:p>
        </w:tc>
        <w:tc>
          <w:tcPr>
            <w:tcW w:w="3078" w:type="dxa"/>
          </w:tcPr>
          <w:p w14:paraId="4BFEBDEC" w14:textId="77777777" w:rsidR="00B65304" w:rsidRDefault="00B65304" w:rsidP="007637A4">
            <w:pPr>
              <w:rPr>
                <w:rFonts w:ascii="Arial" w:hAnsi="Arial" w:cs="Arial"/>
                <w:sz w:val="24"/>
                <w:szCs w:val="24"/>
              </w:rPr>
            </w:pPr>
          </w:p>
        </w:tc>
      </w:tr>
      <w:tr w:rsidR="00B65304" w:rsidRPr="00B039CD" w14:paraId="274F1EC2" w14:textId="77777777" w:rsidTr="007637A4">
        <w:tc>
          <w:tcPr>
            <w:tcW w:w="3528" w:type="dxa"/>
          </w:tcPr>
          <w:p w14:paraId="61190318" w14:textId="77777777" w:rsidR="00B65304" w:rsidRDefault="00B65304" w:rsidP="007637A4">
            <w:pPr>
              <w:rPr>
                <w:rFonts w:ascii="Arial" w:hAnsi="Arial" w:cs="Arial"/>
                <w:color w:val="000000"/>
                <w:sz w:val="24"/>
                <w:szCs w:val="24"/>
              </w:rPr>
            </w:pPr>
            <w:r>
              <w:rPr>
                <w:rFonts w:ascii="Arial" w:hAnsi="Arial" w:cs="Arial"/>
                <w:color w:val="000000"/>
                <w:sz w:val="24"/>
                <w:szCs w:val="24"/>
              </w:rPr>
              <w:t>Date</w:t>
            </w:r>
          </w:p>
        </w:tc>
        <w:tc>
          <w:tcPr>
            <w:tcW w:w="1710" w:type="dxa"/>
          </w:tcPr>
          <w:p w14:paraId="17989E64" w14:textId="77777777" w:rsidR="00B65304" w:rsidRDefault="00B65304" w:rsidP="007637A4">
            <w:pPr>
              <w:rPr>
                <w:rFonts w:ascii="Arial" w:hAnsi="Arial" w:cs="Arial"/>
                <w:sz w:val="24"/>
                <w:szCs w:val="24"/>
              </w:rPr>
            </w:pPr>
            <w:r>
              <w:rPr>
                <w:rFonts w:ascii="Arial" w:hAnsi="Arial" w:cs="Arial"/>
                <w:sz w:val="24"/>
                <w:szCs w:val="24"/>
              </w:rPr>
              <w:t>date</w:t>
            </w:r>
          </w:p>
        </w:tc>
        <w:tc>
          <w:tcPr>
            <w:tcW w:w="3078" w:type="dxa"/>
          </w:tcPr>
          <w:p w14:paraId="550120AB" w14:textId="77777777" w:rsidR="00B65304" w:rsidRDefault="00B65304" w:rsidP="007637A4">
            <w:pPr>
              <w:rPr>
                <w:rFonts w:ascii="Arial" w:hAnsi="Arial" w:cs="Arial"/>
                <w:sz w:val="24"/>
                <w:szCs w:val="24"/>
              </w:rPr>
            </w:pPr>
          </w:p>
        </w:tc>
      </w:tr>
    </w:tbl>
    <w:p w14:paraId="215BBBC4" w14:textId="77777777" w:rsidR="00B65304" w:rsidRDefault="00B65304" w:rsidP="00B65304">
      <w:pPr>
        <w:ind w:left="1260"/>
        <w:rPr>
          <w:rFonts w:ascii="Arial" w:hAnsi="Arial" w:cs="Arial"/>
        </w:rPr>
      </w:pPr>
      <w:r w:rsidRPr="00246566">
        <w:rPr>
          <w:rFonts w:ascii="Arial" w:hAnsi="Arial" w:cs="Arial"/>
        </w:rPr>
        <w:t>** location of the meat shop</w:t>
      </w:r>
      <w:r>
        <w:rPr>
          <w:rFonts w:ascii="Arial" w:hAnsi="Arial" w:cs="Arial"/>
        </w:rPr>
        <w:t xml:space="preserve"> (dzongkhag, gewog, village)</w:t>
      </w:r>
    </w:p>
    <w:p w14:paraId="573F0606" w14:textId="77777777" w:rsidR="00B65304" w:rsidRPr="00246566" w:rsidRDefault="00B65304" w:rsidP="00B65304">
      <w:pPr>
        <w:ind w:left="1260"/>
        <w:rPr>
          <w:rFonts w:ascii="Arial" w:hAnsi="Arial" w:cs="Arial"/>
        </w:rPr>
      </w:pPr>
    </w:p>
    <w:p w14:paraId="27D6FA62" w14:textId="77777777" w:rsidR="00B65304" w:rsidRDefault="00B65304" w:rsidP="00B65304">
      <w:pPr>
        <w:pStyle w:val="Heading2"/>
        <w:numPr>
          <w:ilvl w:val="3"/>
          <w:numId w:val="1"/>
        </w:numPr>
        <w:ind w:left="1260" w:firstLine="0"/>
        <w:rPr>
          <w:rFonts w:ascii="Arial" w:hAnsi="Arial" w:cs="Arial"/>
          <w:color w:val="auto"/>
          <w:sz w:val="24"/>
          <w:szCs w:val="24"/>
        </w:rPr>
      </w:pPr>
      <w:bookmarkStart w:id="19" w:name="_Toc53514807"/>
      <w:r>
        <w:rPr>
          <w:rFonts w:ascii="Arial" w:hAnsi="Arial" w:cs="Arial"/>
          <w:color w:val="auto"/>
          <w:sz w:val="24"/>
          <w:szCs w:val="24"/>
        </w:rPr>
        <w:t>Inspection Response (Role)</w:t>
      </w:r>
      <w:bookmarkEnd w:id="19"/>
    </w:p>
    <w:p w14:paraId="7D505225" w14:textId="77777777" w:rsidR="00B65304" w:rsidRDefault="00B65304" w:rsidP="00B65304">
      <w:pPr>
        <w:pStyle w:val="ListParagraph"/>
        <w:ind w:left="1620"/>
        <w:rPr>
          <w:rFonts w:ascii="Arial" w:hAnsi="Arial" w:cs="Arial"/>
          <w:sz w:val="24"/>
          <w:szCs w:val="24"/>
        </w:rPr>
      </w:pPr>
      <w:r>
        <w:rPr>
          <w:rFonts w:ascii="Arial" w:hAnsi="Arial" w:cs="Arial"/>
          <w:sz w:val="24"/>
          <w:szCs w:val="24"/>
        </w:rPr>
        <w:t xml:space="preserve">Call for inspection button </w:t>
      </w:r>
    </w:p>
    <w:p w14:paraId="0D6C5FC3" w14:textId="77777777" w:rsidR="00B65304" w:rsidRPr="005111AF" w:rsidRDefault="00B65304" w:rsidP="00B65304">
      <w:pPr>
        <w:pStyle w:val="ListParagraph"/>
        <w:ind w:left="1440"/>
        <w:rPr>
          <w:rFonts w:ascii="Arial" w:hAnsi="Arial" w:cs="Arial"/>
        </w:rPr>
      </w:pPr>
    </w:p>
    <w:p w14:paraId="11A27B4F" w14:textId="77777777" w:rsidR="00B65304" w:rsidRDefault="00B65304" w:rsidP="00B65304">
      <w:pPr>
        <w:pStyle w:val="Heading2"/>
        <w:numPr>
          <w:ilvl w:val="2"/>
          <w:numId w:val="1"/>
        </w:numPr>
        <w:ind w:hanging="180"/>
        <w:rPr>
          <w:rFonts w:ascii="Arial" w:hAnsi="Arial" w:cs="Arial"/>
          <w:color w:val="auto"/>
          <w:sz w:val="24"/>
          <w:szCs w:val="24"/>
        </w:rPr>
      </w:pPr>
      <w:bookmarkStart w:id="20" w:name="_Toc53514808"/>
      <w:r>
        <w:rPr>
          <w:rFonts w:ascii="Arial" w:hAnsi="Arial" w:cs="Arial"/>
          <w:color w:val="auto"/>
          <w:sz w:val="24"/>
          <w:szCs w:val="24"/>
        </w:rPr>
        <w:t>BAFRA HQ (User)</w:t>
      </w:r>
      <w:bookmarkEnd w:id="20"/>
    </w:p>
    <w:p w14:paraId="21613368" w14:textId="77777777" w:rsidR="00B65304" w:rsidRPr="00C14D73" w:rsidRDefault="00B65304" w:rsidP="00B65304">
      <w:pPr>
        <w:ind w:left="540"/>
      </w:pPr>
    </w:p>
    <w:p w14:paraId="28FDEEFB" w14:textId="77777777" w:rsidR="00B65304" w:rsidRDefault="00B65304" w:rsidP="00B65304">
      <w:pPr>
        <w:pStyle w:val="Heading2"/>
        <w:numPr>
          <w:ilvl w:val="2"/>
          <w:numId w:val="1"/>
        </w:numPr>
        <w:ind w:hanging="180"/>
        <w:rPr>
          <w:rFonts w:ascii="Arial" w:hAnsi="Arial" w:cs="Arial"/>
          <w:color w:val="auto"/>
          <w:sz w:val="24"/>
          <w:szCs w:val="24"/>
        </w:rPr>
      </w:pPr>
      <w:bookmarkStart w:id="21" w:name="_Toc53514809"/>
      <w:r>
        <w:rPr>
          <w:rFonts w:ascii="Arial" w:hAnsi="Arial" w:cs="Arial"/>
          <w:color w:val="auto"/>
          <w:sz w:val="24"/>
          <w:szCs w:val="24"/>
        </w:rPr>
        <w:t>BAFRA Field Office (User)</w:t>
      </w:r>
      <w:bookmarkEnd w:id="21"/>
    </w:p>
    <w:p w14:paraId="30C5D0A0" w14:textId="77777777" w:rsidR="00B65304" w:rsidRDefault="00B65304" w:rsidP="00B65304">
      <w:pPr>
        <w:pStyle w:val="Heading2"/>
        <w:numPr>
          <w:ilvl w:val="3"/>
          <w:numId w:val="1"/>
        </w:numPr>
        <w:ind w:left="1260" w:firstLine="0"/>
        <w:rPr>
          <w:rFonts w:ascii="Arial" w:hAnsi="Arial" w:cs="Arial"/>
          <w:color w:val="auto"/>
          <w:sz w:val="24"/>
          <w:szCs w:val="24"/>
        </w:rPr>
      </w:pPr>
      <w:bookmarkStart w:id="22" w:name="_Toc53514810"/>
      <w:r>
        <w:rPr>
          <w:rFonts w:ascii="Arial" w:hAnsi="Arial" w:cs="Arial"/>
          <w:color w:val="auto"/>
          <w:sz w:val="24"/>
          <w:szCs w:val="24"/>
        </w:rPr>
        <w:t>Inspection (Role)</w:t>
      </w:r>
      <w:bookmarkEnd w:id="22"/>
    </w:p>
    <w:p w14:paraId="2FE161DE" w14:textId="77777777" w:rsidR="00B65304" w:rsidRPr="002C6DFA" w:rsidRDefault="00B65304" w:rsidP="00B65304">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B65304" w:rsidRPr="00B039CD" w14:paraId="4F5A9DE3" w14:textId="77777777" w:rsidTr="007637A4">
        <w:tc>
          <w:tcPr>
            <w:tcW w:w="3528" w:type="dxa"/>
            <w:shd w:val="clear" w:color="auto" w:fill="FDE9D9" w:themeFill="accent6" w:themeFillTint="33"/>
          </w:tcPr>
          <w:p w14:paraId="74745005"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D2ECFDF"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77E961D2"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Validation</w:t>
            </w:r>
          </w:p>
        </w:tc>
      </w:tr>
      <w:tr w:rsidR="00B65304" w:rsidRPr="00B039CD" w14:paraId="7F3F2B54" w14:textId="77777777" w:rsidTr="007637A4">
        <w:tc>
          <w:tcPr>
            <w:tcW w:w="3528" w:type="dxa"/>
          </w:tcPr>
          <w:p w14:paraId="6267FD2E" w14:textId="77777777" w:rsidR="00B65304" w:rsidRPr="00B039CD" w:rsidRDefault="00B65304" w:rsidP="007637A4">
            <w:pPr>
              <w:rPr>
                <w:rFonts w:ascii="Arial" w:hAnsi="Arial" w:cs="Arial"/>
                <w:sz w:val="24"/>
                <w:szCs w:val="24"/>
              </w:rPr>
            </w:pPr>
            <w:r w:rsidRPr="00EA5BF3">
              <w:rPr>
                <w:rFonts w:ascii="Arial" w:hAnsi="Arial" w:cs="Arial"/>
              </w:rPr>
              <w:t>Date of Inspection</w:t>
            </w:r>
          </w:p>
        </w:tc>
        <w:tc>
          <w:tcPr>
            <w:tcW w:w="1710" w:type="dxa"/>
          </w:tcPr>
          <w:p w14:paraId="4A68C73F" w14:textId="77777777" w:rsidR="00B65304" w:rsidRPr="00B039CD" w:rsidRDefault="00B65304" w:rsidP="007637A4">
            <w:pPr>
              <w:rPr>
                <w:rFonts w:ascii="Arial" w:hAnsi="Arial" w:cs="Arial"/>
                <w:sz w:val="24"/>
                <w:szCs w:val="24"/>
              </w:rPr>
            </w:pPr>
            <w:r>
              <w:rPr>
                <w:rFonts w:ascii="Arial" w:hAnsi="Arial" w:cs="Arial"/>
                <w:sz w:val="24"/>
                <w:szCs w:val="24"/>
              </w:rPr>
              <w:t>Date</w:t>
            </w:r>
          </w:p>
        </w:tc>
        <w:tc>
          <w:tcPr>
            <w:tcW w:w="3078" w:type="dxa"/>
          </w:tcPr>
          <w:p w14:paraId="30B08731" w14:textId="77777777" w:rsidR="00B65304" w:rsidRPr="00B039CD" w:rsidRDefault="00B65304" w:rsidP="007637A4">
            <w:pPr>
              <w:rPr>
                <w:rFonts w:ascii="Arial" w:hAnsi="Arial" w:cs="Arial"/>
                <w:sz w:val="24"/>
                <w:szCs w:val="24"/>
              </w:rPr>
            </w:pPr>
            <w:r>
              <w:rPr>
                <w:rFonts w:ascii="Arial" w:hAnsi="Arial" w:cs="Arial"/>
                <w:sz w:val="24"/>
                <w:szCs w:val="24"/>
              </w:rPr>
              <w:t>Cannot input next day’s date</w:t>
            </w:r>
          </w:p>
        </w:tc>
      </w:tr>
      <w:tr w:rsidR="00B65304" w:rsidRPr="00B039CD" w14:paraId="2DFEE03E" w14:textId="77777777" w:rsidTr="007637A4">
        <w:tc>
          <w:tcPr>
            <w:tcW w:w="3528" w:type="dxa"/>
          </w:tcPr>
          <w:p w14:paraId="356E2F20" w14:textId="77777777" w:rsidR="00B65304" w:rsidRPr="00B039CD" w:rsidRDefault="00B65304" w:rsidP="007637A4">
            <w:pPr>
              <w:rPr>
                <w:rFonts w:ascii="Arial" w:hAnsi="Arial" w:cs="Arial"/>
                <w:sz w:val="24"/>
                <w:szCs w:val="24"/>
              </w:rPr>
            </w:pPr>
            <w:r>
              <w:rPr>
                <w:rFonts w:ascii="Arial" w:hAnsi="Arial" w:cs="Arial"/>
              </w:rPr>
              <w:t>Type of Inspection</w:t>
            </w:r>
          </w:p>
        </w:tc>
        <w:tc>
          <w:tcPr>
            <w:tcW w:w="1710" w:type="dxa"/>
          </w:tcPr>
          <w:p w14:paraId="5F12B0F8" w14:textId="77777777" w:rsidR="00B65304" w:rsidRPr="00B039CD" w:rsidRDefault="00B65304" w:rsidP="007637A4">
            <w:pPr>
              <w:rPr>
                <w:rFonts w:ascii="Arial" w:hAnsi="Arial" w:cs="Arial"/>
                <w:sz w:val="24"/>
                <w:szCs w:val="24"/>
              </w:rPr>
            </w:pPr>
            <w:r>
              <w:rPr>
                <w:rFonts w:ascii="Arial" w:hAnsi="Arial" w:cs="Arial"/>
                <w:sz w:val="24"/>
                <w:szCs w:val="24"/>
              </w:rPr>
              <w:t xml:space="preserve">Select </w:t>
            </w:r>
          </w:p>
        </w:tc>
        <w:tc>
          <w:tcPr>
            <w:tcW w:w="3078" w:type="dxa"/>
          </w:tcPr>
          <w:p w14:paraId="6B1C0BD5" w14:textId="77777777" w:rsidR="00B65304" w:rsidRPr="00B039CD" w:rsidRDefault="00B65304" w:rsidP="007637A4">
            <w:pPr>
              <w:rPr>
                <w:rFonts w:ascii="Arial" w:hAnsi="Arial" w:cs="Arial"/>
                <w:sz w:val="24"/>
                <w:szCs w:val="24"/>
              </w:rPr>
            </w:pPr>
            <w:r>
              <w:rPr>
                <w:rFonts w:ascii="Arial" w:hAnsi="Arial" w:cs="Arial"/>
                <w:sz w:val="24"/>
                <w:szCs w:val="24"/>
              </w:rPr>
              <w:t>Meat shop inspection</w:t>
            </w:r>
          </w:p>
        </w:tc>
      </w:tr>
    </w:tbl>
    <w:p w14:paraId="25ED79B9" w14:textId="77777777" w:rsidR="00B65304" w:rsidRDefault="00B65304" w:rsidP="00B65304">
      <w:pPr>
        <w:ind w:left="1260"/>
      </w:pPr>
    </w:p>
    <w:p w14:paraId="226387D3" w14:textId="77777777" w:rsidR="00B65304" w:rsidRPr="00304DE6" w:rsidRDefault="00B65304" w:rsidP="00B65304">
      <w:pPr>
        <w:ind w:left="1260"/>
        <w:rPr>
          <w:rFonts w:ascii="Arial" w:hAnsi="Arial" w:cs="Arial"/>
          <w:sz w:val="24"/>
          <w:szCs w:val="24"/>
        </w:rPr>
      </w:pPr>
      <w:r w:rsidRPr="00304DE6">
        <w:rPr>
          <w:rFonts w:ascii="Arial" w:hAnsi="Arial" w:cs="Arial"/>
          <w:sz w:val="24"/>
          <w:szCs w:val="24"/>
        </w:rPr>
        <w:t>Inspection team</w:t>
      </w:r>
      <w:r>
        <w:rPr>
          <w:rFonts w:ascii="Arial" w:hAnsi="Arial" w:cs="Arial"/>
          <w:sz w:val="24"/>
          <w:szCs w:val="24"/>
        </w:rPr>
        <w:t>:</w:t>
      </w:r>
    </w:p>
    <w:tbl>
      <w:tblPr>
        <w:tblStyle w:val="TableGrid"/>
        <w:tblW w:w="0" w:type="auto"/>
        <w:tblInd w:w="1260" w:type="dxa"/>
        <w:tblLook w:val="04A0" w:firstRow="1" w:lastRow="0" w:firstColumn="1" w:lastColumn="0" w:noHBand="0" w:noVBand="1"/>
      </w:tblPr>
      <w:tblGrid>
        <w:gridCol w:w="3528"/>
        <w:gridCol w:w="1710"/>
        <w:gridCol w:w="3078"/>
      </w:tblGrid>
      <w:tr w:rsidR="00B65304" w:rsidRPr="00B039CD" w14:paraId="52F0AE63" w14:textId="77777777" w:rsidTr="007637A4">
        <w:tc>
          <w:tcPr>
            <w:tcW w:w="3528" w:type="dxa"/>
            <w:shd w:val="clear" w:color="auto" w:fill="FDE9D9" w:themeFill="accent6" w:themeFillTint="33"/>
          </w:tcPr>
          <w:p w14:paraId="5F5E666B"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438BFCA0"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6C675339"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Validation</w:t>
            </w:r>
          </w:p>
        </w:tc>
      </w:tr>
      <w:tr w:rsidR="00B65304" w:rsidRPr="00B039CD" w14:paraId="00888253" w14:textId="77777777" w:rsidTr="007637A4">
        <w:tc>
          <w:tcPr>
            <w:tcW w:w="3528" w:type="dxa"/>
          </w:tcPr>
          <w:p w14:paraId="765EEF64" w14:textId="77777777" w:rsidR="00B65304" w:rsidRPr="00EA5BF3" w:rsidRDefault="00B65304" w:rsidP="007637A4">
            <w:pPr>
              <w:rPr>
                <w:rFonts w:ascii="Arial" w:hAnsi="Arial" w:cs="Arial"/>
              </w:rPr>
            </w:pPr>
            <w:r>
              <w:rPr>
                <w:rFonts w:ascii="Arial" w:hAnsi="Arial" w:cs="Arial"/>
              </w:rPr>
              <w:t>Name</w:t>
            </w:r>
          </w:p>
        </w:tc>
        <w:tc>
          <w:tcPr>
            <w:tcW w:w="1710" w:type="dxa"/>
          </w:tcPr>
          <w:p w14:paraId="3312D0F5" w14:textId="77777777" w:rsidR="00B65304" w:rsidRDefault="00B65304" w:rsidP="007637A4">
            <w:pPr>
              <w:rPr>
                <w:rFonts w:ascii="Arial" w:hAnsi="Arial" w:cs="Arial"/>
                <w:sz w:val="24"/>
                <w:szCs w:val="24"/>
              </w:rPr>
            </w:pPr>
            <w:r>
              <w:rPr>
                <w:rFonts w:ascii="Arial" w:hAnsi="Arial" w:cs="Arial"/>
                <w:sz w:val="24"/>
                <w:szCs w:val="24"/>
              </w:rPr>
              <w:t>Text</w:t>
            </w:r>
          </w:p>
        </w:tc>
        <w:tc>
          <w:tcPr>
            <w:tcW w:w="3078" w:type="dxa"/>
          </w:tcPr>
          <w:p w14:paraId="73E703C5" w14:textId="77777777" w:rsidR="00B65304" w:rsidRDefault="00B65304" w:rsidP="007637A4">
            <w:pPr>
              <w:rPr>
                <w:rFonts w:ascii="Arial" w:hAnsi="Arial" w:cs="Arial"/>
                <w:sz w:val="24"/>
                <w:szCs w:val="24"/>
              </w:rPr>
            </w:pPr>
          </w:p>
        </w:tc>
      </w:tr>
      <w:tr w:rsidR="00B65304" w:rsidRPr="00B039CD" w14:paraId="5E9871DD" w14:textId="77777777" w:rsidTr="007637A4">
        <w:tc>
          <w:tcPr>
            <w:tcW w:w="3528" w:type="dxa"/>
          </w:tcPr>
          <w:p w14:paraId="0FFC510B" w14:textId="77777777" w:rsidR="00B65304" w:rsidRDefault="00B65304" w:rsidP="007637A4">
            <w:pPr>
              <w:rPr>
                <w:rFonts w:ascii="Arial" w:hAnsi="Arial" w:cs="Arial"/>
              </w:rPr>
            </w:pPr>
            <w:r>
              <w:rPr>
                <w:rFonts w:ascii="Arial" w:hAnsi="Arial" w:cs="Arial"/>
              </w:rPr>
              <w:t xml:space="preserve">Designation </w:t>
            </w:r>
          </w:p>
        </w:tc>
        <w:tc>
          <w:tcPr>
            <w:tcW w:w="1710" w:type="dxa"/>
          </w:tcPr>
          <w:p w14:paraId="5DBDD0E3" w14:textId="77777777" w:rsidR="00B65304" w:rsidRDefault="00B65304" w:rsidP="007637A4">
            <w:pPr>
              <w:rPr>
                <w:rFonts w:ascii="Arial" w:hAnsi="Arial" w:cs="Arial"/>
                <w:sz w:val="24"/>
                <w:szCs w:val="24"/>
              </w:rPr>
            </w:pPr>
            <w:r>
              <w:rPr>
                <w:rFonts w:ascii="Arial" w:hAnsi="Arial" w:cs="Arial"/>
                <w:sz w:val="24"/>
                <w:szCs w:val="24"/>
              </w:rPr>
              <w:t>Text</w:t>
            </w:r>
          </w:p>
        </w:tc>
        <w:tc>
          <w:tcPr>
            <w:tcW w:w="3078" w:type="dxa"/>
          </w:tcPr>
          <w:p w14:paraId="56037B27" w14:textId="77777777" w:rsidR="00B65304" w:rsidRDefault="00B65304" w:rsidP="007637A4">
            <w:pPr>
              <w:rPr>
                <w:rFonts w:ascii="Arial" w:hAnsi="Arial" w:cs="Arial"/>
                <w:sz w:val="24"/>
                <w:szCs w:val="24"/>
              </w:rPr>
            </w:pPr>
          </w:p>
        </w:tc>
      </w:tr>
    </w:tbl>
    <w:p w14:paraId="19551E4E" w14:textId="77777777" w:rsidR="00B65304" w:rsidRDefault="00B65304" w:rsidP="00B65304">
      <w:pPr>
        <w:ind w:left="1260"/>
      </w:pPr>
    </w:p>
    <w:p w14:paraId="717842D7" w14:textId="77777777" w:rsidR="00B65304" w:rsidRPr="00304DE6" w:rsidRDefault="00B65304" w:rsidP="00B65304">
      <w:pPr>
        <w:ind w:left="1260"/>
        <w:rPr>
          <w:rFonts w:ascii="Arial" w:hAnsi="Arial" w:cs="Arial"/>
          <w:sz w:val="24"/>
          <w:szCs w:val="24"/>
        </w:rPr>
      </w:pPr>
      <w:r>
        <w:rPr>
          <w:rFonts w:ascii="Arial" w:hAnsi="Arial" w:cs="Arial"/>
          <w:sz w:val="24"/>
          <w:szCs w:val="24"/>
        </w:rPr>
        <w:t>Details of Observation (add more button):</w:t>
      </w:r>
    </w:p>
    <w:tbl>
      <w:tblPr>
        <w:tblStyle w:val="TableGrid"/>
        <w:tblW w:w="0" w:type="auto"/>
        <w:tblInd w:w="1260" w:type="dxa"/>
        <w:tblLook w:val="04A0" w:firstRow="1" w:lastRow="0" w:firstColumn="1" w:lastColumn="0" w:noHBand="0" w:noVBand="1"/>
      </w:tblPr>
      <w:tblGrid>
        <w:gridCol w:w="3528"/>
        <w:gridCol w:w="1710"/>
        <w:gridCol w:w="3078"/>
      </w:tblGrid>
      <w:tr w:rsidR="00B65304" w:rsidRPr="00B039CD" w14:paraId="51136E15" w14:textId="77777777" w:rsidTr="007637A4">
        <w:tc>
          <w:tcPr>
            <w:tcW w:w="3528" w:type="dxa"/>
            <w:shd w:val="clear" w:color="auto" w:fill="FDE9D9" w:themeFill="accent6" w:themeFillTint="33"/>
          </w:tcPr>
          <w:p w14:paraId="2DA92E43"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4E60996E"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6AEAE9AC" w14:textId="77777777" w:rsidR="00B65304" w:rsidRPr="00B039CD" w:rsidRDefault="00B65304" w:rsidP="007637A4">
            <w:pPr>
              <w:jc w:val="center"/>
              <w:rPr>
                <w:rFonts w:ascii="Arial" w:hAnsi="Arial" w:cs="Arial"/>
                <w:sz w:val="24"/>
                <w:szCs w:val="24"/>
              </w:rPr>
            </w:pPr>
            <w:r w:rsidRPr="00B039CD">
              <w:rPr>
                <w:rFonts w:ascii="Arial" w:hAnsi="Arial" w:cs="Arial"/>
                <w:sz w:val="24"/>
                <w:szCs w:val="24"/>
              </w:rPr>
              <w:t>Validation</w:t>
            </w:r>
          </w:p>
        </w:tc>
      </w:tr>
      <w:tr w:rsidR="00B65304" w:rsidRPr="00B039CD" w14:paraId="46F00523" w14:textId="77777777" w:rsidTr="007637A4">
        <w:tc>
          <w:tcPr>
            <w:tcW w:w="3528" w:type="dxa"/>
          </w:tcPr>
          <w:p w14:paraId="71730C8B" w14:textId="77777777" w:rsidR="00B65304" w:rsidRDefault="00B65304" w:rsidP="007637A4">
            <w:pPr>
              <w:rPr>
                <w:rFonts w:ascii="Arial" w:hAnsi="Arial" w:cs="Arial"/>
              </w:rPr>
            </w:pPr>
            <w:r>
              <w:rPr>
                <w:rFonts w:ascii="Arial" w:hAnsi="Arial" w:cs="Arial"/>
              </w:rPr>
              <w:t xml:space="preserve">Observation </w:t>
            </w:r>
          </w:p>
        </w:tc>
        <w:tc>
          <w:tcPr>
            <w:tcW w:w="1710" w:type="dxa"/>
          </w:tcPr>
          <w:p w14:paraId="65B5266E" w14:textId="77777777" w:rsidR="00B65304" w:rsidRDefault="00B65304" w:rsidP="007637A4">
            <w:pPr>
              <w:rPr>
                <w:rFonts w:ascii="Arial" w:hAnsi="Arial" w:cs="Arial"/>
                <w:sz w:val="24"/>
                <w:szCs w:val="24"/>
              </w:rPr>
            </w:pPr>
            <w:r>
              <w:rPr>
                <w:rFonts w:ascii="Arial" w:hAnsi="Arial" w:cs="Arial"/>
                <w:sz w:val="24"/>
                <w:szCs w:val="24"/>
              </w:rPr>
              <w:t>Text area</w:t>
            </w:r>
          </w:p>
        </w:tc>
        <w:tc>
          <w:tcPr>
            <w:tcW w:w="3078" w:type="dxa"/>
          </w:tcPr>
          <w:p w14:paraId="71904690" w14:textId="77777777" w:rsidR="00B65304" w:rsidRDefault="00B65304" w:rsidP="007637A4">
            <w:pPr>
              <w:rPr>
                <w:rFonts w:ascii="Arial" w:hAnsi="Arial" w:cs="Arial"/>
                <w:sz w:val="24"/>
                <w:szCs w:val="24"/>
              </w:rPr>
            </w:pPr>
          </w:p>
        </w:tc>
      </w:tr>
      <w:tr w:rsidR="00B65304" w:rsidRPr="00B039CD" w14:paraId="7C5F963F" w14:textId="77777777" w:rsidTr="007637A4">
        <w:tc>
          <w:tcPr>
            <w:tcW w:w="3528" w:type="dxa"/>
          </w:tcPr>
          <w:p w14:paraId="0101EF41" w14:textId="77777777" w:rsidR="00B65304" w:rsidRPr="00EA5BF3" w:rsidRDefault="00B65304" w:rsidP="007637A4">
            <w:pPr>
              <w:rPr>
                <w:rFonts w:ascii="Arial" w:hAnsi="Arial" w:cs="Arial"/>
              </w:rPr>
            </w:pPr>
            <w:r>
              <w:rPr>
                <w:rFonts w:ascii="Arial" w:hAnsi="Arial" w:cs="Arial"/>
              </w:rPr>
              <w:t xml:space="preserve">Action </w:t>
            </w:r>
          </w:p>
        </w:tc>
        <w:tc>
          <w:tcPr>
            <w:tcW w:w="1710" w:type="dxa"/>
          </w:tcPr>
          <w:p w14:paraId="4244346E" w14:textId="77777777" w:rsidR="00B65304" w:rsidRDefault="00B65304" w:rsidP="007637A4">
            <w:pPr>
              <w:rPr>
                <w:rFonts w:ascii="Arial" w:hAnsi="Arial" w:cs="Arial"/>
                <w:sz w:val="24"/>
                <w:szCs w:val="24"/>
              </w:rPr>
            </w:pPr>
            <w:r>
              <w:rPr>
                <w:rFonts w:ascii="Arial" w:hAnsi="Arial" w:cs="Arial"/>
                <w:sz w:val="24"/>
                <w:szCs w:val="24"/>
              </w:rPr>
              <w:t>Text area</w:t>
            </w:r>
          </w:p>
        </w:tc>
        <w:tc>
          <w:tcPr>
            <w:tcW w:w="3078" w:type="dxa"/>
          </w:tcPr>
          <w:p w14:paraId="4D9C330F" w14:textId="77777777" w:rsidR="00B65304" w:rsidRDefault="00B65304" w:rsidP="007637A4">
            <w:pPr>
              <w:rPr>
                <w:rFonts w:ascii="Arial" w:hAnsi="Arial" w:cs="Arial"/>
                <w:sz w:val="24"/>
                <w:szCs w:val="24"/>
              </w:rPr>
            </w:pPr>
          </w:p>
        </w:tc>
      </w:tr>
    </w:tbl>
    <w:p w14:paraId="7A13D9E2" w14:textId="77777777" w:rsidR="00B65304" w:rsidRDefault="00B65304" w:rsidP="00B65304">
      <w:pPr>
        <w:ind w:left="1260"/>
        <w:rPr>
          <w:rFonts w:ascii="Arial" w:hAnsi="Arial" w:cs="Arial"/>
          <w:sz w:val="24"/>
          <w:szCs w:val="24"/>
        </w:rPr>
      </w:pPr>
      <w:r w:rsidRPr="0029673E">
        <w:rPr>
          <w:rFonts w:ascii="Arial" w:hAnsi="Arial" w:cs="Arial"/>
          <w:sz w:val="24"/>
          <w:szCs w:val="24"/>
        </w:rPr>
        <w:t xml:space="preserve">** </w:t>
      </w:r>
      <w:r>
        <w:rPr>
          <w:rFonts w:ascii="Arial" w:hAnsi="Arial" w:cs="Arial"/>
          <w:sz w:val="24"/>
          <w:szCs w:val="24"/>
        </w:rPr>
        <w:t xml:space="preserve">if approved, issue clearance and share information to BHQ (Annexure 3: </w:t>
      </w:r>
      <w:r w:rsidRPr="00E966C6">
        <w:rPr>
          <w:rFonts w:ascii="Arial" w:hAnsi="Arial" w:cs="Arial"/>
          <w:sz w:val="24"/>
          <w:szCs w:val="24"/>
        </w:rPr>
        <w:t>Clearance for the Establishment of Meat Shop.docx</w:t>
      </w:r>
      <w:r>
        <w:rPr>
          <w:rFonts w:ascii="Arial" w:hAnsi="Arial" w:cs="Arial"/>
          <w:sz w:val="24"/>
          <w:szCs w:val="24"/>
        </w:rPr>
        <w:t>)</w:t>
      </w:r>
    </w:p>
    <w:p w14:paraId="669A9BA0" w14:textId="77777777" w:rsidR="00B65304" w:rsidRPr="00F51996" w:rsidRDefault="00B65304" w:rsidP="00B65304">
      <w:pPr>
        <w:ind w:left="1260"/>
        <w:rPr>
          <w:rFonts w:ascii="Arial" w:hAnsi="Arial" w:cs="Arial"/>
          <w:sz w:val="24"/>
          <w:szCs w:val="24"/>
        </w:rPr>
      </w:pPr>
      <w:r>
        <w:rPr>
          <w:rFonts w:ascii="Arial" w:hAnsi="Arial" w:cs="Arial"/>
          <w:sz w:val="24"/>
          <w:szCs w:val="24"/>
        </w:rPr>
        <w:t>** if rejected, notify the MSO</w:t>
      </w:r>
    </w:p>
    <w:p w14:paraId="545131F3" w14:textId="77777777" w:rsidR="0067589A" w:rsidRPr="0067589A" w:rsidRDefault="0067589A" w:rsidP="0067589A">
      <w:pPr>
        <w:pStyle w:val="ListParagraph"/>
        <w:ind w:left="1260"/>
        <w:jc w:val="both"/>
        <w:rPr>
          <w:rFonts w:ascii="Arial" w:hAnsi="Arial" w:cs="Arial"/>
          <w:sz w:val="24"/>
          <w:szCs w:val="24"/>
        </w:rPr>
      </w:pPr>
    </w:p>
    <w:p w14:paraId="49F61589" w14:textId="77777777" w:rsidR="00C63B6C" w:rsidRDefault="00C63B6C" w:rsidP="00C63B6C"/>
    <w:p w14:paraId="00A515F2" w14:textId="77777777" w:rsidR="002472A2" w:rsidRPr="0087658A" w:rsidRDefault="002472A2" w:rsidP="002472A2">
      <w:pPr>
        <w:pStyle w:val="Heading1"/>
        <w:numPr>
          <w:ilvl w:val="0"/>
          <w:numId w:val="1"/>
        </w:numPr>
        <w:rPr>
          <w:rFonts w:ascii="Arial" w:hAnsi="Arial" w:cs="Arial"/>
          <w:color w:val="auto"/>
        </w:rPr>
      </w:pPr>
      <w:bookmarkStart w:id="23" w:name="_Toc53514811"/>
      <w:r>
        <w:rPr>
          <w:rFonts w:ascii="Arial" w:hAnsi="Arial" w:cs="Arial"/>
          <w:color w:val="auto"/>
        </w:rPr>
        <w:lastRenderedPageBreak/>
        <w:t>Clearance for</w:t>
      </w:r>
      <w:r w:rsidRPr="0087658A">
        <w:rPr>
          <w:rFonts w:ascii="Arial" w:hAnsi="Arial" w:cs="Arial"/>
          <w:color w:val="auto"/>
        </w:rPr>
        <w:t xml:space="preserve"> Nurseries</w:t>
      </w:r>
      <w:r>
        <w:rPr>
          <w:rFonts w:ascii="Arial" w:hAnsi="Arial" w:cs="Arial"/>
          <w:color w:val="auto"/>
        </w:rPr>
        <w:t>/Seed Growers</w:t>
      </w:r>
      <w:bookmarkEnd w:id="23"/>
    </w:p>
    <w:p w14:paraId="58478AFA" w14:textId="77777777" w:rsidR="002472A2" w:rsidRDefault="002472A2" w:rsidP="002472A2">
      <w:pPr>
        <w:pStyle w:val="Heading2"/>
        <w:numPr>
          <w:ilvl w:val="1"/>
          <w:numId w:val="1"/>
        </w:numPr>
        <w:ind w:hanging="540"/>
        <w:rPr>
          <w:rFonts w:ascii="Arial" w:hAnsi="Arial" w:cs="Arial"/>
          <w:color w:val="auto"/>
          <w:sz w:val="24"/>
          <w:szCs w:val="24"/>
        </w:rPr>
      </w:pPr>
      <w:bookmarkStart w:id="24" w:name="_Toc53514812"/>
      <w:r>
        <w:rPr>
          <w:rFonts w:ascii="Arial" w:hAnsi="Arial" w:cs="Arial"/>
          <w:color w:val="auto"/>
          <w:sz w:val="24"/>
          <w:szCs w:val="24"/>
        </w:rPr>
        <w:t>Service Name: Clearance for Nurseries/Seed Growers</w:t>
      </w:r>
      <w:bookmarkEnd w:id="24"/>
    </w:p>
    <w:p w14:paraId="4BAB7D26" w14:textId="77777777" w:rsidR="002472A2" w:rsidRDefault="002472A2" w:rsidP="002472A2">
      <w:pPr>
        <w:pStyle w:val="Heading2"/>
        <w:numPr>
          <w:ilvl w:val="1"/>
          <w:numId w:val="1"/>
        </w:numPr>
        <w:ind w:left="540" w:hanging="360"/>
        <w:rPr>
          <w:rFonts w:ascii="Arial" w:hAnsi="Arial" w:cs="Arial"/>
          <w:color w:val="auto"/>
          <w:sz w:val="24"/>
          <w:szCs w:val="24"/>
        </w:rPr>
      </w:pPr>
      <w:bookmarkStart w:id="25" w:name="_Toc53514813"/>
      <w:r>
        <w:rPr>
          <w:rFonts w:ascii="Arial" w:hAnsi="Arial" w:cs="Arial"/>
          <w:color w:val="auto"/>
          <w:sz w:val="24"/>
          <w:szCs w:val="24"/>
        </w:rPr>
        <w:t>Process Flow</w:t>
      </w:r>
      <w:bookmarkEnd w:id="25"/>
    </w:p>
    <w:p w14:paraId="0CED086E" w14:textId="77777777" w:rsidR="00E04002" w:rsidRPr="00E04002" w:rsidRDefault="00E04002" w:rsidP="00E04002"/>
    <w:p w14:paraId="7C690D78" w14:textId="77777777" w:rsidR="002472A2" w:rsidRDefault="002472A2" w:rsidP="002472A2">
      <w:r>
        <w:rPr>
          <w:noProof/>
        </w:rPr>
        <w:drawing>
          <wp:inline distT="0" distB="0" distL="0" distR="0" wp14:anchorId="3333C3CC" wp14:editId="63EB49EA">
            <wp:extent cx="5105400" cy="4679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05400" cy="4679950"/>
                    </a:xfrm>
                    <a:prstGeom prst="rect">
                      <a:avLst/>
                    </a:prstGeom>
                  </pic:spPr>
                </pic:pic>
              </a:graphicData>
            </a:graphic>
          </wp:inline>
        </w:drawing>
      </w:r>
    </w:p>
    <w:p w14:paraId="6536A68F" w14:textId="77777777" w:rsidR="002472A2" w:rsidRDefault="002472A2" w:rsidP="002472A2">
      <w:pPr>
        <w:pStyle w:val="Heading2"/>
        <w:numPr>
          <w:ilvl w:val="1"/>
          <w:numId w:val="1"/>
        </w:numPr>
        <w:ind w:left="540" w:hanging="270"/>
        <w:rPr>
          <w:rFonts w:ascii="Arial" w:hAnsi="Arial" w:cs="Arial"/>
          <w:color w:val="auto"/>
          <w:sz w:val="24"/>
          <w:szCs w:val="24"/>
        </w:rPr>
      </w:pPr>
      <w:bookmarkStart w:id="26" w:name="_Toc53514814"/>
      <w:r>
        <w:rPr>
          <w:rFonts w:ascii="Arial" w:hAnsi="Arial" w:cs="Arial"/>
          <w:color w:val="auto"/>
          <w:sz w:val="24"/>
          <w:szCs w:val="24"/>
        </w:rPr>
        <w:t>Users and Roles</w:t>
      </w:r>
      <w:bookmarkEnd w:id="26"/>
    </w:p>
    <w:p w14:paraId="7CA0A06D" w14:textId="77777777" w:rsidR="002472A2" w:rsidRDefault="002472A2" w:rsidP="002472A2">
      <w:pPr>
        <w:pStyle w:val="Heading2"/>
        <w:numPr>
          <w:ilvl w:val="2"/>
          <w:numId w:val="1"/>
        </w:numPr>
        <w:ind w:hanging="180"/>
        <w:rPr>
          <w:rFonts w:ascii="Arial" w:hAnsi="Arial" w:cs="Arial"/>
          <w:color w:val="auto"/>
          <w:sz w:val="24"/>
          <w:szCs w:val="24"/>
        </w:rPr>
      </w:pPr>
      <w:bookmarkStart w:id="27" w:name="_Toc53514815"/>
      <w:r>
        <w:rPr>
          <w:rFonts w:ascii="Arial" w:hAnsi="Arial" w:cs="Arial"/>
          <w:color w:val="auto"/>
          <w:sz w:val="24"/>
          <w:szCs w:val="24"/>
        </w:rPr>
        <w:t>Nurseries/ Seed Growers (User)</w:t>
      </w:r>
      <w:bookmarkEnd w:id="27"/>
    </w:p>
    <w:p w14:paraId="393765B1" w14:textId="77777777" w:rsidR="002472A2" w:rsidRDefault="002472A2" w:rsidP="002472A2">
      <w:pPr>
        <w:pStyle w:val="Heading2"/>
        <w:numPr>
          <w:ilvl w:val="3"/>
          <w:numId w:val="1"/>
        </w:numPr>
        <w:ind w:left="1260" w:firstLine="0"/>
        <w:rPr>
          <w:rFonts w:ascii="Arial" w:hAnsi="Arial" w:cs="Arial"/>
          <w:color w:val="auto"/>
          <w:sz w:val="24"/>
          <w:szCs w:val="24"/>
        </w:rPr>
      </w:pPr>
      <w:bookmarkStart w:id="28" w:name="_Toc53514816"/>
      <w:r>
        <w:rPr>
          <w:rFonts w:ascii="Arial" w:hAnsi="Arial" w:cs="Arial"/>
          <w:color w:val="auto"/>
          <w:sz w:val="24"/>
          <w:szCs w:val="24"/>
        </w:rPr>
        <w:t>NSG Apply (Role)</w:t>
      </w:r>
      <w:bookmarkEnd w:id="28"/>
    </w:p>
    <w:p w14:paraId="1D4506F4" w14:textId="77777777" w:rsidR="002472A2" w:rsidRPr="0024689D" w:rsidRDefault="002472A2" w:rsidP="002472A2">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2472A2" w:rsidRPr="00B039CD" w14:paraId="60AD3EC6" w14:textId="77777777" w:rsidTr="007637A4">
        <w:tc>
          <w:tcPr>
            <w:tcW w:w="3528" w:type="dxa"/>
            <w:shd w:val="clear" w:color="auto" w:fill="FDE9D9" w:themeFill="accent6" w:themeFillTint="33"/>
          </w:tcPr>
          <w:p w14:paraId="7C287556"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372A5503"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6E0C15CD"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Validation</w:t>
            </w:r>
          </w:p>
        </w:tc>
      </w:tr>
      <w:tr w:rsidR="002472A2" w:rsidRPr="00B039CD" w14:paraId="4586DA35" w14:textId="77777777" w:rsidTr="007637A4">
        <w:tc>
          <w:tcPr>
            <w:tcW w:w="3528" w:type="dxa"/>
          </w:tcPr>
          <w:p w14:paraId="714E21F2" w14:textId="77777777" w:rsidR="002472A2" w:rsidRPr="00B039CD" w:rsidRDefault="002472A2" w:rsidP="007637A4">
            <w:pPr>
              <w:rPr>
                <w:rFonts w:ascii="Arial" w:hAnsi="Arial" w:cs="Arial"/>
                <w:sz w:val="24"/>
                <w:szCs w:val="24"/>
              </w:rPr>
            </w:pPr>
            <w:r>
              <w:rPr>
                <w:rFonts w:ascii="Arial" w:hAnsi="Arial" w:cs="Arial"/>
                <w:sz w:val="24"/>
                <w:szCs w:val="24"/>
              </w:rPr>
              <w:t>Trade License Number</w:t>
            </w:r>
          </w:p>
        </w:tc>
        <w:tc>
          <w:tcPr>
            <w:tcW w:w="1710" w:type="dxa"/>
          </w:tcPr>
          <w:p w14:paraId="5D792FF5" w14:textId="77777777" w:rsidR="002472A2" w:rsidRPr="00B039CD" w:rsidRDefault="002472A2" w:rsidP="007637A4">
            <w:pPr>
              <w:rPr>
                <w:rFonts w:ascii="Arial" w:hAnsi="Arial" w:cs="Arial"/>
                <w:sz w:val="24"/>
                <w:szCs w:val="24"/>
              </w:rPr>
            </w:pPr>
          </w:p>
        </w:tc>
        <w:tc>
          <w:tcPr>
            <w:tcW w:w="3078" w:type="dxa"/>
            <w:vMerge w:val="restart"/>
            <w:vAlign w:val="center"/>
          </w:tcPr>
          <w:p w14:paraId="0D31AB57" w14:textId="77777777" w:rsidR="002472A2" w:rsidRPr="00B039CD" w:rsidRDefault="002472A2" w:rsidP="007637A4">
            <w:pPr>
              <w:jc w:val="center"/>
              <w:rPr>
                <w:rFonts w:ascii="Arial" w:hAnsi="Arial" w:cs="Arial"/>
                <w:sz w:val="24"/>
                <w:szCs w:val="24"/>
              </w:rPr>
            </w:pPr>
            <w:r>
              <w:rPr>
                <w:rFonts w:ascii="Arial" w:hAnsi="Arial" w:cs="Arial"/>
                <w:sz w:val="24"/>
                <w:szCs w:val="24"/>
              </w:rPr>
              <w:t>Pull from DoT API</w:t>
            </w:r>
          </w:p>
        </w:tc>
      </w:tr>
      <w:tr w:rsidR="002472A2" w:rsidRPr="00B039CD" w14:paraId="0565669F" w14:textId="77777777" w:rsidTr="007637A4">
        <w:tc>
          <w:tcPr>
            <w:tcW w:w="3528" w:type="dxa"/>
          </w:tcPr>
          <w:p w14:paraId="616E0688" w14:textId="77777777" w:rsidR="002472A2" w:rsidRPr="00B039CD" w:rsidRDefault="002472A2" w:rsidP="007637A4">
            <w:pPr>
              <w:rPr>
                <w:rFonts w:ascii="Arial" w:hAnsi="Arial" w:cs="Arial"/>
                <w:sz w:val="24"/>
                <w:szCs w:val="24"/>
              </w:rPr>
            </w:pPr>
            <w:r>
              <w:rPr>
                <w:rFonts w:ascii="Arial" w:hAnsi="Arial" w:cs="Arial"/>
                <w:sz w:val="24"/>
                <w:szCs w:val="24"/>
              </w:rPr>
              <w:t>CID</w:t>
            </w:r>
          </w:p>
        </w:tc>
        <w:tc>
          <w:tcPr>
            <w:tcW w:w="1710" w:type="dxa"/>
          </w:tcPr>
          <w:p w14:paraId="54FD8318" w14:textId="77777777" w:rsidR="002472A2" w:rsidRPr="00B039CD" w:rsidRDefault="002472A2" w:rsidP="007637A4">
            <w:pPr>
              <w:rPr>
                <w:rFonts w:ascii="Arial" w:hAnsi="Arial" w:cs="Arial"/>
                <w:sz w:val="24"/>
                <w:szCs w:val="24"/>
              </w:rPr>
            </w:pPr>
          </w:p>
        </w:tc>
        <w:tc>
          <w:tcPr>
            <w:tcW w:w="3078" w:type="dxa"/>
            <w:vMerge/>
          </w:tcPr>
          <w:p w14:paraId="1C9B1AF2" w14:textId="77777777" w:rsidR="002472A2" w:rsidRPr="00B039CD" w:rsidRDefault="002472A2" w:rsidP="007637A4">
            <w:pPr>
              <w:rPr>
                <w:rFonts w:ascii="Arial" w:hAnsi="Arial" w:cs="Arial"/>
                <w:sz w:val="24"/>
                <w:szCs w:val="24"/>
              </w:rPr>
            </w:pPr>
          </w:p>
        </w:tc>
      </w:tr>
      <w:tr w:rsidR="002472A2" w:rsidRPr="00B039CD" w14:paraId="1EC774B0" w14:textId="77777777" w:rsidTr="007637A4">
        <w:tc>
          <w:tcPr>
            <w:tcW w:w="3528" w:type="dxa"/>
          </w:tcPr>
          <w:p w14:paraId="1E1E97CA" w14:textId="77777777" w:rsidR="002472A2" w:rsidRPr="00B039CD" w:rsidRDefault="002472A2" w:rsidP="007637A4">
            <w:pPr>
              <w:rPr>
                <w:rFonts w:ascii="Arial" w:hAnsi="Arial" w:cs="Arial"/>
                <w:sz w:val="24"/>
                <w:szCs w:val="24"/>
              </w:rPr>
            </w:pPr>
            <w:r>
              <w:rPr>
                <w:rFonts w:ascii="Arial" w:hAnsi="Arial" w:cs="Arial"/>
                <w:sz w:val="24"/>
                <w:szCs w:val="24"/>
              </w:rPr>
              <w:t>Name of the Seed Company or Nurseries</w:t>
            </w:r>
          </w:p>
        </w:tc>
        <w:tc>
          <w:tcPr>
            <w:tcW w:w="1710" w:type="dxa"/>
          </w:tcPr>
          <w:p w14:paraId="16B1D270" w14:textId="77777777" w:rsidR="002472A2" w:rsidRPr="00B039CD" w:rsidRDefault="002472A2" w:rsidP="007637A4">
            <w:pPr>
              <w:rPr>
                <w:rFonts w:ascii="Arial" w:hAnsi="Arial" w:cs="Arial"/>
                <w:sz w:val="24"/>
                <w:szCs w:val="24"/>
              </w:rPr>
            </w:pPr>
          </w:p>
        </w:tc>
        <w:tc>
          <w:tcPr>
            <w:tcW w:w="3078" w:type="dxa"/>
            <w:vMerge/>
          </w:tcPr>
          <w:p w14:paraId="3EE2D30D" w14:textId="77777777" w:rsidR="002472A2" w:rsidRPr="00B039CD" w:rsidRDefault="002472A2" w:rsidP="007637A4">
            <w:pPr>
              <w:rPr>
                <w:rFonts w:ascii="Arial" w:hAnsi="Arial" w:cs="Arial"/>
                <w:sz w:val="24"/>
                <w:szCs w:val="24"/>
              </w:rPr>
            </w:pPr>
          </w:p>
        </w:tc>
      </w:tr>
      <w:tr w:rsidR="002472A2" w:rsidRPr="00B039CD" w14:paraId="1E1535CC" w14:textId="77777777" w:rsidTr="007637A4">
        <w:tc>
          <w:tcPr>
            <w:tcW w:w="3528" w:type="dxa"/>
          </w:tcPr>
          <w:p w14:paraId="64D44B0B" w14:textId="77777777" w:rsidR="002472A2" w:rsidRPr="00B039CD" w:rsidRDefault="002472A2" w:rsidP="007637A4">
            <w:pPr>
              <w:rPr>
                <w:rFonts w:ascii="Arial" w:hAnsi="Arial" w:cs="Arial"/>
                <w:sz w:val="24"/>
                <w:szCs w:val="24"/>
              </w:rPr>
            </w:pPr>
            <w:r>
              <w:rPr>
                <w:rFonts w:ascii="Arial" w:hAnsi="Arial" w:cs="Arial"/>
                <w:sz w:val="24"/>
                <w:szCs w:val="24"/>
              </w:rPr>
              <w:lastRenderedPageBreak/>
              <w:t>Name of the Owner</w:t>
            </w:r>
          </w:p>
        </w:tc>
        <w:tc>
          <w:tcPr>
            <w:tcW w:w="1710" w:type="dxa"/>
          </w:tcPr>
          <w:p w14:paraId="3F4FCD4C" w14:textId="77777777" w:rsidR="002472A2" w:rsidRPr="00B039CD" w:rsidRDefault="002472A2" w:rsidP="007637A4">
            <w:pPr>
              <w:rPr>
                <w:rFonts w:ascii="Arial" w:hAnsi="Arial" w:cs="Arial"/>
                <w:sz w:val="24"/>
                <w:szCs w:val="24"/>
              </w:rPr>
            </w:pPr>
          </w:p>
        </w:tc>
        <w:tc>
          <w:tcPr>
            <w:tcW w:w="3078" w:type="dxa"/>
            <w:vMerge/>
          </w:tcPr>
          <w:p w14:paraId="7383B074" w14:textId="77777777" w:rsidR="002472A2" w:rsidRPr="00B039CD" w:rsidRDefault="002472A2" w:rsidP="007637A4">
            <w:pPr>
              <w:rPr>
                <w:rFonts w:ascii="Arial" w:hAnsi="Arial" w:cs="Arial"/>
                <w:sz w:val="24"/>
                <w:szCs w:val="24"/>
              </w:rPr>
            </w:pPr>
          </w:p>
        </w:tc>
      </w:tr>
      <w:tr w:rsidR="002472A2" w:rsidRPr="00B039CD" w14:paraId="2416095D" w14:textId="77777777" w:rsidTr="007637A4">
        <w:tc>
          <w:tcPr>
            <w:tcW w:w="3528" w:type="dxa"/>
          </w:tcPr>
          <w:p w14:paraId="2EBD9D11" w14:textId="77777777" w:rsidR="002472A2" w:rsidRPr="00B039CD" w:rsidRDefault="002472A2" w:rsidP="007637A4">
            <w:pPr>
              <w:rPr>
                <w:rFonts w:ascii="Arial" w:hAnsi="Arial" w:cs="Arial"/>
                <w:color w:val="000000"/>
                <w:sz w:val="24"/>
                <w:szCs w:val="24"/>
              </w:rPr>
            </w:pPr>
            <w:r>
              <w:rPr>
                <w:rFonts w:ascii="Arial" w:hAnsi="Arial" w:cs="Arial"/>
                <w:color w:val="000000"/>
                <w:sz w:val="24"/>
                <w:szCs w:val="24"/>
              </w:rPr>
              <w:t>Contact Number</w:t>
            </w:r>
          </w:p>
        </w:tc>
        <w:tc>
          <w:tcPr>
            <w:tcW w:w="1710" w:type="dxa"/>
          </w:tcPr>
          <w:p w14:paraId="3B3F535E" w14:textId="77777777" w:rsidR="002472A2" w:rsidRPr="00B039CD" w:rsidRDefault="002472A2" w:rsidP="007637A4">
            <w:pPr>
              <w:rPr>
                <w:rFonts w:ascii="Arial" w:hAnsi="Arial" w:cs="Arial"/>
                <w:sz w:val="24"/>
                <w:szCs w:val="24"/>
              </w:rPr>
            </w:pPr>
            <w:r>
              <w:rPr>
                <w:rFonts w:ascii="Arial" w:hAnsi="Arial" w:cs="Arial"/>
                <w:sz w:val="24"/>
                <w:szCs w:val="24"/>
              </w:rPr>
              <w:t>Number</w:t>
            </w:r>
          </w:p>
        </w:tc>
        <w:tc>
          <w:tcPr>
            <w:tcW w:w="3078" w:type="dxa"/>
          </w:tcPr>
          <w:p w14:paraId="076E0DDA" w14:textId="77777777" w:rsidR="002472A2" w:rsidRPr="00B039CD" w:rsidRDefault="002472A2" w:rsidP="007637A4">
            <w:pPr>
              <w:rPr>
                <w:rFonts w:ascii="Arial" w:hAnsi="Arial" w:cs="Arial"/>
                <w:sz w:val="24"/>
                <w:szCs w:val="24"/>
              </w:rPr>
            </w:pPr>
            <w:r>
              <w:rPr>
                <w:rFonts w:ascii="Arial" w:hAnsi="Arial" w:cs="Arial"/>
                <w:sz w:val="24"/>
                <w:szCs w:val="24"/>
              </w:rPr>
              <w:t>Max length 8, should accept only number</w:t>
            </w:r>
          </w:p>
        </w:tc>
      </w:tr>
      <w:tr w:rsidR="002472A2" w:rsidRPr="00B039CD" w14:paraId="7368E661" w14:textId="77777777" w:rsidTr="007637A4">
        <w:tc>
          <w:tcPr>
            <w:tcW w:w="3528" w:type="dxa"/>
          </w:tcPr>
          <w:p w14:paraId="7C71EBDB" w14:textId="77777777" w:rsidR="002472A2" w:rsidRPr="00B039CD" w:rsidRDefault="002472A2" w:rsidP="007637A4">
            <w:pPr>
              <w:rPr>
                <w:rFonts w:ascii="Arial" w:hAnsi="Arial" w:cs="Arial"/>
                <w:color w:val="000000"/>
                <w:sz w:val="24"/>
                <w:szCs w:val="24"/>
              </w:rPr>
            </w:pPr>
            <w:r>
              <w:rPr>
                <w:rFonts w:ascii="Arial" w:hAnsi="Arial" w:cs="Arial"/>
                <w:color w:val="000000"/>
                <w:sz w:val="24"/>
                <w:szCs w:val="24"/>
              </w:rPr>
              <w:t>Submitted Date</w:t>
            </w:r>
          </w:p>
        </w:tc>
        <w:tc>
          <w:tcPr>
            <w:tcW w:w="1710" w:type="dxa"/>
          </w:tcPr>
          <w:p w14:paraId="39721DCE" w14:textId="77777777" w:rsidR="002472A2" w:rsidRPr="00B039CD" w:rsidRDefault="002472A2" w:rsidP="007637A4">
            <w:pPr>
              <w:rPr>
                <w:rFonts w:ascii="Arial" w:hAnsi="Arial" w:cs="Arial"/>
                <w:sz w:val="24"/>
                <w:szCs w:val="24"/>
              </w:rPr>
            </w:pPr>
            <w:r>
              <w:rPr>
                <w:rFonts w:ascii="Arial" w:hAnsi="Arial" w:cs="Arial"/>
                <w:sz w:val="24"/>
                <w:szCs w:val="24"/>
              </w:rPr>
              <w:t>Date</w:t>
            </w:r>
          </w:p>
        </w:tc>
        <w:tc>
          <w:tcPr>
            <w:tcW w:w="3078" w:type="dxa"/>
          </w:tcPr>
          <w:p w14:paraId="69EE3B61" w14:textId="77777777" w:rsidR="002472A2" w:rsidRPr="00B039CD" w:rsidRDefault="002472A2" w:rsidP="007637A4">
            <w:pPr>
              <w:rPr>
                <w:rFonts w:ascii="Arial" w:hAnsi="Arial" w:cs="Arial"/>
                <w:sz w:val="24"/>
                <w:szCs w:val="24"/>
              </w:rPr>
            </w:pPr>
            <w:r>
              <w:rPr>
                <w:rFonts w:ascii="Arial" w:hAnsi="Arial" w:cs="Arial"/>
                <w:sz w:val="24"/>
                <w:szCs w:val="24"/>
              </w:rPr>
              <w:t>Today’s date</w:t>
            </w:r>
          </w:p>
        </w:tc>
      </w:tr>
    </w:tbl>
    <w:p w14:paraId="1A5B17E5" w14:textId="77777777" w:rsidR="002472A2" w:rsidRDefault="002472A2" w:rsidP="002472A2">
      <w:pPr>
        <w:ind w:left="1260"/>
      </w:pPr>
    </w:p>
    <w:p w14:paraId="33B05B06" w14:textId="77777777" w:rsidR="002472A2" w:rsidRPr="0024689D" w:rsidRDefault="002472A2" w:rsidP="002472A2">
      <w:pPr>
        <w:ind w:left="1260"/>
        <w:rPr>
          <w:rFonts w:ascii="Arial" w:hAnsi="Arial" w:cs="Arial"/>
          <w:sz w:val="24"/>
          <w:szCs w:val="24"/>
        </w:rPr>
      </w:pPr>
      <w:r>
        <w:rPr>
          <w:rFonts w:ascii="Arial" w:hAnsi="Arial" w:cs="Arial"/>
          <w:sz w:val="24"/>
          <w:szCs w:val="24"/>
        </w:rPr>
        <w:t xml:space="preserve">Location: </w:t>
      </w:r>
    </w:p>
    <w:tbl>
      <w:tblPr>
        <w:tblStyle w:val="TableGrid"/>
        <w:tblW w:w="0" w:type="auto"/>
        <w:tblInd w:w="1260" w:type="dxa"/>
        <w:tblLook w:val="04A0" w:firstRow="1" w:lastRow="0" w:firstColumn="1" w:lastColumn="0" w:noHBand="0" w:noVBand="1"/>
      </w:tblPr>
      <w:tblGrid>
        <w:gridCol w:w="3528"/>
        <w:gridCol w:w="1710"/>
        <w:gridCol w:w="3078"/>
      </w:tblGrid>
      <w:tr w:rsidR="002472A2" w:rsidRPr="00B039CD" w14:paraId="01BC0D6E" w14:textId="77777777" w:rsidTr="007637A4">
        <w:tc>
          <w:tcPr>
            <w:tcW w:w="3528" w:type="dxa"/>
            <w:shd w:val="clear" w:color="auto" w:fill="FDE9D9" w:themeFill="accent6" w:themeFillTint="33"/>
          </w:tcPr>
          <w:p w14:paraId="0FA0BCD0"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47843EB"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34D2455F"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Validation</w:t>
            </w:r>
          </w:p>
        </w:tc>
      </w:tr>
      <w:tr w:rsidR="002472A2" w:rsidRPr="00B039CD" w14:paraId="551507CC" w14:textId="77777777" w:rsidTr="007637A4">
        <w:tc>
          <w:tcPr>
            <w:tcW w:w="3528" w:type="dxa"/>
          </w:tcPr>
          <w:p w14:paraId="265BE61E" w14:textId="77777777" w:rsidR="002472A2" w:rsidRPr="00B039CD" w:rsidRDefault="002472A2" w:rsidP="007637A4">
            <w:pPr>
              <w:rPr>
                <w:rFonts w:ascii="Arial" w:hAnsi="Arial" w:cs="Arial"/>
                <w:sz w:val="24"/>
                <w:szCs w:val="24"/>
              </w:rPr>
            </w:pPr>
            <w:r>
              <w:rPr>
                <w:rFonts w:ascii="Arial" w:hAnsi="Arial" w:cs="Arial"/>
                <w:sz w:val="24"/>
                <w:szCs w:val="24"/>
              </w:rPr>
              <w:t xml:space="preserve">Acreage </w:t>
            </w:r>
          </w:p>
        </w:tc>
        <w:tc>
          <w:tcPr>
            <w:tcW w:w="1710" w:type="dxa"/>
          </w:tcPr>
          <w:p w14:paraId="2E97C65F" w14:textId="77777777" w:rsidR="002472A2" w:rsidRPr="00B039CD" w:rsidRDefault="002472A2" w:rsidP="007637A4">
            <w:pPr>
              <w:rPr>
                <w:rFonts w:ascii="Arial" w:hAnsi="Arial" w:cs="Arial"/>
                <w:sz w:val="24"/>
                <w:szCs w:val="24"/>
              </w:rPr>
            </w:pPr>
            <w:r>
              <w:rPr>
                <w:rFonts w:ascii="Arial" w:hAnsi="Arial" w:cs="Arial"/>
                <w:sz w:val="24"/>
                <w:szCs w:val="24"/>
              </w:rPr>
              <w:t>Number</w:t>
            </w:r>
          </w:p>
        </w:tc>
        <w:tc>
          <w:tcPr>
            <w:tcW w:w="3078" w:type="dxa"/>
            <w:vAlign w:val="center"/>
          </w:tcPr>
          <w:p w14:paraId="0FA20135" w14:textId="77777777" w:rsidR="002472A2" w:rsidRPr="00B039CD" w:rsidRDefault="002472A2" w:rsidP="007637A4">
            <w:pPr>
              <w:jc w:val="center"/>
              <w:rPr>
                <w:rFonts w:ascii="Arial" w:hAnsi="Arial" w:cs="Arial"/>
                <w:sz w:val="24"/>
                <w:szCs w:val="24"/>
              </w:rPr>
            </w:pPr>
          </w:p>
        </w:tc>
      </w:tr>
      <w:tr w:rsidR="002472A2" w:rsidRPr="00B039CD" w14:paraId="3FF11A54" w14:textId="77777777" w:rsidTr="007637A4">
        <w:tc>
          <w:tcPr>
            <w:tcW w:w="3528" w:type="dxa"/>
          </w:tcPr>
          <w:p w14:paraId="22D90A22" w14:textId="77777777" w:rsidR="002472A2" w:rsidRPr="00B039CD" w:rsidRDefault="002472A2" w:rsidP="007637A4">
            <w:pPr>
              <w:rPr>
                <w:rFonts w:ascii="Arial" w:hAnsi="Arial" w:cs="Arial"/>
                <w:sz w:val="24"/>
                <w:szCs w:val="24"/>
              </w:rPr>
            </w:pPr>
            <w:r>
              <w:rPr>
                <w:rFonts w:ascii="Arial" w:hAnsi="Arial" w:cs="Arial"/>
                <w:sz w:val="24"/>
                <w:szCs w:val="24"/>
              </w:rPr>
              <w:t>Unit</w:t>
            </w:r>
          </w:p>
        </w:tc>
        <w:tc>
          <w:tcPr>
            <w:tcW w:w="1710" w:type="dxa"/>
          </w:tcPr>
          <w:p w14:paraId="7B6678D7" w14:textId="77777777" w:rsidR="002472A2" w:rsidRPr="00B039CD" w:rsidRDefault="002472A2" w:rsidP="007637A4">
            <w:pPr>
              <w:rPr>
                <w:rFonts w:ascii="Arial" w:hAnsi="Arial" w:cs="Arial"/>
                <w:sz w:val="24"/>
                <w:szCs w:val="24"/>
              </w:rPr>
            </w:pPr>
            <w:r>
              <w:rPr>
                <w:rFonts w:ascii="Arial" w:hAnsi="Arial" w:cs="Arial"/>
                <w:sz w:val="24"/>
                <w:szCs w:val="24"/>
              </w:rPr>
              <w:t>Pull from master data</w:t>
            </w:r>
          </w:p>
        </w:tc>
        <w:tc>
          <w:tcPr>
            <w:tcW w:w="3078" w:type="dxa"/>
          </w:tcPr>
          <w:p w14:paraId="2536BCAE" w14:textId="77777777" w:rsidR="002472A2" w:rsidRPr="00B039CD" w:rsidRDefault="002472A2" w:rsidP="007637A4">
            <w:pPr>
              <w:rPr>
                <w:rFonts w:ascii="Arial" w:hAnsi="Arial" w:cs="Arial"/>
                <w:sz w:val="24"/>
                <w:szCs w:val="24"/>
              </w:rPr>
            </w:pPr>
          </w:p>
        </w:tc>
      </w:tr>
      <w:tr w:rsidR="002472A2" w:rsidRPr="00B039CD" w14:paraId="24BF3006" w14:textId="77777777" w:rsidTr="007637A4">
        <w:tc>
          <w:tcPr>
            <w:tcW w:w="3528" w:type="dxa"/>
          </w:tcPr>
          <w:p w14:paraId="1F8BEE6C" w14:textId="77777777" w:rsidR="002472A2" w:rsidRPr="00B039CD" w:rsidRDefault="002472A2" w:rsidP="007637A4">
            <w:pPr>
              <w:rPr>
                <w:rFonts w:ascii="Arial" w:hAnsi="Arial" w:cs="Arial"/>
                <w:sz w:val="24"/>
                <w:szCs w:val="24"/>
              </w:rPr>
            </w:pPr>
            <w:r>
              <w:rPr>
                <w:rFonts w:ascii="Arial" w:hAnsi="Arial" w:cs="Arial"/>
                <w:sz w:val="24"/>
                <w:szCs w:val="24"/>
              </w:rPr>
              <w:t>Village</w:t>
            </w:r>
          </w:p>
        </w:tc>
        <w:tc>
          <w:tcPr>
            <w:tcW w:w="1710" w:type="dxa"/>
            <w:vMerge w:val="restart"/>
            <w:vAlign w:val="center"/>
          </w:tcPr>
          <w:p w14:paraId="564659E8" w14:textId="77777777" w:rsidR="002472A2" w:rsidRPr="00B039CD" w:rsidRDefault="002472A2" w:rsidP="007637A4">
            <w:pPr>
              <w:rPr>
                <w:rFonts w:ascii="Arial" w:hAnsi="Arial" w:cs="Arial"/>
                <w:sz w:val="24"/>
                <w:szCs w:val="24"/>
              </w:rPr>
            </w:pPr>
            <w:r>
              <w:rPr>
                <w:rFonts w:ascii="Arial" w:hAnsi="Arial" w:cs="Arial"/>
                <w:sz w:val="24"/>
                <w:szCs w:val="24"/>
              </w:rPr>
              <w:t>Pull from master data with mapping</w:t>
            </w:r>
          </w:p>
        </w:tc>
        <w:tc>
          <w:tcPr>
            <w:tcW w:w="3078" w:type="dxa"/>
          </w:tcPr>
          <w:p w14:paraId="63F40DB8" w14:textId="77777777" w:rsidR="002472A2" w:rsidRPr="00B039CD" w:rsidRDefault="002472A2" w:rsidP="007637A4">
            <w:pPr>
              <w:rPr>
                <w:rFonts w:ascii="Arial" w:hAnsi="Arial" w:cs="Arial"/>
                <w:sz w:val="24"/>
                <w:szCs w:val="24"/>
              </w:rPr>
            </w:pPr>
          </w:p>
        </w:tc>
      </w:tr>
      <w:tr w:rsidR="002472A2" w:rsidRPr="00B039CD" w14:paraId="109F947E" w14:textId="77777777" w:rsidTr="007637A4">
        <w:tc>
          <w:tcPr>
            <w:tcW w:w="3528" w:type="dxa"/>
          </w:tcPr>
          <w:p w14:paraId="55A22A66" w14:textId="77777777" w:rsidR="002472A2" w:rsidRPr="00B039CD" w:rsidRDefault="002472A2" w:rsidP="007637A4">
            <w:pPr>
              <w:rPr>
                <w:rFonts w:ascii="Arial" w:hAnsi="Arial" w:cs="Arial"/>
                <w:sz w:val="24"/>
                <w:szCs w:val="24"/>
              </w:rPr>
            </w:pPr>
            <w:r>
              <w:rPr>
                <w:rFonts w:ascii="Arial" w:hAnsi="Arial" w:cs="Arial"/>
                <w:sz w:val="24"/>
                <w:szCs w:val="24"/>
              </w:rPr>
              <w:t>Gewog</w:t>
            </w:r>
          </w:p>
        </w:tc>
        <w:tc>
          <w:tcPr>
            <w:tcW w:w="1710" w:type="dxa"/>
            <w:vMerge/>
          </w:tcPr>
          <w:p w14:paraId="49416B30" w14:textId="77777777" w:rsidR="002472A2" w:rsidRPr="00B039CD" w:rsidRDefault="002472A2" w:rsidP="007637A4">
            <w:pPr>
              <w:rPr>
                <w:rFonts w:ascii="Arial" w:hAnsi="Arial" w:cs="Arial"/>
                <w:sz w:val="24"/>
                <w:szCs w:val="24"/>
              </w:rPr>
            </w:pPr>
          </w:p>
        </w:tc>
        <w:tc>
          <w:tcPr>
            <w:tcW w:w="3078" w:type="dxa"/>
          </w:tcPr>
          <w:p w14:paraId="6DB9EBFF" w14:textId="77777777" w:rsidR="002472A2" w:rsidRPr="00B039CD" w:rsidRDefault="002472A2" w:rsidP="007637A4">
            <w:pPr>
              <w:rPr>
                <w:rFonts w:ascii="Arial" w:hAnsi="Arial" w:cs="Arial"/>
                <w:sz w:val="24"/>
                <w:szCs w:val="24"/>
              </w:rPr>
            </w:pPr>
          </w:p>
        </w:tc>
      </w:tr>
      <w:tr w:rsidR="002472A2" w:rsidRPr="00B039CD" w14:paraId="42444FDC" w14:textId="77777777" w:rsidTr="007637A4">
        <w:tc>
          <w:tcPr>
            <w:tcW w:w="3528" w:type="dxa"/>
          </w:tcPr>
          <w:p w14:paraId="55106D2E" w14:textId="77777777" w:rsidR="002472A2" w:rsidRPr="00B039CD" w:rsidRDefault="002472A2" w:rsidP="007637A4">
            <w:pPr>
              <w:rPr>
                <w:rFonts w:ascii="Arial" w:hAnsi="Arial" w:cs="Arial"/>
                <w:color w:val="000000"/>
                <w:sz w:val="24"/>
                <w:szCs w:val="24"/>
              </w:rPr>
            </w:pPr>
            <w:r>
              <w:rPr>
                <w:rFonts w:ascii="Arial" w:hAnsi="Arial" w:cs="Arial"/>
                <w:color w:val="000000"/>
                <w:sz w:val="24"/>
                <w:szCs w:val="24"/>
              </w:rPr>
              <w:t>Dzongkhag</w:t>
            </w:r>
          </w:p>
        </w:tc>
        <w:tc>
          <w:tcPr>
            <w:tcW w:w="1710" w:type="dxa"/>
            <w:vMerge/>
          </w:tcPr>
          <w:p w14:paraId="72395B85" w14:textId="77777777" w:rsidR="002472A2" w:rsidRPr="00B039CD" w:rsidRDefault="002472A2" w:rsidP="007637A4">
            <w:pPr>
              <w:rPr>
                <w:rFonts w:ascii="Arial" w:hAnsi="Arial" w:cs="Arial"/>
                <w:sz w:val="24"/>
                <w:szCs w:val="24"/>
              </w:rPr>
            </w:pPr>
          </w:p>
        </w:tc>
        <w:tc>
          <w:tcPr>
            <w:tcW w:w="3078" w:type="dxa"/>
          </w:tcPr>
          <w:p w14:paraId="1D78E70B" w14:textId="77777777" w:rsidR="002472A2" w:rsidRPr="00B039CD" w:rsidRDefault="002472A2" w:rsidP="007637A4">
            <w:pPr>
              <w:rPr>
                <w:rFonts w:ascii="Arial" w:hAnsi="Arial" w:cs="Arial"/>
                <w:sz w:val="24"/>
                <w:szCs w:val="24"/>
              </w:rPr>
            </w:pPr>
          </w:p>
        </w:tc>
      </w:tr>
      <w:tr w:rsidR="002472A2" w:rsidRPr="00B039CD" w14:paraId="44BCC492" w14:textId="77777777" w:rsidTr="007637A4">
        <w:tc>
          <w:tcPr>
            <w:tcW w:w="3528" w:type="dxa"/>
          </w:tcPr>
          <w:p w14:paraId="51B893F8" w14:textId="77777777" w:rsidR="002472A2" w:rsidRPr="00B039CD" w:rsidRDefault="002472A2" w:rsidP="007637A4">
            <w:pPr>
              <w:rPr>
                <w:rFonts w:ascii="Arial" w:hAnsi="Arial" w:cs="Arial"/>
                <w:color w:val="000000"/>
                <w:sz w:val="24"/>
                <w:szCs w:val="24"/>
              </w:rPr>
            </w:pPr>
          </w:p>
        </w:tc>
        <w:tc>
          <w:tcPr>
            <w:tcW w:w="1710" w:type="dxa"/>
          </w:tcPr>
          <w:p w14:paraId="31118443" w14:textId="77777777" w:rsidR="002472A2" w:rsidRPr="00B039CD" w:rsidRDefault="002472A2" w:rsidP="007637A4">
            <w:pPr>
              <w:rPr>
                <w:rFonts w:ascii="Arial" w:hAnsi="Arial" w:cs="Arial"/>
                <w:sz w:val="24"/>
                <w:szCs w:val="24"/>
              </w:rPr>
            </w:pPr>
          </w:p>
        </w:tc>
        <w:tc>
          <w:tcPr>
            <w:tcW w:w="3078" w:type="dxa"/>
          </w:tcPr>
          <w:p w14:paraId="080BB8CA" w14:textId="77777777" w:rsidR="002472A2" w:rsidRPr="00B039CD" w:rsidRDefault="002472A2" w:rsidP="007637A4">
            <w:pPr>
              <w:rPr>
                <w:rFonts w:ascii="Arial" w:hAnsi="Arial" w:cs="Arial"/>
                <w:sz w:val="24"/>
                <w:szCs w:val="24"/>
              </w:rPr>
            </w:pPr>
          </w:p>
        </w:tc>
      </w:tr>
    </w:tbl>
    <w:p w14:paraId="18CDEECE" w14:textId="77777777" w:rsidR="002472A2" w:rsidRDefault="002472A2" w:rsidP="002472A2">
      <w:pPr>
        <w:ind w:left="1260"/>
      </w:pPr>
    </w:p>
    <w:p w14:paraId="2F4F1F8A" w14:textId="77777777" w:rsidR="002472A2" w:rsidRPr="0024689D" w:rsidRDefault="002472A2" w:rsidP="002472A2">
      <w:pPr>
        <w:ind w:left="1260"/>
        <w:rPr>
          <w:rFonts w:ascii="Arial" w:hAnsi="Arial" w:cs="Arial"/>
          <w:sz w:val="24"/>
          <w:szCs w:val="24"/>
        </w:rPr>
      </w:pPr>
      <w:r>
        <w:rPr>
          <w:rFonts w:ascii="Arial" w:hAnsi="Arial" w:cs="Arial"/>
          <w:sz w:val="24"/>
          <w:szCs w:val="24"/>
        </w:rPr>
        <w:t xml:space="preserve">Type of Nurseries/Seed Growers: </w:t>
      </w:r>
    </w:p>
    <w:tbl>
      <w:tblPr>
        <w:tblStyle w:val="TableGrid"/>
        <w:tblW w:w="0" w:type="auto"/>
        <w:tblInd w:w="1260" w:type="dxa"/>
        <w:tblLook w:val="04A0" w:firstRow="1" w:lastRow="0" w:firstColumn="1" w:lastColumn="0" w:noHBand="0" w:noVBand="1"/>
      </w:tblPr>
      <w:tblGrid>
        <w:gridCol w:w="3528"/>
        <w:gridCol w:w="1710"/>
        <w:gridCol w:w="3078"/>
      </w:tblGrid>
      <w:tr w:rsidR="002472A2" w:rsidRPr="00B039CD" w14:paraId="44F71466" w14:textId="77777777" w:rsidTr="007637A4">
        <w:tc>
          <w:tcPr>
            <w:tcW w:w="3528" w:type="dxa"/>
            <w:shd w:val="clear" w:color="auto" w:fill="FDE9D9" w:themeFill="accent6" w:themeFillTint="33"/>
          </w:tcPr>
          <w:p w14:paraId="0979CEA6"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0F95DCB"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9900406"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Validation</w:t>
            </w:r>
          </w:p>
        </w:tc>
      </w:tr>
      <w:tr w:rsidR="002472A2" w:rsidRPr="00B039CD" w14:paraId="7210C410" w14:textId="77777777" w:rsidTr="007637A4">
        <w:tc>
          <w:tcPr>
            <w:tcW w:w="3528" w:type="dxa"/>
          </w:tcPr>
          <w:p w14:paraId="55D66C10" w14:textId="77777777" w:rsidR="002472A2" w:rsidRPr="00B039CD" w:rsidRDefault="002472A2" w:rsidP="007637A4">
            <w:pPr>
              <w:rPr>
                <w:rFonts w:ascii="Arial" w:hAnsi="Arial" w:cs="Arial"/>
                <w:sz w:val="24"/>
                <w:szCs w:val="24"/>
              </w:rPr>
            </w:pPr>
            <w:r>
              <w:rPr>
                <w:rFonts w:ascii="Arial" w:hAnsi="Arial" w:cs="Arial"/>
                <w:sz w:val="24"/>
                <w:szCs w:val="24"/>
              </w:rPr>
              <w:t>Type of Nurseries/Seed Growers</w:t>
            </w:r>
          </w:p>
        </w:tc>
        <w:tc>
          <w:tcPr>
            <w:tcW w:w="1710" w:type="dxa"/>
          </w:tcPr>
          <w:p w14:paraId="1DFC87F1" w14:textId="77777777" w:rsidR="002472A2" w:rsidRPr="00B039CD" w:rsidRDefault="002472A2" w:rsidP="007637A4">
            <w:pPr>
              <w:rPr>
                <w:rFonts w:ascii="Arial" w:hAnsi="Arial" w:cs="Arial"/>
                <w:sz w:val="24"/>
                <w:szCs w:val="24"/>
              </w:rPr>
            </w:pPr>
            <w:r>
              <w:rPr>
                <w:rFonts w:ascii="Arial" w:hAnsi="Arial" w:cs="Arial"/>
                <w:sz w:val="24"/>
                <w:szCs w:val="24"/>
              </w:rPr>
              <w:t>Select</w:t>
            </w:r>
          </w:p>
        </w:tc>
        <w:tc>
          <w:tcPr>
            <w:tcW w:w="3078" w:type="dxa"/>
            <w:vAlign w:val="center"/>
          </w:tcPr>
          <w:p w14:paraId="7BF7F221" w14:textId="77777777" w:rsidR="002472A2" w:rsidRPr="00B039CD" w:rsidRDefault="002472A2" w:rsidP="007637A4">
            <w:pPr>
              <w:jc w:val="center"/>
              <w:rPr>
                <w:rFonts w:ascii="Arial" w:hAnsi="Arial" w:cs="Arial"/>
                <w:sz w:val="24"/>
                <w:szCs w:val="24"/>
              </w:rPr>
            </w:pPr>
            <w:r>
              <w:rPr>
                <w:rFonts w:ascii="Arial" w:hAnsi="Arial" w:cs="Arial"/>
                <w:sz w:val="24"/>
                <w:szCs w:val="24"/>
              </w:rPr>
              <w:t xml:space="preserve">Bi-annual /Annual/ Perennial </w:t>
            </w:r>
          </w:p>
        </w:tc>
      </w:tr>
    </w:tbl>
    <w:p w14:paraId="083E7F32" w14:textId="77777777" w:rsidR="002472A2" w:rsidRDefault="002472A2" w:rsidP="002472A2">
      <w:pPr>
        <w:ind w:left="1260"/>
      </w:pPr>
    </w:p>
    <w:p w14:paraId="60A24B7F" w14:textId="77777777" w:rsidR="002472A2" w:rsidRPr="0024689D" w:rsidRDefault="002472A2" w:rsidP="002472A2">
      <w:pPr>
        <w:ind w:left="1260"/>
        <w:rPr>
          <w:rFonts w:ascii="Arial" w:hAnsi="Arial" w:cs="Arial"/>
          <w:sz w:val="24"/>
          <w:szCs w:val="24"/>
        </w:rPr>
      </w:pPr>
      <w:r>
        <w:rPr>
          <w:rFonts w:ascii="Arial" w:hAnsi="Arial" w:cs="Arial"/>
          <w:sz w:val="24"/>
          <w:szCs w:val="24"/>
        </w:rPr>
        <w:t xml:space="preserve">Plants/Seed (add more button): </w:t>
      </w:r>
    </w:p>
    <w:tbl>
      <w:tblPr>
        <w:tblStyle w:val="TableGrid"/>
        <w:tblW w:w="0" w:type="auto"/>
        <w:tblInd w:w="1260" w:type="dxa"/>
        <w:tblLook w:val="04A0" w:firstRow="1" w:lastRow="0" w:firstColumn="1" w:lastColumn="0" w:noHBand="0" w:noVBand="1"/>
      </w:tblPr>
      <w:tblGrid>
        <w:gridCol w:w="3528"/>
        <w:gridCol w:w="1710"/>
        <w:gridCol w:w="3078"/>
      </w:tblGrid>
      <w:tr w:rsidR="002472A2" w:rsidRPr="00B039CD" w14:paraId="72C2C191" w14:textId="77777777" w:rsidTr="007637A4">
        <w:tc>
          <w:tcPr>
            <w:tcW w:w="3528" w:type="dxa"/>
            <w:shd w:val="clear" w:color="auto" w:fill="FDE9D9" w:themeFill="accent6" w:themeFillTint="33"/>
          </w:tcPr>
          <w:p w14:paraId="4D373907"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5A939EFA"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6C46CA10"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Validation</w:t>
            </w:r>
          </w:p>
        </w:tc>
      </w:tr>
      <w:tr w:rsidR="002472A2" w:rsidRPr="00B039CD" w14:paraId="49DD9653" w14:textId="77777777" w:rsidTr="007637A4">
        <w:tc>
          <w:tcPr>
            <w:tcW w:w="3528" w:type="dxa"/>
          </w:tcPr>
          <w:p w14:paraId="3488DE53" w14:textId="77777777" w:rsidR="002472A2" w:rsidRPr="00136A80" w:rsidRDefault="002472A2" w:rsidP="007637A4">
            <w:pPr>
              <w:rPr>
                <w:rFonts w:ascii="Arial" w:hAnsi="Arial" w:cs="Arial"/>
                <w:sz w:val="24"/>
                <w:szCs w:val="24"/>
              </w:rPr>
            </w:pPr>
            <w:r w:rsidRPr="00136A80">
              <w:rPr>
                <w:rFonts w:ascii="Arial" w:hAnsi="Arial" w:cs="Arial"/>
                <w:sz w:val="24"/>
                <w:szCs w:val="24"/>
              </w:rPr>
              <w:t>Common Name</w:t>
            </w:r>
          </w:p>
        </w:tc>
        <w:tc>
          <w:tcPr>
            <w:tcW w:w="1710" w:type="dxa"/>
          </w:tcPr>
          <w:p w14:paraId="01C5D95E" w14:textId="77777777" w:rsidR="002472A2" w:rsidRPr="00B039CD" w:rsidRDefault="002472A2" w:rsidP="007637A4">
            <w:pPr>
              <w:rPr>
                <w:rFonts w:ascii="Arial" w:hAnsi="Arial" w:cs="Arial"/>
                <w:sz w:val="24"/>
                <w:szCs w:val="24"/>
              </w:rPr>
            </w:pPr>
            <w:r>
              <w:rPr>
                <w:rFonts w:ascii="Arial" w:hAnsi="Arial" w:cs="Arial"/>
                <w:sz w:val="24"/>
                <w:szCs w:val="24"/>
              </w:rPr>
              <w:t>Text</w:t>
            </w:r>
          </w:p>
        </w:tc>
        <w:tc>
          <w:tcPr>
            <w:tcW w:w="3078" w:type="dxa"/>
            <w:vMerge w:val="restart"/>
            <w:vAlign w:val="center"/>
          </w:tcPr>
          <w:p w14:paraId="1E309C01" w14:textId="77777777" w:rsidR="002472A2" w:rsidRPr="00B039CD" w:rsidRDefault="002472A2" w:rsidP="007637A4">
            <w:pPr>
              <w:jc w:val="center"/>
              <w:rPr>
                <w:rFonts w:ascii="Arial" w:hAnsi="Arial" w:cs="Arial"/>
                <w:sz w:val="24"/>
                <w:szCs w:val="24"/>
              </w:rPr>
            </w:pPr>
            <w:r>
              <w:rPr>
                <w:rFonts w:ascii="Arial" w:hAnsi="Arial" w:cs="Arial"/>
                <w:sz w:val="24"/>
                <w:szCs w:val="24"/>
              </w:rPr>
              <w:t>Mapping of three Fields</w:t>
            </w:r>
          </w:p>
        </w:tc>
      </w:tr>
      <w:tr w:rsidR="002472A2" w:rsidRPr="00B039CD" w14:paraId="042557A8" w14:textId="77777777" w:rsidTr="007637A4">
        <w:tc>
          <w:tcPr>
            <w:tcW w:w="3528" w:type="dxa"/>
          </w:tcPr>
          <w:p w14:paraId="54DCD554" w14:textId="77777777" w:rsidR="002472A2" w:rsidRPr="00136A80" w:rsidRDefault="002472A2" w:rsidP="007637A4">
            <w:pPr>
              <w:rPr>
                <w:rFonts w:ascii="Arial" w:hAnsi="Arial" w:cs="Arial"/>
                <w:sz w:val="24"/>
                <w:szCs w:val="24"/>
              </w:rPr>
            </w:pPr>
            <w:r w:rsidRPr="00136A80">
              <w:rPr>
                <w:rFonts w:ascii="Arial" w:hAnsi="Arial" w:cs="Arial"/>
                <w:sz w:val="24"/>
                <w:szCs w:val="24"/>
              </w:rPr>
              <w:t xml:space="preserve">Scientific Name </w:t>
            </w:r>
          </w:p>
        </w:tc>
        <w:tc>
          <w:tcPr>
            <w:tcW w:w="1710" w:type="dxa"/>
          </w:tcPr>
          <w:p w14:paraId="36F0D5ED" w14:textId="77777777" w:rsidR="002472A2" w:rsidRPr="00B039CD" w:rsidRDefault="002472A2" w:rsidP="007637A4">
            <w:pPr>
              <w:rPr>
                <w:rFonts w:ascii="Arial" w:hAnsi="Arial" w:cs="Arial"/>
                <w:sz w:val="24"/>
                <w:szCs w:val="24"/>
              </w:rPr>
            </w:pPr>
            <w:r>
              <w:rPr>
                <w:rFonts w:ascii="Arial" w:hAnsi="Arial" w:cs="Arial"/>
                <w:sz w:val="24"/>
                <w:szCs w:val="24"/>
              </w:rPr>
              <w:t>Text</w:t>
            </w:r>
          </w:p>
        </w:tc>
        <w:tc>
          <w:tcPr>
            <w:tcW w:w="3078" w:type="dxa"/>
            <w:vMerge/>
            <w:vAlign w:val="center"/>
          </w:tcPr>
          <w:p w14:paraId="504BB9D7" w14:textId="77777777" w:rsidR="002472A2" w:rsidRPr="00B039CD" w:rsidRDefault="002472A2" w:rsidP="007637A4">
            <w:pPr>
              <w:jc w:val="center"/>
              <w:rPr>
                <w:rFonts w:ascii="Arial" w:hAnsi="Arial" w:cs="Arial"/>
                <w:sz w:val="24"/>
                <w:szCs w:val="24"/>
              </w:rPr>
            </w:pPr>
          </w:p>
        </w:tc>
      </w:tr>
      <w:tr w:rsidR="002472A2" w:rsidRPr="00B039CD" w14:paraId="4FAA338E" w14:textId="77777777" w:rsidTr="007637A4">
        <w:tc>
          <w:tcPr>
            <w:tcW w:w="3528" w:type="dxa"/>
          </w:tcPr>
          <w:p w14:paraId="27A086BF" w14:textId="77777777" w:rsidR="002472A2" w:rsidRPr="00136A80" w:rsidRDefault="002472A2" w:rsidP="007637A4">
            <w:pPr>
              <w:rPr>
                <w:rFonts w:ascii="Arial" w:hAnsi="Arial" w:cs="Arial"/>
                <w:sz w:val="24"/>
                <w:szCs w:val="24"/>
              </w:rPr>
            </w:pPr>
            <w:r w:rsidRPr="00136A80">
              <w:rPr>
                <w:rFonts w:ascii="Arial" w:hAnsi="Arial" w:cs="Arial"/>
                <w:sz w:val="24"/>
                <w:szCs w:val="24"/>
              </w:rPr>
              <w:t xml:space="preserve">Variety </w:t>
            </w:r>
          </w:p>
        </w:tc>
        <w:tc>
          <w:tcPr>
            <w:tcW w:w="1710" w:type="dxa"/>
          </w:tcPr>
          <w:p w14:paraId="545E2880" w14:textId="77777777" w:rsidR="002472A2" w:rsidRPr="00B039CD" w:rsidRDefault="002472A2" w:rsidP="007637A4">
            <w:pPr>
              <w:rPr>
                <w:rFonts w:ascii="Arial" w:hAnsi="Arial" w:cs="Arial"/>
                <w:sz w:val="24"/>
                <w:szCs w:val="24"/>
              </w:rPr>
            </w:pPr>
          </w:p>
        </w:tc>
        <w:tc>
          <w:tcPr>
            <w:tcW w:w="3078" w:type="dxa"/>
            <w:vMerge/>
            <w:vAlign w:val="center"/>
          </w:tcPr>
          <w:p w14:paraId="3B448B8B" w14:textId="77777777" w:rsidR="002472A2" w:rsidRPr="00B039CD" w:rsidRDefault="002472A2" w:rsidP="007637A4">
            <w:pPr>
              <w:jc w:val="center"/>
              <w:rPr>
                <w:rFonts w:ascii="Arial" w:hAnsi="Arial" w:cs="Arial"/>
                <w:sz w:val="24"/>
                <w:szCs w:val="24"/>
              </w:rPr>
            </w:pPr>
          </w:p>
        </w:tc>
      </w:tr>
      <w:tr w:rsidR="002472A2" w:rsidRPr="00B039CD" w14:paraId="2E66BF89" w14:textId="77777777" w:rsidTr="007637A4">
        <w:tc>
          <w:tcPr>
            <w:tcW w:w="3528" w:type="dxa"/>
          </w:tcPr>
          <w:p w14:paraId="4F88A32E" w14:textId="77777777" w:rsidR="002472A2" w:rsidRDefault="002472A2" w:rsidP="007637A4">
            <w:pPr>
              <w:rPr>
                <w:rFonts w:ascii="Arial" w:hAnsi="Arial" w:cs="Arial"/>
                <w:sz w:val="24"/>
                <w:szCs w:val="24"/>
              </w:rPr>
            </w:pPr>
            <w:r>
              <w:rPr>
                <w:rFonts w:ascii="Arial" w:hAnsi="Arial" w:cs="Arial"/>
                <w:sz w:val="24"/>
                <w:szCs w:val="24"/>
              </w:rPr>
              <w:t>Source of Seed</w:t>
            </w:r>
          </w:p>
        </w:tc>
        <w:tc>
          <w:tcPr>
            <w:tcW w:w="1710" w:type="dxa"/>
          </w:tcPr>
          <w:p w14:paraId="47E8F852" w14:textId="77777777" w:rsidR="002472A2" w:rsidRPr="00B039CD" w:rsidRDefault="002472A2" w:rsidP="007637A4">
            <w:pPr>
              <w:rPr>
                <w:rFonts w:ascii="Arial" w:hAnsi="Arial" w:cs="Arial"/>
                <w:sz w:val="24"/>
                <w:szCs w:val="24"/>
              </w:rPr>
            </w:pPr>
          </w:p>
        </w:tc>
        <w:tc>
          <w:tcPr>
            <w:tcW w:w="3078" w:type="dxa"/>
            <w:vAlign w:val="center"/>
          </w:tcPr>
          <w:p w14:paraId="4F8B4F1C" w14:textId="77777777" w:rsidR="002472A2" w:rsidRPr="00B039CD" w:rsidRDefault="002472A2" w:rsidP="007637A4">
            <w:pPr>
              <w:jc w:val="center"/>
              <w:rPr>
                <w:rFonts w:ascii="Arial" w:hAnsi="Arial" w:cs="Arial"/>
                <w:sz w:val="24"/>
                <w:szCs w:val="24"/>
              </w:rPr>
            </w:pPr>
          </w:p>
        </w:tc>
      </w:tr>
      <w:tr w:rsidR="002472A2" w:rsidRPr="00B039CD" w14:paraId="315658BB" w14:textId="77777777" w:rsidTr="007637A4">
        <w:tc>
          <w:tcPr>
            <w:tcW w:w="3528" w:type="dxa"/>
          </w:tcPr>
          <w:p w14:paraId="36CEC6DB" w14:textId="77777777" w:rsidR="002472A2" w:rsidRDefault="002472A2" w:rsidP="007637A4">
            <w:pPr>
              <w:rPr>
                <w:rFonts w:ascii="Arial" w:hAnsi="Arial" w:cs="Arial"/>
                <w:sz w:val="24"/>
                <w:szCs w:val="24"/>
              </w:rPr>
            </w:pPr>
            <w:r>
              <w:rPr>
                <w:rFonts w:ascii="Arial" w:hAnsi="Arial" w:cs="Arial"/>
                <w:sz w:val="24"/>
                <w:szCs w:val="24"/>
              </w:rPr>
              <w:t>Quantity</w:t>
            </w:r>
          </w:p>
        </w:tc>
        <w:tc>
          <w:tcPr>
            <w:tcW w:w="1710" w:type="dxa"/>
          </w:tcPr>
          <w:p w14:paraId="35AFA277" w14:textId="77777777" w:rsidR="002472A2" w:rsidRPr="00B039CD" w:rsidRDefault="002472A2" w:rsidP="007637A4">
            <w:pPr>
              <w:rPr>
                <w:rFonts w:ascii="Arial" w:hAnsi="Arial" w:cs="Arial"/>
                <w:sz w:val="24"/>
                <w:szCs w:val="24"/>
              </w:rPr>
            </w:pPr>
            <w:r>
              <w:rPr>
                <w:rFonts w:ascii="Arial" w:hAnsi="Arial" w:cs="Arial"/>
                <w:sz w:val="24"/>
                <w:szCs w:val="24"/>
              </w:rPr>
              <w:t>Number</w:t>
            </w:r>
          </w:p>
        </w:tc>
        <w:tc>
          <w:tcPr>
            <w:tcW w:w="3078" w:type="dxa"/>
            <w:vAlign w:val="center"/>
          </w:tcPr>
          <w:p w14:paraId="2DF88014" w14:textId="77777777" w:rsidR="002472A2" w:rsidRPr="00B039CD" w:rsidRDefault="002472A2" w:rsidP="007637A4">
            <w:pPr>
              <w:jc w:val="center"/>
              <w:rPr>
                <w:rFonts w:ascii="Arial" w:hAnsi="Arial" w:cs="Arial"/>
                <w:sz w:val="24"/>
                <w:szCs w:val="24"/>
              </w:rPr>
            </w:pPr>
          </w:p>
        </w:tc>
      </w:tr>
      <w:tr w:rsidR="002472A2" w:rsidRPr="00B039CD" w14:paraId="3D68B5E5" w14:textId="77777777" w:rsidTr="007637A4">
        <w:tc>
          <w:tcPr>
            <w:tcW w:w="3528" w:type="dxa"/>
          </w:tcPr>
          <w:p w14:paraId="5896D320" w14:textId="77777777" w:rsidR="002472A2" w:rsidRDefault="002472A2" w:rsidP="007637A4">
            <w:pPr>
              <w:rPr>
                <w:rFonts w:ascii="Arial" w:hAnsi="Arial" w:cs="Arial"/>
                <w:sz w:val="24"/>
                <w:szCs w:val="24"/>
              </w:rPr>
            </w:pPr>
            <w:r>
              <w:rPr>
                <w:rFonts w:ascii="Arial" w:hAnsi="Arial" w:cs="Arial"/>
                <w:sz w:val="24"/>
                <w:szCs w:val="24"/>
              </w:rPr>
              <w:t>Remarks</w:t>
            </w:r>
          </w:p>
        </w:tc>
        <w:tc>
          <w:tcPr>
            <w:tcW w:w="1710" w:type="dxa"/>
          </w:tcPr>
          <w:p w14:paraId="2D2E609F" w14:textId="77777777" w:rsidR="002472A2" w:rsidRPr="00B039CD" w:rsidRDefault="002472A2" w:rsidP="007637A4">
            <w:pPr>
              <w:jc w:val="center"/>
              <w:rPr>
                <w:rFonts w:ascii="Arial" w:hAnsi="Arial" w:cs="Arial"/>
                <w:sz w:val="24"/>
                <w:szCs w:val="24"/>
              </w:rPr>
            </w:pPr>
          </w:p>
        </w:tc>
        <w:tc>
          <w:tcPr>
            <w:tcW w:w="3078" w:type="dxa"/>
            <w:vAlign w:val="center"/>
          </w:tcPr>
          <w:p w14:paraId="673D801D" w14:textId="77777777" w:rsidR="002472A2" w:rsidRPr="00B039CD" w:rsidRDefault="002472A2" w:rsidP="007637A4">
            <w:pPr>
              <w:jc w:val="center"/>
              <w:rPr>
                <w:rFonts w:ascii="Arial" w:hAnsi="Arial" w:cs="Arial"/>
                <w:sz w:val="24"/>
                <w:szCs w:val="24"/>
              </w:rPr>
            </w:pPr>
          </w:p>
        </w:tc>
      </w:tr>
    </w:tbl>
    <w:p w14:paraId="7516F877" w14:textId="77777777" w:rsidR="002472A2" w:rsidRDefault="002472A2" w:rsidP="002472A2">
      <w:pPr>
        <w:ind w:left="1260"/>
      </w:pPr>
    </w:p>
    <w:p w14:paraId="0D46EB1D" w14:textId="77777777" w:rsidR="002472A2" w:rsidRDefault="002472A2" w:rsidP="002472A2">
      <w:pPr>
        <w:pStyle w:val="Heading2"/>
        <w:numPr>
          <w:ilvl w:val="3"/>
          <w:numId w:val="1"/>
        </w:numPr>
        <w:ind w:left="1260" w:firstLine="0"/>
        <w:rPr>
          <w:rFonts w:ascii="Arial" w:hAnsi="Arial" w:cs="Arial"/>
          <w:color w:val="auto"/>
          <w:sz w:val="24"/>
          <w:szCs w:val="24"/>
        </w:rPr>
      </w:pPr>
      <w:bookmarkStart w:id="29" w:name="_Toc53514817"/>
      <w:r>
        <w:rPr>
          <w:rFonts w:ascii="Arial" w:hAnsi="Arial" w:cs="Arial"/>
          <w:color w:val="auto"/>
          <w:sz w:val="24"/>
          <w:szCs w:val="24"/>
        </w:rPr>
        <w:t>Inspection Response (Role)</w:t>
      </w:r>
      <w:bookmarkEnd w:id="29"/>
    </w:p>
    <w:p w14:paraId="74B67101" w14:textId="77777777" w:rsidR="002472A2" w:rsidRDefault="002472A2" w:rsidP="002472A2">
      <w:pPr>
        <w:pStyle w:val="ListParagraph"/>
        <w:ind w:left="1620"/>
        <w:rPr>
          <w:rFonts w:ascii="Arial" w:hAnsi="Arial" w:cs="Arial"/>
          <w:sz w:val="24"/>
          <w:szCs w:val="24"/>
        </w:rPr>
      </w:pPr>
      <w:r>
        <w:rPr>
          <w:rFonts w:ascii="Arial" w:hAnsi="Arial" w:cs="Arial"/>
          <w:sz w:val="24"/>
          <w:szCs w:val="24"/>
        </w:rPr>
        <w:t xml:space="preserve">Call for inspection button </w:t>
      </w:r>
    </w:p>
    <w:p w14:paraId="161A196B" w14:textId="77777777" w:rsidR="002472A2" w:rsidRPr="005111AF" w:rsidRDefault="002472A2" w:rsidP="002472A2">
      <w:pPr>
        <w:pStyle w:val="ListParagraph"/>
        <w:ind w:left="1440"/>
        <w:rPr>
          <w:rFonts w:ascii="Arial" w:hAnsi="Arial" w:cs="Arial"/>
        </w:rPr>
      </w:pPr>
    </w:p>
    <w:p w14:paraId="024DE0A3" w14:textId="77777777" w:rsidR="002472A2" w:rsidRDefault="002472A2" w:rsidP="002472A2">
      <w:pPr>
        <w:pStyle w:val="Heading2"/>
        <w:numPr>
          <w:ilvl w:val="2"/>
          <w:numId w:val="1"/>
        </w:numPr>
        <w:ind w:hanging="180"/>
        <w:rPr>
          <w:rFonts w:ascii="Arial" w:hAnsi="Arial" w:cs="Arial"/>
          <w:color w:val="auto"/>
          <w:sz w:val="24"/>
          <w:szCs w:val="24"/>
        </w:rPr>
      </w:pPr>
      <w:bookmarkStart w:id="30" w:name="_Toc53514818"/>
      <w:r>
        <w:rPr>
          <w:rFonts w:ascii="Arial" w:hAnsi="Arial" w:cs="Arial"/>
          <w:color w:val="auto"/>
          <w:sz w:val="24"/>
          <w:szCs w:val="24"/>
        </w:rPr>
        <w:t>BAFRA HQ (User)</w:t>
      </w:r>
      <w:bookmarkEnd w:id="30"/>
    </w:p>
    <w:p w14:paraId="00AF7AA0" w14:textId="77777777" w:rsidR="002472A2" w:rsidRPr="00C14D73" w:rsidRDefault="002472A2" w:rsidP="002472A2">
      <w:pPr>
        <w:ind w:left="540"/>
      </w:pPr>
    </w:p>
    <w:p w14:paraId="67000273" w14:textId="77777777" w:rsidR="002472A2" w:rsidRDefault="002472A2" w:rsidP="002472A2">
      <w:pPr>
        <w:pStyle w:val="Heading2"/>
        <w:numPr>
          <w:ilvl w:val="2"/>
          <w:numId w:val="1"/>
        </w:numPr>
        <w:ind w:hanging="180"/>
        <w:rPr>
          <w:rFonts w:ascii="Arial" w:hAnsi="Arial" w:cs="Arial"/>
          <w:color w:val="auto"/>
          <w:sz w:val="24"/>
          <w:szCs w:val="24"/>
        </w:rPr>
      </w:pPr>
      <w:bookmarkStart w:id="31" w:name="_Toc53514819"/>
      <w:r>
        <w:rPr>
          <w:rFonts w:ascii="Arial" w:hAnsi="Arial" w:cs="Arial"/>
          <w:color w:val="auto"/>
          <w:sz w:val="24"/>
          <w:szCs w:val="24"/>
        </w:rPr>
        <w:t>BAFRA Field Office (User)</w:t>
      </w:r>
      <w:bookmarkEnd w:id="31"/>
    </w:p>
    <w:p w14:paraId="066ADAB4" w14:textId="77777777" w:rsidR="002472A2" w:rsidRDefault="002472A2" w:rsidP="002472A2">
      <w:pPr>
        <w:pStyle w:val="Heading2"/>
        <w:numPr>
          <w:ilvl w:val="3"/>
          <w:numId w:val="1"/>
        </w:numPr>
        <w:ind w:left="1260" w:firstLine="0"/>
        <w:rPr>
          <w:rFonts w:ascii="Arial" w:hAnsi="Arial" w:cs="Arial"/>
          <w:color w:val="auto"/>
          <w:sz w:val="24"/>
          <w:szCs w:val="24"/>
        </w:rPr>
      </w:pPr>
      <w:bookmarkStart w:id="32" w:name="_Toc53514820"/>
      <w:r>
        <w:rPr>
          <w:rFonts w:ascii="Arial" w:hAnsi="Arial" w:cs="Arial"/>
          <w:color w:val="auto"/>
          <w:sz w:val="24"/>
          <w:szCs w:val="24"/>
        </w:rPr>
        <w:t>Inspection (Role)</w:t>
      </w:r>
      <w:bookmarkEnd w:id="32"/>
    </w:p>
    <w:p w14:paraId="4C54E576" w14:textId="77777777" w:rsidR="002472A2" w:rsidRDefault="002472A2" w:rsidP="002472A2">
      <w:pPr>
        <w:ind w:left="1260"/>
        <w:rPr>
          <w:rFonts w:ascii="Arial" w:hAnsi="Arial" w:cs="Arial"/>
          <w:sz w:val="24"/>
          <w:szCs w:val="24"/>
        </w:rPr>
      </w:pPr>
    </w:p>
    <w:p w14:paraId="6FF3B0F0" w14:textId="77777777" w:rsidR="002472A2" w:rsidRPr="002C6DFA" w:rsidRDefault="002472A2" w:rsidP="002472A2">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2472A2" w:rsidRPr="00B039CD" w14:paraId="05ED9A0F" w14:textId="77777777" w:rsidTr="007637A4">
        <w:tc>
          <w:tcPr>
            <w:tcW w:w="3528" w:type="dxa"/>
            <w:shd w:val="clear" w:color="auto" w:fill="FDE9D9" w:themeFill="accent6" w:themeFillTint="33"/>
          </w:tcPr>
          <w:p w14:paraId="72D7D58E"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5D2897DA"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79567C5B"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Validation</w:t>
            </w:r>
          </w:p>
        </w:tc>
      </w:tr>
      <w:tr w:rsidR="002472A2" w:rsidRPr="00B039CD" w14:paraId="16F643F9" w14:textId="77777777" w:rsidTr="007637A4">
        <w:tc>
          <w:tcPr>
            <w:tcW w:w="3528" w:type="dxa"/>
          </w:tcPr>
          <w:p w14:paraId="073BF39D" w14:textId="77777777" w:rsidR="002472A2" w:rsidRPr="00B039CD" w:rsidRDefault="002472A2" w:rsidP="007637A4">
            <w:pPr>
              <w:rPr>
                <w:rFonts w:ascii="Arial" w:hAnsi="Arial" w:cs="Arial"/>
                <w:sz w:val="24"/>
                <w:szCs w:val="24"/>
              </w:rPr>
            </w:pPr>
            <w:r w:rsidRPr="00EA5BF3">
              <w:rPr>
                <w:rFonts w:ascii="Arial" w:hAnsi="Arial" w:cs="Arial"/>
              </w:rPr>
              <w:t>Date of Inspection</w:t>
            </w:r>
          </w:p>
        </w:tc>
        <w:tc>
          <w:tcPr>
            <w:tcW w:w="1710" w:type="dxa"/>
          </w:tcPr>
          <w:p w14:paraId="21FD906C" w14:textId="77777777" w:rsidR="002472A2" w:rsidRPr="00B039CD" w:rsidRDefault="002472A2" w:rsidP="007637A4">
            <w:pPr>
              <w:rPr>
                <w:rFonts w:ascii="Arial" w:hAnsi="Arial" w:cs="Arial"/>
                <w:sz w:val="24"/>
                <w:szCs w:val="24"/>
              </w:rPr>
            </w:pPr>
            <w:r>
              <w:rPr>
                <w:rFonts w:ascii="Arial" w:hAnsi="Arial" w:cs="Arial"/>
                <w:sz w:val="24"/>
                <w:szCs w:val="24"/>
              </w:rPr>
              <w:t>Date</w:t>
            </w:r>
          </w:p>
        </w:tc>
        <w:tc>
          <w:tcPr>
            <w:tcW w:w="3078" w:type="dxa"/>
          </w:tcPr>
          <w:p w14:paraId="179A5687" w14:textId="77777777" w:rsidR="002472A2" w:rsidRPr="00B039CD" w:rsidRDefault="002472A2" w:rsidP="007637A4">
            <w:pPr>
              <w:rPr>
                <w:rFonts w:ascii="Arial" w:hAnsi="Arial" w:cs="Arial"/>
                <w:sz w:val="24"/>
                <w:szCs w:val="24"/>
              </w:rPr>
            </w:pPr>
            <w:r>
              <w:rPr>
                <w:rFonts w:ascii="Arial" w:hAnsi="Arial" w:cs="Arial"/>
                <w:sz w:val="24"/>
                <w:szCs w:val="24"/>
              </w:rPr>
              <w:t>Cannot input next day’s date</w:t>
            </w:r>
          </w:p>
        </w:tc>
      </w:tr>
      <w:tr w:rsidR="002472A2" w:rsidRPr="00B039CD" w14:paraId="50FF883D" w14:textId="77777777" w:rsidTr="007637A4">
        <w:tc>
          <w:tcPr>
            <w:tcW w:w="3528" w:type="dxa"/>
          </w:tcPr>
          <w:p w14:paraId="009A7383" w14:textId="77777777" w:rsidR="002472A2" w:rsidRPr="00B039CD" w:rsidRDefault="002472A2" w:rsidP="007637A4">
            <w:pPr>
              <w:rPr>
                <w:rFonts w:ascii="Arial" w:hAnsi="Arial" w:cs="Arial"/>
                <w:sz w:val="24"/>
                <w:szCs w:val="24"/>
              </w:rPr>
            </w:pPr>
            <w:r>
              <w:rPr>
                <w:rFonts w:ascii="Arial" w:hAnsi="Arial" w:cs="Arial"/>
              </w:rPr>
              <w:t>Type of Inspection</w:t>
            </w:r>
          </w:p>
        </w:tc>
        <w:tc>
          <w:tcPr>
            <w:tcW w:w="1710" w:type="dxa"/>
          </w:tcPr>
          <w:p w14:paraId="404E2A14" w14:textId="77777777" w:rsidR="002472A2" w:rsidRPr="00B039CD" w:rsidRDefault="002472A2" w:rsidP="007637A4">
            <w:pPr>
              <w:rPr>
                <w:rFonts w:ascii="Arial" w:hAnsi="Arial" w:cs="Arial"/>
                <w:sz w:val="24"/>
                <w:szCs w:val="24"/>
              </w:rPr>
            </w:pPr>
            <w:r>
              <w:rPr>
                <w:rFonts w:ascii="Arial" w:hAnsi="Arial" w:cs="Arial"/>
                <w:sz w:val="24"/>
                <w:szCs w:val="24"/>
              </w:rPr>
              <w:t xml:space="preserve">Select </w:t>
            </w:r>
          </w:p>
        </w:tc>
        <w:tc>
          <w:tcPr>
            <w:tcW w:w="3078" w:type="dxa"/>
          </w:tcPr>
          <w:p w14:paraId="11B111AB" w14:textId="77777777" w:rsidR="002472A2" w:rsidRPr="00B039CD" w:rsidRDefault="002472A2" w:rsidP="007637A4">
            <w:pPr>
              <w:rPr>
                <w:rFonts w:ascii="Arial" w:hAnsi="Arial" w:cs="Arial"/>
                <w:sz w:val="24"/>
                <w:szCs w:val="24"/>
              </w:rPr>
            </w:pPr>
            <w:r>
              <w:rPr>
                <w:rFonts w:ascii="Arial" w:hAnsi="Arial" w:cs="Arial"/>
                <w:sz w:val="24"/>
                <w:szCs w:val="24"/>
              </w:rPr>
              <w:t>Pull from master data (Seeds &amp; Nursery)</w:t>
            </w:r>
          </w:p>
        </w:tc>
      </w:tr>
    </w:tbl>
    <w:p w14:paraId="761A720F" w14:textId="77777777" w:rsidR="002472A2" w:rsidRDefault="002472A2" w:rsidP="002472A2">
      <w:pPr>
        <w:ind w:left="1260"/>
      </w:pPr>
    </w:p>
    <w:p w14:paraId="6F96AAD9" w14:textId="77777777" w:rsidR="002472A2" w:rsidRPr="00304DE6" w:rsidRDefault="002472A2" w:rsidP="002472A2">
      <w:pPr>
        <w:ind w:left="1260"/>
        <w:rPr>
          <w:rFonts w:ascii="Arial" w:hAnsi="Arial" w:cs="Arial"/>
          <w:sz w:val="24"/>
          <w:szCs w:val="24"/>
        </w:rPr>
      </w:pPr>
      <w:r w:rsidRPr="00304DE6">
        <w:rPr>
          <w:rFonts w:ascii="Arial" w:hAnsi="Arial" w:cs="Arial"/>
          <w:sz w:val="24"/>
          <w:szCs w:val="24"/>
        </w:rPr>
        <w:t>Inspection team</w:t>
      </w:r>
      <w:r>
        <w:rPr>
          <w:rFonts w:ascii="Arial" w:hAnsi="Arial" w:cs="Arial"/>
          <w:sz w:val="24"/>
          <w:szCs w:val="24"/>
        </w:rPr>
        <w:t>:</w:t>
      </w:r>
    </w:p>
    <w:tbl>
      <w:tblPr>
        <w:tblStyle w:val="TableGrid"/>
        <w:tblW w:w="0" w:type="auto"/>
        <w:tblInd w:w="1260" w:type="dxa"/>
        <w:tblLook w:val="04A0" w:firstRow="1" w:lastRow="0" w:firstColumn="1" w:lastColumn="0" w:noHBand="0" w:noVBand="1"/>
      </w:tblPr>
      <w:tblGrid>
        <w:gridCol w:w="3528"/>
        <w:gridCol w:w="1710"/>
        <w:gridCol w:w="3078"/>
      </w:tblGrid>
      <w:tr w:rsidR="002472A2" w:rsidRPr="00B039CD" w14:paraId="64974809" w14:textId="77777777" w:rsidTr="007637A4">
        <w:tc>
          <w:tcPr>
            <w:tcW w:w="3528" w:type="dxa"/>
            <w:shd w:val="clear" w:color="auto" w:fill="FDE9D9" w:themeFill="accent6" w:themeFillTint="33"/>
          </w:tcPr>
          <w:p w14:paraId="02253B5A"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69628A30"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045C50E0"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Validation</w:t>
            </w:r>
          </w:p>
        </w:tc>
      </w:tr>
      <w:tr w:rsidR="002472A2" w:rsidRPr="00B039CD" w14:paraId="2DD46EA7" w14:textId="77777777" w:rsidTr="007637A4">
        <w:tc>
          <w:tcPr>
            <w:tcW w:w="3528" w:type="dxa"/>
          </w:tcPr>
          <w:p w14:paraId="1AB376FC" w14:textId="77777777" w:rsidR="002472A2" w:rsidRPr="00EA5BF3" w:rsidRDefault="002472A2" w:rsidP="007637A4">
            <w:pPr>
              <w:rPr>
                <w:rFonts w:ascii="Arial" w:hAnsi="Arial" w:cs="Arial"/>
              </w:rPr>
            </w:pPr>
            <w:r>
              <w:rPr>
                <w:rFonts w:ascii="Arial" w:hAnsi="Arial" w:cs="Arial"/>
              </w:rPr>
              <w:t>Name</w:t>
            </w:r>
          </w:p>
        </w:tc>
        <w:tc>
          <w:tcPr>
            <w:tcW w:w="1710" w:type="dxa"/>
          </w:tcPr>
          <w:p w14:paraId="71E862BB" w14:textId="77777777" w:rsidR="002472A2" w:rsidRDefault="002472A2" w:rsidP="007637A4">
            <w:pPr>
              <w:rPr>
                <w:rFonts w:ascii="Arial" w:hAnsi="Arial" w:cs="Arial"/>
                <w:sz w:val="24"/>
                <w:szCs w:val="24"/>
              </w:rPr>
            </w:pPr>
          </w:p>
        </w:tc>
        <w:tc>
          <w:tcPr>
            <w:tcW w:w="3078" w:type="dxa"/>
          </w:tcPr>
          <w:p w14:paraId="7B20A12E" w14:textId="77777777" w:rsidR="002472A2" w:rsidRDefault="002472A2" w:rsidP="007637A4">
            <w:pPr>
              <w:rPr>
                <w:rFonts w:ascii="Arial" w:hAnsi="Arial" w:cs="Arial"/>
                <w:sz w:val="24"/>
                <w:szCs w:val="24"/>
              </w:rPr>
            </w:pPr>
          </w:p>
        </w:tc>
      </w:tr>
      <w:tr w:rsidR="002472A2" w:rsidRPr="00B039CD" w14:paraId="0A78B9BF" w14:textId="77777777" w:rsidTr="007637A4">
        <w:tc>
          <w:tcPr>
            <w:tcW w:w="3528" w:type="dxa"/>
          </w:tcPr>
          <w:p w14:paraId="49A5C9C5" w14:textId="77777777" w:rsidR="002472A2" w:rsidRDefault="002472A2" w:rsidP="007637A4">
            <w:pPr>
              <w:rPr>
                <w:rFonts w:ascii="Arial" w:hAnsi="Arial" w:cs="Arial"/>
              </w:rPr>
            </w:pPr>
            <w:r>
              <w:rPr>
                <w:rFonts w:ascii="Arial" w:hAnsi="Arial" w:cs="Arial"/>
              </w:rPr>
              <w:t xml:space="preserve">Designation </w:t>
            </w:r>
          </w:p>
        </w:tc>
        <w:tc>
          <w:tcPr>
            <w:tcW w:w="1710" w:type="dxa"/>
          </w:tcPr>
          <w:p w14:paraId="783A60E1" w14:textId="77777777" w:rsidR="002472A2" w:rsidRDefault="002472A2" w:rsidP="007637A4">
            <w:pPr>
              <w:rPr>
                <w:rFonts w:ascii="Arial" w:hAnsi="Arial" w:cs="Arial"/>
                <w:sz w:val="24"/>
                <w:szCs w:val="24"/>
              </w:rPr>
            </w:pPr>
          </w:p>
        </w:tc>
        <w:tc>
          <w:tcPr>
            <w:tcW w:w="3078" w:type="dxa"/>
          </w:tcPr>
          <w:p w14:paraId="72A3A187" w14:textId="77777777" w:rsidR="002472A2" w:rsidRDefault="002472A2" w:rsidP="007637A4">
            <w:pPr>
              <w:rPr>
                <w:rFonts w:ascii="Arial" w:hAnsi="Arial" w:cs="Arial"/>
                <w:sz w:val="24"/>
                <w:szCs w:val="24"/>
              </w:rPr>
            </w:pPr>
          </w:p>
        </w:tc>
      </w:tr>
    </w:tbl>
    <w:p w14:paraId="547A980C" w14:textId="77777777" w:rsidR="002472A2" w:rsidRDefault="002472A2" w:rsidP="002472A2">
      <w:pPr>
        <w:ind w:left="1260"/>
      </w:pPr>
    </w:p>
    <w:p w14:paraId="7E27DF05" w14:textId="77777777" w:rsidR="002472A2" w:rsidRPr="00304DE6" w:rsidRDefault="002472A2" w:rsidP="002472A2">
      <w:pPr>
        <w:ind w:left="1260"/>
        <w:rPr>
          <w:rFonts w:ascii="Arial" w:hAnsi="Arial" w:cs="Arial"/>
          <w:sz w:val="24"/>
          <w:szCs w:val="24"/>
        </w:rPr>
      </w:pPr>
      <w:r>
        <w:rPr>
          <w:rFonts w:ascii="Arial" w:hAnsi="Arial" w:cs="Arial"/>
          <w:sz w:val="24"/>
          <w:szCs w:val="24"/>
        </w:rPr>
        <w:t>Details of Observation (add more button):</w:t>
      </w:r>
    </w:p>
    <w:tbl>
      <w:tblPr>
        <w:tblStyle w:val="TableGrid"/>
        <w:tblW w:w="0" w:type="auto"/>
        <w:tblInd w:w="1260" w:type="dxa"/>
        <w:tblLook w:val="04A0" w:firstRow="1" w:lastRow="0" w:firstColumn="1" w:lastColumn="0" w:noHBand="0" w:noVBand="1"/>
      </w:tblPr>
      <w:tblGrid>
        <w:gridCol w:w="3528"/>
        <w:gridCol w:w="1710"/>
        <w:gridCol w:w="3078"/>
      </w:tblGrid>
      <w:tr w:rsidR="002472A2" w:rsidRPr="00B039CD" w14:paraId="0856E64A" w14:textId="77777777" w:rsidTr="007637A4">
        <w:tc>
          <w:tcPr>
            <w:tcW w:w="3528" w:type="dxa"/>
            <w:shd w:val="clear" w:color="auto" w:fill="FDE9D9" w:themeFill="accent6" w:themeFillTint="33"/>
          </w:tcPr>
          <w:p w14:paraId="5AA3BAC6"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564136CA"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EDFBCB3" w14:textId="77777777" w:rsidR="002472A2" w:rsidRPr="00B039CD" w:rsidRDefault="002472A2" w:rsidP="007637A4">
            <w:pPr>
              <w:jc w:val="center"/>
              <w:rPr>
                <w:rFonts w:ascii="Arial" w:hAnsi="Arial" w:cs="Arial"/>
                <w:sz w:val="24"/>
                <w:szCs w:val="24"/>
              </w:rPr>
            </w:pPr>
            <w:r w:rsidRPr="00B039CD">
              <w:rPr>
                <w:rFonts w:ascii="Arial" w:hAnsi="Arial" w:cs="Arial"/>
                <w:sz w:val="24"/>
                <w:szCs w:val="24"/>
              </w:rPr>
              <w:t>Validation</w:t>
            </w:r>
          </w:p>
        </w:tc>
      </w:tr>
      <w:tr w:rsidR="002472A2" w:rsidRPr="00B039CD" w14:paraId="5C662A6D" w14:textId="77777777" w:rsidTr="007637A4">
        <w:tc>
          <w:tcPr>
            <w:tcW w:w="3528" w:type="dxa"/>
          </w:tcPr>
          <w:p w14:paraId="08CD4E66" w14:textId="77777777" w:rsidR="002472A2" w:rsidRDefault="002472A2" w:rsidP="007637A4">
            <w:pPr>
              <w:rPr>
                <w:rFonts w:ascii="Arial" w:hAnsi="Arial" w:cs="Arial"/>
              </w:rPr>
            </w:pPr>
            <w:r>
              <w:rPr>
                <w:rFonts w:ascii="Arial" w:hAnsi="Arial" w:cs="Arial"/>
              </w:rPr>
              <w:t xml:space="preserve">Observation </w:t>
            </w:r>
          </w:p>
        </w:tc>
        <w:tc>
          <w:tcPr>
            <w:tcW w:w="1710" w:type="dxa"/>
          </w:tcPr>
          <w:p w14:paraId="4745444B" w14:textId="77777777" w:rsidR="002472A2" w:rsidRDefault="002472A2" w:rsidP="007637A4">
            <w:pPr>
              <w:rPr>
                <w:rFonts w:ascii="Arial" w:hAnsi="Arial" w:cs="Arial"/>
                <w:sz w:val="24"/>
                <w:szCs w:val="24"/>
              </w:rPr>
            </w:pPr>
            <w:r>
              <w:rPr>
                <w:rFonts w:ascii="Arial" w:hAnsi="Arial" w:cs="Arial"/>
                <w:sz w:val="24"/>
                <w:szCs w:val="24"/>
              </w:rPr>
              <w:t>Text area</w:t>
            </w:r>
          </w:p>
        </w:tc>
        <w:tc>
          <w:tcPr>
            <w:tcW w:w="3078" w:type="dxa"/>
          </w:tcPr>
          <w:p w14:paraId="4759D5A6" w14:textId="77777777" w:rsidR="002472A2" w:rsidRDefault="002472A2" w:rsidP="007637A4">
            <w:pPr>
              <w:rPr>
                <w:rFonts w:ascii="Arial" w:hAnsi="Arial" w:cs="Arial"/>
                <w:sz w:val="24"/>
                <w:szCs w:val="24"/>
              </w:rPr>
            </w:pPr>
          </w:p>
        </w:tc>
      </w:tr>
      <w:tr w:rsidR="002472A2" w:rsidRPr="00B039CD" w14:paraId="5BE7FA2E" w14:textId="77777777" w:rsidTr="007637A4">
        <w:tc>
          <w:tcPr>
            <w:tcW w:w="3528" w:type="dxa"/>
          </w:tcPr>
          <w:p w14:paraId="567691BB" w14:textId="77777777" w:rsidR="002472A2" w:rsidRPr="00EA5BF3" w:rsidRDefault="002472A2" w:rsidP="007637A4">
            <w:pPr>
              <w:rPr>
                <w:rFonts w:ascii="Arial" w:hAnsi="Arial" w:cs="Arial"/>
              </w:rPr>
            </w:pPr>
            <w:r>
              <w:rPr>
                <w:rFonts w:ascii="Arial" w:hAnsi="Arial" w:cs="Arial"/>
              </w:rPr>
              <w:t xml:space="preserve">Action </w:t>
            </w:r>
          </w:p>
        </w:tc>
        <w:tc>
          <w:tcPr>
            <w:tcW w:w="1710" w:type="dxa"/>
          </w:tcPr>
          <w:p w14:paraId="1DC18F9F" w14:textId="77777777" w:rsidR="002472A2" w:rsidRDefault="002472A2" w:rsidP="007637A4">
            <w:pPr>
              <w:rPr>
                <w:rFonts w:ascii="Arial" w:hAnsi="Arial" w:cs="Arial"/>
                <w:sz w:val="24"/>
                <w:szCs w:val="24"/>
              </w:rPr>
            </w:pPr>
            <w:r>
              <w:rPr>
                <w:rFonts w:ascii="Arial" w:hAnsi="Arial" w:cs="Arial"/>
                <w:sz w:val="24"/>
                <w:szCs w:val="24"/>
              </w:rPr>
              <w:t>Text area</w:t>
            </w:r>
          </w:p>
        </w:tc>
        <w:tc>
          <w:tcPr>
            <w:tcW w:w="3078" w:type="dxa"/>
          </w:tcPr>
          <w:p w14:paraId="25AF94B0" w14:textId="77777777" w:rsidR="002472A2" w:rsidRDefault="002472A2" w:rsidP="007637A4">
            <w:pPr>
              <w:rPr>
                <w:rFonts w:ascii="Arial" w:hAnsi="Arial" w:cs="Arial"/>
                <w:sz w:val="24"/>
                <w:szCs w:val="24"/>
              </w:rPr>
            </w:pPr>
          </w:p>
        </w:tc>
      </w:tr>
    </w:tbl>
    <w:p w14:paraId="6D75932C" w14:textId="77777777" w:rsidR="002472A2" w:rsidRDefault="002472A2" w:rsidP="002472A2">
      <w:pPr>
        <w:ind w:left="1260"/>
        <w:rPr>
          <w:rFonts w:ascii="Arial" w:hAnsi="Arial" w:cs="Arial"/>
          <w:sz w:val="24"/>
          <w:szCs w:val="24"/>
        </w:rPr>
      </w:pPr>
    </w:p>
    <w:p w14:paraId="529BDE5E" w14:textId="77777777" w:rsidR="002472A2" w:rsidRDefault="002472A2" w:rsidP="002472A2">
      <w:pPr>
        <w:ind w:left="1260"/>
        <w:rPr>
          <w:rFonts w:ascii="Arial" w:hAnsi="Arial" w:cs="Arial"/>
          <w:sz w:val="24"/>
          <w:szCs w:val="24"/>
        </w:rPr>
      </w:pPr>
      <w:r w:rsidRPr="0029673E">
        <w:rPr>
          <w:rFonts w:ascii="Arial" w:hAnsi="Arial" w:cs="Arial"/>
          <w:sz w:val="24"/>
          <w:szCs w:val="24"/>
        </w:rPr>
        <w:t xml:space="preserve">** </w:t>
      </w:r>
      <w:r>
        <w:rPr>
          <w:rFonts w:ascii="Arial" w:hAnsi="Arial" w:cs="Arial"/>
          <w:sz w:val="24"/>
          <w:szCs w:val="24"/>
        </w:rPr>
        <w:t xml:space="preserve">if approved, issue clearance and share information to BHQ (Annexure 4: </w:t>
      </w:r>
      <w:r w:rsidRPr="007E48AC">
        <w:rPr>
          <w:rFonts w:ascii="Arial" w:hAnsi="Arial" w:cs="Arial"/>
          <w:sz w:val="24"/>
          <w:szCs w:val="24"/>
        </w:rPr>
        <w:t>Nursery Registration form</w:t>
      </w:r>
      <w:r>
        <w:rPr>
          <w:rFonts w:ascii="Arial" w:hAnsi="Arial" w:cs="Arial"/>
          <w:sz w:val="24"/>
          <w:szCs w:val="24"/>
        </w:rPr>
        <w:t>/Seed Grower Registration form</w:t>
      </w:r>
      <w:r w:rsidRPr="007E48AC">
        <w:rPr>
          <w:rFonts w:ascii="Arial" w:hAnsi="Arial" w:cs="Arial"/>
          <w:sz w:val="24"/>
          <w:szCs w:val="24"/>
        </w:rPr>
        <w:t>.pdf</w:t>
      </w:r>
      <w:r>
        <w:rPr>
          <w:rFonts w:ascii="Arial" w:hAnsi="Arial" w:cs="Arial"/>
          <w:sz w:val="24"/>
          <w:szCs w:val="24"/>
        </w:rPr>
        <w:t xml:space="preserve">) </w:t>
      </w:r>
    </w:p>
    <w:p w14:paraId="40AE9ED4" w14:textId="77777777" w:rsidR="002472A2" w:rsidRDefault="002472A2" w:rsidP="002472A2">
      <w:pPr>
        <w:ind w:left="1260"/>
        <w:rPr>
          <w:rFonts w:ascii="Arial" w:hAnsi="Arial" w:cs="Arial"/>
          <w:sz w:val="24"/>
          <w:szCs w:val="24"/>
        </w:rPr>
      </w:pPr>
      <w:r>
        <w:rPr>
          <w:rFonts w:ascii="Arial" w:hAnsi="Arial" w:cs="Arial"/>
          <w:sz w:val="24"/>
          <w:szCs w:val="24"/>
        </w:rPr>
        <w:t>** if rejected, notify NSG</w:t>
      </w:r>
    </w:p>
    <w:p w14:paraId="06100D53" w14:textId="77777777" w:rsidR="002472A2" w:rsidRDefault="002472A2" w:rsidP="002472A2">
      <w:pPr>
        <w:ind w:left="1260"/>
      </w:pPr>
    </w:p>
    <w:p w14:paraId="30DBE89E" w14:textId="77777777" w:rsidR="0068439A" w:rsidRDefault="0068439A" w:rsidP="002472A2">
      <w:pPr>
        <w:ind w:left="1260"/>
      </w:pPr>
    </w:p>
    <w:p w14:paraId="7F77C977" w14:textId="77777777" w:rsidR="0068439A" w:rsidRDefault="0068439A" w:rsidP="002472A2">
      <w:pPr>
        <w:ind w:left="1260"/>
      </w:pPr>
    </w:p>
    <w:p w14:paraId="3178D2CB" w14:textId="77777777" w:rsidR="0068439A" w:rsidRDefault="0068439A" w:rsidP="002472A2">
      <w:pPr>
        <w:ind w:left="1260"/>
      </w:pPr>
    </w:p>
    <w:p w14:paraId="033B7344" w14:textId="77777777" w:rsidR="0068439A" w:rsidRDefault="0068439A" w:rsidP="002472A2">
      <w:pPr>
        <w:ind w:left="1260"/>
      </w:pPr>
    </w:p>
    <w:p w14:paraId="1AC1B00D" w14:textId="77777777" w:rsidR="0068439A" w:rsidRDefault="0068439A" w:rsidP="002472A2">
      <w:pPr>
        <w:ind w:left="1260"/>
      </w:pPr>
    </w:p>
    <w:p w14:paraId="138BACFB" w14:textId="77777777" w:rsidR="0068439A" w:rsidRDefault="0068439A" w:rsidP="002472A2">
      <w:pPr>
        <w:ind w:left="1260"/>
      </w:pPr>
    </w:p>
    <w:p w14:paraId="7077E3E2" w14:textId="77777777" w:rsidR="0068439A" w:rsidRPr="0068439A" w:rsidRDefault="0068439A" w:rsidP="0068439A">
      <w:pPr>
        <w:pStyle w:val="Heading1"/>
        <w:numPr>
          <w:ilvl w:val="0"/>
          <w:numId w:val="1"/>
        </w:numPr>
        <w:spacing w:before="100" w:beforeAutospacing="1"/>
        <w:ind w:left="357" w:hanging="357"/>
        <w:rPr>
          <w:rFonts w:ascii="Arial" w:hAnsi="Arial" w:cs="Arial"/>
          <w:color w:val="auto"/>
        </w:rPr>
      </w:pPr>
      <w:bookmarkStart w:id="33" w:name="_Toc53514821"/>
      <w:r w:rsidRPr="0068439A">
        <w:rPr>
          <w:rFonts w:ascii="Arial" w:hAnsi="Arial" w:cs="Arial"/>
          <w:color w:val="auto"/>
        </w:rPr>
        <w:lastRenderedPageBreak/>
        <w:t>Import Food</w:t>
      </w:r>
      <w:bookmarkEnd w:id="33"/>
    </w:p>
    <w:p w14:paraId="426E58FA" w14:textId="77777777" w:rsidR="0068439A" w:rsidRPr="0068439A" w:rsidRDefault="0068439A" w:rsidP="0068439A">
      <w:pPr>
        <w:pStyle w:val="Heading2"/>
        <w:numPr>
          <w:ilvl w:val="1"/>
          <w:numId w:val="1"/>
        </w:numPr>
        <w:ind w:hanging="540"/>
        <w:rPr>
          <w:rFonts w:ascii="Arial" w:hAnsi="Arial" w:cs="Arial"/>
          <w:color w:val="auto"/>
          <w:sz w:val="24"/>
          <w:szCs w:val="24"/>
        </w:rPr>
      </w:pPr>
      <w:bookmarkStart w:id="34" w:name="_Toc53514822"/>
      <w:r w:rsidRPr="0068439A">
        <w:rPr>
          <w:rFonts w:ascii="Arial" w:hAnsi="Arial" w:cs="Arial"/>
          <w:color w:val="auto"/>
          <w:sz w:val="24"/>
          <w:szCs w:val="24"/>
        </w:rPr>
        <w:t>Service Name: Import Food</w:t>
      </w:r>
      <w:bookmarkEnd w:id="34"/>
    </w:p>
    <w:p w14:paraId="1E583CAC" w14:textId="77777777" w:rsidR="00E04002" w:rsidRPr="00E04002" w:rsidRDefault="0068439A" w:rsidP="0068439A">
      <w:pPr>
        <w:pStyle w:val="Heading2"/>
        <w:numPr>
          <w:ilvl w:val="1"/>
          <w:numId w:val="1"/>
        </w:numPr>
        <w:ind w:left="540" w:hanging="360"/>
        <w:rPr>
          <w:rFonts w:asciiTheme="minorHAnsi" w:hAnsiTheme="minorHAnsi" w:cstheme="minorHAnsi"/>
          <w:color w:val="auto"/>
          <w:sz w:val="24"/>
          <w:szCs w:val="24"/>
        </w:rPr>
      </w:pPr>
      <w:bookmarkStart w:id="35" w:name="_Toc53514823"/>
      <w:r w:rsidRPr="0068439A">
        <w:rPr>
          <w:rFonts w:ascii="Arial" w:hAnsi="Arial" w:cs="Arial"/>
          <w:color w:val="auto"/>
          <w:sz w:val="24"/>
          <w:szCs w:val="24"/>
        </w:rPr>
        <w:t>Process Flow</w:t>
      </w:r>
      <w:bookmarkEnd w:id="35"/>
    </w:p>
    <w:p w14:paraId="3A1C61C2" w14:textId="77777777" w:rsidR="00E04002" w:rsidRPr="00E04002" w:rsidRDefault="00E04002" w:rsidP="00E04002">
      <w:pPr>
        <w:pStyle w:val="Heading2"/>
        <w:ind w:left="540"/>
        <w:rPr>
          <w:rFonts w:asciiTheme="minorHAnsi" w:hAnsiTheme="minorHAnsi" w:cstheme="minorHAnsi"/>
          <w:color w:val="auto"/>
          <w:sz w:val="24"/>
          <w:szCs w:val="24"/>
        </w:rPr>
      </w:pPr>
    </w:p>
    <w:p w14:paraId="6DDF300F" w14:textId="77777777" w:rsidR="0068439A" w:rsidRPr="005B50B7" w:rsidRDefault="0068439A" w:rsidP="00E04002">
      <w:pPr>
        <w:pStyle w:val="Heading2"/>
        <w:ind w:left="540"/>
        <w:rPr>
          <w:rFonts w:asciiTheme="minorHAnsi" w:hAnsiTheme="minorHAnsi" w:cstheme="minorHAnsi"/>
          <w:color w:val="auto"/>
          <w:sz w:val="24"/>
          <w:szCs w:val="24"/>
        </w:rPr>
      </w:pPr>
      <w:bookmarkStart w:id="36" w:name="_Toc53510293"/>
      <w:bookmarkStart w:id="37" w:name="_Toc53514824"/>
      <w:r w:rsidRPr="00511CD9">
        <w:rPr>
          <w:rFonts w:asciiTheme="minorHAnsi" w:hAnsiTheme="minorHAnsi" w:cstheme="minorHAnsi"/>
          <w:noProof/>
          <w:color w:val="auto"/>
          <w:sz w:val="24"/>
          <w:szCs w:val="24"/>
        </w:rPr>
        <w:drawing>
          <wp:inline distT="0" distB="0" distL="0" distR="0" wp14:anchorId="547F89EC" wp14:editId="3BDAFC80">
            <wp:extent cx="5101914" cy="4293235"/>
            <wp:effectExtent l="0" t="0" r="381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101914" cy="4293235"/>
                    </a:xfrm>
                    <a:prstGeom prst="rect">
                      <a:avLst/>
                    </a:prstGeom>
                    <a:noFill/>
                    <a:ln>
                      <a:noFill/>
                    </a:ln>
                  </pic:spPr>
                </pic:pic>
              </a:graphicData>
            </a:graphic>
          </wp:inline>
        </w:drawing>
      </w:r>
      <w:bookmarkEnd w:id="36"/>
      <w:bookmarkEnd w:id="37"/>
    </w:p>
    <w:p w14:paraId="26438E76" w14:textId="77777777" w:rsidR="00E04002" w:rsidRDefault="00E04002" w:rsidP="00E04002">
      <w:pPr>
        <w:pStyle w:val="Heading2"/>
        <w:ind w:left="540"/>
        <w:rPr>
          <w:rFonts w:ascii="Arial" w:hAnsi="Arial" w:cs="Arial"/>
          <w:color w:val="auto"/>
          <w:sz w:val="24"/>
          <w:szCs w:val="24"/>
        </w:rPr>
      </w:pPr>
    </w:p>
    <w:p w14:paraId="08BD04A3" w14:textId="77777777" w:rsidR="0068439A" w:rsidRPr="0068439A" w:rsidRDefault="0068439A" w:rsidP="0068439A">
      <w:pPr>
        <w:pStyle w:val="Heading2"/>
        <w:numPr>
          <w:ilvl w:val="1"/>
          <w:numId w:val="1"/>
        </w:numPr>
        <w:ind w:left="540" w:hanging="270"/>
        <w:rPr>
          <w:rFonts w:ascii="Arial" w:hAnsi="Arial" w:cs="Arial"/>
          <w:color w:val="auto"/>
          <w:sz w:val="24"/>
          <w:szCs w:val="24"/>
        </w:rPr>
      </w:pPr>
      <w:bookmarkStart w:id="38" w:name="_Toc53514825"/>
      <w:r w:rsidRPr="0068439A">
        <w:rPr>
          <w:rFonts w:ascii="Arial" w:hAnsi="Arial" w:cs="Arial"/>
          <w:color w:val="auto"/>
          <w:sz w:val="24"/>
          <w:szCs w:val="24"/>
        </w:rPr>
        <w:t>Users and Roles</w:t>
      </w:r>
      <w:bookmarkEnd w:id="38"/>
    </w:p>
    <w:p w14:paraId="5667846E" w14:textId="77777777" w:rsidR="0068439A" w:rsidRPr="0068439A" w:rsidRDefault="0068439A" w:rsidP="0068439A">
      <w:pPr>
        <w:pStyle w:val="Heading2"/>
        <w:numPr>
          <w:ilvl w:val="2"/>
          <w:numId w:val="1"/>
        </w:numPr>
        <w:ind w:hanging="180"/>
        <w:rPr>
          <w:rFonts w:ascii="Arial" w:hAnsi="Arial" w:cs="Arial"/>
          <w:color w:val="auto"/>
          <w:sz w:val="24"/>
          <w:szCs w:val="24"/>
        </w:rPr>
      </w:pPr>
      <w:bookmarkStart w:id="39" w:name="_Toc53514826"/>
      <w:r w:rsidRPr="0068439A">
        <w:rPr>
          <w:rFonts w:ascii="Arial" w:hAnsi="Arial" w:cs="Arial"/>
          <w:color w:val="auto"/>
          <w:sz w:val="24"/>
          <w:szCs w:val="24"/>
        </w:rPr>
        <w:t>Food Importer (User)</w:t>
      </w:r>
      <w:bookmarkEnd w:id="39"/>
    </w:p>
    <w:p w14:paraId="5C505809" w14:textId="77777777" w:rsidR="0068439A" w:rsidRPr="0068439A" w:rsidRDefault="0068439A" w:rsidP="0068439A">
      <w:pPr>
        <w:pStyle w:val="Heading2"/>
        <w:numPr>
          <w:ilvl w:val="3"/>
          <w:numId w:val="1"/>
        </w:numPr>
        <w:ind w:left="1260" w:firstLine="0"/>
        <w:rPr>
          <w:rFonts w:ascii="Arial" w:hAnsi="Arial" w:cs="Arial"/>
          <w:color w:val="auto"/>
          <w:sz w:val="24"/>
          <w:szCs w:val="24"/>
        </w:rPr>
      </w:pPr>
      <w:bookmarkStart w:id="40" w:name="_Toc53514827"/>
      <w:r w:rsidRPr="0068439A">
        <w:rPr>
          <w:rFonts w:ascii="Arial" w:hAnsi="Arial" w:cs="Arial"/>
          <w:color w:val="auto"/>
          <w:sz w:val="24"/>
          <w:szCs w:val="24"/>
        </w:rPr>
        <w:t>Apply import permit (Role)</w:t>
      </w:r>
      <w:bookmarkEnd w:id="40"/>
    </w:p>
    <w:p w14:paraId="114E3693" w14:textId="77777777" w:rsidR="0068439A" w:rsidRPr="0068439A" w:rsidRDefault="0068439A" w:rsidP="0068439A">
      <w:pPr>
        <w:ind w:left="540" w:firstLine="720"/>
        <w:rPr>
          <w:rFonts w:ascii="Arial" w:hAnsi="Arial" w:cs="Arial"/>
          <w:sz w:val="24"/>
          <w:szCs w:val="24"/>
        </w:rPr>
      </w:pPr>
      <w:r w:rsidRPr="0068439A">
        <w:rPr>
          <w:rFonts w:ascii="Arial" w:hAnsi="Arial" w:cs="Arial"/>
          <w:sz w:val="24"/>
          <w:szCs w:val="24"/>
        </w:rPr>
        <w:t>Individual or Farmers group selection:</w:t>
      </w:r>
    </w:p>
    <w:tbl>
      <w:tblPr>
        <w:tblStyle w:val="TableGrid"/>
        <w:tblW w:w="0" w:type="auto"/>
        <w:tblInd w:w="1260" w:type="dxa"/>
        <w:tblLook w:val="04A0" w:firstRow="1" w:lastRow="0" w:firstColumn="1" w:lastColumn="0" w:noHBand="0" w:noVBand="1"/>
      </w:tblPr>
      <w:tblGrid>
        <w:gridCol w:w="3417"/>
        <w:gridCol w:w="1670"/>
        <w:gridCol w:w="3003"/>
      </w:tblGrid>
      <w:tr w:rsidR="0068439A" w:rsidRPr="0068439A" w14:paraId="3C1E877A" w14:textId="77777777" w:rsidTr="007637A4">
        <w:tc>
          <w:tcPr>
            <w:tcW w:w="3417" w:type="dxa"/>
            <w:shd w:val="clear" w:color="auto" w:fill="FDE9D9" w:themeFill="accent6" w:themeFillTint="33"/>
          </w:tcPr>
          <w:p w14:paraId="00906F10"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Field Name</w:t>
            </w:r>
          </w:p>
        </w:tc>
        <w:tc>
          <w:tcPr>
            <w:tcW w:w="1670" w:type="dxa"/>
            <w:shd w:val="clear" w:color="auto" w:fill="FDE9D9" w:themeFill="accent6" w:themeFillTint="33"/>
          </w:tcPr>
          <w:p w14:paraId="40015B21"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Input Type</w:t>
            </w:r>
          </w:p>
        </w:tc>
        <w:tc>
          <w:tcPr>
            <w:tcW w:w="3003" w:type="dxa"/>
            <w:shd w:val="clear" w:color="auto" w:fill="FDE9D9" w:themeFill="accent6" w:themeFillTint="33"/>
          </w:tcPr>
          <w:p w14:paraId="0F11E22D"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Validation</w:t>
            </w:r>
          </w:p>
        </w:tc>
      </w:tr>
      <w:tr w:rsidR="0068439A" w:rsidRPr="0068439A" w14:paraId="17D79CAA" w14:textId="77777777" w:rsidTr="007637A4">
        <w:tc>
          <w:tcPr>
            <w:tcW w:w="3417" w:type="dxa"/>
          </w:tcPr>
          <w:p w14:paraId="7A4036D2"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CID</w:t>
            </w:r>
          </w:p>
        </w:tc>
        <w:tc>
          <w:tcPr>
            <w:tcW w:w="1670" w:type="dxa"/>
          </w:tcPr>
          <w:p w14:paraId="0C841EE3" w14:textId="77777777" w:rsidR="0068439A" w:rsidRPr="0068439A" w:rsidRDefault="0068439A" w:rsidP="007637A4">
            <w:pPr>
              <w:rPr>
                <w:rFonts w:ascii="Arial" w:hAnsi="Arial" w:cs="Arial"/>
                <w:sz w:val="24"/>
                <w:szCs w:val="24"/>
              </w:rPr>
            </w:pPr>
          </w:p>
        </w:tc>
        <w:tc>
          <w:tcPr>
            <w:tcW w:w="3003" w:type="dxa"/>
            <w:vMerge w:val="restart"/>
            <w:vAlign w:val="center"/>
          </w:tcPr>
          <w:p w14:paraId="43A1A309" w14:textId="77777777" w:rsidR="0068439A" w:rsidRPr="0068439A" w:rsidRDefault="0068439A" w:rsidP="007637A4">
            <w:pPr>
              <w:rPr>
                <w:rFonts w:ascii="Arial" w:hAnsi="Arial" w:cs="Arial"/>
                <w:sz w:val="24"/>
                <w:szCs w:val="24"/>
              </w:rPr>
            </w:pPr>
            <w:r w:rsidRPr="0068439A">
              <w:rPr>
                <w:rFonts w:ascii="Arial" w:hAnsi="Arial" w:cs="Arial"/>
                <w:sz w:val="24"/>
                <w:szCs w:val="24"/>
              </w:rPr>
              <w:t>Pull from DCRC</w:t>
            </w:r>
          </w:p>
          <w:p w14:paraId="2AF86F6E" w14:textId="77777777" w:rsidR="0068439A" w:rsidRPr="0068439A" w:rsidRDefault="0068439A" w:rsidP="007637A4">
            <w:pPr>
              <w:rPr>
                <w:rFonts w:ascii="Arial" w:hAnsi="Arial" w:cs="Arial"/>
                <w:sz w:val="24"/>
                <w:szCs w:val="24"/>
              </w:rPr>
            </w:pPr>
          </w:p>
        </w:tc>
      </w:tr>
      <w:tr w:rsidR="0068439A" w:rsidRPr="0068439A" w14:paraId="62A74F6F" w14:textId="77777777" w:rsidTr="007637A4">
        <w:tc>
          <w:tcPr>
            <w:tcW w:w="3417" w:type="dxa"/>
          </w:tcPr>
          <w:p w14:paraId="45A1E718"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Name</w:t>
            </w:r>
          </w:p>
        </w:tc>
        <w:tc>
          <w:tcPr>
            <w:tcW w:w="1670" w:type="dxa"/>
          </w:tcPr>
          <w:p w14:paraId="6F2B6C8A" w14:textId="77777777" w:rsidR="0068439A" w:rsidRPr="0068439A" w:rsidRDefault="0068439A" w:rsidP="007637A4">
            <w:pPr>
              <w:rPr>
                <w:rFonts w:ascii="Arial" w:hAnsi="Arial" w:cs="Arial"/>
                <w:sz w:val="24"/>
                <w:szCs w:val="24"/>
              </w:rPr>
            </w:pPr>
          </w:p>
        </w:tc>
        <w:tc>
          <w:tcPr>
            <w:tcW w:w="3003" w:type="dxa"/>
            <w:vMerge/>
          </w:tcPr>
          <w:p w14:paraId="6FEFEEC1" w14:textId="77777777" w:rsidR="0068439A" w:rsidRPr="0068439A" w:rsidRDefault="0068439A" w:rsidP="007637A4">
            <w:pPr>
              <w:rPr>
                <w:rFonts w:ascii="Arial" w:hAnsi="Arial" w:cs="Arial"/>
                <w:sz w:val="24"/>
                <w:szCs w:val="24"/>
              </w:rPr>
            </w:pPr>
          </w:p>
        </w:tc>
      </w:tr>
      <w:tr w:rsidR="0068439A" w:rsidRPr="0068439A" w14:paraId="0B22790C" w14:textId="77777777" w:rsidTr="007637A4">
        <w:tc>
          <w:tcPr>
            <w:tcW w:w="3417" w:type="dxa"/>
          </w:tcPr>
          <w:p w14:paraId="479F2FC3"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Dzongkhag</w:t>
            </w:r>
          </w:p>
        </w:tc>
        <w:tc>
          <w:tcPr>
            <w:tcW w:w="1670" w:type="dxa"/>
          </w:tcPr>
          <w:p w14:paraId="40F82EE5" w14:textId="77777777" w:rsidR="0068439A" w:rsidRPr="0068439A" w:rsidRDefault="0068439A" w:rsidP="007637A4">
            <w:pPr>
              <w:rPr>
                <w:rFonts w:ascii="Arial" w:hAnsi="Arial" w:cs="Arial"/>
                <w:sz w:val="24"/>
                <w:szCs w:val="24"/>
              </w:rPr>
            </w:pPr>
          </w:p>
        </w:tc>
        <w:tc>
          <w:tcPr>
            <w:tcW w:w="3003" w:type="dxa"/>
            <w:vMerge/>
          </w:tcPr>
          <w:p w14:paraId="0C2BE5FB" w14:textId="77777777" w:rsidR="0068439A" w:rsidRPr="0068439A" w:rsidRDefault="0068439A" w:rsidP="007637A4">
            <w:pPr>
              <w:rPr>
                <w:rFonts w:ascii="Arial" w:hAnsi="Arial" w:cs="Arial"/>
                <w:sz w:val="24"/>
                <w:szCs w:val="24"/>
              </w:rPr>
            </w:pPr>
          </w:p>
        </w:tc>
      </w:tr>
      <w:tr w:rsidR="0068439A" w:rsidRPr="0068439A" w14:paraId="010A693D" w14:textId="77777777" w:rsidTr="007637A4">
        <w:tc>
          <w:tcPr>
            <w:tcW w:w="3417" w:type="dxa"/>
          </w:tcPr>
          <w:p w14:paraId="448A70F0"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lastRenderedPageBreak/>
              <w:t>Gewog</w:t>
            </w:r>
          </w:p>
        </w:tc>
        <w:tc>
          <w:tcPr>
            <w:tcW w:w="1670" w:type="dxa"/>
          </w:tcPr>
          <w:p w14:paraId="0E1B8E24" w14:textId="77777777" w:rsidR="0068439A" w:rsidRPr="0068439A" w:rsidRDefault="0068439A" w:rsidP="007637A4">
            <w:pPr>
              <w:rPr>
                <w:rFonts w:ascii="Arial" w:hAnsi="Arial" w:cs="Arial"/>
                <w:sz w:val="24"/>
                <w:szCs w:val="24"/>
              </w:rPr>
            </w:pPr>
          </w:p>
        </w:tc>
        <w:tc>
          <w:tcPr>
            <w:tcW w:w="3003" w:type="dxa"/>
            <w:vMerge/>
          </w:tcPr>
          <w:p w14:paraId="5228C495" w14:textId="77777777" w:rsidR="0068439A" w:rsidRPr="0068439A" w:rsidRDefault="0068439A" w:rsidP="007637A4">
            <w:pPr>
              <w:rPr>
                <w:rFonts w:ascii="Arial" w:hAnsi="Arial" w:cs="Arial"/>
                <w:sz w:val="24"/>
                <w:szCs w:val="24"/>
              </w:rPr>
            </w:pPr>
          </w:p>
        </w:tc>
      </w:tr>
      <w:tr w:rsidR="0068439A" w:rsidRPr="0068439A" w14:paraId="26E3E91C" w14:textId="77777777" w:rsidTr="007637A4">
        <w:tc>
          <w:tcPr>
            <w:tcW w:w="3417" w:type="dxa"/>
          </w:tcPr>
          <w:p w14:paraId="07740C3A"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Village</w:t>
            </w:r>
          </w:p>
        </w:tc>
        <w:tc>
          <w:tcPr>
            <w:tcW w:w="1670" w:type="dxa"/>
          </w:tcPr>
          <w:p w14:paraId="0A05AFFE" w14:textId="77777777" w:rsidR="0068439A" w:rsidRPr="0068439A" w:rsidRDefault="0068439A" w:rsidP="007637A4">
            <w:pPr>
              <w:rPr>
                <w:rFonts w:ascii="Arial" w:hAnsi="Arial" w:cs="Arial"/>
                <w:sz w:val="24"/>
                <w:szCs w:val="24"/>
              </w:rPr>
            </w:pPr>
          </w:p>
        </w:tc>
        <w:tc>
          <w:tcPr>
            <w:tcW w:w="3003" w:type="dxa"/>
            <w:vMerge/>
          </w:tcPr>
          <w:p w14:paraId="173D549E" w14:textId="77777777" w:rsidR="0068439A" w:rsidRPr="0068439A" w:rsidRDefault="0068439A" w:rsidP="007637A4">
            <w:pPr>
              <w:rPr>
                <w:rFonts w:ascii="Arial" w:hAnsi="Arial" w:cs="Arial"/>
                <w:sz w:val="24"/>
                <w:szCs w:val="24"/>
              </w:rPr>
            </w:pPr>
          </w:p>
        </w:tc>
      </w:tr>
      <w:tr w:rsidR="0068439A" w:rsidRPr="0068439A" w14:paraId="13F7D1ED" w14:textId="77777777" w:rsidTr="007637A4">
        <w:tc>
          <w:tcPr>
            <w:tcW w:w="3417" w:type="dxa"/>
          </w:tcPr>
          <w:p w14:paraId="10729FBE"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Email</w:t>
            </w:r>
          </w:p>
        </w:tc>
        <w:tc>
          <w:tcPr>
            <w:tcW w:w="1670" w:type="dxa"/>
          </w:tcPr>
          <w:p w14:paraId="1866FF93" w14:textId="77777777" w:rsidR="0068439A" w:rsidRPr="0068439A" w:rsidRDefault="0068439A" w:rsidP="007637A4">
            <w:pPr>
              <w:rPr>
                <w:rFonts w:ascii="Arial" w:hAnsi="Arial" w:cs="Arial"/>
                <w:sz w:val="24"/>
                <w:szCs w:val="24"/>
              </w:rPr>
            </w:pPr>
            <w:r w:rsidRPr="0068439A">
              <w:rPr>
                <w:rFonts w:ascii="Arial" w:hAnsi="Arial" w:cs="Arial"/>
                <w:sz w:val="24"/>
                <w:szCs w:val="24"/>
              </w:rPr>
              <w:t>email</w:t>
            </w:r>
          </w:p>
        </w:tc>
        <w:tc>
          <w:tcPr>
            <w:tcW w:w="3003" w:type="dxa"/>
          </w:tcPr>
          <w:p w14:paraId="4267676E" w14:textId="77777777" w:rsidR="0068439A" w:rsidRPr="0068439A" w:rsidRDefault="0068439A" w:rsidP="007637A4">
            <w:pPr>
              <w:rPr>
                <w:rFonts w:ascii="Arial" w:hAnsi="Arial" w:cs="Arial"/>
                <w:sz w:val="24"/>
                <w:szCs w:val="24"/>
              </w:rPr>
            </w:pPr>
          </w:p>
        </w:tc>
      </w:tr>
      <w:tr w:rsidR="0068439A" w:rsidRPr="0068439A" w14:paraId="7D3544C6" w14:textId="77777777" w:rsidTr="007637A4">
        <w:tc>
          <w:tcPr>
            <w:tcW w:w="3417" w:type="dxa"/>
          </w:tcPr>
          <w:p w14:paraId="253D1C8F"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Contact No.</w:t>
            </w:r>
          </w:p>
        </w:tc>
        <w:tc>
          <w:tcPr>
            <w:tcW w:w="1670" w:type="dxa"/>
          </w:tcPr>
          <w:p w14:paraId="347D5AEA" w14:textId="77777777" w:rsidR="0068439A" w:rsidRPr="0068439A" w:rsidRDefault="0068439A" w:rsidP="007637A4">
            <w:pPr>
              <w:rPr>
                <w:rFonts w:ascii="Arial" w:hAnsi="Arial" w:cs="Arial"/>
                <w:sz w:val="24"/>
                <w:szCs w:val="24"/>
              </w:rPr>
            </w:pPr>
            <w:r w:rsidRPr="0068439A">
              <w:rPr>
                <w:rFonts w:ascii="Arial" w:hAnsi="Arial" w:cs="Arial"/>
                <w:sz w:val="24"/>
                <w:szCs w:val="24"/>
              </w:rPr>
              <w:t>Number</w:t>
            </w:r>
          </w:p>
        </w:tc>
        <w:tc>
          <w:tcPr>
            <w:tcW w:w="3003" w:type="dxa"/>
          </w:tcPr>
          <w:p w14:paraId="481588FE" w14:textId="77777777" w:rsidR="0068439A" w:rsidRPr="0068439A" w:rsidRDefault="0068439A" w:rsidP="007637A4">
            <w:pPr>
              <w:rPr>
                <w:rFonts w:ascii="Arial" w:hAnsi="Arial" w:cs="Arial"/>
                <w:sz w:val="24"/>
                <w:szCs w:val="24"/>
              </w:rPr>
            </w:pPr>
            <w:r w:rsidRPr="0068439A">
              <w:rPr>
                <w:rFonts w:ascii="Arial" w:hAnsi="Arial" w:cs="Arial"/>
                <w:sz w:val="24"/>
                <w:szCs w:val="24"/>
              </w:rPr>
              <w:t>Should accept only number, should not accept special character, max length 8</w:t>
            </w:r>
          </w:p>
        </w:tc>
      </w:tr>
      <w:tr w:rsidR="0068439A" w:rsidRPr="0068439A" w14:paraId="3B332390" w14:textId="77777777" w:rsidTr="007637A4">
        <w:tc>
          <w:tcPr>
            <w:tcW w:w="3417" w:type="dxa"/>
          </w:tcPr>
          <w:p w14:paraId="7F9C4B39"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Operation</w:t>
            </w:r>
          </w:p>
        </w:tc>
        <w:tc>
          <w:tcPr>
            <w:tcW w:w="1670" w:type="dxa"/>
          </w:tcPr>
          <w:p w14:paraId="29FECE1B" w14:textId="77777777" w:rsidR="0068439A" w:rsidRPr="0068439A" w:rsidRDefault="0068439A" w:rsidP="007637A4">
            <w:pPr>
              <w:rPr>
                <w:rFonts w:ascii="Arial" w:hAnsi="Arial" w:cs="Arial"/>
                <w:sz w:val="24"/>
                <w:szCs w:val="24"/>
              </w:rPr>
            </w:pPr>
            <w:r w:rsidRPr="0068439A">
              <w:rPr>
                <w:rFonts w:ascii="Arial" w:hAnsi="Arial" w:cs="Arial"/>
                <w:sz w:val="24"/>
                <w:szCs w:val="24"/>
              </w:rPr>
              <w:t>Radio button</w:t>
            </w:r>
          </w:p>
        </w:tc>
        <w:tc>
          <w:tcPr>
            <w:tcW w:w="3003" w:type="dxa"/>
          </w:tcPr>
          <w:p w14:paraId="2F35BA27" w14:textId="77777777" w:rsidR="0068439A" w:rsidRPr="0068439A" w:rsidRDefault="0068439A" w:rsidP="007637A4">
            <w:pPr>
              <w:rPr>
                <w:rFonts w:ascii="Arial" w:hAnsi="Arial" w:cs="Arial"/>
                <w:sz w:val="24"/>
                <w:szCs w:val="24"/>
              </w:rPr>
            </w:pPr>
            <w:r w:rsidRPr="0068439A">
              <w:rPr>
                <w:rFonts w:ascii="Arial" w:hAnsi="Arial" w:cs="Arial"/>
                <w:sz w:val="24"/>
                <w:szCs w:val="24"/>
              </w:rPr>
              <w:t>Select from master data</w:t>
            </w:r>
          </w:p>
        </w:tc>
      </w:tr>
      <w:tr w:rsidR="0068439A" w:rsidRPr="0068439A" w14:paraId="10BF5BA2" w14:textId="77777777" w:rsidTr="007637A4">
        <w:tc>
          <w:tcPr>
            <w:tcW w:w="3417" w:type="dxa"/>
          </w:tcPr>
          <w:p w14:paraId="33E82A66"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Requested duration of permit</w:t>
            </w:r>
          </w:p>
        </w:tc>
        <w:tc>
          <w:tcPr>
            <w:tcW w:w="1670" w:type="dxa"/>
          </w:tcPr>
          <w:p w14:paraId="6CAF51C9" w14:textId="77777777" w:rsidR="0068439A" w:rsidRPr="0068439A" w:rsidRDefault="0068439A" w:rsidP="007637A4">
            <w:pPr>
              <w:rPr>
                <w:rFonts w:ascii="Arial" w:hAnsi="Arial" w:cs="Arial"/>
                <w:sz w:val="24"/>
                <w:szCs w:val="24"/>
              </w:rPr>
            </w:pPr>
            <w:r w:rsidRPr="0068439A">
              <w:rPr>
                <w:rFonts w:ascii="Arial" w:hAnsi="Arial" w:cs="Arial"/>
                <w:sz w:val="24"/>
                <w:szCs w:val="24"/>
              </w:rPr>
              <w:t>Text</w:t>
            </w:r>
          </w:p>
        </w:tc>
        <w:tc>
          <w:tcPr>
            <w:tcW w:w="3003" w:type="dxa"/>
          </w:tcPr>
          <w:p w14:paraId="1CE177D8" w14:textId="77777777" w:rsidR="0068439A" w:rsidRPr="0068439A" w:rsidRDefault="0068439A" w:rsidP="007637A4">
            <w:pPr>
              <w:rPr>
                <w:rFonts w:ascii="Arial" w:hAnsi="Arial" w:cs="Arial"/>
                <w:sz w:val="24"/>
                <w:szCs w:val="24"/>
              </w:rPr>
            </w:pPr>
          </w:p>
        </w:tc>
      </w:tr>
      <w:tr w:rsidR="0068439A" w:rsidRPr="0068439A" w14:paraId="1EDC6298" w14:textId="77777777" w:rsidTr="007637A4">
        <w:tc>
          <w:tcPr>
            <w:tcW w:w="3417" w:type="dxa"/>
          </w:tcPr>
          <w:p w14:paraId="182B183E"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Valid Trade license</w:t>
            </w:r>
          </w:p>
        </w:tc>
        <w:tc>
          <w:tcPr>
            <w:tcW w:w="1670" w:type="dxa"/>
          </w:tcPr>
          <w:p w14:paraId="484DB374" w14:textId="77777777" w:rsidR="0068439A" w:rsidRPr="0068439A" w:rsidRDefault="0068439A" w:rsidP="007637A4">
            <w:pPr>
              <w:rPr>
                <w:rFonts w:ascii="Arial" w:hAnsi="Arial" w:cs="Arial"/>
                <w:sz w:val="24"/>
                <w:szCs w:val="24"/>
              </w:rPr>
            </w:pPr>
            <w:r w:rsidRPr="0068439A">
              <w:rPr>
                <w:rFonts w:ascii="Arial" w:hAnsi="Arial" w:cs="Arial"/>
                <w:sz w:val="24"/>
                <w:szCs w:val="24"/>
              </w:rPr>
              <w:t>Text</w:t>
            </w:r>
          </w:p>
        </w:tc>
        <w:tc>
          <w:tcPr>
            <w:tcW w:w="3003" w:type="dxa"/>
          </w:tcPr>
          <w:p w14:paraId="67EA3411" w14:textId="77777777" w:rsidR="0068439A" w:rsidRPr="0068439A" w:rsidRDefault="0068439A" w:rsidP="007637A4">
            <w:pPr>
              <w:rPr>
                <w:rFonts w:ascii="Arial" w:hAnsi="Arial" w:cs="Arial"/>
                <w:sz w:val="24"/>
                <w:szCs w:val="24"/>
              </w:rPr>
            </w:pPr>
            <w:r w:rsidRPr="0068439A">
              <w:rPr>
                <w:rFonts w:ascii="Arial" w:hAnsi="Arial" w:cs="Arial"/>
                <w:sz w:val="24"/>
                <w:szCs w:val="24"/>
              </w:rPr>
              <w:t>Valid with DoT API</w:t>
            </w:r>
          </w:p>
        </w:tc>
      </w:tr>
    </w:tbl>
    <w:p w14:paraId="07BF22B6" w14:textId="77777777" w:rsidR="0068439A" w:rsidRDefault="0068439A" w:rsidP="0068439A">
      <w:pPr>
        <w:spacing w:before="120" w:after="120"/>
        <w:jc w:val="both"/>
        <w:rPr>
          <w:rFonts w:cstheme="minorHAnsi"/>
          <w:sz w:val="24"/>
          <w:szCs w:val="24"/>
        </w:rPr>
      </w:pPr>
      <w:r w:rsidRPr="00511CD9">
        <w:rPr>
          <w:rFonts w:cstheme="minorHAnsi"/>
          <w:sz w:val="24"/>
          <w:szCs w:val="24"/>
        </w:rPr>
        <w:tab/>
      </w:r>
    </w:p>
    <w:p w14:paraId="4AA34A27" w14:textId="77777777" w:rsidR="0068439A" w:rsidRPr="0068439A" w:rsidRDefault="0068439A" w:rsidP="0068439A">
      <w:pPr>
        <w:spacing w:before="120" w:after="120" w:line="240" w:lineRule="auto"/>
        <w:ind w:left="720"/>
        <w:jc w:val="both"/>
        <w:rPr>
          <w:rFonts w:ascii="Arial" w:hAnsi="Arial" w:cs="Arial"/>
          <w:sz w:val="24"/>
          <w:szCs w:val="24"/>
        </w:rPr>
      </w:pPr>
      <w:r w:rsidRPr="0068439A">
        <w:rPr>
          <w:rFonts w:ascii="Arial" w:hAnsi="Arial" w:cs="Arial"/>
          <w:sz w:val="24"/>
          <w:szCs w:val="24"/>
        </w:rPr>
        <w:t xml:space="preserve">         Details of consignment(s</w:t>
      </w:r>
      <w:proofErr w:type="gramStart"/>
      <w:r w:rsidRPr="0068439A">
        <w:rPr>
          <w:rFonts w:ascii="Arial" w:hAnsi="Arial" w:cs="Arial"/>
          <w:sz w:val="24"/>
          <w:szCs w:val="24"/>
        </w:rPr>
        <w:t>){</w:t>
      </w:r>
      <w:proofErr w:type="gramEnd"/>
      <w:r w:rsidRPr="0068439A">
        <w:rPr>
          <w:rFonts w:ascii="Arial" w:hAnsi="Arial" w:cs="Arial"/>
          <w:sz w:val="24"/>
          <w:szCs w:val="24"/>
        </w:rPr>
        <w:t>add more }</w:t>
      </w:r>
    </w:p>
    <w:tbl>
      <w:tblPr>
        <w:tblStyle w:val="TableGrid"/>
        <w:tblW w:w="0" w:type="auto"/>
        <w:tblInd w:w="1260" w:type="dxa"/>
        <w:tblLook w:val="04A0" w:firstRow="1" w:lastRow="0" w:firstColumn="1" w:lastColumn="0" w:noHBand="0" w:noVBand="1"/>
      </w:tblPr>
      <w:tblGrid>
        <w:gridCol w:w="3417"/>
        <w:gridCol w:w="1670"/>
        <w:gridCol w:w="3003"/>
      </w:tblGrid>
      <w:tr w:rsidR="0068439A" w:rsidRPr="0068439A" w14:paraId="0226952C" w14:textId="77777777" w:rsidTr="007637A4">
        <w:tc>
          <w:tcPr>
            <w:tcW w:w="3417" w:type="dxa"/>
            <w:shd w:val="clear" w:color="auto" w:fill="FDE9D9" w:themeFill="accent6" w:themeFillTint="33"/>
          </w:tcPr>
          <w:p w14:paraId="7560902F"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Field Name</w:t>
            </w:r>
          </w:p>
        </w:tc>
        <w:tc>
          <w:tcPr>
            <w:tcW w:w="1670" w:type="dxa"/>
            <w:shd w:val="clear" w:color="auto" w:fill="FDE9D9" w:themeFill="accent6" w:themeFillTint="33"/>
          </w:tcPr>
          <w:p w14:paraId="148848FF"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Input Type</w:t>
            </w:r>
          </w:p>
        </w:tc>
        <w:tc>
          <w:tcPr>
            <w:tcW w:w="3003" w:type="dxa"/>
            <w:shd w:val="clear" w:color="auto" w:fill="FDE9D9" w:themeFill="accent6" w:themeFillTint="33"/>
          </w:tcPr>
          <w:p w14:paraId="4B652418"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Validation</w:t>
            </w:r>
          </w:p>
        </w:tc>
      </w:tr>
      <w:tr w:rsidR="0068439A" w:rsidRPr="0068439A" w14:paraId="734237B1" w14:textId="77777777" w:rsidTr="007637A4">
        <w:tc>
          <w:tcPr>
            <w:tcW w:w="3417" w:type="dxa"/>
            <w:shd w:val="clear" w:color="auto" w:fill="auto"/>
            <w:vAlign w:val="center"/>
          </w:tcPr>
          <w:p w14:paraId="1D357468" w14:textId="77777777" w:rsidR="0068439A" w:rsidRPr="0068439A" w:rsidRDefault="0068439A" w:rsidP="007637A4">
            <w:pPr>
              <w:spacing w:before="120" w:after="120"/>
              <w:rPr>
                <w:rFonts w:ascii="Arial" w:hAnsi="Arial" w:cs="Arial"/>
                <w:sz w:val="24"/>
                <w:szCs w:val="24"/>
              </w:rPr>
            </w:pPr>
            <w:r w:rsidRPr="0068439A">
              <w:rPr>
                <w:rFonts w:ascii="Arial" w:hAnsi="Arial" w:cs="Arial"/>
                <w:sz w:val="24"/>
                <w:szCs w:val="24"/>
              </w:rPr>
              <w:t>Food Product Description</w:t>
            </w:r>
          </w:p>
        </w:tc>
        <w:tc>
          <w:tcPr>
            <w:tcW w:w="1670" w:type="dxa"/>
            <w:shd w:val="clear" w:color="auto" w:fill="auto"/>
            <w:vAlign w:val="center"/>
          </w:tcPr>
          <w:p w14:paraId="26BF6ED6" w14:textId="77777777" w:rsidR="0068439A" w:rsidRPr="0068439A" w:rsidRDefault="0068439A" w:rsidP="007637A4">
            <w:pPr>
              <w:rPr>
                <w:rFonts w:ascii="Arial" w:hAnsi="Arial" w:cs="Arial"/>
                <w:sz w:val="24"/>
                <w:szCs w:val="24"/>
              </w:rPr>
            </w:pPr>
            <w:r w:rsidRPr="0068439A">
              <w:rPr>
                <w:rFonts w:ascii="Arial" w:hAnsi="Arial" w:cs="Arial"/>
                <w:sz w:val="24"/>
                <w:szCs w:val="24"/>
              </w:rPr>
              <w:t>textbox</w:t>
            </w:r>
          </w:p>
        </w:tc>
        <w:tc>
          <w:tcPr>
            <w:tcW w:w="3003" w:type="dxa"/>
            <w:shd w:val="clear" w:color="auto" w:fill="auto"/>
            <w:vAlign w:val="center"/>
          </w:tcPr>
          <w:p w14:paraId="190BC2F0" w14:textId="77777777" w:rsidR="0068439A" w:rsidRPr="0068439A" w:rsidRDefault="0068439A" w:rsidP="007637A4">
            <w:pPr>
              <w:rPr>
                <w:rFonts w:ascii="Arial" w:hAnsi="Arial" w:cs="Arial"/>
                <w:sz w:val="24"/>
                <w:szCs w:val="24"/>
              </w:rPr>
            </w:pPr>
          </w:p>
        </w:tc>
      </w:tr>
      <w:tr w:rsidR="0068439A" w:rsidRPr="0068439A" w14:paraId="43EA5336" w14:textId="77777777" w:rsidTr="007637A4">
        <w:tc>
          <w:tcPr>
            <w:tcW w:w="3417" w:type="dxa"/>
            <w:shd w:val="clear" w:color="auto" w:fill="auto"/>
            <w:vAlign w:val="center"/>
          </w:tcPr>
          <w:p w14:paraId="4E5F7E95" w14:textId="77777777" w:rsidR="0068439A" w:rsidRPr="0068439A" w:rsidRDefault="0068439A" w:rsidP="007637A4">
            <w:pPr>
              <w:spacing w:before="120" w:after="120"/>
              <w:rPr>
                <w:rFonts w:ascii="Arial" w:hAnsi="Arial" w:cs="Arial"/>
                <w:sz w:val="24"/>
                <w:szCs w:val="24"/>
              </w:rPr>
            </w:pPr>
            <w:r w:rsidRPr="0068439A">
              <w:rPr>
                <w:rFonts w:ascii="Arial" w:hAnsi="Arial" w:cs="Arial"/>
                <w:sz w:val="24"/>
                <w:szCs w:val="24"/>
              </w:rPr>
              <w:t>Quantity</w:t>
            </w:r>
          </w:p>
        </w:tc>
        <w:tc>
          <w:tcPr>
            <w:tcW w:w="1670" w:type="dxa"/>
            <w:shd w:val="clear" w:color="auto" w:fill="auto"/>
            <w:vAlign w:val="center"/>
          </w:tcPr>
          <w:p w14:paraId="4087E894" w14:textId="77777777" w:rsidR="0068439A" w:rsidRPr="0068439A" w:rsidRDefault="0068439A" w:rsidP="007637A4">
            <w:pPr>
              <w:rPr>
                <w:rFonts w:ascii="Arial" w:hAnsi="Arial" w:cs="Arial"/>
                <w:sz w:val="24"/>
                <w:szCs w:val="24"/>
              </w:rPr>
            </w:pPr>
            <w:r w:rsidRPr="0068439A">
              <w:rPr>
                <w:rFonts w:ascii="Arial" w:hAnsi="Arial" w:cs="Arial"/>
                <w:sz w:val="24"/>
                <w:szCs w:val="24"/>
              </w:rPr>
              <w:t>number</w:t>
            </w:r>
          </w:p>
        </w:tc>
        <w:tc>
          <w:tcPr>
            <w:tcW w:w="3003" w:type="dxa"/>
            <w:shd w:val="clear" w:color="auto" w:fill="auto"/>
            <w:vAlign w:val="center"/>
          </w:tcPr>
          <w:p w14:paraId="38F2566D" w14:textId="77777777" w:rsidR="0068439A" w:rsidRPr="0068439A" w:rsidRDefault="0068439A" w:rsidP="007637A4">
            <w:pPr>
              <w:rPr>
                <w:rFonts w:ascii="Arial" w:hAnsi="Arial" w:cs="Arial"/>
                <w:sz w:val="24"/>
                <w:szCs w:val="24"/>
              </w:rPr>
            </w:pPr>
            <w:r w:rsidRPr="0068439A">
              <w:rPr>
                <w:rFonts w:ascii="Arial" w:hAnsi="Arial" w:cs="Arial"/>
                <w:sz w:val="24"/>
                <w:szCs w:val="24"/>
              </w:rPr>
              <w:t>Should accept only number, should not accept special character</w:t>
            </w:r>
          </w:p>
        </w:tc>
      </w:tr>
      <w:tr w:rsidR="0068439A" w:rsidRPr="0068439A" w14:paraId="3AD943FD" w14:textId="77777777" w:rsidTr="007637A4">
        <w:tc>
          <w:tcPr>
            <w:tcW w:w="3417" w:type="dxa"/>
            <w:shd w:val="clear" w:color="auto" w:fill="auto"/>
            <w:vAlign w:val="center"/>
          </w:tcPr>
          <w:p w14:paraId="0F8720A0" w14:textId="77777777" w:rsidR="0068439A" w:rsidRPr="0068439A" w:rsidRDefault="0068439A" w:rsidP="007637A4">
            <w:pPr>
              <w:spacing w:before="120" w:after="120"/>
              <w:rPr>
                <w:rFonts w:ascii="Arial" w:hAnsi="Arial" w:cs="Arial"/>
                <w:sz w:val="24"/>
                <w:szCs w:val="24"/>
              </w:rPr>
            </w:pPr>
            <w:r w:rsidRPr="0068439A">
              <w:rPr>
                <w:rFonts w:ascii="Arial" w:hAnsi="Arial" w:cs="Arial"/>
                <w:sz w:val="24"/>
                <w:szCs w:val="24"/>
              </w:rPr>
              <w:t>Quantity unit</w:t>
            </w:r>
          </w:p>
        </w:tc>
        <w:tc>
          <w:tcPr>
            <w:tcW w:w="1670" w:type="dxa"/>
            <w:shd w:val="clear" w:color="auto" w:fill="auto"/>
            <w:vAlign w:val="center"/>
          </w:tcPr>
          <w:p w14:paraId="4DFB6414" w14:textId="77777777" w:rsidR="0068439A" w:rsidRPr="0068439A" w:rsidRDefault="0068439A" w:rsidP="007637A4">
            <w:pPr>
              <w:rPr>
                <w:rFonts w:ascii="Arial" w:hAnsi="Arial" w:cs="Arial"/>
                <w:sz w:val="24"/>
                <w:szCs w:val="24"/>
              </w:rPr>
            </w:pPr>
            <w:r w:rsidRPr="0068439A">
              <w:rPr>
                <w:rFonts w:ascii="Arial" w:hAnsi="Arial" w:cs="Arial"/>
                <w:sz w:val="24"/>
                <w:szCs w:val="24"/>
              </w:rPr>
              <w:t>Select</w:t>
            </w:r>
          </w:p>
        </w:tc>
        <w:tc>
          <w:tcPr>
            <w:tcW w:w="3003" w:type="dxa"/>
            <w:shd w:val="clear" w:color="auto" w:fill="auto"/>
            <w:vAlign w:val="center"/>
          </w:tcPr>
          <w:p w14:paraId="403B37D2" w14:textId="77777777" w:rsidR="0068439A" w:rsidRPr="0068439A" w:rsidRDefault="0068439A" w:rsidP="007637A4">
            <w:pPr>
              <w:rPr>
                <w:rFonts w:ascii="Arial" w:hAnsi="Arial" w:cs="Arial"/>
                <w:sz w:val="24"/>
                <w:szCs w:val="24"/>
              </w:rPr>
            </w:pPr>
            <w:r w:rsidRPr="0068439A">
              <w:rPr>
                <w:rFonts w:ascii="Arial" w:hAnsi="Arial" w:cs="Arial"/>
                <w:sz w:val="24"/>
                <w:szCs w:val="24"/>
              </w:rPr>
              <w:t>Select from master data (packaging unit)</w:t>
            </w:r>
          </w:p>
        </w:tc>
      </w:tr>
      <w:tr w:rsidR="0068439A" w:rsidRPr="0068439A" w14:paraId="3DBDEA9F" w14:textId="77777777" w:rsidTr="007637A4">
        <w:tc>
          <w:tcPr>
            <w:tcW w:w="3417" w:type="dxa"/>
            <w:shd w:val="clear" w:color="auto" w:fill="auto"/>
            <w:vAlign w:val="center"/>
          </w:tcPr>
          <w:p w14:paraId="3C120C70" w14:textId="77777777" w:rsidR="0068439A" w:rsidRPr="0068439A" w:rsidRDefault="0068439A" w:rsidP="007637A4">
            <w:pPr>
              <w:spacing w:before="120" w:after="120"/>
              <w:rPr>
                <w:rFonts w:ascii="Arial" w:hAnsi="Arial" w:cs="Arial"/>
                <w:sz w:val="24"/>
                <w:szCs w:val="24"/>
              </w:rPr>
            </w:pPr>
            <w:r w:rsidRPr="0068439A">
              <w:rPr>
                <w:rFonts w:ascii="Arial" w:hAnsi="Arial" w:cs="Arial"/>
                <w:sz w:val="24"/>
                <w:szCs w:val="24"/>
              </w:rPr>
              <w:t>Type of exporter</w:t>
            </w:r>
          </w:p>
        </w:tc>
        <w:tc>
          <w:tcPr>
            <w:tcW w:w="1670" w:type="dxa"/>
            <w:shd w:val="clear" w:color="auto" w:fill="auto"/>
            <w:vAlign w:val="center"/>
          </w:tcPr>
          <w:p w14:paraId="1B740220" w14:textId="77777777" w:rsidR="0068439A" w:rsidRPr="0068439A" w:rsidRDefault="0068439A" w:rsidP="007637A4">
            <w:pPr>
              <w:rPr>
                <w:rFonts w:ascii="Arial" w:hAnsi="Arial" w:cs="Arial"/>
                <w:sz w:val="24"/>
                <w:szCs w:val="24"/>
              </w:rPr>
            </w:pPr>
            <w:r w:rsidRPr="0068439A">
              <w:rPr>
                <w:rFonts w:ascii="Arial" w:hAnsi="Arial" w:cs="Arial"/>
                <w:sz w:val="24"/>
                <w:szCs w:val="24"/>
              </w:rPr>
              <w:t>checkbox</w:t>
            </w:r>
          </w:p>
        </w:tc>
        <w:tc>
          <w:tcPr>
            <w:tcW w:w="3003" w:type="dxa"/>
            <w:shd w:val="clear" w:color="auto" w:fill="auto"/>
            <w:vAlign w:val="center"/>
          </w:tcPr>
          <w:p w14:paraId="4C824C82" w14:textId="77777777" w:rsidR="0068439A" w:rsidRPr="0068439A" w:rsidRDefault="0068439A" w:rsidP="007637A4">
            <w:pPr>
              <w:rPr>
                <w:rFonts w:ascii="Arial" w:hAnsi="Arial" w:cs="Arial"/>
                <w:sz w:val="24"/>
                <w:szCs w:val="24"/>
              </w:rPr>
            </w:pPr>
            <w:r w:rsidRPr="0068439A">
              <w:rPr>
                <w:rFonts w:ascii="Arial" w:hAnsi="Arial" w:cs="Arial"/>
                <w:sz w:val="24"/>
                <w:szCs w:val="24"/>
              </w:rPr>
              <w:t>Producer and/or exporter (if different)</w:t>
            </w:r>
          </w:p>
        </w:tc>
      </w:tr>
    </w:tbl>
    <w:p w14:paraId="39DEB5F8" w14:textId="77777777" w:rsidR="0068439A" w:rsidRPr="0068439A" w:rsidRDefault="0068439A" w:rsidP="0068439A">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417"/>
        <w:gridCol w:w="1670"/>
        <w:gridCol w:w="3003"/>
      </w:tblGrid>
      <w:tr w:rsidR="0068439A" w:rsidRPr="0068439A" w14:paraId="5B7023CA" w14:textId="77777777" w:rsidTr="007637A4">
        <w:tc>
          <w:tcPr>
            <w:tcW w:w="3417" w:type="dxa"/>
            <w:shd w:val="clear" w:color="auto" w:fill="FDE9D9" w:themeFill="accent6" w:themeFillTint="33"/>
          </w:tcPr>
          <w:p w14:paraId="2FF7CDA0"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Field Name</w:t>
            </w:r>
          </w:p>
        </w:tc>
        <w:tc>
          <w:tcPr>
            <w:tcW w:w="1670" w:type="dxa"/>
            <w:shd w:val="clear" w:color="auto" w:fill="FDE9D9" w:themeFill="accent6" w:themeFillTint="33"/>
          </w:tcPr>
          <w:p w14:paraId="5098477E"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Input Type</w:t>
            </w:r>
          </w:p>
        </w:tc>
        <w:tc>
          <w:tcPr>
            <w:tcW w:w="3003" w:type="dxa"/>
            <w:shd w:val="clear" w:color="auto" w:fill="FDE9D9" w:themeFill="accent6" w:themeFillTint="33"/>
          </w:tcPr>
          <w:p w14:paraId="7CFB9AD7"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Validation</w:t>
            </w:r>
          </w:p>
        </w:tc>
      </w:tr>
      <w:tr w:rsidR="0068439A" w:rsidRPr="0068439A" w14:paraId="00A930D6" w14:textId="77777777" w:rsidTr="007637A4">
        <w:tc>
          <w:tcPr>
            <w:tcW w:w="3417" w:type="dxa"/>
            <w:shd w:val="clear" w:color="auto" w:fill="auto"/>
            <w:vAlign w:val="center"/>
          </w:tcPr>
          <w:p w14:paraId="7819D59F" w14:textId="77777777" w:rsidR="0068439A" w:rsidRPr="0068439A" w:rsidRDefault="0068439A" w:rsidP="007637A4">
            <w:pPr>
              <w:spacing w:before="120" w:after="120"/>
              <w:rPr>
                <w:rFonts w:ascii="Arial" w:hAnsi="Arial" w:cs="Arial"/>
                <w:sz w:val="24"/>
                <w:szCs w:val="24"/>
              </w:rPr>
            </w:pPr>
            <w:r w:rsidRPr="0068439A">
              <w:rPr>
                <w:rFonts w:ascii="Arial" w:hAnsi="Arial" w:cs="Arial"/>
                <w:sz w:val="24"/>
                <w:szCs w:val="24"/>
              </w:rPr>
              <w:t>Label of product</w:t>
            </w:r>
          </w:p>
        </w:tc>
        <w:tc>
          <w:tcPr>
            <w:tcW w:w="1670" w:type="dxa"/>
            <w:shd w:val="clear" w:color="auto" w:fill="auto"/>
            <w:vAlign w:val="center"/>
          </w:tcPr>
          <w:p w14:paraId="12251B6B" w14:textId="77777777" w:rsidR="0068439A" w:rsidRPr="0068439A" w:rsidRDefault="0068439A" w:rsidP="007637A4">
            <w:pPr>
              <w:rPr>
                <w:rFonts w:ascii="Arial" w:hAnsi="Arial" w:cs="Arial"/>
                <w:sz w:val="24"/>
                <w:szCs w:val="24"/>
              </w:rPr>
            </w:pPr>
            <w:r w:rsidRPr="0068439A">
              <w:rPr>
                <w:rFonts w:ascii="Arial" w:hAnsi="Arial" w:cs="Arial"/>
                <w:sz w:val="24"/>
                <w:szCs w:val="24"/>
              </w:rPr>
              <w:t>upload</w:t>
            </w:r>
          </w:p>
        </w:tc>
        <w:tc>
          <w:tcPr>
            <w:tcW w:w="3003" w:type="dxa"/>
            <w:shd w:val="clear" w:color="auto" w:fill="auto"/>
            <w:vAlign w:val="center"/>
          </w:tcPr>
          <w:p w14:paraId="349985A7" w14:textId="77777777" w:rsidR="0068439A" w:rsidRPr="0068439A" w:rsidRDefault="0068439A" w:rsidP="007637A4">
            <w:pPr>
              <w:rPr>
                <w:rFonts w:ascii="Arial" w:hAnsi="Arial" w:cs="Arial"/>
                <w:sz w:val="24"/>
                <w:szCs w:val="24"/>
              </w:rPr>
            </w:pPr>
          </w:p>
        </w:tc>
      </w:tr>
      <w:tr w:rsidR="0068439A" w:rsidRPr="0068439A" w14:paraId="24B42198" w14:textId="77777777" w:rsidTr="007637A4">
        <w:tc>
          <w:tcPr>
            <w:tcW w:w="3417" w:type="dxa"/>
            <w:shd w:val="clear" w:color="auto" w:fill="auto"/>
            <w:vAlign w:val="center"/>
          </w:tcPr>
          <w:p w14:paraId="75C33B0F" w14:textId="77777777" w:rsidR="0068439A" w:rsidRPr="0068439A" w:rsidRDefault="0068439A" w:rsidP="007637A4">
            <w:pPr>
              <w:spacing w:before="120" w:after="120"/>
              <w:rPr>
                <w:rFonts w:ascii="Arial" w:hAnsi="Arial" w:cs="Arial"/>
                <w:sz w:val="24"/>
                <w:szCs w:val="24"/>
              </w:rPr>
            </w:pPr>
            <w:r w:rsidRPr="0068439A">
              <w:rPr>
                <w:rFonts w:ascii="Arial" w:hAnsi="Arial" w:cs="Arial"/>
                <w:sz w:val="24"/>
                <w:szCs w:val="24"/>
              </w:rPr>
              <w:t>Country of origin of food</w:t>
            </w:r>
          </w:p>
        </w:tc>
        <w:tc>
          <w:tcPr>
            <w:tcW w:w="1670" w:type="dxa"/>
            <w:shd w:val="clear" w:color="auto" w:fill="auto"/>
            <w:vAlign w:val="center"/>
          </w:tcPr>
          <w:p w14:paraId="5DBDACEE" w14:textId="77777777" w:rsidR="0068439A" w:rsidRPr="0068439A" w:rsidRDefault="0068439A" w:rsidP="007637A4">
            <w:pPr>
              <w:rPr>
                <w:rFonts w:ascii="Arial" w:hAnsi="Arial" w:cs="Arial"/>
                <w:sz w:val="24"/>
                <w:szCs w:val="24"/>
              </w:rPr>
            </w:pPr>
            <w:r w:rsidRPr="0068439A">
              <w:rPr>
                <w:rFonts w:ascii="Arial" w:hAnsi="Arial" w:cs="Arial"/>
                <w:sz w:val="24"/>
                <w:szCs w:val="24"/>
              </w:rPr>
              <w:t>Select</w:t>
            </w:r>
          </w:p>
        </w:tc>
        <w:tc>
          <w:tcPr>
            <w:tcW w:w="3003" w:type="dxa"/>
            <w:shd w:val="clear" w:color="auto" w:fill="auto"/>
            <w:vAlign w:val="center"/>
          </w:tcPr>
          <w:p w14:paraId="509FFCDA" w14:textId="77777777" w:rsidR="0068439A" w:rsidRPr="0068439A" w:rsidRDefault="0068439A" w:rsidP="007637A4">
            <w:pPr>
              <w:rPr>
                <w:rFonts w:ascii="Arial" w:hAnsi="Arial" w:cs="Arial"/>
                <w:sz w:val="24"/>
                <w:szCs w:val="24"/>
              </w:rPr>
            </w:pPr>
            <w:r w:rsidRPr="0068439A">
              <w:rPr>
                <w:rFonts w:ascii="Arial" w:hAnsi="Arial" w:cs="Arial"/>
                <w:sz w:val="24"/>
                <w:szCs w:val="24"/>
              </w:rPr>
              <w:t>Select from master data (Country list)</w:t>
            </w:r>
          </w:p>
        </w:tc>
      </w:tr>
      <w:tr w:rsidR="0068439A" w:rsidRPr="0068439A" w14:paraId="40AAC298" w14:textId="77777777" w:rsidTr="007637A4">
        <w:tc>
          <w:tcPr>
            <w:tcW w:w="3417" w:type="dxa"/>
            <w:shd w:val="clear" w:color="auto" w:fill="auto"/>
            <w:vAlign w:val="center"/>
          </w:tcPr>
          <w:p w14:paraId="2D799B5D" w14:textId="77777777" w:rsidR="0068439A" w:rsidRPr="0068439A" w:rsidRDefault="0068439A" w:rsidP="007637A4">
            <w:pPr>
              <w:spacing w:before="120" w:after="120"/>
              <w:rPr>
                <w:rFonts w:ascii="Arial" w:hAnsi="Arial" w:cs="Arial"/>
                <w:sz w:val="24"/>
                <w:szCs w:val="24"/>
              </w:rPr>
            </w:pPr>
            <w:r w:rsidRPr="0068439A">
              <w:rPr>
                <w:rFonts w:ascii="Arial" w:hAnsi="Arial" w:cs="Arial"/>
                <w:sz w:val="24"/>
                <w:szCs w:val="24"/>
              </w:rPr>
              <w:t>Country of transit (Where applicable):</w:t>
            </w:r>
          </w:p>
        </w:tc>
        <w:tc>
          <w:tcPr>
            <w:tcW w:w="1670" w:type="dxa"/>
            <w:shd w:val="clear" w:color="auto" w:fill="auto"/>
            <w:vAlign w:val="center"/>
          </w:tcPr>
          <w:p w14:paraId="2D49FBC7" w14:textId="77777777" w:rsidR="0068439A" w:rsidRPr="0068439A" w:rsidRDefault="0068439A" w:rsidP="007637A4">
            <w:pPr>
              <w:rPr>
                <w:rFonts w:ascii="Arial" w:hAnsi="Arial" w:cs="Arial"/>
                <w:sz w:val="24"/>
                <w:szCs w:val="24"/>
              </w:rPr>
            </w:pPr>
            <w:r w:rsidRPr="0068439A">
              <w:rPr>
                <w:rFonts w:ascii="Arial" w:hAnsi="Arial" w:cs="Arial"/>
                <w:sz w:val="24"/>
                <w:szCs w:val="24"/>
              </w:rPr>
              <w:t>Radio button</w:t>
            </w:r>
          </w:p>
        </w:tc>
        <w:tc>
          <w:tcPr>
            <w:tcW w:w="3003" w:type="dxa"/>
            <w:shd w:val="clear" w:color="auto" w:fill="auto"/>
            <w:vAlign w:val="center"/>
          </w:tcPr>
          <w:p w14:paraId="0A4CD597" w14:textId="77777777" w:rsidR="0068439A" w:rsidRPr="0068439A" w:rsidRDefault="0068439A" w:rsidP="007637A4">
            <w:pPr>
              <w:rPr>
                <w:rFonts w:ascii="Arial" w:hAnsi="Arial" w:cs="Arial"/>
                <w:sz w:val="24"/>
                <w:szCs w:val="24"/>
              </w:rPr>
            </w:pPr>
            <w:proofErr w:type="spellStart"/>
            <w:r w:rsidRPr="0068439A">
              <w:rPr>
                <w:rFonts w:ascii="Arial" w:hAnsi="Arial" w:cs="Arial"/>
                <w:sz w:val="24"/>
                <w:szCs w:val="24"/>
              </w:rPr>
              <w:t>Yes_no</w:t>
            </w:r>
            <w:proofErr w:type="spellEnd"/>
            <w:r w:rsidRPr="0068439A">
              <w:rPr>
                <w:rFonts w:ascii="Arial" w:hAnsi="Arial" w:cs="Arial"/>
                <w:sz w:val="24"/>
                <w:szCs w:val="24"/>
              </w:rPr>
              <w:t xml:space="preserve"> (if yes, mention country)</w:t>
            </w:r>
          </w:p>
        </w:tc>
      </w:tr>
      <w:tr w:rsidR="0068439A" w:rsidRPr="0068439A" w14:paraId="7D023424" w14:textId="77777777" w:rsidTr="007637A4">
        <w:tc>
          <w:tcPr>
            <w:tcW w:w="3417" w:type="dxa"/>
            <w:shd w:val="clear" w:color="auto" w:fill="auto"/>
            <w:vAlign w:val="center"/>
          </w:tcPr>
          <w:p w14:paraId="71F818A8" w14:textId="77777777" w:rsidR="0068439A" w:rsidRPr="0068439A" w:rsidRDefault="0068439A" w:rsidP="007637A4">
            <w:pPr>
              <w:spacing w:before="120" w:after="120"/>
              <w:rPr>
                <w:rFonts w:ascii="Arial" w:hAnsi="Arial" w:cs="Arial"/>
                <w:sz w:val="24"/>
                <w:szCs w:val="24"/>
              </w:rPr>
            </w:pPr>
            <w:r w:rsidRPr="0068439A">
              <w:rPr>
                <w:rFonts w:ascii="Arial" w:hAnsi="Arial" w:cs="Arial"/>
                <w:sz w:val="24"/>
                <w:szCs w:val="24"/>
              </w:rPr>
              <w:t>Name of country</w:t>
            </w:r>
          </w:p>
        </w:tc>
        <w:tc>
          <w:tcPr>
            <w:tcW w:w="1670" w:type="dxa"/>
            <w:shd w:val="clear" w:color="auto" w:fill="auto"/>
            <w:vAlign w:val="center"/>
          </w:tcPr>
          <w:p w14:paraId="55D6E442" w14:textId="77777777" w:rsidR="0068439A" w:rsidRPr="0068439A" w:rsidRDefault="0068439A" w:rsidP="007637A4">
            <w:pPr>
              <w:rPr>
                <w:rFonts w:ascii="Arial" w:hAnsi="Arial" w:cs="Arial"/>
                <w:sz w:val="24"/>
                <w:szCs w:val="24"/>
              </w:rPr>
            </w:pPr>
            <w:r w:rsidRPr="0068439A">
              <w:rPr>
                <w:rFonts w:ascii="Arial" w:hAnsi="Arial" w:cs="Arial"/>
                <w:sz w:val="24"/>
                <w:szCs w:val="24"/>
              </w:rPr>
              <w:t>Select</w:t>
            </w:r>
          </w:p>
        </w:tc>
        <w:tc>
          <w:tcPr>
            <w:tcW w:w="3003" w:type="dxa"/>
            <w:shd w:val="clear" w:color="auto" w:fill="auto"/>
            <w:vAlign w:val="center"/>
          </w:tcPr>
          <w:p w14:paraId="2FFFA24D" w14:textId="77777777" w:rsidR="0068439A" w:rsidRPr="0068439A" w:rsidRDefault="0068439A" w:rsidP="007637A4">
            <w:pPr>
              <w:rPr>
                <w:rFonts w:ascii="Arial" w:hAnsi="Arial" w:cs="Arial"/>
                <w:sz w:val="24"/>
                <w:szCs w:val="24"/>
              </w:rPr>
            </w:pPr>
            <w:r w:rsidRPr="0068439A">
              <w:rPr>
                <w:rFonts w:ascii="Arial" w:hAnsi="Arial" w:cs="Arial"/>
                <w:sz w:val="24"/>
                <w:szCs w:val="24"/>
              </w:rPr>
              <w:t>Select from master data (Country list)</w:t>
            </w:r>
          </w:p>
        </w:tc>
      </w:tr>
      <w:tr w:rsidR="0068439A" w:rsidRPr="0068439A" w14:paraId="4F4158CD" w14:textId="77777777" w:rsidTr="007637A4">
        <w:tc>
          <w:tcPr>
            <w:tcW w:w="3417" w:type="dxa"/>
            <w:shd w:val="clear" w:color="auto" w:fill="auto"/>
            <w:vAlign w:val="center"/>
          </w:tcPr>
          <w:p w14:paraId="589756EB" w14:textId="77777777" w:rsidR="0068439A" w:rsidRPr="0068439A" w:rsidRDefault="0068439A" w:rsidP="007637A4">
            <w:pPr>
              <w:spacing w:before="120" w:after="120"/>
              <w:rPr>
                <w:rFonts w:ascii="Arial" w:hAnsi="Arial" w:cs="Arial"/>
                <w:sz w:val="24"/>
                <w:szCs w:val="24"/>
              </w:rPr>
            </w:pPr>
            <w:r w:rsidRPr="0068439A">
              <w:rPr>
                <w:rFonts w:ascii="Arial" w:hAnsi="Arial" w:cs="Arial"/>
                <w:sz w:val="24"/>
                <w:szCs w:val="24"/>
                <w:lang w:val="en-GB"/>
              </w:rPr>
              <w:t>Means of conveyance</w:t>
            </w:r>
          </w:p>
        </w:tc>
        <w:tc>
          <w:tcPr>
            <w:tcW w:w="1670" w:type="dxa"/>
            <w:shd w:val="clear" w:color="auto" w:fill="auto"/>
            <w:vAlign w:val="center"/>
          </w:tcPr>
          <w:p w14:paraId="40EE495E" w14:textId="77777777" w:rsidR="0068439A" w:rsidRPr="0068439A" w:rsidRDefault="0068439A" w:rsidP="007637A4">
            <w:pPr>
              <w:rPr>
                <w:rFonts w:ascii="Arial" w:hAnsi="Arial" w:cs="Arial"/>
                <w:sz w:val="24"/>
                <w:szCs w:val="24"/>
              </w:rPr>
            </w:pPr>
            <w:r w:rsidRPr="0068439A">
              <w:rPr>
                <w:rFonts w:ascii="Arial" w:hAnsi="Arial" w:cs="Arial"/>
                <w:sz w:val="24"/>
                <w:szCs w:val="24"/>
              </w:rPr>
              <w:t>Select</w:t>
            </w:r>
          </w:p>
        </w:tc>
        <w:tc>
          <w:tcPr>
            <w:tcW w:w="3003" w:type="dxa"/>
            <w:shd w:val="clear" w:color="auto" w:fill="auto"/>
            <w:vAlign w:val="center"/>
          </w:tcPr>
          <w:p w14:paraId="10816661" w14:textId="77777777" w:rsidR="0068439A" w:rsidRPr="0068439A" w:rsidRDefault="0068439A" w:rsidP="007637A4">
            <w:pPr>
              <w:rPr>
                <w:rFonts w:ascii="Arial" w:hAnsi="Arial" w:cs="Arial"/>
                <w:sz w:val="24"/>
                <w:szCs w:val="24"/>
              </w:rPr>
            </w:pPr>
            <w:r w:rsidRPr="0068439A">
              <w:rPr>
                <w:rFonts w:ascii="Arial" w:hAnsi="Arial" w:cs="Arial"/>
                <w:sz w:val="24"/>
                <w:szCs w:val="24"/>
              </w:rPr>
              <w:t>(Air, Land, Sea)</w:t>
            </w:r>
          </w:p>
        </w:tc>
      </w:tr>
      <w:tr w:rsidR="0068439A" w:rsidRPr="0068439A" w14:paraId="52301878" w14:textId="77777777" w:rsidTr="007637A4">
        <w:tc>
          <w:tcPr>
            <w:tcW w:w="3417" w:type="dxa"/>
            <w:shd w:val="clear" w:color="auto" w:fill="auto"/>
            <w:vAlign w:val="center"/>
          </w:tcPr>
          <w:p w14:paraId="18F887D7" w14:textId="77777777" w:rsidR="0068439A" w:rsidRPr="0068439A" w:rsidRDefault="0068439A" w:rsidP="007637A4">
            <w:pPr>
              <w:spacing w:before="120" w:after="120"/>
              <w:rPr>
                <w:rFonts w:ascii="Arial" w:hAnsi="Arial" w:cs="Arial"/>
                <w:sz w:val="24"/>
                <w:szCs w:val="24"/>
                <w:lang w:val="en-GB"/>
              </w:rPr>
            </w:pPr>
            <w:r w:rsidRPr="0068439A">
              <w:rPr>
                <w:rFonts w:ascii="Arial" w:hAnsi="Arial" w:cs="Arial"/>
                <w:sz w:val="24"/>
                <w:szCs w:val="24"/>
                <w:lang w:val="en-GB"/>
              </w:rPr>
              <w:t>Place of entry</w:t>
            </w:r>
          </w:p>
        </w:tc>
        <w:tc>
          <w:tcPr>
            <w:tcW w:w="1670" w:type="dxa"/>
            <w:shd w:val="clear" w:color="auto" w:fill="auto"/>
            <w:vAlign w:val="center"/>
          </w:tcPr>
          <w:p w14:paraId="11801501" w14:textId="77777777" w:rsidR="0068439A" w:rsidRPr="0068439A" w:rsidRDefault="0068439A" w:rsidP="007637A4">
            <w:pPr>
              <w:rPr>
                <w:rFonts w:ascii="Arial" w:hAnsi="Arial" w:cs="Arial"/>
                <w:sz w:val="24"/>
                <w:szCs w:val="24"/>
              </w:rPr>
            </w:pPr>
            <w:r w:rsidRPr="0068439A">
              <w:rPr>
                <w:rFonts w:ascii="Arial" w:hAnsi="Arial" w:cs="Arial"/>
                <w:sz w:val="24"/>
                <w:szCs w:val="24"/>
              </w:rPr>
              <w:t>Select</w:t>
            </w:r>
          </w:p>
        </w:tc>
        <w:tc>
          <w:tcPr>
            <w:tcW w:w="3003" w:type="dxa"/>
            <w:shd w:val="clear" w:color="auto" w:fill="auto"/>
            <w:vAlign w:val="center"/>
          </w:tcPr>
          <w:p w14:paraId="79B28F4B" w14:textId="77777777" w:rsidR="0068439A" w:rsidRPr="0068439A" w:rsidRDefault="0068439A" w:rsidP="007637A4">
            <w:pPr>
              <w:rPr>
                <w:rFonts w:ascii="Arial" w:hAnsi="Arial" w:cs="Arial"/>
                <w:sz w:val="24"/>
                <w:szCs w:val="24"/>
              </w:rPr>
            </w:pPr>
            <w:r w:rsidRPr="0068439A">
              <w:rPr>
                <w:rFonts w:ascii="Arial" w:hAnsi="Arial" w:cs="Arial"/>
                <w:sz w:val="24"/>
                <w:szCs w:val="24"/>
              </w:rPr>
              <w:t>Select from master data (entry points)</w:t>
            </w:r>
          </w:p>
        </w:tc>
      </w:tr>
      <w:tr w:rsidR="0068439A" w:rsidRPr="0068439A" w14:paraId="67493BC8" w14:textId="77777777" w:rsidTr="007637A4">
        <w:tc>
          <w:tcPr>
            <w:tcW w:w="3417" w:type="dxa"/>
            <w:shd w:val="clear" w:color="auto" w:fill="auto"/>
            <w:vAlign w:val="center"/>
          </w:tcPr>
          <w:p w14:paraId="1A27A6E9" w14:textId="77777777" w:rsidR="0068439A" w:rsidRPr="0068439A" w:rsidRDefault="0068439A" w:rsidP="007637A4">
            <w:pPr>
              <w:spacing w:before="120" w:after="120"/>
              <w:rPr>
                <w:rFonts w:ascii="Arial" w:hAnsi="Arial" w:cs="Arial"/>
                <w:sz w:val="24"/>
                <w:szCs w:val="24"/>
                <w:lang w:val="en-GB"/>
              </w:rPr>
            </w:pPr>
            <w:r w:rsidRPr="0068439A">
              <w:rPr>
                <w:rFonts w:ascii="Arial" w:hAnsi="Arial" w:cs="Arial"/>
                <w:sz w:val="24"/>
                <w:szCs w:val="24"/>
                <w:lang w:val="en-GB"/>
              </w:rPr>
              <w:t>Final destination</w:t>
            </w:r>
          </w:p>
        </w:tc>
        <w:tc>
          <w:tcPr>
            <w:tcW w:w="1670" w:type="dxa"/>
            <w:shd w:val="clear" w:color="auto" w:fill="auto"/>
            <w:vAlign w:val="center"/>
          </w:tcPr>
          <w:p w14:paraId="7E3B0106" w14:textId="77777777" w:rsidR="0068439A" w:rsidRPr="0068439A" w:rsidRDefault="0068439A" w:rsidP="007637A4">
            <w:pPr>
              <w:rPr>
                <w:rFonts w:ascii="Arial" w:hAnsi="Arial" w:cs="Arial"/>
                <w:sz w:val="24"/>
                <w:szCs w:val="24"/>
              </w:rPr>
            </w:pPr>
            <w:r w:rsidRPr="0068439A">
              <w:rPr>
                <w:rFonts w:ascii="Arial" w:hAnsi="Arial" w:cs="Arial"/>
                <w:sz w:val="24"/>
                <w:szCs w:val="24"/>
              </w:rPr>
              <w:t>Select</w:t>
            </w:r>
          </w:p>
        </w:tc>
        <w:tc>
          <w:tcPr>
            <w:tcW w:w="3003" w:type="dxa"/>
            <w:shd w:val="clear" w:color="auto" w:fill="auto"/>
            <w:vAlign w:val="center"/>
          </w:tcPr>
          <w:p w14:paraId="38A32EDA" w14:textId="77777777" w:rsidR="0068439A" w:rsidRPr="0068439A" w:rsidRDefault="0068439A" w:rsidP="007637A4">
            <w:pPr>
              <w:rPr>
                <w:rFonts w:ascii="Arial" w:hAnsi="Arial" w:cs="Arial"/>
                <w:sz w:val="24"/>
                <w:szCs w:val="24"/>
              </w:rPr>
            </w:pPr>
            <w:r w:rsidRPr="0068439A">
              <w:rPr>
                <w:rFonts w:ascii="Arial" w:hAnsi="Arial" w:cs="Arial"/>
                <w:sz w:val="24"/>
                <w:szCs w:val="24"/>
              </w:rPr>
              <w:t>Select from master data (Dzongkhag)</w:t>
            </w:r>
          </w:p>
        </w:tc>
      </w:tr>
      <w:tr w:rsidR="0068439A" w:rsidRPr="0068439A" w14:paraId="69C9699B" w14:textId="77777777" w:rsidTr="007637A4">
        <w:tc>
          <w:tcPr>
            <w:tcW w:w="3417" w:type="dxa"/>
            <w:shd w:val="clear" w:color="auto" w:fill="auto"/>
            <w:vAlign w:val="center"/>
          </w:tcPr>
          <w:p w14:paraId="7F8758A5" w14:textId="77777777" w:rsidR="0068439A" w:rsidRPr="0068439A" w:rsidRDefault="0068439A" w:rsidP="007637A4">
            <w:pPr>
              <w:spacing w:before="120" w:after="120"/>
              <w:rPr>
                <w:rFonts w:ascii="Arial" w:hAnsi="Arial" w:cs="Arial"/>
                <w:sz w:val="24"/>
                <w:szCs w:val="24"/>
                <w:lang w:val="en-GB"/>
              </w:rPr>
            </w:pPr>
            <w:r w:rsidRPr="0068439A">
              <w:rPr>
                <w:rFonts w:ascii="Arial" w:hAnsi="Arial" w:cs="Arial"/>
                <w:sz w:val="24"/>
                <w:szCs w:val="24"/>
                <w:lang w:val="en-GB"/>
              </w:rPr>
              <w:t>Date</w:t>
            </w:r>
          </w:p>
        </w:tc>
        <w:tc>
          <w:tcPr>
            <w:tcW w:w="1670" w:type="dxa"/>
            <w:shd w:val="clear" w:color="auto" w:fill="auto"/>
            <w:vAlign w:val="center"/>
          </w:tcPr>
          <w:p w14:paraId="0660AEDA" w14:textId="77777777" w:rsidR="0068439A" w:rsidRPr="0068439A" w:rsidRDefault="0068439A" w:rsidP="007637A4">
            <w:pPr>
              <w:rPr>
                <w:rFonts w:ascii="Arial" w:hAnsi="Arial" w:cs="Arial"/>
                <w:sz w:val="24"/>
                <w:szCs w:val="24"/>
              </w:rPr>
            </w:pPr>
            <w:r w:rsidRPr="0068439A">
              <w:rPr>
                <w:rFonts w:ascii="Arial" w:hAnsi="Arial" w:cs="Arial"/>
                <w:sz w:val="24"/>
                <w:szCs w:val="24"/>
              </w:rPr>
              <w:t>Date</w:t>
            </w:r>
          </w:p>
        </w:tc>
        <w:tc>
          <w:tcPr>
            <w:tcW w:w="3003" w:type="dxa"/>
            <w:shd w:val="clear" w:color="auto" w:fill="auto"/>
            <w:vAlign w:val="center"/>
          </w:tcPr>
          <w:p w14:paraId="46208CE1" w14:textId="77777777" w:rsidR="0068439A" w:rsidRPr="0068439A" w:rsidRDefault="0068439A" w:rsidP="007637A4">
            <w:pPr>
              <w:rPr>
                <w:rFonts w:ascii="Arial" w:hAnsi="Arial" w:cs="Arial"/>
                <w:sz w:val="24"/>
                <w:szCs w:val="24"/>
              </w:rPr>
            </w:pPr>
          </w:p>
        </w:tc>
      </w:tr>
      <w:tr w:rsidR="0068439A" w:rsidRPr="0068439A" w14:paraId="0610BA0C" w14:textId="77777777" w:rsidTr="007637A4">
        <w:tc>
          <w:tcPr>
            <w:tcW w:w="3417" w:type="dxa"/>
            <w:shd w:val="clear" w:color="auto" w:fill="auto"/>
            <w:vAlign w:val="center"/>
          </w:tcPr>
          <w:p w14:paraId="6EE53F4A" w14:textId="77777777" w:rsidR="0068439A" w:rsidRPr="0068439A" w:rsidRDefault="0068439A" w:rsidP="007637A4">
            <w:pPr>
              <w:spacing w:before="120" w:after="120"/>
              <w:rPr>
                <w:rFonts w:ascii="Arial" w:hAnsi="Arial" w:cs="Arial"/>
                <w:sz w:val="24"/>
                <w:szCs w:val="24"/>
                <w:lang w:val="en-GB"/>
              </w:rPr>
            </w:pPr>
            <w:r w:rsidRPr="0068439A">
              <w:rPr>
                <w:rFonts w:ascii="Arial" w:hAnsi="Arial" w:cs="Arial"/>
                <w:sz w:val="24"/>
                <w:szCs w:val="24"/>
                <w:lang w:val="en-GB"/>
              </w:rPr>
              <w:t>Submit</w:t>
            </w:r>
          </w:p>
        </w:tc>
        <w:tc>
          <w:tcPr>
            <w:tcW w:w="1670" w:type="dxa"/>
            <w:shd w:val="clear" w:color="auto" w:fill="auto"/>
            <w:vAlign w:val="center"/>
          </w:tcPr>
          <w:p w14:paraId="6BB9EDDF" w14:textId="77777777" w:rsidR="0068439A" w:rsidRPr="0068439A" w:rsidRDefault="0068439A" w:rsidP="007637A4">
            <w:pPr>
              <w:rPr>
                <w:rFonts w:ascii="Arial" w:hAnsi="Arial" w:cs="Arial"/>
                <w:sz w:val="24"/>
                <w:szCs w:val="24"/>
              </w:rPr>
            </w:pPr>
            <w:r w:rsidRPr="0068439A">
              <w:rPr>
                <w:rFonts w:ascii="Arial" w:hAnsi="Arial" w:cs="Arial"/>
                <w:sz w:val="24"/>
                <w:szCs w:val="24"/>
              </w:rPr>
              <w:t>Button</w:t>
            </w:r>
          </w:p>
        </w:tc>
        <w:tc>
          <w:tcPr>
            <w:tcW w:w="3003" w:type="dxa"/>
            <w:shd w:val="clear" w:color="auto" w:fill="auto"/>
            <w:vAlign w:val="center"/>
          </w:tcPr>
          <w:p w14:paraId="56E764BE" w14:textId="77777777" w:rsidR="0068439A" w:rsidRPr="0068439A" w:rsidRDefault="0068439A" w:rsidP="007637A4">
            <w:pPr>
              <w:rPr>
                <w:rFonts w:ascii="Arial" w:hAnsi="Arial" w:cs="Arial"/>
                <w:sz w:val="24"/>
                <w:szCs w:val="24"/>
              </w:rPr>
            </w:pPr>
          </w:p>
        </w:tc>
      </w:tr>
    </w:tbl>
    <w:p w14:paraId="4ABE1CD9" w14:textId="77777777" w:rsidR="0068439A" w:rsidRPr="0068439A" w:rsidRDefault="0068439A" w:rsidP="0068439A">
      <w:pPr>
        <w:ind w:left="1260"/>
        <w:rPr>
          <w:rFonts w:ascii="Arial" w:hAnsi="Arial" w:cs="Arial"/>
          <w:sz w:val="24"/>
          <w:szCs w:val="24"/>
        </w:rPr>
      </w:pPr>
    </w:p>
    <w:p w14:paraId="7A659D66" w14:textId="77777777" w:rsidR="0068439A" w:rsidRPr="0068439A" w:rsidRDefault="0068439A" w:rsidP="0068439A">
      <w:pPr>
        <w:ind w:left="1260"/>
        <w:rPr>
          <w:rFonts w:ascii="Arial" w:hAnsi="Arial" w:cs="Arial"/>
          <w:sz w:val="24"/>
          <w:szCs w:val="24"/>
        </w:rPr>
      </w:pPr>
      <w:r w:rsidRPr="0068439A">
        <w:rPr>
          <w:rFonts w:ascii="Arial" w:hAnsi="Arial" w:cs="Arial"/>
          <w:sz w:val="24"/>
          <w:szCs w:val="24"/>
        </w:rPr>
        <w:lastRenderedPageBreak/>
        <w:t xml:space="preserve">GMO condition: </w:t>
      </w:r>
    </w:p>
    <w:tbl>
      <w:tblPr>
        <w:tblStyle w:val="TableGrid"/>
        <w:tblW w:w="0" w:type="auto"/>
        <w:tblInd w:w="1260" w:type="dxa"/>
        <w:tblLook w:val="04A0" w:firstRow="1" w:lastRow="0" w:firstColumn="1" w:lastColumn="0" w:noHBand="0" w:noVBand="1"/>
      </w:tblPr>
      <w:tblGrid>
        <w:gridCol w:w="3417"/>
        <w:gridCol w:w="1670"/>
        <w:gridCol w:w="3003"/>
      </w:tblGrid>
      <w:tr w:rsidR="0068439A" w:rsidRPr="0068439A" w14:paraId="2C980B5F" w14:textId="77777777" w:rsidTr="007637A4">
        <w:tc>
          <w:tcPr>
            <w:tcW w:w="3417" w:type="dxa"/>
            <w:shd w:val="clear" w:color="auto" w:fill="FDE9D9" w:themeFill="accent6" w:themeFillTint="33"/>
          </w:tcPr>
          <w:p w14:paraId="275459D4" w14:textId="77777777" w:rsidR="0068439A" w:rsidRPr="0068439A" w:rsidRDefault="0068439A" w:rsidP="007637A4">
            <w:pPr>
              <w:rPr>
                <w:rFonts w:ascii="Arial" w:hAnsi="Arial" w:cs="Arial"/>
                <w:sz w:val="24"/>
                <w:szCs w:val="24"/>
              </w:rPr>
            </w:pPr>
            <w:r w:rsidRPr="0068439A">
              <w:rPr>
                <w:rFonts w:ascii="Arial" w:hAnsi="Arial" w:cs="Arial"/>
                <w:sz w:val="24"/>
                <w:szCs w:val="24"/>
              </w:rPr>
              <w:t>Field Name</w:t>
            </w:r>
          </w:p>
        </w:tc>
        <w:tc>
          <w:tcPr>
            <w:tcW w:w="1670" w:type="dxa"/>
            <w:shd w:val="clear" w:color="auto" w:fill="FDE9D9" w:themeFill="accent6" w:themeFillTint="33"/>
          </w:tcPr>
          <w:p w14:paraId="6A06D296"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Input Type</w:t>
            </w:r>
          </w:p>
        </w:tc>
        <w:tc>
          <w:tcPr>
            <w:tcW w:w="3003" w:type="dxa"/>
            <w:shd w:val="clear" w:color="auto" w:fill="FDE9D9" w:themeFill="accent6" w:themeFillTint="33"/>
          </w:tcPr>
          <w:p w14:paraId="22C9A3A7"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Validation</w:t>
            </w:r>
          </w:p>
        </w:tc>
      </w:tr>
      <w:tr w:rsidR="0068439A" w:rsidRPr="0068439A" w14:paraId="696C8433" w14:textId="77777777" w:rsidTr="007637A4">
        <w:tc>
          <w:tcPr>
            <w:tcW w:w="3417" w:type="dxa"/>
          </w:tcPr>
          <w:p w14:paraId="5FF8FCD9" w14:textId="77777777" w:rsidR="0068439A" w:rsidRPr="0068439A" w:rsidRDefault="0068439A" w:rsidP="007637A4">
            <w:pPr>
              <w:rPr>
                <w:rFonts w:ascii="Arial" w:hAnsi="Arial" w:cs="Arial"/>
                <w:color w:val="000000"/>
                <w:sz w:val="24"/>
                <w:szCs w:val="24"/>
              </w:rPr>
            </w:pPr>
            <w:r w:rsidRPr="0068439A">
              <w:rPr>
                <w:rFonts w:ascii="Arial" w:hAnsi="Arial" w:cs="Arial"/>
                <w:sz w:val="24"/>
                <w:szCs w:val="24"/>
              </w:rPr>
              <w:t>Products are derived from GMO;</w:t>
            </w:r>
          </w:p>
        </w:tc>
        <w:tc>
          <w:tcPr>
            <w:tcW w:w="1670" w:type="dxa"/>
          </w:tcPr>
          <w:p w14:paraId="6E08F9A7" w14:textId="77777777" w:rsidR="0068439A" w:rsidRPr="0068439A" w:rsidRDefault="0068439A" w:rsidP="007637A4">
            <w:pPr>
              <w:rPr>
                <w:rFonts w:ascii="Arial" w:hAnsi="Arial" w:cs="Arial"/>
                <w:sz w:val="24"/>
                <w:szCs w:val="24"/>
              </w:rPr>
            </w:pPr>
            <w:r w:rsidRPr="0068439A">
              <w:rPr>
                <w:rFonts w:ascii="Arial" w:hAnsi="Arial" w:cs="Arial"/>
                <w:sz w:val="24"/>
                <w:szCs w:val="24"/>
              </w:rPr>
              <w:t xml:space="preserve">Radio button </w:t>
            </w:r>
          </w:p>
        </w:tc>
        <w:tc>
          <w:tcPr>
            <w:tcW w:w="3003" w:type="dxa"/>
          </w:tcPr>
          <w:p w14:paraId="695E804A" w14:textId="77777777" w:rsidR="0068439A" w:rsidRPr="0068439A" w:rsidRDefault="0068439A" w:rsidP="007637A4">
            <w:pPr>
              <w:rPr>
                <w:rFonts w:ascii="Arial" w:hAnsi="Arial" w:cs="Arial"/>
                <w:sz w:val="24"/>
                <w:szCs w:val="24"/>
              </w:rPr>
            </w:pPr>
            <w:r w:rsidRPr="0068439A">
              <w:rPr>
                <w:rFonts w:ascii="Arial" w:hAnsi="Arial" w:cs="Arial"/>
                <w:sz w:val="24"/>
                <w:szCs w:val="24"/>
              </w:rPr>
              <w:t>Yes or No</w:t>
            </w:r>
          </w:p>
        </w:tc>
      </w:tr>
    </w:tbl>
    <w:p w14:paraId="03189942" w14:textId="77777777" w:rsidR="0068439A" w:rsidRPr="0068439A" w:rsidRDefault="0068439A" w:rsidP="0068439A">
      <w:pPr>
        <w:ind w:left="1260"/>
        <w:rPr>
          <w:rFonts w:ascii="Arial" w:hAnsi="Arial" w:cs="Arial"/>
          <w:sz w:val="24"/>
          <w:szCs w:val="24"/>
        </w:rPr>
      </w:pPr>
    </w:p>
    <w:p w14:paraId="61BC2EB3" w14:textId="77777777" w:rsidR="0068439A" w:rsidRPr="0068439A" w:rsidRDefault="0068439A" w:rsidP="0068439A">
      <w:pPr>
        <w:ind w:left="1260"/>
        <w:rPr>
          <w:rFonts w:ascii="Arial" w:hAnsi="Arial" w:cs="Arial"/>
          <w:i/>
          <w:iCs/>
          <w:sz w:val="24"/>
          <w:szCs w:val="24"/>
        </w:rPr>
      </w:pPr>
      <w:r w:rsidRPr="0068439A">
        <w:rPr>
          <w:rFonts w:ascii="Arial" w:hAnsi="Arial" w:cs="Arial"/>
          <w:i/>
          <w:iCs/>
          <w:sz w:val="24"/>
          <w:szCs w:val="24"/>
        </w:rPr>
        <w:t>** Upon submitting the form should forward to BHQ</w:t>
      </w:r>
    </w:p>
    <w:p w14:paraId="0B586BF0" w14:textId="77777777" w:rsidR="0068439A" w:rsidRPr="0068439A" w:rsidRDefault="0068439A" w:rsidP="0068439A">
      <w:pPr>
        <w:ind w:left="1260"/>
        <w:rPr>
          <w:rFonts w:ascii="Arial" w:hAnsi="Arial" w:cs="Arial"/>
          <w:i/>
          <w:iCs/>
          <w:sz w:val="24"/>
          <w:szCs w:val="24"/>
        </w:rPr>
      </w:pPr>
      <w:r w:rsidRPr="0068439A">
        <w:rPr>
          <w:rFonts w:ascii="Arial" w:hAnsi="Arial" w:cs="Arial"/>
          <w:i/>
          <w:iCs/>
          <w:sz w:val="24"/>
          <w:szCs w:val="24"/>
        </w:rPr>
        <w:t xml:space="preserve">** If rejected, </w:t>
      </w:r>
    </w:p>
    <w:p w14:paraId="5A3197AC" w14:textId="77777777" w:rsidR="0068439A" w:rsidRPr="0068439A" w:rsidRDefault="0068439A" w:rsidP="0068439A">
      <w:pPr>
        <w:pStyle w:val="Heading2"/>
        <w:numPr>
          <w:ilvl w:val="3"/>
          <w:numId w:val="1"/>
        </w:numPr>
        <w:ind w:left="1260" w:firstLine="0"/>
        <w:rPr>
          <w:rFonts w:ascii="Arial" w:hAnsi="Arial" w:cs="Arial"/>
          <w:color w:val="auto"/>
          <w:sz w:val="24"/>
          <w:szCs w:val="24"/>
        </w:rPr>
      </w:pPr>
      <w:bookmarkStart w:id="41" w:name="_Toc53514828"/>
      <w:r w:rsidRPr="0068439A">
        <w:rPr>
          <w:rFonts w:ascii="Arial" w:hAnsi="Arial" w:cs="Arial"/>
          <w:color w:val="auto"/>
          <w:sz w:val="24"/>
          <w:szCs w:val="24"/>
        </w:rPr>
        <w:t>Response for verification (Role)</w:t>
      </w:r>
      <w:bookmarkEnd w:id="41"/>
    </w:p>
    <w:p w14:paraId="3B94983F" w14:textId="77777777" w:rsidR="0068439A" w:rsidRPr="0068439A" w:rsidRDefault="0068439A" w:rsidP="0068439A">
      <w:pPr>
        <w:ind w:left="1260"/>
        <w:rPr>
          <w:rFonts w:ascii="Arial" w:hAnsi="Arial" w:cs="Arial"/>
          <w:i/>
          <w:iCs/>
          <w:sz w:val="24"/>
          <w:szCs w:val="24"/>
        </w:rPr>
      </w:pPr>
      <w:r w:rsidRPr="0068439A">
        <w:rPr>
          <w:rFonts w:ascii="Arial" w:hAnsi="Arial" w:cs="Arial"/>
          <w:i/>
          <w:iCs/>
          <w:sz w:val="24"/>
          <w:szCs w:val="24"/>
        </w:rPr>
        <w:t>** If application has been rejected by BHQ, the importer should apply as new application.</w:t>
      </w:r>
    </w:p>
    <w:p w14:paraId="4EA17EE7" w14:textId="77777777" w:rsidR="0068439A" w:rsidRPr="0068439A" w:rsidRDefault="0068439A" w:rsidP="0068439A">
      <w:pPr>
        <w:pStyle w:val="Heading2"/>
        <w:numPr>
          <w:ilvl w:val="3"/>
          <w:numId w:val="1"/>
        </w:numPr>
        <w:ind w:left="1260" w:firstLine="0"/>
        <w:rPr>
          <w:rFonts w:ascii="Arial" w:hAnsi="Arial" w:cs="Arial"/>
          <w:color w:val="auto"/>
          <w:sz w:val="24"/>
          <w:szCs w:val="24"/>
        </w:rPr>
      </w:pPr>
      <w:bookmarkStart w:id="42" w:name="_Toc53514829"/>
      <w:r w:rsidRPr="0068439A">
        <w:rPr>
          <w:rFonts w:ascii="Arial" w:hAnsi="Arial" w:cs="Arial"/>
          <w:color w:val="auto"/>
          <w:sz w:val="24"/>
          <w:szCs w:val="24"/>
        </w:rPr>
        <w:t>Notify consignment arrival date (Role)</w:t>
      </w:r>
      <w:bookmarkEnd w:id="42"/>
    </w:p>
    <w:p w14:paraId="248E51D7" w14:textId="77777777" w:rsidR="0068439A" w:rsidRPr="0068439A" w:rsidRDefault="0068439A" w:rsidP="0068439A">
      <w:pPr>
        <w:pStyle w:val="ListParagraph"/>
        <w:ind w:left="1260"/>
        <w:rPr>
          <w:rFonts w:ascii="Arial" w:hAnsi="Arial" w:cs="Arial"/>
          <w:sz w:val="24"/>
          <w:szCs w:val="24"/>
        </w:rPr>
      </w:pPr>
    </w:p>
    <w:p w14:paraId="02E66A7E" w14:textId="77777777" w:rsidR="0068439A" w:rsidRPr="0068439A" w:rsidRDefault="0068439A" w:rsidP="0068439A">
      <w:pPr>
        <w:pStyle w:val="ListParagraph"/>
        <w:ind w:left="1260"/>
        <w:rPr>
          <w:rFonts w:ascii="Arial" w:hAnsi="Arial" w:cs="Arial"/>
          <w:sz w:val="24"/>
          <w:szCs w:val="24"/>
        </w:rPr>
      </w:pPr>
      <w:r w:rsidRPr="0068439A">
        <w:rPr>
          <w:rFonts w:ascii="Arial" w:hAnsi="Arial" w:cs="Arial"/>
          <w:sz w:val="24"/>
          <w:szCs w:val="24"/>
        </w:rPr>
        <w:t>Notify consignment of arrival date</w:t>
      </w:r>
    </w:p>
    <w:tbl>
      <w:tblPr>
        <w:tblStyle w:val="TableGrid"/>
        <w:tblW w:w="0" w:type="auto"/>
        <w:tblInd w:w="1260" w:type="dxa"/>
        <w:tblLook w:val="04A0" w:firstRow="1" w:lastRow="0" w:firstColumn="1" w:lastColumn="0" w:noHBand="0" w:noVBand="1"/>
      </w:tblPr>
      <w:tblGrid>
        <w:gridCol w:w="3417"/>
        <w:gridCol w:w="1670"/>
        <w:gridCol w:w="3003"/>
      </w:tblGrid>
      <w:tr w:rsidR="0068439A" w:rsidRPr="0068439A" w14:paraId="34C21CD5" w14:textId="77777777" w:rsidTr="007637A4">
        <w:tc>
          <w:tcPr>
            <w:tcW w:w="3417" w:type="dxa"/>
            <w:shd w:val="clear" w:color="auto" w:fill="FDE9D9" w:themeFill="accent6" w:themeFillTint="33"/>
          </w:tcPr>
          <w:p w14:paraId="5C901EE4"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Field Name</w:t>
            </w:r>
          </w:p>
        </w:tc>
        <w:tc>
          <w:tcPr>
            <w:tcW w:w="1670" w:type="dxa"/>
            <w:shd w:val="clear" w:color="auto" w:fill="FDE9D9" w:themeFill="accent6" w:themeFillTint="33"/>
          </w:tcPr>
          <w:p w14:paraId="1FFDF6BC"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Input Type</w:t>
            </w:r>
          </w:p>
        </w:tc>
        <w:tc>
          <w:tcPr>
            <w:tcW w:w="3003" w:type="dxa"/>
            <w:shd w:val="clear" w:color="auto" w:fill="FDE9D9" w:themeFill="accent6" w:themeFillTint="33"/>
          </w:tcPr>
          <w:p w14:paraId="6CEF55F9"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Validation</w:t>
            </w:r>
          </w:p>
        </w:tc>
      </w:tr>
      <w:tr w:rsidR="0068439A" w:rsidRPr="0068439A" w14:paraId="071C484C" w14:textId="77777777" w:rsidTr="007637A4">
        <w:tc>
          <w:tcPr>
            <w:tcW w:w="3417" w:type="dxa"/>
          </w:tcPr>
          <w:p w14:paraId="15D8D619"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Import permit no.</w:t>
            </w:r>
          </w:p>
        </w:tc>
        <w:tc>
          <w:tcPr>
            <w:tcW w:w="1670" w:type="dxa"/>
          </w:tcPr>
          <w:p w14:paraId="3A9A31D5" w14:textId="77777777" w:rsidR="0068439A" w:rsidRPr="0068439A" w:rsidRDefault="0068439A" w:rsidP="007637A4">
            <w:pPr>
              <w:rPr>
                <w:rFonts w:ascii="Arial" w:hAnsi="Arial" w:cs="Arial"/>
                <w:sz w:val="24"/>
                <w:szCs w:val="24"/>
              </w:rPr>
            </w:pPr>
          </w:p>
        </w:tc>
        <w:tc>
          <w:tcPr>
            <w:tcW w:w="3003" w:type="dxa"/>
          </w:tcPr>
          <w:p w14:paraId="48768D6C" w14:textId="77777777" w:rsidR="0068439A" w:rsidRPr="0068439A" w:rsidRDefault="0068439A" w:rsidP="007637A4">
            <w:pPr>
              <w:rPr>
                <w:rFonts w:ascii="Arial" w:hAnsi="Arial" w:cs="Arial"/>
                <w:sz w:val="24"/>
                <w:szCs w:val="24"/>
              </w:rPr>
            </w:pPr>
          </w:p>
        </w:tc>
      </w:tr>
      <w:tr w:rsidR="0068439A" w:rsidRPr="0068439A" w14:paraId="0701B8D7" w14:textId="77777777" w:rsidTr="007637A4">
        <w:tc>
          <w:tcPr>
            <w:tcW w:w="3417" w:type="dxa"/>
          </w:tcPr>
          <w:p w14:paraId="630E39D7"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Date of arrival</w:t>
            </w:r>
          </w:p>
        </w:tc>
        <w:tc>
          <w:tcPr>
            <w:tcW w:w="1670" w:type="dxa"/>
          </w:tcPr>
          <w:p w14:paraId="33CDC9B8" w14:textId="77777777" w:rsidR="0068439A" w:rsidRPr="0068439A" w:rsidRDefault="0068439A" w:rsidP="007637A4">
            <w:pPr>
              <w:rPr>
                <w:rFonts w:ascii="Arial" w:hAnsi="Arial" w:cs="Arial"/>
                <w:sz w:val="24"/>
                <w:szCs w:val="24"/>
              </w:rPr>
            </w:pPr>
            <w:r w:rsidRPr="0068439A">
              <w:rPr>
                <w:rFonts w:ascii="Arial" w:hAnsi="Arial" w:cs="Arial"/>
                <w:sz w:val="24"/>
                <w:szCs w:val="24"/>
              </w:rPr>
              <w:t>date</w:t>
            </w:r>
          </w:p>
        </w:tc>
        <w:tc>
          <w:tcPr>
            <w:tcW w:w="3003" w:type="dxa"/>
          </w:tcPr>
          <w:p w14:paraId="78C05ECC" w14:textId="77777777" w:rsidR="0068439A" w:rsidRPr="0068439A" w:rsidRDefault="0068439A" w:rsidP="007637A4">
            <w:pPr>
              <w:rPr>
                <w:rFonts w:ascii="Arial" w:hAnsi="Arial" w:cs="Arial"/>
                <w:sz w:val="24"/>
                <w:szCs w:val="24"/>
              </w:rPr>
            </w:pPr>
            <w:r w:rsidRPr="0068439A">
              <w:rPr>
                <w:rFonts w:ascii="Arial" w:hAnsi="Arial" w:cs="Arial"/>
                <w:sz w:val="24"/>
                <w:szCs w:val="24"/>
              </w:rPr>
              <w:t>Cannot put yesterday’s date</w:t>
            </w:r>
          </w:p>
        </w:tc>
      </w:tr>
      <w:tr w:rsidR="0068439A" w:rsidRPr="0068439A" w14:paraId="70E27BFF" w14:textId="77777777" w:rsidTr="007637A4">
        <w:tc>
          <w:tcPr>
            <w:tcW w:w="3417" w:type="dxa"/>
          </w:tcPr>
          <w:p w14:paraId="681CC5FA"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Point of arrival</w:t>
            </w:r>
          </w:p>
        </w:tc>
        <w:tc>
          <w:tcPr>
            <w:tcW w:w="1670" w:type="dxa"/>
          </w:tcPr>
          <w:p w14:paraId="32E3F8AA" w14:textId="77777777" w:rsidR="0068439A" w:rsidRPr="0068439A" w:rsidRDefault="0068439A" w:rsidP="007637A4">
            <w:pPr>
              <w:rPr>
                <w:rFonts w:ascii="Arial" w:hAnsi="Arial" w:cs="Arial"/>
                <w:sz w:val="24"/>
                <w:szCs w:val="24"/>
              </w:rPr>
            </w:pPr>
            <w:r w:rsidRPr="0068439A">
              <w:rPr>
                <w:rFonts w:ascii="Arial" w:hAnsi="Arial" w:cs="Arial"/>
                <w:sz w:val="24"/>
                <w:szCs w:val="24"/>
              </w:rPr>
              <w:t>Select</w:t>
            </w:r>
          </w:p>
        </w:tc>
        <w:tc>
          <w:tcPr>
            <w:tcW w:w="3003" w:type="dxa"/>
          </w:tcPr>
          <w:p w14:paraId="6EC75A5C" w14:textId="77777777" w:rsidR="0068439A" w:rsidRPr="0068439A" w:rsidRDefault="0068439A" w:rsidP="007637A4">
            <w:pPr>
              <w:rPr>
                <w:rFonts w:ascii="Arial" w:hAnsi="Arial" w:cs="Arial"/>
                <w:sz w:val="24"/>
                <w:szCs w:val="24"/>
              </w:rPr>
            </w:pPr>
            <w:r w:rsidRPr="0068439A">
              <w:rPr>
                <w:rFonts w:ascii="Arial" w:hAnsi="Arial" w:cs="Arial"/>
                <w:sz w:val="24"/>
                <w:szCs w:val="24"/>
              </w:rPr>
              <w:t>Select from master date</w:t>
            </w:r>
          </w:p>
        </w:tc>
      </w:tr>
      <w:tr w:rsidR="0068439A" w:rsidRPr="0068439A" w14:paraId="3C633B0F" w14:textId="77777777" w:rsidTr="007637A4">
        <w:tc>
          <w:tcPr>
            <w:tcW w:w="3417" w:type="dxa"/>
          </w:tcPr>
          <w:p w14:paraId="3BBBDA27"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 xml:space="preserve">Submit </w:t>
            </w:r>
          </w:p>
        </w:tc>
        <w:tc>
          <w:tcPr>
            <w:tcW w:w="1670" w:type="dxa"/>
          </w:tcPr>
          <w:p w14:paraId="30ACCF07" w14:textId="77777777" w:rsidR="0068439A" w:rsidRPr="0068439A" w:rsidRDefault="0068439A" w:rsidP="007637A4">
            <w:pPr>
              <w:rPr>
                <w:rFonts w:ascii="Arial" w:hAnsi="Arial" w:cs="Arial"/>
                <w:sz w:val="24"/>
                <w:szCs w:val="24"/>
              </w:rPr>
            </w:pPr>
            <w:r w:rsidRPr="0068439A">
              <w:rPr>
                <w:rFonts w:ascii="Arial" w:hAnsi="Arial" w:cs="Arial"/>
                <w:sz w:val="24"/>
                <w:szCs w:val="24"/>
              </w:rPr>
              <w:t>button</w:t>
            </w:r>
          </w:p>
        </w:tc>
        <w:tc>
          <w:tcPr>
            <w:tcW w:w="3003" w:type="dxa"/>
          </w:tcPr>
          <w:p w14:paraId="708F169B" w14:textId="77777777" w:rsidR="0068439A" w:rsidRPr="0068439A" w:rsidRDefault="0068439A" w:rsidP="007637A4">
            <w:pPr>
              <w:rPr>
                <w:rFonts w:ascii="Arial" w:hAnsi="Arial" w:cs="Arial"/>
                <w:sz w:val="24"/>
                <w:szCs w:val="24"/>
              </w:rPr>
            </w:pPr>
          </w:p>
        </w:tc>
      </w:tr>
    </w:tbl>
    <w:p w14:paraId="45DD86F1" w14:textId="77777777" w:rsidR="0068439A" w:rsidRPr="0068439A" w:rsidRDefault="0068439A" w:rsidP="0068439A">
      <w:pPr>
        <w:pStyle w:val="ListParagraph"/>
        <w:ind w:left="1260"/>
        <w:rPr>
          <w:rFonts w:ascii="Arial" w:hAnsi="Arial" w:cs="Arial"/>
          <w:sz w:val="24"/>
          <w:szCs w:val="24"/>
        </w:rPr>
      </w:pPr>
    </w:p>
    <w:p w14:paraId="5E8E92E2" w14:textId="77777777" w:rsidR="0068439A" w:rsidRPr="0068439A" w:rsidRDefault="0068439A" w:rsidP="0068439A">
      <w:pPr>
        <w:pStyle w:val="ListParagraph"/>
        <w:ind w:left="1260"/>
        <w:rPr>
          <w:rFonts w:ascii="Arial" w:hAnsi="Arial" w:cs="Arial"/>
          <w:sz w:val="24"/>
          <w:szCs w:val="24"/>
        </w:rPr>
      </w:pPr>
      <w:r w:rsidRPr="0068439A">
        <w:rPr>
          <w:rFonts w:ascii="Arial" w:hAnsi="Arial" w:cs="Arial"/>
          <w:sz w:val="24"/>
          <w:szCs w:val="24"/>
        </w:rPr>
        <w:t>Product details (Add more button)</w:t>
      </w:r>
    </w:p>
    <w:tbl>
      <w:tblPr>
        <w:tblStyle w:val="TableGrid"/>
        <w:tblW w:w="0" w:type="auto"/>
        <w:tblInd w:w="1260" w:type="dxa"/>
        <w:tblLook w:val="04A0" w:firstRow="1" w:lastRow="0" w:firstColumn="1" w:lastColumn="0" w:noHBand="0" w:noVBand="1"/>
      </w:tblPr>
      <w:tblGrid>
        <w:gridCol w:w="3417"/>
        <w:gridCol w:w="1670"/>
        <w:gridCol w:w="3003"/>
      </w:tblGrid>
      <w:tr w:rsidR="0068439A" w:rsidRPr="0068439A" w14:paraId="10A4C533" w14:textId="77777777" w:rsidTr="007637A4">
        <w:tc>
          <w:tcPr>
            <w:tcW w:w="3417" w:type="dxa"/>
            <w:shd w:val="clear" w:color="auto" w:fill="FDE9D9" w:themeFill="accent6" w:themeFillTint="33"/>
          </w:tcPr>
          <w:p w14:paraId="1EA5BEF2"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Field Name</w:t>
            </w:r>
          </w:p>
        </w:tc>
        <w:tc>
          <w:tcPr>
            <w:tcW w:w="1670" w:type="dxa"/>
            <w:shd w:val="clear" w:color="auto" w:fill="FDE9D9" w:themeFill="accent6" w:themeFillTint="33"/>
          </w:tcPr>
          <w:p w14:paraId="579B1165"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Input Type</w:t>
            </w:r>
          </w:p>
        </w:tc>
        <w:tc>
          <w:tcPr>
            <w:tcW w:w="3003" w:type="dxa"/>
            <w:shd w:val="clear" w:color="auto" w:fill="FDE9D9" w:themeFill="accent6" w:themeFillTint="33"/>
          </w:tcPr>
          <w:p w14:paraId="72F73478"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Validation</w:t>
            </w:r>
          </w:p>
        </w:tc>
      </w:tr>
      <w:tr w:rsidR="0068439A" w:rsidRPr="0068439A" w14:paraId="5B6F7040" w14:textId="77777777" w:rsidTr="007637A4">
        <w:tc>
          <w:tcPr>
            <w:tcW w:w="3417" w:type="dxa"/>
          </w:tcPr>
          <w:p w14:paraId="1C2DF4B2"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Name of product</w:t>
            </w:r>
          </w:p>
        </w:tc>
        <w:tc>
          <w:tcPr>
            <w:tcW w:w="1670" w:type="dxa"/>
          </w:tcPr>
          <w:p w14:paraId="2A1108DD" w14:textId="77777777" w:rsidR="0068439A" w:rsidRPr="0068439A" w:rsidRDefault="0068439A" w:rsidP="007637A4">
            <w:pPr>
              <w:rPr>
                <w:rFonts w:ascii="Arial" w:hAnsi="Arial" w:cs="Arial"/>
                <w:sz w:val="24"/>
                <w:szCs w:val="24"/>
              </w:rPr>
            </w:pPr>
            <w:r w:rsidRPr="0068439A">
              <w:rPr>
                <w:rFonts w:ascii="Arial" w:hAnsi="Arial" w:cs="Arial"/>
                <w:sz w:val="24"/>
                <w:szCs w:val="24"/>
              </w:rPr>
              <w:t>text</w:t>
            </w:r>
          </w:p>
        </w:tc>
        <w:tc>
          <w:tcPr>
            <w:tcW w:w="3003" w:type="dxa"/>
          </w:tcPr>
          <w:p w14:paraId="6A8DC29A" w14:textId="77777777" w:rsidR="0068439A" w:rsidRPr="0068439A" w:rsidRDefault="0068439A" w:rsidP="007637A4">
            <w:pPr>
              <w:rPr>
                <w:rFonts w:ascii="Arial" w:hAnsi="Arial" w:cs="Arial"/>
                <w:sz w:val="24"/>
                <w:szCs w:val="24"/>
              </w:rPr>
            </w:pPr>
          </w:p>
        </w:tc>
      </w:tr>
      <w:tr w:rsidR="0068439A" w:rsidRPr="0068439A" w14:paraId="3BA8F97E" w14:textId="77777777" w:rsidTr="007637A4">
        <w:tc>
          <w:tcPr>
            <w:tcW w:w="3417" w:type="dxa"/>
          </w:tcPr>
          <w:p w14:paraId="5D322D13"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Quantity of product</w:t>
            </w:r>
          </w:p>
        </w:tc>
        <w:tc>
          <w:tcPr>
            <w:tcW w:w="1670" w:type="dxa"/>
          </w:tcPr>
          <w:p w14:paraId="68F82C55" w14:textId="77777777" w:rsidR="0068439A" w:rsidRPr="0068439A" w:rsidRDefault="0068439A" w:rsidP="007637A4">
            <w:pPr>
              <w:rPr>
                <w:rFonts w:ascii="Arial" w:hAnsi="Arial" w:cs="Arial"/>
                <w:sz w:val="24"/>
                <w:szCs w:val="24"/>
              </w:rPr>
            </w:pPr>
            <w:r w:rsidRPr="0068439A">
              <w:rPr>
                <w:rFonts w:ascii="Arial" w:hAnsi="Arial" w:cs="Arial"/>
                <w:sz w:val="24"/>
                <w:szCs w:val="24"/>
              </w:rPr>
              <w:t>number</w:t>
            </w:r>
          </w:p>
        </w:tc>
        <w:tc>
          <w:tcPr>
            <w:tcW w:w="3003" w:type="dxa"/>
          </w:tcPr>
          <w:p w14:paraId="13C9B171" w14:textId="77777777" w:rsidR="0068439A" w:rsidRPr="0068439A" w:rsidRDefault="0068439A" w:rsidP="007637A4">
            <w:pPr>
              <w:rPr>
                <w:rFonts w:ascii="Arial" w:hAnsi="Arial" w:cs="Arial"/>
                <w:sz w:val="24"/>
                <w:szCs w:val="24"/>
              </w:rPr>
            </w:pPr>
            <w:r w:rsidRPr="0068439A">
              <w:rPr>
                <w:rFonts w:ascii="Arial" w:hAnsi="Arial" w:cs="Arial"/>
                <w:sz w:val="24"/>
                <w:szCs w:val="24"/>
              </w:rPr>
              <w:t>Should accept only number, should not accept special character</w:t>
            </w:r>
          </w:p>
        </w:tc>
      </w:tr>
      <w:tr w:rsidR="0068439A" w:rsidRPr="0068439A" w14:paraId="1B8F10FE" w14:textId="77777777" w:rsidTr="007637A4">
        <w:tc>
          <w:tcPr>
            <w:tcW w:w="3417" w:type="dxa"/>
          </w:tcPr>
          <w:p w14:paraId="5C782E83"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Save</w:t>
            </w:r>
          </w:p>
        </w:tc>
        <w:tc>
          <w:tcPr>
            <w:tcW w:w="1670" w:type="dxa"/>
          </w:tcPr>
          <w:p w14:paraId="099D4C55" w14:textId="77777777" w:rsidR="0068439A" w:rsidRPr="0068439A" w:rsidRDefault="0068439A" w:rsidP="007637A4">
            <w:pPr>
              <w:rPr>
                <w:rFonts w:ascii="Arial" w:hAnsi="Arial" w:cs="Arial"/>
                <w:sz w:val="24"/>
                <w:szCs w:val="24"/>
              </w:rPr>
            </w:pPr>
            <w:r w:rsidRPr="0068439A">
              <w:rPr>
                <w:rFonts w:ascii="Arial" w:hAnsi="Arial" w:cs="Arial"/>
                <w:sz w:val="24"/>
                <w:szCs w:val="24"/>
              </w:rPr>
              <w:t>button</w:t>
            </w:r>
          </w:p>
        </w:tc>
        <w:tc>
          <w:tcPr>
            <w:tcW w:w="3003" w:type="dxa"/>
          </w:tcPr>
          <w:p w14:paraId="72860C34" w14:textId="77777777" w:rsidR="0068439A" w:rsidRPr="0068439A" w:rsidRDefault="0068439A" w:rsidP="007637A4">
            <w:pPr>
              <w:rPr>
                <w:rFonts w:ascii="Arial" w:hAnsi="Arial" w:cs="Arial"/>
                <w:sz w:val="24"/>
                <w:szCs w:val="24"/>
              </w:rPr>
            </w:pPr>
          </w:p>
        </w:tc>
      </w:tr>
    </w:tbl>
    <w:p w14:paraId="5A8B9B8A" w14:textId="77777777" w:rsidR="0068439A" w:rsidRPr="0068439A" w:rsidRDefault="0068439A" w:rsidP="0068439A">
      <w:pPr>
        <w:pStyle w:val="ListParagraph"/>
        <w:ind w:left="1260"/>
        <w:rPr>
          <w:rFonts w:ascii="Arial" w:hAnsi="Arial" w:cs="Arial"/>
          <w:sz w:val="24"/>
          <w:szCs w:val="24"/>
        </w:rPr>
      </w:pPr>
    </w:p>
    <w:p w14:paraId="38DAF0F9" w14:textId="77777777" w:rsidR="0068439A" w:rsidRPr="0068439A" w:rsidRDefault="0068439A" w:rsidP="0068439A">
      <w:pPr>
        <w:pStyle w:val="ListParagraph"/>
        <w:ind w:left="1260"/>
        <w:rPr>
          <w:rFonts w:ascii="Arial" w:hAnsi="Arial" w:cs="Arial"/>
          <w:i/>
          <w:iCs/>
          <w:sz w:val="24"/>
          <w:szCs w:val="24"/>
        </w:rPr>
      </w:pPr>
      <w:r w:rsidRPr="0068439A">
        <w:rPr>
          <w:rFonts w:ascii="Arial" w:hAnsi="Arial" w:cs="Arial"/>
          <w:i/>
          <w:iCs/>
          <w:sz w:val="24"/>
          <w:szCs w:val="24"/>
        </w:rPr>
        <w:t xml:space="preserve">**Upon inserting import permit no. all details according to permit application should be displayed. </w:t>
      </w:r>
    </w:p>
    <w:p w14:paraId="425B5341" w14:textId="77777777" w:rsidR="0068439A" w:rsidRPr="0068439A" w:rsidRDefault="0068439A" w:rsidP="0068439A">
      <w:pPr>
        <w:pStyle w:val="ListParagraph"/>
        <w:ind w:left="1260"/>
        <w:rPr>
          <w:rFonts w:ascii="Arial" w:hAnsi="Arial" w:cs="Arial"/>
          <w:i/>
          <w:iCs/>
          <w:sz w:val="24"/>
          <w:szCs w:val="24"/>
        </w:rPr>
      </w:pPr>
      <w:r w:rsidRPr="0068439A">
        <w:rPr>
          <w:rFonts w:ascii="Arial" w:hAnsi="Arial" w:cs="Arial"/>
          <w:i/>
          <w:iCs/>
          <w:sz w:val="24"/>
          <w:szCs w:val="24"/>
        </w:rPr>
        <w:t>**submit to BFO</w:t>
      </w:r>
    </w:p>
    <w:p w14:paraId="4495B370" w14:textId="77777777" w:rsidR="0068439A" w:rsidRPr="0068439A" w:rsidRDefault="0068439A" w:rsidP="0068439A">
      <w:pPr>
        <w:rPr>
          <w:rFonts w:ascii="Arial" w:hAnsi="Arial" w:cs="Arial"/>
          <w:sz w:val="24"/>
          <w:szCs w:val="24"/>
        </w:rPr>
      </w:pPr>
      <w:r w:rsidRPr="0068439A">
        <w:rPr>
          <w:rFonts w:ascii="Arial" w:hAnsi="Arial" w:cs="Arial"/>
          <w:sz w:val="24"/>
          <w:szCs w:val="24"/>
        </w:rPr>
        <w:tab/>
      </w:r>
      <w:r w:rsidRPr="0068439A">
        <w:rPr>
          <w:rFonts w:ascii="Arial" w:hAnsi="Arial" w:cs="Arial"/>
          <w:sz w:val="24"/>
          <w:szCs w:val="24"/>
        </w:rPr>
        <w:tab/>
      </w:r>
    </w:p>
    <w:p w14:paraId="3E11ACD3" w14:textId="77777777" w:rsidR="0068439A" w:rsidRPr="0068439A" w:rsidRDefault="0068439A" w:rsidP="0068439A">
      <w:pPr>
        <w:pStyle w:val="Heading2"/>
        <w:numPr>
          <w:ilvl w:val="2"/>
          <w:numId w:val="1"/>
        </w:numPr>
        <w:ind w:hanging="180"/>
        <w:rPr>
          <w:rFonts w:ascii="Arial" w:hAnsi="Arial" w:cs="Arial"/>
          <w:color w:val="auto"/>
          <w:sz w:val="24"/>
          <w:szCs w:val="24"/>
        </w:rPr>
      </w:pPr>
      <w:bookmarkStart w:id="43" w:name="_Toc53514830"/>
      <w:r w:rsidRPr="0068439A">
        <w:rPr>
          <w:rFonts w:ascii="Arial" w:hAnsi="Arial" w:cs="Arial"/>
          <w:color w:val="auto"/>
          <w:sz w:val="24"/>
          <w:szCs w:val="24"/>
        </w:rPr>
        <w:t>BAFRA HQ (User)</w:t>
      </w:r>
      <w:bookmarkEnd w:id="43"/>
    </w:p>
    <w:p w14:paraId="471FEC06" w14:textId="77777777" w:rsidR="0068439A" w:rsidRPr="0068439A" w:rsidRDefault="0068439A" w:rsidP="0068439A">
      <w:pPr>
        <w:pStyle w:val="Heading2"/>
        <w:numPr>
          <w:ilvl w:val="3"/>
          <w:numId w:val="1"/>
        </w:numPr>
        <w:ind w:left="1260" w:firstLine="0"/>
        <w:rPr>
          <w:rFonts w:ascii="Arial" w:hAnsi="Arial" w:cs="Arial"/>
          <w:color w:val="auto"/>
          <w:sz w:val="24"/>
          <w:szCs w:val="24"/>
        </w:rPr>
      </w:pPr>
      <w:bookmarkStart w:id="44" w:name="_Toc53514831"/>
      <w:r w:rsidRPr="0068439A">
        <w:rPr>
          <w:rFonts w:ascii="Arial" w:hAnsi="Arial" w:cs="Arial"/>
          <w:color w:val="auto"/>
          <w:sz w:val="24"/>
          <w:szCs w:val="24"/>
        </w:rPr>
        <w:t>Verify/Reject (Role)</w:t>
      </w:r>
      <w:bookmarkEnd w:id="44"/>
    </w:p>
    <w:p w14:paraId="2EAE860F" w14:textId="77777777" w:rsidR="0068439A" w:rsidRPr="0068439A" w:rsidRDefault="0068439A" w:rsidP="0068439A">
      <w:pPr>
        <w:ind w:left="1260"/>
        <w:rPr>
          <w:rFonts w:ascii="Arial" w:hAnsi="Arial" w:cs="Arial"/>
          <w:i/>
          <w:iCs/>
          <w:sz w:val="24"/>
          <w:szCs w:val="24"/>
        </w:rPr>
      </w:pPr>
      <w:r w:rsidRPr="0068439A">
        <w:rPr>
          <w:rFonts w:ascii="Arial" w:hAnsi="Arial" w:cs="Arial"/>
          <w:i/>
          <w:iCs/>
          <w:sz w:val="24"/>
          <w:szCs w:val="24"/>
        </w:rPr>
        <w:t xml:space="preserve">** Upon clicking the verify button, issue permit and share information to BFO. </w:t>
      </w:r>
    </w:p>
    <w:p w14:paraId="7859CC28" w14:textId="77777777" w:rsidR="0068439A" w:rsidRPr="0068439A" w:rsidRDefault="0068439A" w:rsidP="0068439A">
      <w:pPr>
        <w:ind w:left="1260"/>
        <w:rPr>
          <w:rFonts w:ascii="Arial" w:hAnsi="Arial" w:cs="Arial"/>
          <w:i/>
          <w:iCs/>
          <w:sz w:val="24"/>
          <w:szCs w:val="24"/>
        </w:rPr>
      </w:pPr>
      <w:r w:rsidRPr="0068439A">
        <w:rPr>
          <w:rFonts w:ascii="Arial" w:hAnsi="Arial" w:cs="Arial"/>
          <w:i/>
          <w:iCs/>
          <w:sz w:val="24"/>
          <w:szCs w:val="24"/>
        </w:rPr>
        <w:lastRenderedPageBreak/>
        <w:t>**Upon clicking the reject button, notify importer</w:t>
      </w:r>
    </w:p>
    <w:p w14:paraId="27FA0B26" w14:textId="77777777" w:rsidR="0068439A" w:rsidRPr="0068439A" w:rsidRDefault="0068439A" w:rsidP="0068439A">
      <w:pPr>
        <w:pStyle w:val="Heading2"/>
        <w:numPr>
          <w:ilvl w:val="3"/>
          <w:numId w:val="1"/>
        </w:numPr>
        <w:ind w:left="1260" w:firstLine="0"/>
        <w:rPr>
          <w:rFonts w:ascii="Arial" w:hAnsi="Arial" w:cs="Arial"/>
          <w:color w:val="auto"/>
          <w:sz w:val="24"/>
          <w:szCs w:val="24"/>
        </w:rPr>
      </w:pPr>
      <w:bookmarkStart w:id="45" w:name="_Toc53514832"/>
      <w:r w:rsidRPr="0068439A">
        <w:rPr>
          <w:rFonts w:ascii="Arial" w:hAnsi="Arial" w:cs="Arial"/>
          <w:color w:val="auto"/>
          <w:sz w:val="24"/>
          <w:szCs w:val="24"/>
        </w:rPr>
        <w:t>Issue import permit (Role)</w:t>
      </w:r>
      <w:bookmarkEnd w:id="45"/>
    </w:p>
    <w:p w14:paraId="3E8A8AF2" w14:textId="77777777" w:rsidR="0068439A" w:rsidRPr="0068439A" w:rsidRDefault="0068439A" w:rsidP="0068439A">
      <w:pPr>
        <w:ind w:left="1440"/>
        <w:rPr>
          <w:rFonts w:ascii="Arial" w:hAnsi="Arial" w:cs="Arial"/>
          <w:sz w:val="24"/>
          <w:szCs w:val="24"/>
        </w:rPr>
      </w:pPr>
      <w:r w:rsidRPr="0068439A">
        <w:rPr>
          <w:rFonts w:ascii="Arial" w:hAnsi="Arial" w:cs="Arial"/>
          <w:sz w:val="24"/>
          <w:szCs w:val="24"/>
        </w:rPr>
        <w:t>Refer annexure. 5(Food import Permit)</w:t>
      </w:r>
    </w:p>
    <w:p w14:paraId="64012D18" w14:textId="77777777" w:rsidR="0068439A" w:rsidRPr="0068439A" w:rsidRDefault="0068439A" w:rsidP="0068439A">
      <w:pPr>
        <w:ind w:left="1440"/>
        <w:rPr>
          <w:rFonts w:ascii="Arial" w:hAnsi="Arial" w:cs="Arial"/>
          <w:sz w:val="24"/>
          <w:szCs w:val="24"/>
        </w:rPr>
      </w:pPr>
      <w:r w:rsidRPr="0068439A">
        <w:rPr>
          <w:rFonts w:ascii="Arial" w:hAnsi="Arial" w:cs="Arial"/>
          <w:sz w:val="24"/>
          <w:szCs w:val="24"/>
        </w:rPr>
        <w:t xml:space="preserve">** While issuing import permit, BAFRA HQ has to assign </w:t>
      </w:r>
      <w:proofErr w:type="gramStart"/>
      <w:r w:rsidRPr="0068439A">
        <w:rPr>
          <w:rFonts w:ascii="Arial" w:hAnsi="Arial" w:cs="Arial"/>
          <w:sz w:val="24"/>
          <w:szCs w:val="24"/>
        </w:rPr>
        <w:t>HSC(</w:t>
      </w:r>
      <w:proofErr w:type="gramEnd"/>
      <w:r w:rsidRPr="0068439A">
        <w:rPr>
          <w:rFonts w:ascii="Arial" w:hAnsi="Arial" w:cs="Arial"/>
          <w:sz w:val="24"/>
          <w:szCs w:val="24"/>
        </w:rPr>
        <w:t>Harmonized System Coding) against individual product , HSC and format to be incorporated during the first demonstration of the system.</w:t>
      </w:r>
    </w:p>
    <w:p w14:paraId="1C2BE0FD" w14:textId="77777777" w:rsidR="0068439A" w:rsidRPr="0068439A" w:rsidRDefault="0068439A" w:rsidP="0068439A">
      <w:pPr>
        <w:pStyle w:val="Heading2"/>
        <w:numPr>
          <w:ilvl w:val="2"/>
          <w:numId w:val="1"/>
        </w:numPr>
        <w:ind w:hanging="180"/>
        <w:rPr>
          <w:rFonts w:ascii="Arial" w:hAnsi="Arial" w:cs="Arial"/>
          <w:color w:val="auto"/>
          <w:sz w:val="24"/>
          <w:szCs w:val="24"/>
        </w:rPr>
      </w:pPr>
      <w:bookmarkStart w:id="46" w:name="_Toc53514833"/>
      <w:r w:rsidRPr="0068439A">
        <w:rPr>
          <w:rFonts w:ascii="Arial" w:hAnsi="Arial" w:cs="Arial"/>
          <w:color w:val="auto"/>
          <w:sz w:val="24"/>
          <w:szCs w:val="24"/>
        </w:rPr>
        <w:t>BAFRA Field Office (User)</w:t>
      </w:r>
      <w:bookmarkEnd w:id="46"/>
    </w:p>
    <w:p w14:paraId="5A6319A2" w14:textId="77777777" w:rsidR="0068439A" w:rsidRPr="0068439A" w:rsidRDefault="0068439A" w:rsidP="0068439A">
      <w:pPr>
        <w:pStyle w:val="Heading2"/>
        <w:numPr>
          <w:ilvl w:val="3"/>
          <w:numId w:val="1"/>
        </w:numPr>
        <w:ind w:left="1260" w:firstLine="0"/>
        <w:rPr>
          <w:rFonts w:ascii="Arial" w:hAnsi="Arial" w:cs="Arial"/>
          <w:color w:val="auto"/>
          <w:sz w:val="24"/>
          <w:szCs w:val="24"/>
        </w:rPr>
      </w:pPr>
      <w:bookmarkStart w:id="47" w:name="_Toc53514834"/>
      <w:r w:rsidRPr="0068439A">
        <w:rPr>
          <w:rFonts w:ascii="Arial" w:hAnsi="Arial" w:cs="Arial"/>
          <w:color w:val="auto"/>
          <w:sz w:val="24"/>
          <w:szCs w:val="24"/>
        </w:rPr>
        <w:t>Inspection (Role)</w:t>
      </w:r>
      <w:bookmarkEnd w:id="47"/>
    </w:p>
    <w:p w14:paraId="26DB3FE2" w14:textId="77777777" w:rsidR="0068439A" w:rsidRPr="0068439A" w:rsidRDefault="0068439A" w:rsidP="0068439A">
      <w:pPr>
        <w:rPr>
          <w:rFonts w:ascii="Arial" w:hAnsi="Arial" w:cs="Arial"/>
          <w:sz w:val="24"/>
          <w:szCs w:val="24"/>
        </w:rPr>
      </w:pPr>
    </w:p>
    <w:tbl>
      <w:tblPr>
        <w:tblStyle w:val="TableGrid"/>
        <w:tblW w:w="0" w:type="auto"/>
        <w:tblInd w:w="1260" w:type="dxa"/>
        <w:tblLook w:val="04A0" w:firstRow="1" w:lastRow="0" w:firstColumn="1" w:lastColumn="0" w:noHBand="0" w:noVBand="1"/>
      </w:tblPr>
      <w:tblGrid>
        <w:gridCol w:w="3417"/>
        <w:gridCol w:w="1670"/>
        <w:gridCol w:w="3003"/>
      </w:tblGrid>
      <w:tr w:rsidR="0068439A" w:rsidRPr="0068439A" w14:paraId="37F7C563" w14:textId="77777777" w:rsidTr="007637A4">
        <w:tc>
          <w:tcPr>
            <w:tcW w:w="3417"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42E8762"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Field Name</w:t>
            </w:r>
          </w:p>
        </w:tc>
        <w:tc>
          <w:tcPr>
            <w:tcW w:w="167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80CA2FA"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Input Type</w:t>
            </w:r>
          </w:p>
        </w:tc>
        <w:tc>
          <w:tcPr>
            <w:tcW w:w="3003"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7D52BA3" w14:textId="77777777" w:rsidR="0068439A" w:rsidRPr="0068439A" w:rsidRDefault="0068439A" w:rsidP="007637A4">
            <w:pPr>
              <w:jc w:val="center"/>
              <w:rPr>
                <w:rFonts w:ascii="Arial" w:hAnsi="Arial" w:cs="Arial"/>
                <w:sz w:val="24"/>
                <w:szCs w:val="24"/>
              </w:rPr>
            </w:pPr>
            <w:r w:rsidRPr="0068439A">
              <w:rPr>
                <w:rFonts w:ascii="Arial" w:hAnsi="Arial" w:cs="Arial"/>
                <w:sz w:val="24"/>
                <w:szCs w:val="24"/>
              </w:rPr>
              <w:t>Validation</w:t>
            </w:r>
          </w:p>
        </w:tc>
      </w:tr>
      <w:tr w:rsidR="0068439A" w:rsidRPr="0068439A" w14:paraId="5E17F53E"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375C3125"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Name of product</w:t>
            </w:r>
          </w:p>
        </w:tc>
        <w:tc>
          <w:tcPr>
            <w:tcW w:w="1670" w:type="dxa"/>
            <w:tcBorders>
              <w:top w:val="single" w:sz="4" w:space="0" w:color="auto"/>
              <w:left w:val="single" w:sz="4" w:space="0" w:color="auto"/>
              <w:bottom w:val="single" w:sz="4" w:space="0" w:color="auto"/>
              <w:right w:val="single" w:sz="4" w:space="0" w:color="auto"/>
            </w:tcBorders>
            <w:hideMark/>
          </w:tcPr>
          <w:p w14:paraId="66D62B89" w14:textId="77777777" w:rsidR="0068439A" w:rsidRPr="0068439A" w:rsidRDefault="0068439A" w:rsidP="007637A4">
            <w:pPr>
              <w:rPr>
                <w:rFonts w:ascii="Arial" w:hAnsi="Arial" w:cs="Arial"/>
                <w:sz w:val="24"/>
                <w:szCs w:val="24"/>
              </w:rPr>
            </w:pPr>
            <w:r w:rsidRPr="0068439A">
              <w:rPr>
                <w:rFonts w:ascii="Arial" w:hAnsi="Arial" w:cs="Arial"/>
                <w:sz w:val="24"/>
                <w:szCs w:val="24"/>
              </w:rPr>
              <w:t>text</w:t>
            </w:r>
          </w:p>
        </w:tc>
        <w:tc>
          <w:tcPr>
            <w:tcW w:w="3003" w:type="dxa"/>
            <w:tcBorders>
              <w:top w:val="single" w:sz="4" w:space="0" w:color="auto"/>
              <w:left w:val="single" w:sz="4" w:space="0" w:color="auto"/>
              <w:bottom w:val="single" w:sz="4" w:space="0" w:color="auto"/>
              <w:right w:val="single" w:sz="4" w:space="0" w:color="auto"/>
            </w:tcBorders>
            <w:vAlign w:val="center"/>
            <w:hideMark/>
          </w:tcPr>
          <w:p w14:paraId="41511178" w14:textId="77777777" w:rsidR="0068439A" w:rsidRPr="0068439A" w:rsidRDefault="0068439A" w:rsidP="007637A4">
            <w:pPr>
              <w:rPr>
                <w:rFonts w:ascii="Arial" w:hAnsi="Arial" w:cs="Arial"/>
                <w:sz w:val="24"/>
                <w:szCs w:val="24"/>
              </w:rPr>
            </w:pPr>
            <w:r w:rsidRPr="0068439A">
              <w:rPr>
                <w:rFonts w:ascii="Arial" w:hAnsi="Arial" w:cs="Arial"/>
                <w:sz w:val="24"/>
                <w:szCs w:val="24"/>
              </w:rPr>
              <w:t>Pull from above</w:t>
            </w:r>
          </w:p>
        </w:tc>
      </w:tr>
      <w:tr w:rsidR="0068439A" w:rsidRPr="0068439A" w14:paraId="79B4E35F"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582844C2"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Quantity requested</w:t>
            </w:r>
          </w:p>
        </w:tc>
        <w:tc>
          <w:tcPr>
            <w:tcW w:w="1670" w:type="dxa"/>
            <w:tcBorders>
              <w:top w:val="single" w:sz="4" w:space="0" w:color="auto"/>
              <w:left w:val="single" w:sz="4" w:space="0" w:color="auto"/>
              <w:bottom w:val="single" w:sz="4" w:space="0" w:color="auto"/>
              <w:right w:val="single" w:sz="4" w:space="0" w:color="auto"/>
            </w:tcBorders>
          </w:tcPr>
          <w:p w14:paraId="1BE29C46" w14:textId="77777777" w:rsidR="0068439A" w:rsidRPr="0068439A" w:rsidRDefault="0068439A" w:rsidP="007637A4">
            <w:pPr>
              <w:rPr>
                <w:rFonts w:ascii="Arial" w:hAnsi="Arial" w:cs="Arial"/>
                <w:sz w:val="24"/>
                <w:szCs w:val="24"/>
              </w:rPr>
            </w:pPr>
          </w:p>
        </w:tc>
        <w:tc>
          <w:tcPr>
            <w:tcW w:w="3003" w:type="dxa"/>
            <w:tcBorders>
              <w:top w:val="single" w:sz="4" w:space="0" w:color="auto"/>
              <w:left w:val="single" w:sz="4" w:space="0" w:color="auto"/>
              <w:bottom w:val="single" w:sz="4" w:space="0" w:color="auto"/>
              <w:right w:val="single" w:sz="4" w:space="0" w:color="auto"/>
            </w:tcBorders>
            <w:vAlign w:val="center"/>
          </w:tcPr>
          <w:p w14:paraId="5F91DC14" w14:textId="77777777" w:rsidR="0068439A" w:rsidRPr="0068439A" w:rsidRDefault="0068439A" w:rsidP="007637A4">
            <w:pPr>
              <w:rPr>
                <w:rFonts w:ascii="Arial" w:hAnsi="Arial" w:cs="Arial"/>
                <w:sz w:val="24"/>
                <w:szCs w:val="24"/>
              </w:rPr>
            </w:pPr>
            <w:r w:rsidRPr="0068439A">
              <w:rPr>
                <w:rFonts w:ascii="Arial" w:hAnsi="Arial" w:cs="Arial"/>
                <w:sz w:val="24"/>
                <w:szCs w:val="24"/>
              </w:rPr>
              <w:t>Pull from above</w:t>
            </w:r>
          </w:p>
        </w:tc>
      </w:tr>
      <w:tr w:rsidR="0068439A" w:rsidRPr="0068439A" w14:paraId="4377CBBF"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2B83BA3C"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778C5A0C" w14:textId="77777777" w:rsidR="0068439A" w:rsidRPr="0068439A" w:rsidRDefault="0068439A" w:rsidP="007637A4">
            <w:pPr>
              <w:rPr>
                <w:rFonts w:ascii="Arial" w:hAnsi="Arial" w:cs="Arial"/>
                <w:sz w:val="24"/>
                <w:szCs w:val="24"/>
              </w:rPr>
            </w:pPr>
            <w:r w:rsidRPr="0068439A">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5E677EC9" w14:textId="77777777" w:rsidR="0068439A" w:rsidRPr="0068439A" w:rsidRDefault="0068439A" w:rsidP="007637A4">
            <w:pPr>
              <w:rPr>
                <w:rFonts w:ascii="Arial" w:hAnsi="Arial" w:cs="Arial"/>
                <w:sz w:val="24"/>
                <w:szCs w:val="24"/>
              </w:rPr>
            </w:pPr>
            <w:r w:rsidRPr="0068439A">
              <w:rPr>
                <w:rFonts w:ascii="Arial" w:hAnsi="Arial" w:cs="Arial"/>
                <w:sz w:val="24"/>
                <w:szCs w:val="24"/>
              </w:rPr>
              <w:t>Pull from master data</w:t>
            </w:r>
          </w:p>
        </w:tc>
      </w:tr>
      <w:tr w:rsidR="0068439A" w:rsidRPr="0068439A" w14:paraId="407257C7"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65D03959"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Quantity cleared</w:t>
            </w:r>
          </w:p>
        </w:tc>
        <w:tc>
          <w:tcPr>
            <w:tcW w:w="1670" w:type="dxa"/>
            <w:tcBorders>
              <w:top w:val="single" w:sz="4" w:space="0" w:color="auto"/>
              <w:left w:val="single" w:sz="4" w:space="0" w:color="auto"/>
              <w:bottom w:val="single" w:sz="4" w:space="0" w:color="auto"/>
              <w:right w:val="single" w:sz="4" w:space="0" w:color="auto"/>
            </w:tcBorders>
          </w:tcPr>
          <w:p w14:paraId="0034F8CE" w14:textId="77777777" w:rsidR="0068439A" w:rsidRPr="0068439A" w:rsidRDefault="0068439A" w:rsidP="007637A4">
            <w:pPr>
              <w:rPr>
                <w:rFonts w:ascii="Arial" w:hAnsi="Arial" w:cs="Arial"/>
                <w:sz w:val="24"/>
                <w:szCs w:val="24"/>
              </w:rPr>
            </w:pPr>
            <w:r w:rsidRPr="0068439A">
              <w:rPr>
                <w:rFonts w:ascii="Arial" w:hAnsi="Arial" w:cs="Arial"/>
                <w:sz w:val="24"/>
                <w:szCs w:val="24"/>
              </w:rPr>
              <w:t xml:space="preserve">Number </w:t>
            </w:r>
          </w:p>
        </w:tc>
        <w:tc>
          <w:tcPr>
            <w:tcW w:w="3003" w:type="dxa"/>
            <w:tcBorders>
              <w:top w:val="single" w:sz="4" w:space="0" w:color="auto"/>
              <w:left w:val="single" w:sz="4" w:space="0" w:color="auto"/>
              <w:bottom w:val="single" w:sz="4" w:space="0" w:color="auto"/>
              <w:right w:val="single" w:sz="4" w:space="0" w:color="auto"/>
            </w:tcBorders>
            <w:vAlign w:val="center"/>
          </w:tcPr>
          <w:p w14:paraId="0B39B8C7" w14:textId="77777777" w:rsidR="0068439A" w:rsidRPr="0068439A" w:rsidRDefault="0068439A" w:rsidP="007637A4">
            <w:pPr>
              <w:rPr>
                <w:rFonts w:ascii="Arial" w:hAnsi="Arial" w:cs="Arial"/>
                <w:sz w:val="24"/>
                <w:szCs w:val="24"/>
              </w:rPr>
            </w:pPr>
            <w:r w:rsidRPr="0068439A">
              <w:rPr>
                <w:rFonts w:ascii="Arial" w:hAnsi="Arial" w:cs="Arial"/>
                <w:sz w:val="24"/>
                <w:szCs w:val="24"/>
              </w:rPr>
              <w:t>Should accept only number, should not accept special character</w:t>
            </w:r>
          </w:p>
        </w:tc>
      </w:tr>
      <w:tr w:rsidR="0068439A" w:rsidRPr="0068439A" w14:paraId="41C4E714"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7D9E38F5"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39FC1174" w14:textId="77777777" w:rsidR="0068439A" w:rsidRPr="0068439A" w:rsidRDefault="0068439A" w:rsidP="007637A4">
            <w:pPr>
              <w:rPr>
                <w:rFonts w:ascii="Arial" w:hAnsi="Arial" w:cs="Arial"/>
                <w:sz w:val="24"/>
                <w:szCs w:val="24"/>
              </w:rPr>
            </w:pPr>
            <w:r w:rsidRPr="0068439A">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16367220" w14:textId="77777777" w:rsidR="0068439A" w:rsidRPr="0068439A" w:rsidRDefault="0068439A" w:rsidP="007637A4">
            <w:pPr>
              <w:rPr>
                <w:rFonts w:ascii="Arial" w:hAnsi="Arial" w:cs="Arial"/>
                <w:sz w:val="24"/>
                <w:szCs w:val="24"/>
              </w:rPr>
            </w:pPr>
            <w:r w:rsidRPr="0068439A">
              <w:rPr>
                <w:rFonts w:ascii="Arial" w:hAnsi="Arial" w:cs="Arial"/>
                <w:sz w:val="24"/>
                <w:szCs w:val="24"/>
              </w:rPr>
              <w:t>Pull from master data</w:t>
            </w:r>
          </w:p>
        </w:tc>
      </w:tr>
      <w:tr w:rsidR="0068439A" w:rsidRPr="0068439A" w14:paraId="79295BF5"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39E1BF9C"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Quantity rejected</w:t>
            </w:r>
          </w:p>
        </w:tc>
        <w:tc>
          <w:tcPr>
            <w:tcW w:w="1670" w:type="dxa"/>
            <w:tcBorders>
              <w:top w:val="single" w:sz="4" w:space="0" w:color="auto"/>
              <w:left w:val="single" w:sz="4" w:space="0" w:color="auto"/>
              <w:bottom w:val="single" w:sz="4" w:space="0" w:color="auto"/>
              <w:right w:val="single" w:sz="4" w:space="0" w:color="auto"/>
            </w:tcBorders>
          </w:tcPr>
          <w:p w14:paraId="2480993E" w14:textId="77777777" w:rsidR="0068439A" w:rsidRPr="0068439A" w:rsidRDefault="0068439A" w:rsidP="007637A4">
            <w:pPr>
              <w:rPr>
                <w:rFonts w:ascii="Arial" w:hAnsi="Arial" w:cs="Arial"/>
                <w:sz w:val="24"/>
                <w:szCs w:val="24"/>
              </w:rPr>
            </w:pPr>
          </w:p>
        </w:tc>
        <w:tc>
          <w:tcPr>
            <w:tcW w:w="3003" w:type="dxa"/>
            <w:tcBorders>
              <w:top w:val="single" w:sz="4" w:space="0" w:color="auto"/>
              <w:left w:val="single" w:sz="4" w:space="0" w:color="auto"/>
              <w:bottom w:val="single" w:sz="4" w:space="0" w:color="auto"/>
              <w:right w:val="single" w:sz="4" w:space="0" w:color="auto"/>
            </w:tcBorders>
            <w:vAlign w:val="center"/>
          </w:tcPr>
          <w:p w14:paraId="7483A3A1" w14:textId="77777777" w:rsidR="0068439A" w:rsidRPr="0068439A" w:rsidRDefault="0068439A" w:rsidP="007637A4">
            <w:pPr>
              <w:rPr>
                <w:rFonts w:ascii="Arial" w:hAnsi="Arial" w:cs="Arial"/>
                <w:sz w:val="24"/>
                <w:szCs w:val="24"/>
              </w:rPr>
            </w:pPr>
            <w:r w:rsidRPr="0068439A">
              <w:rPr>
                <w:rFonts w:ascii="Arial" w:hAnsi="Arial" w:cs="Arial"/>
                <w:sz w:val="24"/>
                <w:szCs w:val="24"/>
              </w:rPr>
              <w:t>(Qty requested – Qty Cleared) Should accept only number, should not accept special character</w:t>
            </w:r>
          </w:p>
        </w:tc>
      </w:tr>
      <w:tr w:rsidR="0068439A" w:rsidRPr="0068439A" w14:paraId="7C137B46"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42B9CB9A"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6CC4A7B0" w14:textId="77777777" w:rsidR="0068439A" w:rsidRPr="0068439A" w:rsidRDefault="0068439A" w:rsidP="007637A4">
            <w:pPr>
              <w:rPr>
                <w:rFonts w:ascii="Arial" w:hAnsi="Arial" w:cs="Arial"/>
                <w:sz w:val="24"/>
                <w:szCs w:val="24"/>
              </w:rPr>
            </w:pPr>
            <w:r w:rsidRPr="0068439A">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4F61F57C" w14:textId="77777777" w:rsidR="0068439A" w:rsidRPr="0068439A" w:rsidRDefault="0068439A" w:rsidP="007637A4">
            <w:pPr>
              <w:rPr>
                <w:rFonts w:ascii="Arial" w:hAnsi="Arial" w:cs="Arial"/>
                <w:sz w:val="24"/>
                <w:szCs w:val="24"/>
              </w:rPr>
            </w:pPr>
            <w:r w:rsidRPr="0068439A">
              <w:rPr>
                <w:rFonts w:ascii="Arial" w:hAnsi="Arial" w:cs="Arial"/>
                <w:sz w:val="24"/>
                <w:szCs w:val="24"/>
              </w:rPr>
              <w:t>Pull from master data</w:t>
            </w:r>
          </w:p>
        </w:tc>
      </w:tr>
      <w:tr w:rsidR="0068439A" w:rsidRPr="0068439A" w14:paraId="4023B00A"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126D157B" w14:textId="77777777" w:rsidR="0068439A" w:rsidRPr="0068439A" w:rsidRDefault="0068439A" w:rsidP="007637A4">
            <w:pPr>
              <w:rPr>
                <w:rFonts w:ascii="Arial" w:hAnsi="Arial" w:cs="Arial"/>
                <w:color w:val="000000"/>
                <w:sz w:val="24"/>
                <w:szCs w:val="24"/>
              </w:rPr>
            </w:pPr>
            <w:r w:rsidRPr="0068439A">
              <w:rPr>
                <w:rFonts w:ascii="Arial" w:hAnsi="Arial" w:cs="Arial"/>
                <w:color w:val="000000"/>
                <w:sz w:val="24"/>
                <w:szCs w:val="24"/>
              </w:rPr>
              <w:t>Remarks (Reasons for rejection)</w:t>
            </w:r>
          </w:p>
        </w:tc>
        <w:tc>
          <w:tcPr>
            <w:tcW w:w="1670" w:type="dxa"/>
            <w:tcBorders>
              <w:top w:val="single" w:sz="4" w:space="0" w:color="auto"/>
              <w:left w:val="single" w:sz="4" w:space="0" w:color="auto"/>
              <w:bottom w:val="single" w:sz="4" w:space="0" w:color="auto"/>
              <w:right w:val="single" w:sz="4" w:space="0" w:color="auto"/>
            </w:tcBorders>
          </w:tcPr>
          <w:p w14:paraId="7DDDDCA2" w14:textId="77777777" w:rsidR="0068439A" w:rsidRPr="0068439A" w:rsidRDefault="0068439A" w:rsidP="007637A4">
            <w:pPr>
              <w:rPr>
                <w:rFonts w:ascii="Arial" w:hAnsi="Arial" w:cs="Arial"/>
                <w:sz w:val="24"/>
                <w:szCs w:val="24"/>
              </w:rPr>
            </w:pPr>
            <w:r w:rsidRPr="0068439A">
              <w:rPr>
                <w:rFonts w:ascii="Arial" w:hAnsi="Arial" w:cs="Arial"/>
                <w:sz w:val="24"/>
                <w:szCs w:val="24"/>
              </w:rPr>
              <w:t>Text area</w:t>
            </w:r>
          </w:p>
        </w:tc>
        <w:tc>
          <w:tcPr>
            <w:tcW w:w="3003" w:type="dxa"/>
            <w:tcBorders>
              <w:top w:val="single" w:sz="4" w:space="0" w:color="auto"/>
              <w:left w:val="single" w:sz="4" w:space="0" w:color="auto"/>
              <w:bottom w:val="single" w:sz="4" w:space="0" w:color="auto"/>
              <w:right w:val="single" w:sz="4" w:space="0" w:color="auto"/>
            </w:tcBorders>
            <w:vAlign w:val="center"/>
          </w:tcPr>
          <w:p w14:paraId="43662199" w14:textId="77777777" w:rsidR="0068439A" w:rsidRPr="0068439A" w:rsidRDefault="0068439A" w:rsidP="007637A4">
            <w:pPr>
              <w:rPr>
                <w:rFonts w:ascii="Arial" w:hAnsi="Arial" w:cs="Arial"/>
                <w:sz w:val="24"/>
                <w:szCs w:val="24"/>
              </w:rPr>
            </w:pPr>
          </w:p>
        </w:tc>
      </w:tr>
    </w:tbl>
    <w:p w14:paraId="34255815" w14:textId="77777777" w:rsidR="0068439A" w:rsidRPr="0068439A" w:rsidRDefault="0068439A" w:rsidP="0068439A">
      <w:pPr>
        <w:rPr>
          <w:rFonts w:ascii="Arial" w:hAnsi="Arial" w:cs="Arial"/>
          <w:sz w:val="24"/>
          <w:szCs w:val="24"/>
        </w:rPr>
      </w:pPr>
    </w:p>
    <w:p w14:paraId="17B0FF6A" w14:textId="77777777" w:rsidR="0068439A" w:rsidRPr="0068439A" w:rsidRDefault="0068439A" w:rsidP="0068439A">
      <w:pPr>
        <w:ind w:left="1260"/>
        <w:rPr>
          <w:rFonts w:ascii="Arial" w:hAnsi="Arial" w:cs="Arial"/>
          <w:i/>
          <w:iCs/>
          <w:sz w:val="24"/>
          <w:szCs w:val="24"/>
        </w:rPr>
      </w:pPr>
      <w:r w:rsidRPr="0068439A">
        <w:rPr>
          <w:rFonts w:ascii="Arial" w:hAnsi="Arial" w:cs="Arial"/>
          <w:i/>
          <w:iCs/>
          <w:sz w:val="24"/>
          <w:szCs w:val="24"/>
        </w:rPr>
        <w:t>**If accepted, generate a clearance</w:t>
      </w:r>
    </w:p>
    <w:p w14:paraId="7C433A8E" w14:textId="77777777" w:rsidR="0068439A" w:rsidRPr="0068439A" w:rsidRDefault="0068439A" w:rsidP="0068439A">
      <w:pPr>
        <w:ind w:left="1260"/>
        <w:rPr>
          <w:rFonts w:ascii="Arial" w:hAnsi="Arial" w:cs="Arial"/>
          <w:i/>
          <w:iCs/>
          <w:sz w:val="24"/>
          <w:szCs w:val="24"/>
        </w:rPr>
      </w:pPr>
      <w:r w:rsidRPr="0068439A">
        <w:rPr>
          <w:rFonts w:ascii="Arial" w:hAnsi="Arial" w:cs="Arial"/>
          <w:i/>
          <w:iCs/>
          <w:sz w:val="24"/>
          <w:szCs w:val="24"/>
        </w:rPr>
        <w:t xml:space="preserve">** If rejected, enable remarks field and save reasons for rejection. </w:t>
      </w:r>
    </w:p>
    <w:p w14:paraId="3A2A4A81" w14:textId="77777777" w:rsidR="002472A2" w:rsidRPr="0068439A" w:rsidRDefault="002472A2" w:rsidP="00C63B6C">
      <w:pPr>
        <w:rPr>
          <w:rFonts w:ascii="Arial" w:hAnsi="Arial" w:cs="Arial"/>
          <w:sz w:val="24"/>
          <w:szCs w:val="24"/>
        </w:rPr>
      </w:pPr>
    </w:p>
    <w:p w14:paraId="03790684" w14:textId="77777777" w:rsidR="00453D14" w:rsidRPr="009715B4" w:rsidRDefault="00453D14" w:rsidP="00453D14">
      <w:pPr>
        <w:pStyle w:val="Heading1"/>
        <w:numPr>
          <w:ilvl w:val="0"/>
          <w:numId w:val="1"/>
        </w:numPr>
        <w:spacing w:before="100" w:beforeAutospacing="1"/>
        <w:ind w:left="357" w:hanging="357"/>
        <w:rPr>
          <w:rFonts w:ascii="Arial" w:hAnsi="Arial" w:cs="Arial"/>
          <w:color w:val="auto"/>
        </w:rPr>
      </w:pPr>
      <w:bookmarkStart w:id="48" w:name="_Toc53514835"/>
      <w:r w:rsidRPr="009715B4">
        <w:rPr>
          <w:rFonts w:ascii="Arial" w:hAnsi="Arial" w:cs="Arial"/>
          <w:color w:val="auto"/>
        </w:rPr>
        <w:lastRenderedPageBreak/>
        <w:t>Import of Livestock product</w:t>
      </w:r>
      <w:bookmarkEnd w:id="48"/>
    </w:p>
    <w:p w14:paraId="54FBACA6" w14:textId="77777777" w:rsidR="00453D14" w:rsidRPr="009715B4" w:rsidRDefault="00453D14" w:rsidP="00453D14">
      <w:pPr>
        <w:pStyle w:val="Heading2"/>
        <w:numPr>
          <w:ilvl w:val="1"/>
          <w:numId w:val="1"/>
        </w:numPr>
        <w:ind w:hanging="540"/>
        <w:rPr>
          <w:rFonts w:ascii="Arial" w:hAnsi="Arial" w:cs="Arial"/>
          <w:color w:val="auto"/>
          <w:sz w:val="24"/>
          <w:szCs w:val="24"/>
        </w:rPr>
      </w:pPr>
      <w:bookmarkStart w:id="49" w:name="_Toc53514836"/>
      <w:r w:rsidRPr="009715B4">
        <w:rPr>
          <w:rFonts w:ascii="Arial" w:hAnsi="Arial" w:cs="Arial"/>
          <w:color w:val="auto"/>
          <w:sz w:val="24"/>
          <w:szCs w:val="24"/>
        </w:rPr>
        <w:t>Service Name: Import of Livestock product</w:t>
      </w:r>
      <w:bookmarkEnd w:id="49"/>
    </w:p>
    <w:p w14:paraId="561B4D12" w14:textId="77777777" w:rsidR="00E04002" w:rsidRPr="00E04002" w:rsidRDefault="00453D14" w:rsidP="00453D14">
      <w:pPr>
        <w:pStyle w:val="Heading2"/>
        <w:numPr>
          <w:ilvl w:val="1"/>
          <w:numId w:val="1"/>
        </w:numPr>
        <w:ind w:left="540" w:hanging="360"/>
        <w:rPr>
          <w:rFonts w:asciiTheme="minorHAnsi" w:hAnsiTheme="minorHAnsi" w:cstheme="minorHAnsi"/>
          <w:color w:val="auto"/>
          <w:sz w:val="24"/>
          <w:szCs w:val="24"/>
        </w:rPr>
      </w:pPr>
      <w:bookmarkStart w:id="50" w:name="_Toc53514837"/>
      <w:r w:rsidRPr="009715B4">
        <w:rPr>
          <w:rFonts w:ascii="Arial" w:hAnsi="Arial" w:cs="Arial"/>
          <w:color w:val="auto"/>
          <w:sz w:val="24"/>
          <w:szCs w:val="24"/>
        </w:rPr>
        <w:t>Process Flow</w:t>
      </w:r>
      <w:bookmarkEnd w:id="50"/>
    </w:p>
    <w:p w14:paraId="70689389" w14:textId="77777777" w:rsidR="00E04002" w:rsidRPr="00E04002" w:rsidRDefault="00E04002" w:rsidP="00E04002">
      <w:pPr>
        <w:pStyle w:val="Heading2"/>
        <w:ind w:left="540"/>
        <w:rPr>
          <w:rFonts w:asciiTheme="minorHAnsi" w:hAnsiTheme="minorHAnsi" w:cstheme="minorHAnsi"/>
          <w:color w:val="auto"/>
          <w:sz w:val="24"/>
          <w:szCs w:val="24"/>
        </w:rPr>
      </w:pPr>
    </w:p>
    <w:p w14:paraId="76F0F377" w14:textId="77777777" w:rsidR="00453D14" w:rsidRPr="005B50B7" w:rsidRDefault="00453D14" w:rsidP="00E04002">
      <w:pPr>
        <w:pStyle w:val="Heading2"/>
        <w:ind w:left="540"/>
        <w:rPr>
          <w:rFonts w:asciiTheme="minorHAnsi" w:hAnsiTheme="minorHAnsi" w:cstheme="minorHAnsi"/>
          <w:color w:val="auto"/>
          <w:sz w:val="24"/>
          <w:szCs w:val="24"/>
        </w:rPr>
      </w:pPr>
      <w:bookmarkStart w:id="51" w:name="_Toc53510307"/>
      <w:bookmarkStart w:id="52" w:name="_Toc53514838"/>
      <w:r w:rsidRPr="00511CD9">
        <w:rPr>
          <w:rFonts w:asciiTheme="minorHAnsi" w:hAnsiTheme="minorHAnsi" w:cstheme="minorHAnsi"/>
          <w:noProof/>
          <w:color w:val="auto"/>
          <w:sz w:val="24"/>
          <w:szCs w:val="24"/>
        </w:rPr>
        <w:drawing>
          <wp:inline distT="0" distB="0" distL="0" distR="0" wp14:anchorId="5B158534" wp14:editId="63A3F966">
            <wp:extent cx="5101914" cy="4293235"/>
            <wp:effectExtent l="0" t="0" r="381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101914" cy="4293235"/>
                    </a:xfrm>
                    <a:prstGeom prst="rect">
                      <a:avLst/>
                    </a:prstGeom>
                    <a:noFill/>
                    <a:ln>
                      <a:noFill/>
                    </a:ln>
                  </pic:spPr>
                </pic:pic>
              </a:graphicData>
            </a:graphic>
          </wp:inline>
        </w:drawing>
      </w:r>
      <w:bookmarkEnd w:id="51"/>
      <w:bookmarkEnd w:id="52"/>
    </w:p>
    <w:p w14:paraId="14B91072" w14:textId="77777777" w:rsidR="00E04002" w:rsidRDefault="00E04002" w:rsidP="00E04002">
      <w:pPr>
        <w:pStyle w:val="Heading2"/>
        <w:ind w:left="540"/>
        <w:rPr>
          <w:rFonts w:ascii="Arial" w:hAnsi="Arial" w:cs="Arial"/>
          <w:color w:val="auto"/>
          <w:sz w:val="24"/>
          <w:szCs w:val="24"/>
        </w:rPr>
      </w:pPr>
    </w:p>
    <w:p w14:paraId="1AB8B4C4" w14:textId="77777777" w:rsidR="00453D14" w:rsidRPr="00DD7CD5" w:rsidRDefault="00453D14" w:rsidP="00453D14">
      <w:pPr>
        <w:pStyle w:val="Heading2"/>
        <w:numPr>
          <w:ilvl w:val="1"/>
          <w:numId w:val="1"/>
        </w:numPr>
        <w:ind w:left="540" w:hanging="270"/>
        <w:rPr>
          <w:rFonts w:ascii="Arial" w:hAnsi="Arial" w:cs="Arial"/>
          <w:color w:val="auto"/>
          <w:sz w:val="24"/>
          <w:szCs w:val="24"/>
        </w:rPr>
      </w:pPr>
      <w:bookmarkStart w:id="53" w:name="_Toc53514839"/>
      <w:r w:rsidRPr="00DD7CD5">
        <w:rPr>
          <w:rFonts w:ascii="Arial" w:hAnsi="Arial" w:cs="Arial"/>
          <w:color w:val="auto"/>
          <w:sz w:val="24"/>
          <w:szCs w:val="24"/>
        </w:rPr>
        <w:t>Users and Roles</w:t>
      </w:r>
      <w:bookmarkEnd w:id="53"/>
    </w:p>
    <w:p w14:paraId="3AFB8464" w14:textId="77777777" w:rsidR="00453D14" w:rsidRPr="00DD7CD5" w:rsidRDefault="00453D14" w:rsidP="00453D14">
      <w:pPr>
        <w:pStyle w:val="Heading2"/>
        <w:numPr>
          <w:ilvl w:val="2"/>
          <w:numId w:val="1"/>
        </w:numPr>
        <w:ind w:hanging="180"/>
        <w:rPr>
          <w:rFonts w:ascii="Arial" w:hAnsi="Arial" w:cs="Arial"/>
          <w:color w:val="auto"/>
          <w:sz w:val="24"/>
          <w:szCs w:val="24"/>
        </w:rPr>
      </w:pPr>
      <w:bookmarkStart w:id="54" w:name="_Toc53514840"/>
      <w:proofErr w:type="spellStart"/>
      <w:r>
        <w:rPr>
          <w:rFonts w:ascii="Arial" w:hAnsi="Arial" w:cs="Arial"/>
          <w:color w:val="auto"/>
          <w:sz w:val="24"/>
          <w:szCs w:val="24"/>
        </w:rPr>
        <w:t>LiveStock</w:t>
      </w:r>
      <w:proofErr w:type="spellEnd"/>
      <w:r>
        <w:rPr>
          <w:rFonts w:ascii="Arial" w:hAnsi="Arial" w:cs="Arial"/>
          <w:color w:val="auto"/>
          <w:sz w:val="24"/>
          <w:szCs w:val="24"/>
        </w:rPr>
        <w:t xml:space="preserve"> Product </w:t>
      </w:r>
      <w:r w:rsidRPr="00DD7CD5">
        <w:rPr>
          <w:rFonts w:ascii="Arial" w:hAnsi="Arial" w:cs="Arial"/>
          <w:color w:val="auto"/>
          <w:sz w:val="24"/>
          <w:szCs w:val="24"/>
        </w:rPr>
        <w:t>Importer (User)</w:t>
      </w:r>
      <w:bookmarkEnd w:id="54"/>
    </w:p>
    <w:p w14:paraId="5E12CB37" w14:textId="77777777" w:rsidR="00453D14" w:rsidRPr="00DD7CD5" w:rsidRDefault="00453D14" w:rsidP="00453D14">
      <w:pPr>
        <w:pStyle w:val="Heading2"/>
        <w:numPr>
          <w:ilvl w:val="3"/>
          <w:numId w:val="1"/>
        </w:numPr>
        <w:ind w:left="1260" w:firstLine="0"/>
        <w:rPr>
          <w:rFonts w:ascii="Arial" w:hAnsi="Arial" w:cs="Arial"/>
          <w:color w:val="auto"/>
          <w:sz w:val="24"/>
          <w:szCs w:val="24"/>
        </w:rPr>
      </w:pPr>
      <w:bookmarkStart w:id="55" w:name="_Toc53514841"/>
      <w:r w:rsidRPr="00DD7CD5">
        <w:rPr>
          <w:rFonts w:ascii="Arial" w:hAnsi="Arial" w:cs="Arial"/>
          <w:color w:val="auto"/>
          <w:sz w:val="24"/>
          <w:szCs w:val="24"/>
        </w:rPr>
        <w:t>Apply import permit (Role)</w:t>
      </w:r>
      <w:bookmarkEnd w:id="55"/>
    </w:p>
    <w:p w14:paraId="120AE37C" w14:textId="77777777" w:rsidR="00453D14" w:rsidRPr="00DD7CD5" w:rsidRDefault="00453D14" w:rsidP="00453D14">
      <w:pPr>
        <w:ind w:left="540" w:firstLine="720"/>
        <w:rPr>
          <w:rFonts w:ascii="Arial" w:hAnsi="Arial" w:cs="Arial"/>
          <w:sz w:val="24"/>
          <w:szCs w:val="24"/>
        </w:rPr>
      </w:pPr>
      <w:r w:rsidRPr="00DD7CD5">
        <w:rPr>
          <w:rFonts w:ascii="Arial" w:hAnsi="Arial" w:cs="Arial"/>
          <w:sz w:val="24"/>
          <w:szCs w:val="24"/>
        </w:rPr>
        <w:t>Import Type:</w:t>
      </w:r>
    </w:p>
    <w:tbl>
      <w:tblPr>
        <w:tblStyle w:val="TableGrid"/>
        <w:tblW w:w="0" w:type="auto"/>
        <w:tblInd w:w="1260" w:type="dxa"/>
        <w:tblLook w:val="04A0" w:firstRow="1" w:lastRow="0" w:firstColumn="1" w:lastColumn="0" w:noHBand="0" w:noVBand="1"/>
      </w:tblPr>
      <w:tblGrid>
        <w:gridCol w:w="3417"/>
        <w:gridCol w:w="1670"/>
        <w:gridCol w:w="3003"/>
      </w:tblGrid>
      <w:tr w:rsidR="00453D14" w:rsidRPr="00DD7CD5" w14:paraId="0B0A5B82" w14:textId="77777777" w:rsidTr="007637A4">
        <w:tc>
          <w:tcPr>
            <w:tcW w:w="3417" w:type="dxa"/>
            <w:shd w:val="clear" w:color="auto" w:fill="FDE9D9" w:themeFill="accent6" w:themeFillTint="33"/>
          </w:tcPr>
          <w:p w14:paraId="46C5D21B"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2E1A2948"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3CAE6FF8"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Validation</w:t>
            </w:r>
          </w:p>
        </w:tc>
      </w:tr>
      <w:tr w:rsidR="00453D14" w:rsidRPr="00DD7CD5" w14:paraId="1E72C268" w14:textId="77777777" w:rsidTr="007637A4">
        <w:tc>
          <w:tcPr>
            <w:tcW w:w="3417" w:type="dxa"/>
          </w:tcPr>
          <w:p w14:paraId="2765389C"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Import Type</w:t>
            </w:r>
          </w:p>
        </w:tc>
        <w:tc>
          <w:tcPr>
            <w:tcW w:w="1670" w:type="dxa"/>
          </w:tcPr>
          <w:p w14:paraId="71397CDB" w14:textId="77777777" w:rsidR="00453D14" w:rsidRPr="00DD7CD5" w:rsidRDefault="00453D14" w:rsidP="007637A4">
            <w:pPr>
              <w:rPr>
                <w:rFonts w:ascii="Arial" w:hAnsi="Arial" w:cs="Arial"/>
                <w:sz w:val="24"/>
                <w:szCs w:val="24"/>
              </w:rPr>
            </w:pPr>
            <w:r w:rsidRPr="00DD7CD5">
              <w:rPr>
                <w:rFonts w:ascii="Arial" w:hAnsi="Arial" w:cs="Arial"/>
                <w:sz w:val="24"/>
                <w:szCs w:val="24"/>
              </w:rPr>
              <w:t xml:space="preserve">Select </w:t>
            </w:r>
          </w:p>
        </w:tc>
        <w:tc>
          <w:tcPr>
            <w:tcW w:w="3003" w:type="dxa"/>
            <w:vAlign w:val="center"/>
          </w:tcPr>
          <w:p w14:paraId="4577C2A3" w14:textId="77777777" w:rsidR="00453D14" w:rsidRPr="00DD7CD5" w:rsidRDefault="00453D14" w:rsidP="007637A4">
            <w:pPr>
              <w:rPr>
                <w:rFonts w:ascii="Arial" w:hAnsi="Arial" w:cs="Arial"/>
                <w:sz w:val="24"/>
                <w:szCs w:val="24"/>
              </w:rPr>
            </w:pPr>
            <w:r w:rsidRPr="00DD7CD5">
              <w:rPr>
                <w:rFonts w:ascii="Arial" w:hAnsi="Arial" w:cs="Arial"/>
                <w:sz w:val="24"/>
                <w:szCs w:val="24"/>
              </w:rPr>
              <w:t>“Personal” or “Commercial”</w:t>
            </w:r>
          </w:p>
        </w:tc>
      </w:tr>
    </w:tbl>
    <w:p w14:paraId="3398C56E" w14:textId="77777777" w:rsidR="00453D14" w:rsidRDefault="00453D14" w:rsidP="00453D14">
      <w:pPr>
        <w:ind w:left="540" w:firstLine="720"/>
        <w:rPr>
          <w:rFonts w:ascii="Arial" w:hAnsi="Arial" w:cs="Arial"/>
          <w:sz w:val="24"/>
          <w:szCs w:val="24"/>
        </w:rPr>
      </w:pPr>
    </w:p>
    <w:p w14:paraId="06DAE8E7" w14:textId="77777777" w:rsidR="00453D14" w:rsidRDefault="00453D14" w:rsidP="00453D14">
      <w:pPr>
        <w:ind w:left="540" w:firstLine="720"/>
        <w:rPr>
          <w:rFonts w:ascii="Arial" w:hAnsi="Arial" w:cs="Arial"/>
          <w:sz w:val="24"/>
          <w:szCs w:val="24"/>
        </w:rPr>
      </w:pPr>
      <w:r>
        <w:rPr>
          <w:rFonts w:ascii="Arial" w:hAnsi="Arial" w:cs="Arial"/>
          <w:sz w:val="24"/>
          <w:szCs w:val="24"/>
        </w:rPr>
        <w:lastRenderedPageBreak/>
        <w:t>If Personal:</w:t>
      </w:r>
    </w:p>
    <w:tbl>
      <w:tblPr>
        <w:tblStyle w:val="TableGrid"/>
        <w:tblW w:w="0" w:type="auto"/>
        <w:tblInd w:w="1260" w:type="dxa"/>
        <w:tblLook w:val="04A0" w:firstRow="1" w:lastRow="0" w:firstColumn="1" w:lastColumn="0" w:noHBand="0" w:noVBand="1"/>
      </w:tblPr>
      <w:tblGrid>
        <w:gridCol w:w="3417"/>
        <w:gridCol w:w="1670"/>
        <w:gridCol w:w="3003"/>
      </w:tblGrid>
      <w:tr w:rsidR="00453D14" w:rsidRPr="00DD7CD5" w14:paraId="7D9EC564" w14:textId="77777777" w:rsidTr="007637A4">
        <w:tc>
          <w:tcPr>
            <w:tcW w:w="3417" w:type="dxa"/>
            <w:shd w:val="clear" w:color="auto" w:fill="FDE9D9" w:themeFill="accent6" w:themeFillTint="33"/>
          </w:tcPr>
          <w:p w14:paraId="17259487"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17BFB1C6"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3013AB48"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Validation</w:t>
            </w:r>
          </w:p>
        </w:tc>
      </w:tr>
      <w:tr w:rsidR="00453D14" w:rsidRPr="00DD7CD5" w14:paraId="076DD9A0" w14:textId="77777777" w:rsidTr="007637A4">
        <w:tc>
          <w:tcPr>
            <w:tcW w:w="3417" w:type="dxa"/>
          </w:tcPr>
          <w:p w14:paraId="4F077E2B"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 xml:space="preserve">Nationality </w:t>
            </w:r>
          </w:p>
        </w:tc>
        <w:tc>
          <w:tcPr>
            <w:tcW w:w="1670" w:type="dxa"/>
          </w:tcPr>
          <w:p w14:paraId="6D8026BD" w14:textId="77777777" w:rsidR="00453D14" w:rsidRPr="00DD7CD5" w:rsidRDefault="00453D14" w:rsidP="007637A4">
            <w:pPr>
              <w:rPr>
                <w:rFonts w:ascii="Arial" w:hAnsi="Arial" w:cs="Arial"/>
                <w:sz w:val="24"/>
                <w:szCs w:val="24"/>
              </w:rPr>
            </w:pPr>
            <w:r w:rsidRPr="00DD7CD5">
              <w:rPr>
                <w:rFonts w:ascii="Arial" w:hAnsi="Arial" w:cs="Arial"/>
                <w:sz w:val="24"/>
                <w:szCs w:val="24"/>
              </w:rPr>
              <w:t xml:space="preserve">Select </w:t>
            </w:r>
          </w:p>
        </w:tc>
        <w:tc>
          <w:tcPr>
            <w:tcW w:w="3003" w:type="dxa"/>
            <w:vAlign w:val="center"/>
          </w:tcPr>
          <w:p w14:paraId="685B08CF" w14:textId="77777777" w:rsidR="00453D14" w:rsidRPr="00DD7CD5" w:rsidRDefault="00453D14" w:rsidP="007637A4">
            <w:pPr>
              <w:rPr>
                <w:rFonts w:ascii="Arial" w:hAnsi="Arial" w:cs="Arial"/>
                <w:sz w:val="24"/>
                <w:szCs w:val="24"/>
              </w:rPr>
            </w:pPr>
            <w:r w:rsidRPr="00DD7CD5">
              <w:rPr>
                <w:rFonts w:ascii="Arial" w:hAnsi="Arial" w:cs="Arial"/>
                <w:sz w:val="24"/>
                <w:szCs w:val="24"/>
              </w:rPr>
              <w:t>“Bhutanese” or “</w:t>
            </w:r>
            <w:r>
              <w:rPr>
                <w:rFonts w:ascii="Arial" w:hAnsi="Arial" w:cs="Arial"/>
                <w:sz w:val="24"/>
                <w:szCs w:val="24"/>
              </w:rPr>
              <w:t>Non-Bhutanese”</w:t>
            </w:r>
          </w:p>
        </w:tc>
      </w:tr>
    </w:tbl>
    <w:p w14:paraId="1C427C3C" w14:textId="77777777" w:rsidR="00453D14" w:rsidRDefault="00453D14" w:rsidP="00453D14">
      <w:pPr>
        <w:ind w:left="540" w:firstLine="720"/>
        <w:rPr>
          <w:rFonts w:ascii="Arial" w:hAnsi="Arial" w:cs="Arial"/>
          <w:sz w:val="24"/>
          <w:szCs w:val="24"/>
        </w:rPr>
      </w:pPr>
    </w:p>
    <w:p w14:paraId="3DA4CA9C" w14:textId="77777777" w:rsidR="00453D14" w:rsidRDefault="00453D14" w:rsidP="00453D14">
      <w:pPr>
        <w:ind w:left="540" w:firstLine="720"/>
        <w:rPr>
          <w:rFonts w:ascii="Arial" w:hAnsi="Arial" w:cs="Arial"/>
          <w:sz w:val="24"/>
          <w:szCs w:val="24"/>
        </w:rPr>
      </w:pPr>
      <w:r>
        <w:rPr>
          <w:rFonts w:ascii="Arial" w:hAnsi="Arial" w:cs="Arial"/>
          <w:sz w:val="24"/>
          <w:szCs w:val="24"/>
        </w:rPr>
        <w:t>If Bhutanese:</w:t>
      </w:r>
    </w:p>
    <w:tbl>
      <w:tblPr>
        <w:tblStyle w:val="TableGrid"/>
        <w:tblW w:w="0" w:type="auto"/>
        <w:tblInd w:w="1260" w:type="dxa"/>
        <w:tblLook w:val="04A0" w:firstRow="1" w:lastRow="0" w:firstColumn="1" w:lastColumn="0" w:noHBand="0" w:noVBand="1"/>
      </w:tblPr>
      <w:tblGrid>
        <w:gridCol w:w="3417"/>
        <w:gridCol w:w="1670"/>
        <w:gridCol w:w="3003"/>
      </w:tblGrid>
      <w:tr w:rsidR="00453D14" w:rsidRPr="00DD7CD5" w14:paraId="33929E66" w14:textId="77777777" w:rsidTr="007637A4">
        <w:tc>
          <w:tcPr>
            <w:tcW w:w="3417" w:type="dxa"/>
            <w:shd w:val="clear" w:color="auto" w:fill="FDE9D9" w:themeFill="accent6" w:themeFillTint="33"/>
          </w:tcPr>
          <w:p w14:paraId="75FDA114"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1E197760"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52056222"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Validation</w:t>
            </w:r>
          </w:p>
        </w:tc>
      </w:tr>
      <w:tr w:rsidR="00453D14" w:rsidRPr="00DD7CD5" w14:paraId="32ACE85E" w14:textId="77777777" w:rsidTr="007637A4">
        <w:tc>
          <w:tcPr>
            <w:tcW w:w="3417" w:type="dxa"/>
          </w:tcPr>
          <w:p w14:paraId="1AD3860D"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CID</w:t>
            </w:r>
          </w:p>
        </w:tc>
        <w:tc>
          <w:tcPr>
            <w:tcW w:w="1670" w:type="dxa"/>
          </w:tcPr>
          <w:p w14:paraId="3FCA4FC7" w14:textId="77777777" w:rsidR="00453D14" w:rsidRPr="00DD7CD5" w:rsidRDefault="00453D14" w:rsidP="007637A4">
            <w:pPr>
              <w:rPr>
                <w:rFonts w:ascii="Arial" w:hAnsi="Arial" w:cs="Arial"/>
                <w:sz w:val="24"/>
                <w:szCs w:val="24"/>
              </w:rPr>
            </w:pPr>
          </w:p>
        </w:tc>
        <w:tc>
          <w:tcPr>
            <w:tcW w:w="3003" w:type="dxa"/>
            <w:vMerge w:val="restart"/>
            <w:vAlign w:val="center"/>
          </w:tcPr>
          <w:p w14:paraId="4F6361D4"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Fetch from DCRC</w:t>
            </w:r>
          </w:p>
        </w:tc>
      </w:tr>
      <w:tr w:rsidR="00453D14" w:rsidRPr="00DD7CD5" w14:paraId="4FB56830" w14:textId="77777777" w:rsidTr="007637A4">
        <w:tc>
          <w:tcPr>
            <w:tcW w:w="3417" w:type="dxa"/>
          </w:tcPr>
          <w:p w14:paraId="2E5B3CA2"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7D31EE8F" w14:textId="77777777" w:rsidR="00453D14" w:rsidRPr="00DD7CD5" w:rsidRDefault="00453D14" w:rsidP="007637A4">
            <w:pPr>
              <w:rPr>
                <w:rFonts w:ascii="Arial" w:hAnsi="Arial" w:cs="Arial"/>
                <w:sz w:val="24"/>
                <w:szCs w:val="24"/>
              </w:rPr>
            </w:pPr>
          </w:p>
        </w:tc>
        <w:tc>
          <w:tcPr>
            <w:tcW w:w="3003" w:type="dxa"/>
            <w:vMerge/>
          </w:tcPr>
          <w:p w14:paraId="7F99F0BC" w14:textId="77777777" w:rsidR="00453D14" w:rsidRPr="00DD7CD5" w:rsidRDefault="00453D14" w:rsidP="007637A4">
            <w:pPr>
              <w:rPr>
                <w:rFonts w:ascii="Arial" w:hAnsi="Arial" w:cs="Arial"/>
                <w:sz w:val="24"/>
                <w:szCs w:val="24"/>
              </w:rPr>
            </w:pPr>
          </w:p>
        </w:tc>
      </w:tr>
      <w:tr w:rsidR="00453D14" w:rsidRPr="00DD7CD5" w14:paraId="08F1A0B5" w14:textId="77777777" w:rsidTr="007637A4">
        <w:tc>
          <w:tcPr>
            <w:tcW w:w="3417" w:type="dxa"/>
          </w:tcPr>
          <w:p w14:paraId="7D6AD812"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Dzongkhag</w:t>
            </w:r>
          </w:p>
        </w:tc>
        <w:tc>
          <w:tcPr>
            <w:tcW w:w="1670" w:type="dxa"/>
          </w:tcPr>
          <w:p w14:paraId="06F01431" w14:textId="77777777" w:rsidR="00453D14" w:rsidRPr="00DD7CD5" w:rsidRDefault="00453D14" w:rsidP="007637A4">
            <w:pPr>
              <w:rPr>
                <w:rFonts w:ascii="Arial" w:hAnsi="Arial" w:cs="Arial"/>
                <w:sz w:val="24"/>
                <w:szCs w:val="24"/>
              </w:rPr>
            </w:pPr>
          </w:p>
        </w:tc>
        <w:tc>
          <w:tcPr>
            <w:tcW w:w="3003" w:type="dxa"/>
            <w:vMerge/>
          </w:tcPr>
          <w:p w14:paraId="434353C6" w14:textId="77777777" w:rsidR="00453D14" w:rsidRPr="00DD7CD5" w:rsidRDefault="00453D14" w:rsidP="007637A4">
            <w:pPr>
              <w:rPr>
                <w:rFonts w:ascii="Arial" w:hAnsi="Arial" w:cs="Arial"/>
                <w:sz w:val="24"/>
                <w:szCs w:val="24"/>
              </w:rPr>
            </w:pPr>
          </w:p>
        </w:tc>
      </w:tr>
      <w:tr w:rsidR="00453D14" w:rsidRPr="00DD7CD5" w14:paraId="721E2C1E" w14:textId="77777777" w:rsidTr="007637A4">
        <w:tc>
          <w:tcPr>
            <w:tcW w:w="3417" w:type="dxa"/>
          </w:tcPr>
          <w:p w14:paraId="38AF080F"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Gewog</w:t>
            </w:r>
          </w:p>
        </w:tc>
        <w:tc>
          <w:tcPr>
            <w:tcW w:w="1670" w:type="dxa"/>
          </w:tcPr>
          <w:p w14:paraId="2DD50C27" w14:textId="77777777" w:rsidR="00453D14" w:rsidRPr="00DD7CD5" w:rsidRDefault="00453D14" w:rsidP="007637A4">
            <w:pPr>
              <w:rPr>
                <w:rFonts w:ascii="Arial" w:hAnsi="Arial" w:cs="Arial"/>
                <w:sz w:val="24"/>
                <w:szCs w:val="24"/>
              </w:rPr>
            </w:pPr>
          </w:p>
        </w:tc>
        <w:tc>
          <w:tcPr>
            <w:tcW w:w="3003" w:type="dxa"/>
            <w:vMerge/>
          </w:tcPr>
          <w:p w14:paraId="614012CD" w14:textId="77777777" w:rsidR="00453D14" w:rsidRPr="00DD7CD5" w:rsidRDefault="00453D14" w:rsidP="007637A4">
            <w:pPr>
              <w:rPr>
                <w:rFonts w:ascii="Arial" w:hAnsi="Arial" w:cs="Arial"/>
                <w:sz w:val="24"/>
                <w:szCs w:val="24"/>
              </w:rPr>
            </w:pPr>
          </w:p>
        </w:tc>
      </w:tr>
      <w:tr w:rsidR="00453D14" w:rsidRPr="00DD7CD5" w14:paraId="7F2588C1" w14:textId="77777777" w:rsidTr="007637A4">
        <w:tc>
          <w:tcPr>
            <w:tcW w:w="3417" w:type="dxa"/>
          </w:tcPr>
          <w:p w14:paraId="0A8F7F73"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Village</w:t>
            </w:r>
          </w:p>
        </w:tc>
        <w:tc>
          <w:tcPr>
            <w:tcW w:w="1670" w:type="dxa"/>
          </w:tcPr>
          <w:p w14:paraId="3E191EB1" w14:textId="77777777" w:rsidR="00453D14" w:rsidRPr="00DD7CD5" w:rsidRDefault="00453D14" w:rsidP="007637A4">
            <w:pPr>
              <w:rPr>
                <w:rFonts w:ascii="Arial" w:hAnsi="Arial" w:cs="Arial"/>
                <w:sz w:val="24"/>
                <w:szCs w:val="24"/>
              </w:rPr>
            </w:pPr>
          </w:p>
        </w:tc>
        <w:tc>
          <w:tcPr>
            <w:tcW w:w="3003" w:type="dxa"/>
            <w:vMerge/>
          </w:tcPr>
          <w:p w14:paraId="64BB43D1" w14:textId="77777777" w:rsidR="00453D14" w:rsidRPr="00DD7CD5" w:rsidRDefault="00453D14" w:rsidP="007637A4">
            <w:pPr>
              <w:rPr>
                <w:rFonts w:ascii="Arial" w:hAnsi="Arial" w:cs="Arial"/>
                <w:sz w:val="24"/>
                <w:szCs w:val="24"/>
              </w:rPr>
            </w:pPr>
          </w:p>
        </w:tc>
      </w:tr>
    </w:tbl>
    <w:p w14:paraId="5DFC6087" w14:textId="77777777" w:rsidR="00453D14" w:rsidRDefault="00453D14" w:rsidP="00453D14">
      <w:pPr>
        <w:ind w:left="540" w:firstLine="720"/>
        <w:rPr>
          <w:rFonts w:ascii="Arial" w:hAnsi="Arial" w:cs="Arial"/>
          <w:sz w:val="24"/>
          <w:szCs w:val="24"/>
        </w:rPr>
      </w:pPr>
    </w:p>
    <w:p w14:paraId="3610042B" w14:textId="77777777" w:rsidR="00453D14" w:rsidRDefault="00453D14" w:rsidP="00453D14">
      <w:pPr>
        <w:ind w:left="540" w:firstLine="720"/>
        <w:rPr>
          <w:rFonts w:ascii="Arial" w:hAnsi="Arial" w:cs="Arial"/>
          <w:sz w:val="24"/>
          <w:szCs w:val="24"/>
        </w:rPr>
      </w:pPr>
      <w:r>
        <w:rPr>
          <w:rFonts w:ascii="Arial" w:hAnsi="Arial" w:cs="Arial"/>
          <w:sz w:val="24"/>
          <w:szCs w:val="24"/>
        </w:rPr>
        <w:t>If Non-Bhutanese:</w:t>
      </w:r>
    </w:p>
    <w:tbl>
      <w:tblPr>
        <w:tblStyle w:val="TableGrid"/>
        <w:tblW w:w="0" w:type="auto"/>
        <w:tblInd w:w="1260" w:type="dxa"/>
        <w:tblLook w:val="04A0" w:firstRow="1" w:lastRow="0" w:firstColumn="1" w:lastColumn="0" w:noHBand="0" w:noVBand="1"/>
      </w:tblPr>
      <w:tblGrid>
        <w:gridCol w:w="3417"/>
        <w:gridCol w:w="1670"/>
        <w:gridCol w:w="3003"/>
      </w:tblGrid>
      <w:tr w:rsidR="00453D14" w:rsidRPr="00DD7CD5" w14:paraId="344DC87B" w14:textId="77777777" w:rsidTr="007637A4">
        <w:tc>
          <w:tcPr>
            <w:tcW w:w="3417" w:type="dxa"/>
            <w:shd w:val="clear" w:color="auto" w:fill="FDE9D9" w:themeFill="accent6" w:themeFillTint="33"/>
          </w:tcPr>
          <w:p w14:paraId="1F7CB965"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0EE10E05"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6AE37D60"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Validation</w:t>
            </w:r>
          </w:p>
        </w:tc>
      </w:tr>
      <w:tr w:rsidR="00453D14" w:rsidRPr="00DD7CD5" w14:paraId="5297E584" w14:textId="77777777" w:rsidTr="007637A4">
        <w:tc>
          <w:tcPr>
            <w:tcW w:w="3417" w:type="dxa"/>
          </w:tcPr>
          <w:p w14:paraId="2710F339" w14:textId="77777777" w:rsidR="00453D14" w:rsidRPr="00DD7CD5" w:rsidRDefault="00453D14" w:rsidP="007637A4">
            <w:pPr>
              <w:rPr>
                <w:rFonts w:ascii="Arial" w:hAnsi="Arial" w:cs="Arial"/>
                <w:color w:val="000000"/>
                <w:sz w:val="24"/>
                <w:szCs w:val="24"/>
              </w:rPr>
            </w:pPr>
            <w:r>
              <w:rPr>
                <w:rFonts w:ascii="Arial" w:hAnsi="Arial" w:cs="Arial"/>
                <w:color w:val="000000"/>
                <w:sz w:val="24"/>
                <w:szCs w:val="24"/>
              </w:rPr>
              <w:t>Passport No.</w:t>
            </w:r>
          </w:p>
        </w:tc>
        <w:tc>
          <w:tcPr>
            <w:tcW w:w="1670" w:type="dxa"/>
          </w:tcPr>
          <w:p w14:paraId="504F91B2" w14:textId="77777777" w:rsidR="00453D14" w:rsidRPr="00DD7CD5" w:rsidRDefault="00453D14" w:rsidP="007637A4">
            <w:pPr>
              <w:rPr>
                <w:rFonts w:ascii="Arial" w:hAnsi="Arial" w:cs="Arial"/>
                <w:sz w:val="24"/>
                <w:szCs w:val="24"/>
              </w:rPr>
            </w:pPr>
            <w:r>
              <w:rPr>
                <w:rFonts w:ascii="Arial" w:hAnsi="Arial" w:cs="Arial"/>
                <w:sz w:val="24"/>
                <w:szCs w:val="24"/>
              </w:rPr>
              <w:t>Text</w:t>
            </w:r>
          </w:p>
        </w:tc>
        <w:tc>
          <w:tcPr>
            <w:tcW w:w="3003" w:type="dxa"/>
            <w:vAlign w:val="center"/>
          </w:tcPr>
          <w:p w14:paraId="17953827" w14:textId="77777777" w:rsidR="00453D14" w:rsidRPr="00DD7CD5" w:rsidRDefault="00453D14" w:rsidP="007637A4">
            <w:pPr>
              <w:jc w:val="center"/>
              <w:rPr>
                <w:rFonts w:ascii="Arial" w:hAnsi="Arial" w:cs="Arial"/>
                <w:sz w:val="24"/>
                <w:szCs w:val="24"/>
              </w:rPr>
            </w:pPr>
          </w:p>
        </w:tc>
      </w:tr>
      <w:tr w:rsidR="00453D14" w:rsidRPr="00DD7CD5" w14:paraId="0FC193A2" w14:textId="77777777" w:rsidTr="007637A4">
        <w:tc>
          <w:tcPr>
            <w:tcW w:w="3417" w:type="dxa"/>
          </w:tcPr>
          <w:p w14:paraId="284CDF62" w14:textId="77777777" w:rsidR="00453D14" w:rsidRDefault="00453D14" w:rsidP="007637A4">
            <w:pPr>
              <w:rPr>
                <w:rFonts w:ascii="Arial" w:hAnsi="Arial" w:cs="Arial"/>
                <w:color w:val="000000"/>
                <w:sz w:val="24"/>
                <w:szCs w:val="24"/>
              </w:rPr>
            </w:pPr>
            <w:r>
              <w:rPr>
                <w:rFonts w:ascii="Arial" w:hAnsi="Arial" w:cs="Arial"/>
                <w:color w:val="000000"/>
                <w:sz w:val="24"/>
                <w:szCs w:val="24"/>
              </w:rPr>
              <w:t xml:space="preserve">Nationality </w:t>
            </w:r>
          </w:p>
        </w:tc>
        <w:tc>
          <w:tcPr>
            <w:tcW w:w="1670" w:type="dxa"/>
          </w:tcPr>
          <w:p w14:paraId="282271B1" w14:textId="77777777" w:rsidR="00453D14" w:rsidRPr="00DD7CD5" w:rsidRDefault="00453D14" w:rsidP="007637A4">
            <w:pPr>
              <w:rPr>
                <w:rFonts w:ascii="Arial" w:hAnsi="Arial" w:cs="Arial"/>
                <w:sz w:val="24"/>
                <w:szCs w:val="24"/>
              </w:rPr>
            </w:pPr>
            <w:r>
              <w:rPr>
                <w:rFonts w:ascii="Arial" w:hAnsi="Arial" w:cs="Arial"/>
                <w:sz w:val="24"/>
                <w:szCs w:val="24"/>
              </w:rPr>
              <w:t>Text</w:t>
            </w:r>
          </w:p>
        </w:tc>
        <w:tc>
          <w:tcPr>
            <w:tcW w:w="3003" w:type="dxa"/>
            <w:vAlign w:val="center"/>
          </w:tcPr>
          <w:p w14:paraId="4C706AE4" w14:textId="77777777" w:rsidR="00453D14" w:rsidRPr="00DD7CD5" w:rsidRDefault="00453D14" w:rsidP="007637A4">
            <w:pPr>
              <w:jc w:val="center"/>
              <w:rPr>
                <w:rFonts w:ascii="Arial" w:hAnsi="Arial" w:cs="Arial"/>
                <w:sz w:val="24"/>
                <w:szCs w:val="24"/>
              </w:rPr>
            </w:pPr>
          </w:p>
        </w:tc>
      </w:tr>
      <w:tr w:rsidR="00453D14" w:rsidRPr="00DD7CD5" w14:paraId="08139838" w14:textId="77777777" w:rsidTr="007637A4">
        <w:tc>
          <w:tcPr>
            <w:tcW w:w="3417" w:type="dxa"/>
          </w:tcPr>
          <w:p w14:paraId="1049696C"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6B5E1738" w14:textId="77777777" w:rsidR="00453D14" w:rsidRPr="00DD7CD5" w:rsidRDefault="00453D14" w:rsidP="007637A4">
            <w:pPr>
              <w:rPr>
                <w:rFonts w:ascii="Arial" w:hAnsi="Arial" w:cs="Arial"/>
                <w:sz w:val="24"/>
                <w:szCs w:val="24"/>
              </w:rPr>
            </w:pPr>
            <w:r>
              <w:rPr>
                <w:rFonts w:ascii="Arial" w:hAnsi="Arial" w:cs="Arial"/>
                <w:sz w:val="24"/>
                <w:szCs w:val="24"/>
              </w:rPr>
              <w:t>Text</w:t>
            </w:r>
          </w:p>
        </w:tc>
        <w:tc>
          <w:tcPr>
            <w:tcW w:w="3003" w:type="dxa"/>
          </w:tcPr>
          <w:p w14:paraId="13ADA806" w14:textId="77777777" w:rsidR="00453D14" w:rsidRPr="00DD7CD5" w:rsidRDefault="00453D14" w:rsidP="007637A4">
            <w:pPr>
              <w:rPr>
                <w:rFonts w:ascii="Arial" w:hAnsi="Arial" w:cs="Arial"/>
                <w:sz w:val="24"/>
                <w:szCs w:val="24"/>
              </w:rPr>
            </w:pPr>
          </w:p>
        </w:tc>
      </w:tr>
      <w:tr w:rsidR="00453D14" w:rsidRPr="00DD7CD5" w14:paraId="243EC03C" w14:textId="77777777" w:rsidTr="007637A4">
        <w:tc>
          <w:tcPr>
            <w:tcW w:w="3417" w:type="dxa"/>
          </w:tcPr>
          <w:p w14:paraId="72C34BFF" w14:textId="77777777" w:rsidR="00453D14" w:rsidRPr="00DD7CD5" w:rsidRDefault="00453D14" w:rsidP="007637A4">
            <w:pPr>
              <w:rPr>
                <w:rFonts w:ascii="Arial" w:hAnsi="Arial" w:cs="Arial"/>
                <w:color w:val="000000"/>
                <w:sz w:val="24"/>
                <w:szCs w:val="24"/>
              </w:rPr>
            </w:pPr>
            <w:r>
              <w:rPr>
                <w:rFonts w:ascii="Arial" w:hAnsi="Arial" w:cs="Arial"/>
                <w:color w:val="000000"/>
                <w:sz w:val="24"/>
                <w:szCs w:val="24"/>
              </w:rPr>
              <w:t>Address</w:t>
            </w:r>
          </w:p>
        </w:tc>
        <w:tc>
          <w:tcPr>
            <w:tcW w:w="1670" w:type="dxa"/>
          </w:tcPr>
          <w:p w14:paraId="4947638E" w14:textId="77777777" w:rsidR="00453D14" w:rsidRPr="00DD7CD5" w:rsidRDefault="00453D14" w:rsidP="007637A4">
            <w:pPr>
              <w:rPr>
                <w:rFonts w:ascii="Arial" w:hAnsi="Arial" w:cs="Arial"/>
                <w:sz w:val="24"/>
                <w:szCs w:val="24"/>
              </w:rPr>
            </w:pPr>
            <w:r>
              <w:rPr>
                <w:rFonts w:ascii="Arial" w:hAnsi="Arial" w:cs="Arial"/>
                <w:sz w:val="24"/>
                <w:szCs w:val="24"/>
              </w:rPr>
              <w:t>Text area</w:t>
            </w:r>
          </w:p>
        </w:tc>
        <w:tc>
          <w:tcPr>
            <w:tcW w:w="3003" w:type="dxa"/>
          </w:tcPr>
          <w:p w14:paraId="52C32A68" w14:textId="77777777" w:rsidR="00453D14" w:rsidRPr="00DD7CD5" w:rsidRDefault="00453D14" w:rsidP="007637A4">
            <w:pPr>
              <w:rPr>
                <w:rFonts w:ascii="Arial" w:hAnsi="Arial" w:cs="Arial"/>
                <w:sz w:val="24"/>
                <w:szCs w:val="24"/>
              </w:rPr>
            </w:pPr>
          </w:p>
        </w:tc>
      </w:tr>
    </w:tbl>
    <w:p w14:paraId="16617938" w14:textId="77777777" w:rsidR="00453D14" w:rsidRDefault="00453D14" w:rsidP="00453D14">
      <w:pPr>
        <w:ind w:left="540" w:firstLine="720"/>
        <w:rPr>
          <w:rFonts w:ascii="Arial" w:hAnsi="Arial" w:cs="Arial"/>
          <w:sz w:val="24"/>
          <w:szCs w:val="24"/>
        </w:rPr>
      </w:pPr>
    </w:p>
    <w:p w14:paraId="34740E65" w14:textId="77777777" w:rsidR="00453D14" w:rsidRPr="00FD5297" w:rsidRDefault="00453D14" w:rsidP="00453D14">
      <w:pPr>
        <w:ind w:left="540" w:firstLine="720"/>
        <w:rPr>
          <w:rFonts w:ascii="Arial" w:hAnsi="Arial" w:cs="Arial"/>
          <w:sz w:val="24"/>
          <w:szCs w:val="24"/>
        </w:rPr>
      </w:pPr>
      <w:r>
        <w:rPr>
          <w:rFonts w:ascii="Arial" w:hAnsi="Arial" w:cs="Arial"/>
          <w:sz w:val="24"/>
          <w:szCs w:val="24"/>
        </w:rPr>
        <w:t>Details of consignment (add more button):</w:t>
      </w:r>
    </w:p>
    <w:tbl>
      <w:tblPr>
        <w:tblStyle w:val="TableGrid"/>
        <w:tblW w:w="0" w:type="auto"/>
        <w:tblInd w:w="1260" w:type="dxa"/>
        <w:tblLook w:val="04A0" w:firstRow="1" w:lastRow="0" w:firstColumn="1" w:lastColumn="0" w:noHBand="0" w:noVBand="1"/>
      </w:tblPr>
      <w:tblGrid>
        <w:gridCol w:w="3417"/>
        <w:gridCol w:w="1670"/>
        <w:gridCol w:w="3003"/>
      </w:tblGrid>
      <w:tr w:rsidR="00453D14" w:rsidRPr="00C72291" w14:paraId="62ACEEE4" w14:textId="77777777" w:rsidTr="007637A4">
        <w:tc>
          <w:tcPr>
            <w:tcW w:w="3417" w:type="dxa"/>
            <w:shd w:val="clear" w:color="auto" w:fill="FDE9D9" w:themeFill="accent6" w:themeFillTint="33"/>
          </w:tcPr>
          <w:p w14:paraId="6359033E"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68DE5775"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34CE1FF6"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Validation</w:t>
            </w:r>
          </w:p>
        </w:tc>
      </w:tr>
      <w:tr w:rsidR="00453D14" w:rsidRPr="00C72291" w14:paraId="3878DE40" w14:textId="77777777" w:rsidTr="007637A4">
        <w:tc>
          <w:tcPr>
            <w:tcW w:w="3417" w:type="dxa"/>
          </w:tcPr>
          <w:p w14:paraId="1F558875" w14:textId="77777777" w:rsidR="00453D14" w:rsidRPr="00C72291" w:rsidRDefault="00453D14" w:rsidP="007637A4">
            <w:pPr>
              <w:rPr>
                <w:rFonts w:ascii="Arial" w:hAnsi="Arial" w:cs="Arial"/>
                <w:color w:val="000000"/>
                <w:sz w:val="24"/>
                <w:szCs w:val="24"/>
              </w:rPr>
            </w:pPr>
            <w:r w:rsidRPr="00C72291">
              <w:rPr>
                <w:rFonts w:ascii="Arial" w:hAnsi="Arial" w:cs="Arial"/>
                <w:color w:val="000000"/>
                <w:sz w:val="24"/>
                <w:szCs w:val="24"/>
              </w:rPr>
              <w:t>Particulars</w:t>
            </w:r>
          </w:p>
        </w:tc>
        <w:tc>
          <w:tcPr>
            <w:tcW w:w="1670" w:type="dxa"/>
          </w:tcPr>
          <w:p w14:paraId="2F60AC00" w14:textId="77777777" w:rsidR="00453D14" w:rsidRPr="00C72291" w:rsidRDefault="00453D14" w:rsidP="007637A4">
            <w:pPr>
              <w:rPr>
                <w:rFonts w:ascii="Arial" w:hAnsi="Arial" w:cs="Arial"/>
                <w:sz w:val="24"/>
                <w:szCs w:val="24"/>
              </w:rPr>
            </w:pPr>
            <w:r>
              <w:rPr>
                <w:rFonts w:ascii="Arial" w:hAnsi="Arial" w:cs="Arial"/>
                <w:sz w:val="24"/>
                <w:szCs w:val="24"/>
              </w:rPr>
              <w:t>Text</w:t>
            </w:r>
          </w:p>
        </w:tc>
        <w:tc>
          <w:tcPr>
            <w:tcW w:w="3003" w:type="dxa"/>
            <w:vAlign w:val="center"/>
          </w:tcPr>
          <w:p w14:paraId="2AB33805" w14:textId="77777777" w:rsidR="00453D14" w:rsidRPr="00C72291" w:rsidRDefault="00453D14" w:rsidP="007637A4">
            <w:pPr>
              <w:rPr>
                <w:rFonts w:ascii="Arial" w:hAnsi="Arial" w:cs="Arial"/>
                <w:sz w:val="24"/>
                <w:szCs w:val="24"/>
              </w:rPr>
            </w:pPr>
          </w:p>
        </w:tc>
      </w:tr>
      <w:tr w:rsidR="00453D14" w:rsidRPr="00C72291" w14:paraId="78924C5B" w14:textId="77777777" w:rsidTr="007637A4">
        <w:tc>
          <w:tcPr>
            <w:tcW w:w="3417" w:type="dxa"/>
          </w:tcPr>
          <w:p w14:paraId="0FF30D34"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Company / Producers</w:t>
            </w:r>
          </w:p>
        </w:tc>
        <w:tc>
          <w:tcPr>
            <w:tcW w:w="1670" w:type="dxa"/>
          </w:tcPr>
          <w:p w14:paraId="7A4E3018" w14:textId="77777777" w:rsidR="00453D14" w:rsidRPr="00C72291" w:rsidRDefault="00453D14" w:rsidP="007637A4">
            <w:pPr>
              <w:rPr>
                <w:rFonts w:ascii="Arial" w:hAnsi="Arial" w:cs="Arial"/>
                <w:sz w:val="24"/>
                <w:szCs w:val="24"/>
              </w:rPr>
            </w:pPr>
            <w:r>
              <w:rPr>
                <w:rFonts w:ascii="Arial" w:hAnsi="Arial" w:cs="Arial"/>
                <w:sz w:val="24"/>
                <w:szCs w:val="24"/>
              </w:rPr>
              <w:t>Text</w:t>
            </w:r>
          </w:p>
        </w:tc>
        <w:tc>
          <w:tcPr>
            <w:tcW w:w="3003" w:type="dxa"/>
            <w:vAlign w:val="center"/>
          </w:tcPr>
          <w:p w14:paraId="24980F5E" w14:textId="77777777" w:rsidR="00453D14" w:rsidRPr="00C72291" w:rsidRDefault="00453D14" w:rsidP="007637A4">
            <w:pPr>
              <w:rPr>
                <w:rFonts w:ascii="Arial" w:hAnsi="Arial" w:cs="Arial"/>
                <w:sz w:val="24"/>
                <w:szCs w:val="24"/>
              </w:rPr>
            </w:pPr>
          </w:p>
        </w:tc>
      </w:tr>
      <w:tr w:rsidR="00453D14" w:rsidRPr="00C72291" w14:paraId="3A0CD8D0" w14:textId="77777777" w:rsidTr="007637A4">
        <w:tc>
          <w:tcPr>
            <w:tcW w:w="3417" w:type="dxa"/>
          </w:tcPr>
          <w:p w14:paraId="1F883CA4"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Description of the supply /packages</w:t>
            </w:r>
          </w:p>
        </w:tc>
        <w:tc>
          <w:tcPr>
            <w:tcW w:w="1670" w:type="dxa"/>
          </w:tcPr>
          <w:p w14:paraId="488B238A" w14:textId="77777777" w:rsidR="00453D14" w:rsidRPr="00C72291" w:rsidRDefault="00453D14" w:rsidP="007637A4">
            <w:pPr>
              <w:rPr>
                <w:rFonts w:ascii="Arial" w:hAnsi="Arial" w:cs="Arial"/>
                <w:sz w:val="24"/>
                <w:szCs w:val="24"/>
              </w:rPr>
            </w:pPr>
            <w:r>
              <w:rPr>
                <w:rFonts w:ascii="Arial" w:hAnsi="Arial" w:cs="Arial"/>
                <w:sz w:val="24"/>
                <w:szCs w:val="24"/>
              </w:rPr>
              <w:t>Text area</w:t>
            </w:r>
          </w:p>
        </w:tc>
        <w:tc>
          <w:tcPr>
            <w:tcW w:w="3003" w:type="dxa"/>
            <w:vAlign w:val="center"/>
          </w:tcPr>
          <w:p w14:paraId="1CDF354F" w14:textId="77777777" w:rsidR="00453D14" w:rsidRPr="00C72291" w:rsidRDefault="00453D14" w:rsidP="007637A4">
            <w:pPr>
              <w:rPr>
                <w:rFonts w:ascii="Arial" w:hAnsi="Arial" w:cs="Arial"/>
                <w:sz w:val="24"/>
                <w:szCs w:val="24"/>
              </w:rPr>
            </w:pPr>
          </w:p>
        </w:tc>
      </w:tr>
      <w:tr w:rsidR="00453D14" w:rsidRPr="00C72291" w14:paraId="14FE6699" w14:textId="77777777" w:rsidTr="007637A4">
        <w:tc>
          <w:tcPr>
            <w:tcW w:w="3417" w:type="dxa"/>
          </w:tcPr>
          <w:p w14:paraId="19E6777C"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 xml:space="preserve">Quantity </w:t>
            </w:r>
          </w:p>
        </w:tc>
        <w:tc>
          <w:tcPr>
            <w:tcW w:w="1670" w:type="dxa"/>
          </w:tcPr>
          <w:p w14:paraId="3982944F" w14:textId="77777777" w:rsidR="00453D14" w:rsidRPr="00C72291" w:rsidRDefault="00453D14" w:rsidP="007637A4">
            <w:pPr>
              <w:rPr>
                <w:rFonts w:ascii="Arial" w:hAnsi="Arial" w:cs="Arial"/>
                <w:sz w:val="24"/>
                <w:szCs w:val="24"/>
              </w:rPr>
            </w:pPr>
            <w:r>
              <w:rPr>
                <w:rFonts w:ascii="Arial" w:hAnsi="Arial" w:cs="Arial"/>
                <w:sz w:val="24"/>
                <w:szCs w:val="24"/>
              </w:rPr>
              <w:t>Number</w:t>
            </w:r>
          </w:p>
        </w:tc>
        <w:tc>
          <w:tcPr>
            <w:tcW w:w="3003" w:type="dxa"/>
          </w:tcPr>
          <w:p w14:paraId="61806061" w14:textId="77777777" w:rsidR="00453D14" w:rsidRPr="00C72291" w:rsidRDefault="00453D14" w:rsidP="007637A4">
            <w:pPr>
              <w:rPr>
                <w:rFonts w:ascii="Arial" w:hAnsi="Arial" w:cs="Arial"/>
                <w:sz w:val="24"/>
                <w:szCs w:val="24"/>
              </w:rPr>
            </w:pPr>
            <w:r>
              <w:rPr>
                <w:rFonts w:ascii="Arial" w:hAnsi="Arial" w:cs="Arial"/>
                <w:sz w:val="24"/>
                <w:szCs w:val="24"/>
              </w:rPr>
              <w:t>Should accept only number, should not accept special character</w:t>
            </w:r>
          </w:p>
        </w:tc>
      </w:tr>
      <w:tr w:rsidR="00453D14" w:rsidRPr="00C72291" w14:paraId="2337C2CD" w14:textId="77777777" w:rsidTr="007637A4">
        <w:tc>
          <w:tcPr>
            <w:tcW w:w="3417" w:type="dxa"/>
          </w:tcPr>
          <w:p w14:paraId="7EB2AAA2"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 xml:space="preserve">Unit </w:t>
            </w:r>
          </w:p>
        </w:tc>
        <w:tc>
          <w:tcPr>
            <w:tcW w:w="1670" w:type="dxa"/>
          </w:tcPr>
          <w:p w14:paraId="27490BC1" w14:textId="77777777" w:rsidR="00453D14" w:rsidRPr="00C72291" w:rsidRDefault="00453D14" w:rsidP="007637A4">
            <w:pPr>
              <w:rPr>
                <w:rFonts w:ascii="Arial" w:hAnsi="Arial" w:cs="Arial"/>
                <w:sz w:val="24"/>
                <w:szCs w:val="24"/>
              </w:rPr>
            </w:pPr>
            <w:r>
              <w:rPr>
                <w:rFonts w:ascii="Arial" w:hAnsi="Arial" w:cs="Arial"/>
                <w:sz w:val="24"/>
                <w:szCs w:val="24"/>
              </w:rPr>
              <w:t>Select</w:t>
            </w:r>
          </w:p>
        </w:tc>
        <w:tc>
          <w:tcPr>
            <w:tcW w:w="3003" w:type="dxa"/>
          </w:tcPr>
          <w:p w14:paraId="3854AB2E" w14:textId="77777777" w:rsidR="00453D14" w:rsidRPr="00C72291" w:rsidRDefault="00453D14" w:rsidP="007637A4">
            <w:pPr>
              <w:rPr>
                <w:rFonts w:ascii="Arial" w:hAnsi="Arial" w:cs="Arial"/>
                <w:sz w:val="24"/>
                <w:szCs w:val="24"/>
              </w:rPr>
            </w:pPr>
            <w:r>
              <w:rPr>
                <w:rFonts w:ascii="Arial" w:hAnsi="Arial" w:cs="Arial"/>
                <w:sz w:val="24"/>
                <w:szCs w:val="24"/>
              </w:rPr>
              <w:t>Pull from master data</w:t>
            </w:r>
          </w:p>
        </w:tc>
      </w:tr>
    </w:tbl>
    <w:p w14:paraId="2D390A11" w14:textId="77777777" w:rsidR="00453D14" w:rsidRDefault="00453D14" w:rsidP="00453D14">
      <w:pPr>
        <w:spacing w:before="120" w:after="120"/>
        <w:jc w:val="both"/>
        <w:rPr>
          <w:rFonts w:cstheme="minorHAnsi"/>
          <w:sz w:val="24"/>
          <w:szCs w:val="24"/>
        </w:rPr>
      </w:pPr>
      <w:r w:rsidRPr="00511CD9">
        <w:rPr>
          <w:rFonts w:cstheme="minorHAnsi"/>
          <w:sz w:val="24"/>
          <w:szCs w:val="24"/>
        </w:rPr>
        <w:tab/>
      </w:r>
    </w:p>
    <w:p w14:paraId="0043EE9E" w14:textId="77777777" w:rsidR="00453D14" w:rsidRPr="00FD5297" w:rsidRDefault="00453D14" w:rsidP="00453D14">
      <w:pPr>
        <w:ind w:left="540" w:firstLine="720"/>
        <w:rPr>
          <w:rFonts w:ascii="Arial" w:hAnsi="Arial" w:cs="Arial"/>
          <w:sz w:val="24"/>
          <w:szCs w:val="24"/>
        </w:rPr>
      </w:pPr>
      <w:r>
        <w:rPr>
          <w:rFonts w:ascii="Arial" w:hAnsi="Arial" w:cs="Arial"/>
          <w:sz w:val="24"/>
          <w:szCs w:val="24"/>
        </w:rPr>
        <w:t>Other details:</w:t>
      </w:r>
    </w:p>
    <w:tbl>
      <w:tblPr>
        <w:tblStyle w:val="TableGrid"/>
        <w:tblW w:w="0" w:type="auto"/>
        <w:tblInd w:w="1260" w:type="dxa"/>
        <w:tblLook w:val="04A0" w:firstRow="1" w:lastRow="0" w:firstColumn="1" w:lastColumn="0" w:noHBand="0" w:noVBand="1"/>
      </w:tblPr>
      <w:tblGrid>
        <w:gridCol w:w="3417"/>
        <w:gridCol w:w="1670"/>
        <w:gridCol w:w="3003"/>
      </w:tblGrid>
      <w:tr w:rsidR="00453D14" w:rsidRPr="00C72291" w14:paraId="54C32B0B" w14:textId="77777777" w:rsidTr="007637A4">
        <w:tc>
          <w:tcPr>
            <w:tcW w:w="3417" w:type="dxa"/>
            <w:shd w:val="clear" w:color="auto" w:fill="FDE9D9" w:themeFill="accent6" w:themeFillTint="33"/>
          </w:tcPr>
          <w:p w14:paraId="4925DEF7"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4CE79315"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6B025D53"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Validation</w:t>
            </w:r>
          </w:p>
        </w:tc>
      </w:tr>
      <w:tr w:rsidR="00453D14" w:rsidRPr="00C72291" w14:paraId="4EA90F83" w14:textId="77777777" w:rsidTr="007637A4">
        <w:tc>
          <w:tcPr>
            <w:tcW w:w="3417" w:type="dxa"/>
          </w:tcPr>
          <w:p w14:paraId="5E57226E"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 xml:space="preserve">Purpose of Importation </w:t>
            </w:r>
          </w:p>
        </w:tc>
        <w:tc>
          <w:tcPr>
            <w:tcW w:w="1670" w:type="dxa"/>
          </w:tcPr>
          <w:p w14:paraId="4FD0C335" w14:textId="77777777" w:rsidR="00453D14" w:rsidRPr="00C72291" w:rsidRDefault="00453D14" w:rsidP="007637A4">
            <w:pPr>
              <w:rPr>
                <w:rFonts w:ascii="Arial" w:hAnsi="Arial" w:cs="Arial"/>
                <w:sz w:val="24"/>
                <w:szCs w:val="24"/>
              </w:rPr>
            </w:pPr>
            <w:r>
              <w:rPr>
                <w:rFonts w:ascii="Arial" w:hAnsi="Arial" w:cs="Arial"/>
                <w:sz w:val="24"/>
                <w:szCs w:val="24"/>
              </w:rPr>
              <w:t>Text Area</w:t>
            </w:r>
          </w:p>
        </w:tc>
        <w:tc>
          <w:tcPr>
            <w:tcW w:w="3003" w:type="dxa"/>
            <w:vAlign w:val="center"/>
          </w:tcPr>
          <w:p w14:paraId="16DD9BA7" w14:textId="77777777" w:rsidR="00453D14" w:rsidRPr="00C72291" w:rsidRDefault="00453D14" w:rsidP="007637A4">
            <w:pPr>
              <w:rPr>
                <w:rFonts w:ascii="Arial" w:hAnsi="Arial" w:cs="Arial"/>
                <w:sz w:val="24"/>
                <w:szCs w:val="24"/>
              </w:rPr>
            </w:pPr>
          </w:p>
        </w:tc>
      </w:tr>
      <w:tr w:rsidR="00453D14" w:rsidRPr="00C72291" w14:paraId="3D8A2B45" w14:textId="77777777" w:rsidTr="007637A4">
        <w:tc>
          <w:tcPr>
            <w:tcW w:w="3417" w:type="dxa"/>
          </w:tcPr>
          <w:p w14:paraId="46C4F71F"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Origin or source of commodity</w:t>
            </w:r>
          </w:p>
        </w:tc>
        <w:tc>
          <w:tcPr>
            <w:tcW w:w="1670" w:type="dxa"/>
          </w:tcPr>
          <w:p w14:paraId="0D4934A2" w14:textId="77777777" w:rsidR="00453D14" w:rsidRPr="00C72291" w:rsidRDefault="00453D14" w:rsidP="007637A4">
            <w:pPr>
              <w:rPr>
                <w:rFonts w:ascii="Arial" w:hAnsi="Arial" w:cs="Arial"/>
                <w:sz w:val="24"/>
                <w:szCs w:val="24"/>
              </w:rPr>
            </w:pPr>
            <w:r>
              <w:rPr>
                <w:rFonts w:ascii="Arial" w:hAnsi="Arial" w:cs="Arial"/>
                <w:sz w:val="24"/>
                <w:szCs w:val="24"/>
              </w:rPr>
              <w:t>Select</w:t>
            </w:r>
          </w:p>
        </w:tc>
        <w:tc>
          <w:tcPr>
            <w:tcW w:w="3003" w:type="dxa"/>
            <w:vAlign w:val="center"/>
          </w:tcPr>
          <w:p w14:paraId="4C74F28F" w14:textId="77777777" w:rsidR="00453D14" w:rsidRPr="00C72291" w:rsidRDefault="00453D14" w:rsidP="007637A4">
            <w:pPr>
              <w:rPr>
                <w:rFonts w:ascii="Arial" w:hAnsi="Arial" w:cs="Arial"/>
                <w:sz w:val="24"/>
                <w:szCs w:val="24"/>
              </w:rPr>
            </w:pPr>
            <w:r>
              <w:rPr>
                <w:rFonts w:ascii="Arial" w:hAnsi="Arial" w:cs="Arial"/>
                <w:sz w:val="24"/>
                <w:szCs w:val="24"/>
              </w:rPr>
              <w:t xml:space="preserve">From master data </w:t>
            </w:r>
          </w:p>
        </w:tc>
      </w:tr>
      <w:tr w:rsidR="00453D14" w:rsidRPr="00C72291" w14:paraId="45CBC940" w14:textId="77777777" w:rsidTr="007637A4">
        <w:tc>
          <w:tcPr>
            <w:tcW w:w="3417" w:type="dxa"/>
          </w:tcPr>
          <w:p w14:paraId="78AACF4E"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 xml:space="preserve">Means of conveyance </w:t>
            </w:r>
          </w:p>
        </w:tc>
        <w:tc>
          <w:tcPr>
            <w:tcW w:w="1670" w:type="dxa"/>
          </w:tcPr>
          <w:p w14:paraId="4BDFC9FD" w14:textId="77777777" w:rsidR="00453D14" w:rsidRPr="00C72291" w:rsidRDefault="00453D14" w:rsidP="007637A4">
            <w:pPr>
              <w:rPr>
                <w:rFonts w:ascii="Arial" w:hAnsi="Arial" w:cs="Arial"/>
                <w:sz w:val="24"/>
                <w:szCs w:val="24"/>
              </w:rPr>
            </w:pPr>
            <w:r>
              <w:rPr>
                <w:rFonts w:ascii="Arial" w:hAnsi="Arial" w:cs="Arial"/>
                <w:sz w:val="24"/>
                <w:szCs w:val="24"/>
              </w:rPr>
              <w:t xml:space="preserve">Select </w:t>
            </w:r>
          </w:p>
        </w:tc>
        <w:tc>
          <w:tcPr>
            <w:tcW w:w="3003" w:type="dxa"/>
          </w:tcPr>
          <w:p w14:paraId="6354C30E" w14:textId="77777777" w:rsidR="00453D14" w:rsidRPr="00C72291" w:rsidRDefault="00453D14" w:rsidP="007637A4">
            <w:pPr>
              <w:rPr>
                <w:rFonts w:ascii="Arial" w:hAnsi="Arial" w:cs="Arial"/>
                <w:sz w:val="24"/>
                <w:szCs w:val="24"/>
              </w:rPr>
            </w:pPr>
            <w:r>
              <w:rPr>
                <w:rFonts w:ascii="Arial" w:hAnsi="Arial" w:cs="Arial"/>
                <w:sz w:val="24"/>
                <w:szCs w:val="24"/>
              </w:rPr>
              <w:t xml:space="preserve">“Air, </w:t>
            </w:r>
            <w:proofErr w:type="gramStart"/>
            <w:r>
              <w:rPr>
                <w:rFonts w:ascii="Arial" w:hAnsi="Arial" w:cs="Arial"/>
                <w:sz w:val="24"/>
                <w:szCs w:val="24"/>
              </w:rPr>
              <w:t>Land ,</w:t>
            </w:r>
            <w:proofErr w:type="gramEnd"/>
            <w:r>
              <w:rPr>
                <w:rFonts w:ascii="Arial" w:hAnsi="Arial" w:cs="Arial"/>
                <w:sz w:val="24"/>
                <w:szCs w:val="24"/>
              </w:rPr>
              <w:t xml:space="preserve"> Sea”</w:t>
            </w:r>
          </w:p>
        </w:tc>
      </w:tr>
      <w:tr w:rsidR="00453D14" w:rsidRPr="00C72291" w14:paraId="4A6AF1F1" w14:textId="77777777" w:rsidTr="007637A4">
        <w:tc>
          <w:tcPr>
            <w:tcW w:w="3417" w:type="dxa"/>
          </w:tcPr>
          <w:p w14:paraId="35F47BEF"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lastRenderedPageBreak/>
              <w:t>Place of entry</w:t>
            </w:r>
          </w:p>
        </w:tc>
        <w:tc>
          <w:tcPr>
            <w:tcW w:w="1670" w:type="dxa"/>
          </w:tcPr>
          <w:p w14:paraId="7F4357F0" w14:textId="77777777" w:rsidR="00453D14" w:rsidRPr="00C72291" w:rsidRDefault="00453D14" w:rsidP="007637A4">
            <w:pPr>
              <w:rPr>
                <w:rFonts w:ascii="Arial" w:hAnsi="Arial" w:cs="Arial"/>
                <w:sz w:val="24"/>
                <w:szCs w:val="24"/>
              </w:rPr>
            </w:pPr>
            <w:r>
              <w:rPr>
                <w:rFonts w:ascii="Arial" w:hAnsi="Arial" w:cs="Arial"/>
                <w:sz w:val="24"/>
                <w:szCs w:val="24"/>
              </w:rPr>
              <w:t>Select</w:t>
            </w:r>
          </w:p>
        </w:tc>
        <w:tc>
          <w:tcPr>
            <w:tcW w:w="3003" w:type="dxa"/>
          </w:tcPr>
          <w:p w14:paraId="55918367" w14:textId="77777777" w:rsidR="00453D14" w:rsidRPr="00C72291" w:rsidRDefault="00453D14" w:rsidP="007637A4">
            <w:pPr>
              <w:rPr>
                <w:rFonts w:ascii="Arial" w:hAnsi="Arial" w:cs="Arial"/>
                <w:sz w:val="24"/>
                <w:szCs w:val="24"/>
              </w:rPr>
            </w:pPr>
            <w:r>
              <w:rPr>
                <w:rFonts w:ascii="Arial" w:hAnsi="Arial" w:cs="Arial"/>
                <w:sz w:val="24"/>
                <w:szCs w:val="24"/>
              </w:rPr>
              <w:t>Pull from master data (entry point)</w:t>
            </w:r>
          </w:p>
        </w:tc>
      </w:tr>
      <w:tr w:rsidR="00453D14" w:rsidRPr="00C72291" w14:paraId="57567DAA" w14:textId="77777777" w:rsidTr="007637A4">
        <w:tc>
          <w:tcPr>
            <w:tcW w:w="3417" w:type="dxa"/>
          </w:tcPr>
          <w:p w14:paraId="03D07722" w14:textId="77777777" w:rsidR="00453D14" w:rsidRDefault="00453D14" w:rsidP="007637A4">
            <w:pPr>
              <w:rPr>
                <w:rFonts w:ascii="Arial" w:hAnsi="Arial" w:cs="Arial"/>
                <w:color w:val="000000"/>
                <w:sz w:val="24"/>
                <w:szCs w:val="24"/>
              </w:rPr>
            </w:pPr>
            <w:r>
              <w:rPr>
                <w:rFonts w:ascii="Arial" w:hAnsi="Arial" w:cs="Arial"/>
                <w:color w:val="000000"/>
                <w:sz w:val="24"/>
                <w:szCs w:val="24"/>
              </w:rPr>
              <w:t xml:space="preserve">Final destination </w:t>
            </w:r>
          </w:p>
        </w:tc>
        <w:tc>
          <w:tcPr>
            <w:tcW w:w="1670" w:type="dxa"/>
          </w:tcPr>
          <w:p w14:paraId="6F76F8E3" w14:textId="77777777" w:rsidR="00453D14" w:rsidRDefault="00453D14" w:rsidP="007637A4">
            <w:pPr>
              <w:rPr>
                <w:rFonts w:ascii="Arial" w:hAnsi="Arial" w:cs="Arial"/>
                <w:sz w:val="24"/>
                <w:szCs w:val="24"/>
              </w:rPr>
            </w:pPr>
            <w:r>
              <w:rPr>
                <w:rFonts w:ascii="Arial" w:hAnsi="Arial" w:cs="Arial"/>
                <w:sz w:val="24"/>
                <w:szCs w:val="24"/>
              </w:rPr>
              <w:t>Select</w:t>
            </w:r>
          </w:p>
        </w:tc>
        <w:tc>
          <w:tcPr>
            <w:tcW w:w="3003" w:type="dxa"/>
            <w:vAlign w:val="center"/>
          </w:tcPr>
          <w:p w14:paraId="42371CBE" w14:textId="77777777" w:rsidR="00453D14" w:rsidRDefault="00453D14" w:rsidP="007637A4">
            <w:pPr>
              <w:rPr>
                <w:rFonts w:ascii="Arial" w:hAnsi="Arial" w:cs="Arial"/>
                <w:sz w:val="24"/>
                <w:szCs w:val="24"/>
              </w:rPr>
            </w:pPr>
            <w:r>
              <w:rPr>
                <w:rFonts w:ascii="Arial" w:hAnsi="Arial" w:cs="Arial"/>
                <w:sz w:val="24"/>
                <w:szCs w:val="24"/>
              </w:rPr>
              <w:t>From dzongkhag master</w:t>
            </w:r>
          </w:p>
        </w:tc>
      </w:tr>
      <w:tr w:rsidR="00453D14" w:rsidRPr="00C72291" w14:paraId="530F5638" w14:textId="77777777" w:rsidTr="007637A4">
        <w:tc>
          <w:tcPr>
            <w:tcW w:w="3417" w:type="dxa"/>
          </w:tcPr>
          <w:p w14:paraId="2C1FB807" w14:textId="77777777" w:rsidR="00453D14" w:rsidRDefault="00453D14" w:rsidP="007637A4">
            <w:pPr>
              <w:rPr>
                <w:rFonts w:ascii="Arial" w:hAnsi="Arial" w:cs="Arial"/>
                <w:color w:val="000000"/>
                <w:sz w:val="24"/>
                <w:szCs w:val="24"/>
              </w:rPr>
            </w:pPr>
            <w:r>
              <w:rPr>
                <w:rFonts w:ascii="Arial" w:hAnsi="Arial" w:cs="Arial"/>
                <w:color w:val="000000"/>
                <w:sz w:val="24"/>
                <w:szCs w:val="24"/>
              </w:rPr>
              <w:t>Expected date of arrival</w:t>
            </w:r>
          </w:p>
        </w:tc>
        <w:tc>
          <w:tcPr>
            <w:tcW w:w="1670" w:type="dxa"/>
          </w:tcPr>
          <w:p w14:paraId="57E3B324" w14:textId="77777777" w:rsidR="00453D14" w:rsidRDefault="00453D14" w:rsidP="007637A4">
            <w:pPr>
              <w:rPr>
                <w:rFonts w:ascii="Arial" w:hAnsi="Arial" w:cs="Arial"/>
                <w:sz w:val="24"/>
                <w:szCs w:val="24"/>
              </w:rPr>
            </w:pPr>
            <w:r>
              <w:rPr>
                <w:rFonts w:ascii="Arial" w:hAnsi="Arial" w:cs="Arial"/>
                <w:sz w:val="24"/>
                <w:szCs w:val="24"/>
              </w:rPr>
              <w:t>date</w:t>
            </w:r>
          </w:p>
        </w:tc>
        <w:tc>
          <w:tcPr>
            <w:tcW w:w="3003" w:type="dxa"/>
            <w:vAlign w:val="center"/>
          </w:tcPr>
          <w:p w14:paraId="555C5AAC" w14:textId="77777777" w:rsidR="00453D14" w:rsidRDefault="00453D14" w:rsidP="007637A4">
            <w:pPr>
              <w:rPr>
                <w:rFonts w:ascii="Arial" w:hAnsi="Arial" w:cs="Arial"/>
                <w:sz w:val="24"/>
                <w:szCs w:val="24"/>
              </w:rPr>
            </w:pPr>
          </w:p>
        </w:tc>
      </w:tr>
    </w:tbl>
    <w:p w14:paraId="0E6B851A" w14:textId="77777777" w:rsidR="00453D14" w:rsidRDefault="00453D14" w:rsidP="00453D14">
      <w:pPr>
        <w:ind w:left="1260"/>
        <w:rPr>
          <w:rFonts w:cstheme="minorHAnsi"/>
          <w:i/>
          <w:iCs/>
          <w:sz w:val="24"/>
          <w:szCs w:val="24"/>
        </w:rPr>
      </w:pPr>
    </w:p>
    <w:p w14:paraId="4DDDF95B" w14:textId="77777777" w:rsidR="00453D14" w:rsidRPr="00C33AC2" w:rsidRDefault="00453D14" w:rsidP="00453D14">
      <w:pPr>
        <w:ind w:left="1260"/>
        <w:rPr>
          <w:rFonts w:ascii="Arial" w:hAnsi="Arial" w:cs="Arial"/>
          <w:sz w:val="24"/>
          <w:szCs w:val="24"/>
        </w:rPr>
      </w:pPr>
      <w:r w:rsidRPr="00C33AC2">
        <w:rPr>
          <w:rFonts w:ascii="Arial" w:hAnsi="Arial" w:cs="Arial"/>
          <w:sz w:val="24"/>
          <w:szCs w:val="24"/>
        </w:rPr>
        <w:t>** Upon submitting</w:t>
      </w:r>
      <w:r>
        <w:rPr>
          <w:rFonts w:ascii="Arial" w:hAnsi="Arial" w:cs="Arial"/>
          <w:sz w:val="24"/>
          <w:szCs w:val="24"/>
        </w:rPr>
        <w:t>,</w:t>
      </w:r>
      <w:r w:rsidRPr="00C33AC2">
        <w:rPr>
          <w:rFonts w:ascii="Arial" w:hAnsi="Arial" w:cs="Arial"/>
          <w:sz w:val="24"/>
          <w:szCs w:val="24"/>
        </w:rPr>
        <w:t xml:space="preserve"> the form should be forwarded to BHQ</w:t>
      </w:r>
    </w:p>
    <w:p w14:paraId="57B3F9C4" w14:textId="77777777" w:rsidR="00453D14" w:rsidRDefault="00453D14" w:rsidP="00453D14">
      <w:pPr>
        <w:ind w:left="1260"/>
        <w:rPr>
          <w:rFonts w:ascii="Arial" w:hAnsi="Arial" w:cs="Arial"/>
          <w:sz w:val="24"/>
          <w:szCs w:val="24"/>
        </w:rPr>
      </w:pPr>
      <w:r w:rsidRPr="00C33AC2">
        <w:rPr>
          <w:rFonts w:ascii="Arial" w:hAnsi="Arial" w:cs="Arial"/>
          <w:sz w:val="24"/>
          <w:szCs w:val="24"/>
        </w:rPr>
        <w:t xml:space="preserve">** If rejected, notify applicant </w:t>
      </w:r>
    </w:p>
    <w:p w14:paraId="2E81A8A6" w14:textId="77777777" w:rsidR="00453D14" w:rsidRDefault="00453D14" w:rsidP="00453D14">
      <w:pPr>
        <w:ind w:left="1260"/>
        <w:rPr>
          <w:rFonts w:ascii="Arial" w:hAnsi="Arial" w:cs="Arial"/>
          <w:sz w:val="24"/>
          <w:szCs w:val="24"/>
        </w:rPr>
      </w:pPr>
    </w:p>
    <w:p w14:paraId="3F2FB6FB" w14:textId="77777777" w:rsidR="00453D14" w:rsidRDefault="00453D14" w:rsidP="00453D14">
      <w:pPr>
        <w:ind w:left="540" w:firstLine="720"/>
        <w:rPr>
          <w:rFonts w:ascii="Arial" w:hAnsi="Arial" w:cs="Arial"/>
          <w:sz w:val="24"/>
          <w:szCs w:val="24"/>
        </w:rPr>
      </w:pPr>
      <w:r>
        <w:rPr>
          <w:rFonts w:ascii="Arial" w:hAnsi="Arial" w:cs="Arial"/>
          <w:sz w:val="24"/>
          <w:szCs w:val="24"/>
        </w:rPr>
        <w:t xml:space="preserve">If </w:t>
      </w:r>
      <w:proofErr w:type="gramStart"/>
      <w:r>
        <w:rPr>
          <w:rFonts w:ascii="Arial" w:hAnsi="Arial" w:cs="Arial"/>
          <w:sz w:val="24"/>
          <w:szCs w:val="24"/>
        </w:rPr>
        <w:t>Commercial :</w:t>
      </w:r>
      <w:proofErr w:type="gramEnd"/>
    </w:p>
    <w:tbl>
      <w:tblPr>
        <w:tblStyle w:val="TableGrid"/>
        <w:tblW w:w="0" w:type="auto"/>
        <w:tblInd w:w="1260" w:type="dxa"/>
        <w:tblLook w:val="04A0" w:firstRow="1" w:lastRow="0" w:firstColumn="1" w:lastColumn="0" w:noHBand="0" w:noVBand="1"/>
      </w:tblPr>
      <w:tblGrid>
        <w:gridCol w:w="3417"/>
        <w:gridCol w:w="1670"/>
        <w:gridCol w:w="3003"/>
      </w:tblGrid>
      <w:tr w:rsidR="00453D14" w:rsidRPr="00DD7CD5" w14:paraId="60F157EC" w14:textId="77777777" w:rsidTr="007637A4">
        <w:tc>
          <w:tcPr>
            <w:tcW w:w="3417" w:type="dxa"/>
            <w:shd w:val="clear" w:color="auto" w:fill="FDE9D9" w:themeFill="accent6" w:themeFillTint="33"/>
          </w:tcPr>
          <w:p w14:paraId="248B8A63"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1848AB38"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36DD401D"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Validation</w:t>
            </w:r>
          </w:p>
        </w:tc>
      </w:tr>
      <w:tr w:rsidR="00453D14" w:rsidRPr="00DD7CD5" w14:paraId="42AE55D1" w14:textId="77777777" w:rsidTr="007637A4">
        <w:tc>
          <w:tcPr>
            <w:tcW w:w="3417" w:type="dxa"/>
          </w:tcPr>
          <w:p w14:paraId="25C6EC33"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 xml:space="preserve">Nationality </w:t>
            </w:r>
          </w:p>
        </w:tc>
        <w:tc>
          <w:tcPr>
            <w:tcW w:w="1670" w:type="dxa"/>
          </w:tcPr>
          <w:p w14:paraId="5B6036D8" w14:textId="77777777" w:rsidR="00453D14" w:rsidRPr="00DD7CD5" w:rsidRDefault="00453D14" w:rsidP="007637A4">
            <w:pPr>
              <w:rPr>
                <w:rFonts w:ascii="Arial" w:hAnsi="Arial" w:cs="Arial"/>
                <w:sz w:val="24"/>
                <w:szCs w:val="24"/>
              </w:rPr>
            </w:pPr>
            <w:r w:rsidRPr="00DD7CD5">
              <w:rPr>
                <w:rFonts w:ascii="Arial" w:hAnsi="Arial" w:cs="Arial"/>
                <w:sz w:val="24"/>
                <w:szCs w:val="24"/>
              </w:rPr>
              <w:t xml:space="preserve">Select </w:t>
            </w:r>
          </w:p>
        </w:tc>
        <w:tc>
          <w:tcPr>
            <w:tcW w:w="3003" w:type="dxa"/>
            <w:vAlign w:val="center"/>
          </w:tcPr>
          <w:p w14:paraId="1524DFE7" w14:textId="77777777" w:rsidR="00453D14" w:rsidRPr="00DD7CD5" w:rsidRDefault="00453D14" w:rsidP="007637A4">
            <w:pPr>
              <w:rPr>
                <w:rFonts w:ascii="Arial" w:hAnsi="Arial" w:cs="Arial"/>
                <w:sz w:val="24"/>
                <w:szCs w:val="24"/>
              </w:rPr>
            </w:pPr>
            <w:r w:rsidRPr="00DD7CD5">
              <w:rPr>
                <w:rFonts w:ascii="Arial" w:hAnsi="Arial" w:cs="Arial"/>
                <w:sz w:val="24"/>
                <w:szCs w:val="24"/>
              </w:rPr>
              <w:t>“Bhutanese” or “Foreigner”</w:t>
            </w:r>
          </w:p>
        </w:tc>
      </w:tr>
    </w:tbl>
    <w:p w14:paraId="351F15E8" w14:textId="77777777" w:rsidR="00453D14" w:rsidRDefault="00453D14" w:rsidP="00453D14">
      <w:pPr>
        <w:ind w:left="540" w:firstLine="720"/>
        <w:rPr>
          <w:rFonts w:ascii="Arial" w:hAnsi="Arial" w:cs="Arial"/>
          <w:sz w:val="24"/>
          <w:szCs w:val="24"/>
        </w:rPr>
      </w:pPr>
    </w:p>
    <w:p w14:paraId="04983D1A" w14:textId="77777777" w:rsidR="00453D14" w:rsidRDefault="00453D14" w:rsidP="00453D14">
      <w:pPr>
        <w:ind w:left="540" w:firstLine="720"/>
        <w:rPr>
          <w:rFonts w:ascii="Arial" w:hAnsi="Arial" w:cs="Arial"/>
          <w:sz w:val="24"/>
          <w:szCs w:val="24"/>
        </w:rPr>
      </w:pPr>
      <w:r>
        <w:rPr>
          <w:rFonts w:ascii="Arial" w:hAnsi="Arial" w:cs="Arial"/>
          <w:sz w:val="24"/>
          <w:szCs w:val="24"/>
        </w:rPr>
        <w:t>If Bhutanese:</w:t>
      </w:r>
    </w:p>
    <w:tbl>
      <w:tblPr>
        <w:tblStyle w:val="TableGrid"/>
        <w:tblW w:w="0" w:type="auto"/>
        <w:tblInd w:w="1260" w:type="dxa"/>
        <w:tblLook w:val="04A0" w:firstRow="1" w:lastRow="0" w:firstColumn="1" w:lastColumn="0" w:noHBand="0" w:noVBand="1"/>
      </w:tblPr>
      <w:tblGrid>
        <w:gridCol w:w="3417"/>
        <w:gridCol w:w="1670"/>
        <w:gridCol w:w="3003"/>
      </w:tblGrid>
      <w:tr w:rsidR="00453D14" w:rsidRPr="00DD7CD5" w14:paraId="4A6E990B" w14:textId="77777777" w:rsidTr="007637A4">
        <w:tc>
          <w:tcPr>
            <w:tcW w:w="3417" w:type="dxa"/>
            <w:shd w:val="clear" w:color="auto" w:fill="FDE9D9" w:themeFill="accent6" w:themeFillTint="33"/>
          </w:tcPr>
          <w:p w14:paraId="5F6CBD6C"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69ABD42A"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7FF739BA"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Validation</w:t>
            </w:r>
          </w:p>
        </w:tc>
      </w:tr>
      <w:tr w:rsidR="00453D14" w:rsidRPr="00DD7CD5" w14:paraId="68076260" w14:textId="77777777" w:rsidTr="007637A4">
        <w:tc>
          <w:tcPr>
            <w:tcW w:w="3417" w:type="dxa"/>
          </w:tcPr>
          <w:p w14:paraId="0FF21A3C" w14:textId="77777777" w:rsidR="00453D14" w:rsidRPr="00DD7CD5" w:rsidRDefault="00453D14" w:rsidP="007637A4">
            <w:pPr>
              <w:rPr>
                <w:rFonts w:ascii="Arial" w:hAnsi="Arial" w:cs="Arial"/>
                <w:color w:val="000000"/>
                <w:sz w:val="24"/>
                <w:szCs w:val="24"/>
              </w:rPr>
            </w:pPr>
            <w:r>
              <w:rPr>
                <w:rFonts w:ascii="Arial" w:hAnsi="Arial" w:cs="Arial"/>
                <w:color w:val="000000"/>
                <w:sz w:val="24"/>
                <w:szCs w:val="24"/>
              </w:rPr>
              <w:t xml:space="preserve">Trade License No. </w:t>
            </w:r>
          </w:p>
        </w:tc>
        <w:tc>
          <w:tcPr>
            <w:tcW w:w="1670" w:type="dxa"/>
          </w:tcPr>
          <w:p w14:paraId="55E51E1A" w14:textId="77777777" w:rsidR="00453D14" w:rsidRPr="00DD7CD5" w:rsidRDefault="00453D14" w:rsidP="007637A4">
            <w:pPr>
              <w:rPr>
                <w:rFonts w:ascii="Arial" w:hAnsi="Arial" w:cs="Arial"/>
                <w:sz w:val="24"/>
                <w:szCs w:val="24"/>
              </w:rPr>
            </w:pPr>
          </w:p>
        </w:tc>
        <w:tc>
          <w:tcPr>
            <w:tcW w:w="3003" w:type="dxa"/>
            <w:vMerge w:val="restart"/>
            <w:vAlign w:val="center"/>
          </w:tcPr>
          <w:p w14:paraId="51C0AF06"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 xml:space="preserve">Fetch from </w:t>
            </w:r>
            <w:r>
              <w:rPr>
                <w:rFonts w:ascii="Arial" w:hAnsi="Arial" w:cs="Arial"/>
                <w:sz w:val="24"/>
                <w:szCs w:val="24"/>
              </w:rPr>
              <w:t>DoT</w:t>
            </w:r>
          </w:p>
        </w:tc>
      </w:tr>
      <w:tr w:rsidR="00453D14" w:rsidRPr="00DD7CD5" w14:paraId="2AA84F2B" w14:textId="77777777" w:rsidTr="007637A4">
        <w:tc>
          <w:tcPr>
            <w:tcW w:w="3417" w:type="dxa"/>
          </w:tcPr>
          <w:p w14:paraId="7E55FDF9"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43FD3863" w14:textId="77777777" w:rsidR="00453D14" w:rsidRPr="00DD7CD5" w:rsidRDefault="00453D14" w:rsidP="007637A4">
            <w:pPr>
              <w:rPr>
                <w:rFonts w:ascii="Arial" w:hAnsi="Arial" w:cs="Arial"/>
                <w:sz w:val="24"/>
                <w:szCs w:val="24"/>
              </w:rPr>
            </w:pPr>
          </w:p>
        </w:tc>
        <w:tc>
          <w:tcPr>
            <w:tcW w:w="3003" w:type="dxa"/>
            <w:vMerge/>
          </w:tcPr>
          <w:p w14:paraId="6468FC6A" w14:textId="77777777" w:rsidR="00453D14" w:rsidRPr="00DD7CD5" w:rsidRDefault="00453D14" w:rsidP="007637A4">
            <w:pPr>
              <w:rPr>
                <w:rFonts w:ascii="Arial" w:hAnsi="Arial" w:cs="Arial"/>
                <w:sz w:val="24"/>
                <w:szCs w:val="24"/>
              </w:rPr>
            </w:pPr>
          </w:p>
        </w:tc>
      </w:tr>
      <w:tr w:rsidR="00453D14" w:rsidRPr="00DD7CD5" w14:paraId="139FBD04" w14:textId="77777777" w:rsidTr="007637A4">
        <w:tc>
          <w:tcPr>
            <w:tcW w:w="3417" w:type="dxa"/>
          </w:tcPr>
          <w:p w14:paraId="15F1E43D"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Dzongkhag</w:t>
            </w:r>
          </w:p>
        </w:tc>
        <w:tc>
          <w:tcPr>
            <w:tcW w:w="1670" w:type="dxa"/>
          </w:tcPr>
          <w:p w14:paraId="7BCDB3CD" w14:textId="77777777" w:rsidR="00453D14" w:rsidRPr="00DD7CD5" w:rsidRDefault="00453D14" w:rsidP="007637A4">
            <w:pPr>
              <w:rPr>
                <w:rFonts w:ascii="Arial" w:hAnsi="Arial" w:cs="Arial"/>
                <w:sz w:val="24"/>
                <w:szCs w:val="24"/>
              </w:rPr>
            </w:pPr>
          </w:p>
        </w:tc>
        <w:tc>
          <w:tcPr>
            <w:tcW w:w="3003" w:type="dxa"/>
            <w:vMerge/>
          </w:tcPr>
          <w:p w14:paraId="1D77AFCB" w14:textId="77777777" w:rsidR="00453D14" w:rsidRPr="00DD7CD5" w:rsidRDefault="00453D14" w:rsidP="007637A4">
            <w:pPr>
              <w:rPr>
                <w:rFonts w:ascii="Arial" w:hAnsi="Arial" w:cs="Arial"/>
                <w:sz w:val="24"/>
                <w:szCs w:val="24"/>
              </w:rPr>
            </w:pPr>
          </w:p>
        </w:tc>
      </w:tr>
      <w:tr w:rsidR="00453D14" w:rsidRPr="00DD7CD5" w14:paraId="5C85C33D" w14:textId="77777777" w:rsidTr="007637A4">
        <w:tc>
          <w:tcPr>
            <w:tcW w:w="3417" w:type="dxa"/>
          </w:tcPr>
          <w:p w14:paraId="7222F3C1"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Gewog</w:t>
            </w:r>
          </w:p>
        </w:tc>
        <w:tc>
          <w:tcPr>
            <w:tcW w:w="1670" w:type="dxa"/>
          </w:tcPr>
          <w:p w14:paraId="41EE20E2" w14:textId="77777777" w:rsidR="00453D14" w:rsidRPr="00DD7CD5" w:rsidRDefault="00453D14" w:rsidP="007637A4">
            <w:pPr>
              <w:rPr>
                <w:rFonts w:ascii="Arial" w:hAnsi="Arial" w:cs="Arial"/>
                <w:sz w:val="24"/>
                <w:szCs w:val="24"/>
              </w:rPr>
            </w:pPr>
          </w:p>
        </w:tc>
        <w:tc>
          <w:tcPr>
            <w:tcW w:w="3003" w:type="dxa"/>
            <w:vMerge/>
          </w:tcPr>
          <w:p w14:paraId="67705BFC" w14:textId="77777777" w:rsidR="00453D14" w:rsidRPr="00DD7CD5" w:rsidRDefault="00453D14" w:rsidP="007637A4">
            <w:pPr>
              <w:rPr>
                <w:rFonts w:ascii="Arial" w:hAnsi="Arial" w:cs="Arial"/>
                <w:sz w:val="24"/>
                <w:szCs w:val="24"/>
              </w:rPr>
            </w:pPr>
          </w:p>
        </w:tc>
      </w:tr>
      <w:tr w:rsidR="00453D14" w:rsidRPr="00DD7CD5" w14:paraId="5D527810" w14:textId="77777777" w:rsidTr="007637A4">
        <w:tc>
          <w:tcPr>
            <w:tcW w:w="3417" w:type="dxa"/>
          </w:tcPr>
          <w:p w14:paraId="129FDC32"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Village</w:t>
            </w:r>
          </w:p>
        </w:tc>
        <w:tc>
          <w:tcPr>
            <w:tcW w:w="1670" w:type="dxa"/>
          </w:tcPr>
          <w:p w14:paraId="19CF2642" w14:textId="77777777" w:rsidR="00453D14" w:rsidRPr="00DD7CD5" w:rsidRDefault="00453D14" w:rsidP="007637A4">
            <w:pPr>
              <w:rPr>
                <w:rFonts w:ascii="Arial" w:hAnsi="Arial" w:cs="Arial"/>
                <w:sz w:val="24"/>
                <w:szCs w:val="24"/>
              </w:rPr>
            </w:pPr>
          </w:p>
        </w:tc>
        <w:tc>
          <w:tcPr>
            <w:tcW w:w="3003" w:type="dxa"/>
            <w:vMerge/>
          </w:tcPr>
          <w:p w14:paraId="3AFB7F61" w14:textId="77777777" w:rsidR="00453D14" w:rsidRPr="00DD7CD5" w:rsidRDefault="00453D14" w:rsidP="007637A4">
            <w:pPr>
              <w:rPr>
                <w:rFonts w:ascii="Arial" w:hAnsi="Arial" w:cs="Arial"/>
                <w:sz w:val="24"/>
                <w:szCs w:val="24"/>
              </w:rPr>
            </w:pPr>
          </w:p>
        </w:tc>
      </w:tr>
    </w:tbl>
    <w:p w14:paraId="3FD4F71F" w14:textId="77777777" w:rsidR="00453D14" w:rsidRDefault="00453D14" w:rsidP="00453D14">
      <w:pPr>
        <w:ind w:left="540" w:firstLine="720"/>
        <w:rPr>
          <w:rFonts w:ascii="Arial" w:hAnsi="Arial" w:cs="Arial"/>
          <w:sz w:val="24"/>
          <w:szCs w:val="24"/>
        </w:rPr>
      </w:pPr>
    </w:p>
    <w:p w14:paraId="68193D05" w14:textId="77777777" w:rsidR="00453D14" w:rsidRDefault="00453D14" w:rsidP="00453D14">
      <w:pPr>
        <w:ind w:left="540" w:firstLine="720"/>
        <w:rPr>
          <w:rFonts w:ascii="Arial" w:hAnsi="Arial" w:cs="Arial"/>
          <w:sz w:val="24"/>
          <w:szCs w:val="24"/>
        </w:rPr>
      </w:pPr>
      <w:r>
        <w:rPr>
          <w:rFonts w:ascii="Arial" w:hAnsi="Arial" w:cs="Arial"/>
          <w:sz w:val="24"/>
          <w:szCs w:val="24"/>
        </w:rPr>
        <w:t>If Foreigner:</w:t>
      </w:r>
    </w:p>
    <w:tbl>
      <w:tblPr>
        <w:tblStyle w:val="TableGrid"/>
        <w:tblW w:w="0" w:type="auto"/>
        <w:tblInd w:w="1260" w:type="dxa"/>
        <w:tblLook w:val="04A0" w:firstRow="1" w:lastRow="0" w:firstColumn="1" w:lastColumn="0" w:noHBand="0" w:noVBand="1"/>
      </w:tblPr>
      <w:tblGrid>
        <w:gridCol w:w="3417"/>
        <w:gridCol w:w="1670"/>
        <w:gridCol w:w="3003"/>
      </w:tblGrid>
      <w:tr w:rsidR="00453D14" w:rsidRPr="00DD7CD5" w14:paraId="060E0352" w14:textId="77777777" w:rsidTr="007637A4">
        <w:tc>
          <w:tcPr>
            <w:tcW w:w="3417" w:type="dxa"/>
            <w:shd w:val="clear" w:color="auto" w:fill="FDE9D9" w:themeFill="accent6" w:themeFillTint="33"/>
          </w:tcPr>
          <w:p w14:paraId="2B46E413"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59A87F06"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301DE604"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Validation</w:t>
            </w:r>
          </w:p>
        </w:tc>
      </w:tr>
      <w:tr w:rsidR="00453D14" w:rsidRPr="00DD7CD5" w14:paraId="3E1F40F7" w14:textId="77777777" w:rsidTr="007637A4">
        <w:tc>
          <w:tcPr>
            <w:tcW w:w="3417" w:type="dxa"/>
          </w:tcPr>
          <w:p w14:paraId="62A2086D" w14:textId="77777777" w:rsidR="00453D14" w:rsidRPr="00DD7CD5" w:rsidRDefault="00453D14" w:rsidP="007637A4">
            <w:pPr>
              <w:rPr>
                <w:rFonts w:ascii="Arial" w:hAnsi="Arial" w:cs="Arial"/>
                <w:color w:val="000000"/>
                <w:sz w:val="24"/>
                <w:szCs w:val="24"/>
              </w:rPr>
            </w:pPr>
            <w:r>
              <w:rPr>
                <w:rFonts w:ascii="Arial" w:hAnsi="Arial" w:cs="Arial"/>
                <w:color w:val="000000"/>
                <w:sz w:val="24"/>
                <w:szCs w:val="24"/>
              </w:rPr>
              <w:t>Passport No.</w:t>
            </w:r>
          </w:p>
        </w:tc>
        <w:tc>
          <w:tcPr>
            <w:tcW w:w="1670" w:type="dxa"/>
          </w:tcPr>
          <w:p w14:paraId="7D2A1ACE" w14:textId="77777777" w:rsidR="00453D14" w:rsidRPr="00DD7CD5" w:rsidRDefault="00453D14" w:rsidP="007637A4">
            <w:pPr>
              <w:rPr>
                <w:rFonts w:ascii="Arial" w:hAnsi="Arial" w:cs="Arial"/>
                <w:sz w:val="24"/>
                <w:szCs w:val="24"/>
              </w:rPr>
            </w:pPr>
            <w:r>
              <w:rPr>
                <w:rFonts w:ascii="Arial" w:hAnsi="Arial" w:cs="Arial"/>
                <w:sz w:val="24"/>
                <w:szCs w:val="24"/>
              </w:rPr>
              <w:t>Text</w:t>
            </w:r>
          </w:p>
        </w:tc>
        <w:tc>
          <w:tcPr>
            <w:tcW w:w="3003" w:type="dxa"/>
            <w:vAlign w:val="center"/>
          </w:tcPr>
          <w:p w14:paraId="53534F8A" w14:textId="77777777" w:rsidR="00453D14" w:rsidRPr="00DD7CD5" w:rsidRDefault="00453D14" w:rsidP="007637A4">
            <w:pPr>
              <w:jc w:val="center"/>
              <w:rPr>
                <w:rFonts w:ascii="Arial" w:hAnsi="Arial" w:cs="Arial"/>
                <w:sz w:val="24"/>
                <w:szCs w:val="24"/>
              </w:rPr>
            </w:pPr>
          </w:p>
        </w:tc>
      </w:tr>
      <w:tr w:rsidR="00453D14" w:rsidRPr="00DD7CD5" w14:paraId="2E70F081" w14:textId="77777777" w:rsidTr="007637A4">
        <w:tc>
          <w:tcPr>
            <w:tcW w:w="3417" w:type="dxa"/>
          </w:tcPr>
          <w:p w14:paraId="500C29C8" w14:textId="77777777" w:rsidR="00453D14" w:rsidRDefault="00453D14" w:rsidP="007637A4">
            <w:pPr>
              <w:rPr>
                <w:rFonts w:ascii="Arial" w:hAnsi="Arial" w:cs="Arial"/>
                <w:color w:val="000000"/>
                <w:sz w:val="24"/>
                <w:szCs w:val="24"/>
              </w:rPr>
            </w:pPr>
            <w:r>
              <w:rPr>
                <w:rFonts w:ascii="Arial" w:hAnsi="Arial" w:cs="Arial"/>
                <w:color w:val="000000"/>
                <w:sz w:val="24"/>
                <w:szCs w:val="24"/>
              </w:rPr>
              <w:t xml:space="preserve">Nationality </w:t>
            </w:r>
          </w:p>
        </w:tc>
        <w:tc>
          <w:tcPr>
            <w:tcW w:w="1670" w:type="dxa"/>
          </w:tcPr>
          <w:p w14:paraId="7DABC6A1" w14:textId="77777777" w:rsidR="00453D14" w:rsidRPr="00DD7CD5" w:rsidRDefault="00453D14" w:rsidP="007637A4">
            <w:pPr>
              <w:rPr>
                <w:rFonts w:ascii="Arial" w:hAnsi="Arial" w:cs="Arial"/>
                <w:sz w:val="24"/>
                <w:szCs w:val="24"/>
              </w:rPr>
            </w:pPr>
            <w:r>
              <w:rPr>
                <w:rFonts w:ascii="Arial" w:hAnsi="Arial" w:cs="Arial"/>
                <w:sz w:val="24"/>
                <w:szCs w:val="24"/>
              </w:rPr>
              <w:t>Text</w:t>
            </w:r>
          </w:p>
        </w:tc>
        <w:tc>
          <w:tcPr>
            <w:tcW w:w="3003" w:type="dxa"/>
            <w:vAlign w:val="center"/>
          </w:tcPr>
          <w:p w14:paraId="41EFFAAF" w14:textId="77777777" w:rsidR="00453D14" w:rsidRPr="00DD7CD5" w:rsidRDefault="00453D14" w:rsidP="007637A4">
            <w:pPr>
              <w:jc w:val="center"/>
              <w:rPr>
                <w:rFonts w:ascii="Arial" w:hAnsi="Arial" w:cs="Arial"/>
                <w:sz w:val="24"/>
                <w:szCs w:val="24"/>
              </w:rPr>
            </w:pPr>
          </w:p>
        </w:tc>
      </w:tr>
      <w:tr w:rsidR="00453D14" w:rsidRPr="00DD7CD5" w14:paraId="1E09C2DA" w14:textId="77777777" w:rsidTr="007637A4">
        <w:tc>
          <w:tcPr>
            <w:tcW w:w="3417" w:type="dxa"/>
          </w:tcPr>
          <w:p w14:paraId="3DC7520A"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22A326EC" w14:textId="77777777" w:rsidR="00453D14" w:rsidRPr="00DD7CD5" w:rsidRDefault="00453D14" w:rsidP="007637A4">
            <w:pPr>
              <w:rPr>
                <w:rFonts w:ascii="Arial" w:hAnsi="Arial" w:cs="Arial"/>
                <w:sz w:val="24"/>
                <w:szCs w:val="24"/>
              </w:rPr>
            </w:pPr>
            <w:r>
              <w:rPr>
                <w:rFonts w:ascii="Arial" w:hAnsi="Arial" w:cs="Arial"/>
                <w:sz w:val="24"/>
                <w:szCs w:val="24"/>
              </w:rPr>
              <w:t>Text</w:t>
            </w:r>
          </w:p>
        </w:tc>
        <w:tc>
          <w:tcPr>
            <w:tcW w:w="3003" w:type="dxa"/>
          </w:tcPr>
          <w:p w14:paraId="6818E4AE" w14:textId="77777777" w:rsidR="00453D14" w:rsidRPr="00DD7CD5" w:rsidRDefault="00453D14" w:rsidP="007637A4">
            <w:pPr>
              <w:rPr>
                <w:rFonts w:ascii="Arial" w:hAnsi="Arial" w:cs="Arial"/>
                <w:sz w:val="24"/>
                <w:szCs w:val="24"/>
              </w:rPr>
            </w:pPr>
          </w:p>
        </w:tc>
      </w:tr>
      <w:tr w:rsidR="00453D14" w:rsidRPr="00DD7CD5" w14:paraId="122E360A" w14:textId="77777777" w:rsidTr="007637A4">
        <w:tc>
          <w:tcPr>
            <w:tcW w:w="3417" w:type="dxa"/>
          </w:tcPr>
          <w:p w14:paraId="7784DE4A" w14:textId="77777777" w:rsidR="00453D14" w:rsidRPr="00DD7CD5" w:rsidRDefault="00453D14" w:rsidP="007637A4">
            <w:pPr>
              <w:rPr>
                <w:rFonts w:ascii="Arial" w:hAnsi="Arial" w:cs="Arial"/>
                <w:color w:val="000000"/>
                <w:sz w:val="24"/>
                <w:szCs w:val="24"/>
              </w:rPr>
            </w:pPr>
            <w:r>
              <w:rPr>
                <w:rFonts w:ascii="Arial" w:hAnsi="Arial" w:cs="Arial"/>
                <w:color w:val="000000"/>
                <w:sz w:val="24"/>
                <w:szCs w:val="24"/>
              </w:rPr>
              <w:t>Address</w:t>
            </w:r>
          </w:p>
        </w:tc>
        <w:tc>
          <w:tcPr>
            <w:tcW w:w="1670" w:type="dxa"/>
          </w:tcPr>
          <w:p w14:paraId="3F50A675" w14:textId="77777777" w:rsidR="00453D14" w:rsidRPr="00DD7CD5" w:rsidRDefault="00453D14" w:rsidP="007637A4">
            <w:pPr>
              <w:rPr>
                <w:rFonts w:ascii="Arial" w:hAnsi="Arial" w:cs="Arial"/>
                <w:sz w:val="24"/>
                <w:szCs w:val="24"/>
              </w:rPr>
            </w:pPr>
            <w:r>
              <w:rPr>
                <w:rFonts w:ascii="Arial" w:hAnsi="Arial" w:cs="Arial"/>
                <w:sz w:val="24"/>
                <w:szCs w:val="24"/>
              </w:rPr>
              <w:t>Text area</w:t>
            </w:r>
          </w:p>
        </w:tc>
        <w:tc>
          <w:tcPr>
            <w:tcW w:w="3003" w:type="dxa"/>
          </w:tcPr>
          <w:p w14:paraId="140EADCC" w14:textId="77777777" w:rsidR="00453D14" w:rsidRPr="00DD7CD5" w:rsidRDefault="00453D14" w:rsidP="007637A4">
            <w:pPr>
              <w:rPr>
                <w:rFonts w:ascii="Arial" w:hAnsi="Arial" w:cs="Arial"/>
                <w:sz w:val="24"/>
                <w:szCs w:val="24"/>
              </w:rPr>
            </w:pPr>
          </w:p>
        </w:tc>
      </w:tr>
    </w:tbl>
    <w:p w14:paraId="11DBE9B0" w14:textId="77777777" w:rsidR="00453D14" w:rsidRDefault="00453D14" w:rsidP="00453D14">
      <w:pPr>
        <w:ind w:left="540" w:firstLine="720"/>
        <w:rPr>
          <w:rFonts w:ascii="Arial" w:hAnsi="Arial" w:cs="Arial"/>
          <w:sz w:val="24"/>
          <w:szCs w:val="24"/>
        </w:rPr>
      </w:pPr>
    </w:p>
    <w:p w14:paraId="3CA0C66D" w14:textId="77777777" w:rsidR="00453D14" w:rsidRPr="00FD5297" w:rsidRDefault="00453D14" w:rsidP="00453D14">
      <w:pPr>
        <w:ind w:left="540" w:firstLine="720"/>
        <w:rPr>
          <w:rFonts w:ascii="Arial" w:hAnsi="Arial" w:cs="Arial"/>
          <w:sz w:val="24"/>
          <w:szCs w:val="24"/>
        </w:rPr>
      </w:pPr>
      <w:r>
        <w:rPr>
          <w:rFonts w:ascii="Arial" w:hAnsi="Arial" w:cs="Arial"/>
          <w:sz w:val="24"/>
          <w:szCs w:val="24"/>
        </w:rPr>
        <w:t>Details of consignment (add more button):</w:t>
      </w:r>
    </w:p>
    <w:tbl>
      <w:tblPr>
        <w:tblStyle w:val="TableGrid"/>
        <w:tblW w:w="0" w:type="auto"/>
        <w:tblInd w:w="1260" w:type="dxa"/>
        <w:tblLook w:val="04A0" w:firstRow="1" w:lastRow="0" w:firstColumn="1" w:lastColumn="0" w:noHBand="0" w:noVBand="1"/>
      </w:tblPr>
      <w:tblGrid>
        <w:gridCol w:w="3417"/>
        <w:gridCol w:w="1670"/>
        <w:gridCol w:w="3003"/>
      </w:tblGrid>
      <w:tr w:rsidR="00453D14" w:rsidRPr="00C72291" w14:paraId="537AD53D" w14:textId="77777777" w:rsidTr="007637A4">
        <w:tc>
          <w:tcPr>
            <w:tcW w:w="3417" w:type="dxa"/>
            <w:shd w:val="clear" w:color="auto" w:fill="FDE9D9" w:themeFill="accent6" w:themeFillTint="33"/>
          </w:tcPr>
          <w:p w14:paraId="7EE913FE"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4EB0F3A7"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75803B96"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Validation</w:t>
            </w:r>
          </w:p>
        </w:tc>
      </w:tr>
      <w:tr w:rsidR="00453D14" w:rsidRPr="00C72291" w14:paraId="7006ABAF" w14:textId="77777777" w:rsidTr="007637A4">
        <w:tc>
          <w:tcPr>
            <w:tcW w:w="3417" w:type="dxa"/>
          </w:tcPr>
          <w:p w14:paraId="2A5366CB" w14:textId="77777777" w:rsidR="00453D14" w:rsidRPr="00C72291" w:rsidRDefault="00453D14" w:rsidP="007637A4">
            <w:pPr>
              <w:rPr>
                <w:rFonts w:ascii="Arial" w:hAnsi="Arial" w:cs="Arial"/>
                <w:color w:val="000000"/>
                <w:sz w:val="24"/>
                <w:szCs w:val="24"/>
              </w:rPr>
            </w:pPr>
            <w:r w:rsidRPr="00C72291">
              <w:rPr>
                <w:rFonts w:ascii="Arial" w:hAnsi="Arial" w:cs="Arial"/>
                <w:color w:val="000000"/>
                <w:sz w:val="24"/>
                <w:szCs w:val="24"/>
              </w:rPr>
              <w:t>Particulars</w:t>
            </w:r>
          </w:p>
        </w:tc>
        <w:tc>
          <w:tcPr>
            <w:tcW w:w="1670" w:type="dxa"/>
          </w:tcPr>
          <w:p w14:paraId="5C9B4738" w14:textId="77777777" w:rsidR="00453D14" w:rsidRPr="00C72291" w:rsidRDefault="00453D14" w:rsidP="007637A4">
            <w:pPr>
              <w:rPr>
                <w:rFonts w:ascii="Arial" w:hAnsi="Arial" w:cs="Arial"/>
                <w:sz w:val="24"/>
                <w:szCs w:val="24"/>
              </w:rPr>
            </w:pPr>
            <w:r>
              <w:rPr>
                <w:rFonts w:ascii="Arial" w:hAnsi="Arial" w:cs="Arial"/>
                <w:sz w:val="24"/>
                <w:szCs w:val="24"/>
              </w:rPr>
              <w:t>Text</w:t>
            </w:r>
          </w:p>
        </w:tc>
        <w:tc>
          <w:tcPr>
            <w:tcW w:w="3003" w:type="dxa"/>
            <w:vAlign w:val="center"/>
          </w:tcPr>
          <w:p w14:paraId="4C082881" w14:textId="77777777" w:rsidR="00453D14" w:rsidRPr="00C72291" w:rsidRDefault="00453D14" w:rsidP="007637A4">
            <w:pPr>
              <w:rPr>
                <w:rFonts w:ascii="Arial" w:hAnsi="Arial" w:cs="Arial"/>
                <w:sz w:val="24"/>
                <w:szCs w:val="24"/>
              </w:rPr>
            </w:pPr>
          </w:p>
        </w:tc>
      </w:tr>
      <w:tr w:rsidR="00453D14" w:rsidRPr="00C72291" w14:paraId="79BCA24C" w14:textId="77777777" w:rsidTr="007637A4">
        <w:tc>
          <w:tcPr>
            <w:tcW w:w="3417" w:type="dxa"/>
          </w:tcPr>
          <w:p w14:paraId="4AF55C13"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Company / Producers</w:t>
            </w:r>
          </w:p>
        </w:tc>
        <w:tc>
          <w:tcPr>
            <w:tcW w:w="1670" w:type="dxa"/>
          </w:tcPr>
          <w:p w14:paraId="41DA165A" w14:textId="77777777" w:rsidR="00453D14" w:rsidRPr="00C72291" w:rsidRDefault="00453D14" w:rsidP="007637A4">
            <w:pPr>
              <w:rPr>
                <w:rFonts w:ascii="Arial" w:hAnsi="Arial" w:cs="Arial"/>
                <w:sz w:val="24"/>
                <w:szCs w:val="24"/>
              </w:rPr>
            </w:pPr>
            <w:r>
              <w:rPr>
                <w:rFonts w:ascii="Arial" w:hAnsi="Arial" w:cs="Arial"/>
                <w:sz w:val="24"/>
                <w:szCs w:val="24"/>
              </w:rPr>
              <w:t>Text</w:t>
            </w:r>
          </w:p>
        </w:tc>
        <w:tc>
          <w:tcPr>
            <w:tcW w:w="3003" w:type="dxa"/>
            <w:vAlign w:val="center"/>
          </w:tcPr>
          <w:p w14:paraId="66983F2E" w14:textId="77777777" w:rsidR="00453D14" w:rsidRPr="00C72291" w:rsidRDefault="00453D14" w:rsidP="007637A4">
            <w:pPr>
              <w:rPr>
                <w:rFonts w:ascii="Arial" w:hAnsi="Arial" w:cs="Arial"/>
                <w:sz w:val="24"/>
                <w:szCs w:val="24"/>
              </w:rPr>
            </w:pPr>
          </w:p>
        </w:tc>
      </w:tr>
      <w:tr w:rsidR="00453D14" w:rsidRPr="00C72291" w14:paraId="5ABC5780" w14:textId="77777777" w:rsidTr="007637A4">
        <w:tc>
          <w:tcPr>
            <w:tcW w:w="3417" w:type="dxa"/>
          </w:tcPr>
          <w:p w14:paraId="54AB2E9A"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Description of the supply /packages</w:t>
            </w:r>
          </w:p>
        </w:tc>
        <w:tc>
          <w:tcPr>
            <w:tcW w:w="1670" w:type="dxa"/>
          </w:tcPr>
          <w:p w14:paraId="4627A07D" w14:textId="77777777" w:rsidR="00453D14" w:rsidRPr="00C72291" w:rsidRDefault="00453D14" w:rsidP="007637A4">
            <w:pPr>
              <w:rPr>
                <w:rFonts w:ascii="Arial" w:hAnsi="Arial" w:cs="Arial"/>
                <w:sz w:val="24"/>
                <w:szCs w:val="24"/>
              </w:rPr>
            </w:pPr>
            <w:r>
              <w:rPr>
                <w:rFonts w:ascii="Arial" w:hAnsi="Arial" w:cs="Arial"/>
                <w:sz w:val="24"/>
                <w:szCs w:val="24"/>
              </w:rPr>
              <w:t>Text area</w:t>
            </w:r>
          </w:p>
        </w:tc>
        <w:tc>
          <w:tcPr>
            <w:tcW w:w="3003" w:type="dxa"/>
            <w:vAlign w:val="center"/>
          </w:tcPr>
          <w:p w14:paraId="7944AD61" w14:textId="77777777" w:rsidR="00453D14" w:rsidRPr="00C72291" w:rsidRDefault="00453D14" w:rsidP="007637A4">
            <w:pPr>
              <w:rPr>
                <w:rFonts w:ascii="Arial" w:hAnsi="Arial" w:cs="Arial"/>
                <w:sz w:val="24"/>
                <w:szCs w:val="24"/>
              </w:rPr>
            </w:pPr>
          </w:p>
        </w:tc>
      </w:tr>
      <w:tr w:rsidR="00453D14" w:rsidRPr="00C72291" w14:paraId="59EDA05B" w14:textId="77777777" w:rsidTr="007637A4">
        <w:tc>
          <w:tcPr>
            <w:tcW w:w="3417" w:type="dxa"/>
          </w:tcPr>
          <w:p w14:paraId="0675ADAF"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 xml:space="preserve">Quantity </w:t>
            </w:r>
          </w:p>
        </w:tc>
        <w:tc>
          <w:tcPr>
            <w:tcW w:w="1670" w:type="dxa"/>
          </w:tcPr>
          <w:p w14:paraId="6B94C06E" w14:textId="77777777" w:rsidR="00453D14" w:rsidRPr="00C72291" w:rsidRDefault="00453D14" w:rsidP="007637A4">
            <w:pPr>
              <w:rPr>
                <w:rFonts w:ascii="Arial" w:hAnsi="Arial" w:cs="Arial"/>
                <w:sz w:val="24"/>
                <w:szCs w:val="24"/>
              </w:rPr>
            </w:pPr>
            <w:r>
              <w:rPr>
                <w:rFonts w:ascii="Arial" w:hAnsi="Arial" w:cs="Arial"/>
                <w:sz w:val="24"/>
                <w:szCs w:val="24"/>
              </w:rPr>
              <w:t>Number</w:t>
            </w:r>
          </w:p>
        </w:tc>
        <w:tc>
          <w:tcPr>
            <w:tcW w:w="3003" w:type="dxa"/>
          </w:tcPr>
          <w:p w14:paraId="44A71C18" w14:textId="77777777" w:rsidR="00453D14" w:rsidRPr="00C72291" w:rsidRDefault="00453D14" w:rsidP="007637A4">
            <w:pPr>
              <w:rPr>
                <w:rFonts w:ascii="Arial" w:hAnsi="Arial" w:cs="Arial"/>
                <w:sz w:val="24"/>
                <w:szCs w:val="24"/>
              </w:rPr>
            </w:pPr>
            <w:r>
              <w:rPr>
                <w:rFonts w:ascii="Arial" w:hAnsi="Arial" w:cs="Arial"/>
                <w:sz w:val="24"/>
                <w:szCs w:val="24"/>
              </w:rPr>
              <w:t xml:space="preserve">Should accept only number, should not </w:t>
            </w:r>
            <w:r>
              <w:rPr>
                <w:rFonts w:ascii="Arial" w:hAnsi="Arial" w:cs="Arial"/>
                <w:sz w:val="24"/>
                <w:szCs w:val="24"/>
              </w:rPr>
              <w:lastRenderedPageBreak/>
              <w:t>accept special character</w:t>
            </w:r>
          </w:p>
        </w:tc>
      </w:tr>
      <w:tr w:rsidR="00453D14" w:rsidRPr="00C72291" w14:paraId="46927B4D" w14:textId="77777777" w:rsidTr="007637A4">
        <w:tc>
          <w:tcPr>
            <w:tcW w:w="3417" w:type="dxa"/>
          </w:tcPr>
          <w:p w14:paraId="0C2DA285"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lastRenderedPageBreak/>
              <w:t xml:space="preserve">Unit </w:t>
            </w:r>
          </w:p>
        </w:tc>
        <w:tc>
          <w:tcPr>
            <w:tcW w:w="1670" w:type="dxa"/>
          </w:tcPr>
          <w:p w14:paraId="4DC08B87" w14:textId="77777777" w:rsidR="00453D14" w:rsidRPr="00C72291" w:rsidRDefault="00453D14" w:rsidP="007637A4">
            <w:pPr>
              <w:rPr>
                <w:rFonts w:ascii="Arial" w:hAnsi="Arial" w:cs="Arial"/>
                <w:sz w:val="24"/>
                <w:szCs w:val="24"/>
              </w:rPr>
            </w:pPr>
            <w:r>
              <w:rPr>
                <w:rFonts w:ascii="Arial" w:hAnsi="Arial" w:cs="Arial"/>
                <w:sz w:val="24"/>
                <w:szCs w:val="24"/>
              </w:rPr>
              <w:t>Select</w:t>
            </w:r>
          </w:p>
        </w:tc>
        <w:tc>
          <w:tcPr>
            <w:tcW w:w="3003" w:type="dxa"/>
          </w:tcPr>
          <w:p w14:paraId="6EB59142" w14:textId="77777777" w:rsidR="00453D14" w:rsidRPr="00C72291" w:rsidRDefault="00453D14" w:rsidP="007637A4">
            <w:pPr>
              <w:rPr>
                <w:rFonts w:ascii="Arial" w:hAnsi="Arial" w:cs="Arial"/>
                <w:sz w:val="24"/>
                <w:szCs w:val="24"/>
              </w:rPr>
            </w:pPr>
            <w:r>
              <w:rPr>
                <w:rFonts w:ascii="Arial" w:hAnsi="Arial" w:cs="Arial"/>
                <w:sz w:val="24"/>
                <w:szCs w:val="24"/>
              </w:rPr>
              <w:t>Pull from master data</w:t>
            </w:r>
          </w:p>
        </w:tc>
      </w:tr>
    </w:tbl>
    <w:p w14:paraId="7C910938" w14:textId="77777777" w:rsidR="00453D14" w:rsidRDefault="00453D14" w:rsidP="00453D14">
      <w:pPr>
        <w:spacing w:before="120" w:after="120"/>
        <w:jc w:val="both"/>
        <w:rPr>
          <w:rFonts w:cstheme="minorHAnsi"/>
          <w:sz w:val="24"/>
          <w:szCs w:val="24"/>
        </w:rPr>
      </w:pPr>
      <w:r w:rsidRPr="00511CD9">
        <w:rPr>
          <w:rFonts w:cstheme="minorHAnsi"/>
          <w:sz w:val="24"/>
          <w:szCs w:val="24"/>
        </w:rPr>
        <w:tab/>
      </w:r>
    </w:p>
    <w:p w14:paraId="631B97C9" w14:textId="77777777" w:rsidR="00453D14" w:rsidRPr="00FD5297" w:rsidRDefault="00453D14" w:rsidP="00453D14">
      <w:pPr>
        <w:ind w:left="540" w:firstLine="720"/>
        <w:rPr>
          <w:rFonts w:ascii="Arial" w:hAnsi="Arial" w:cs="Arial"/>
          <w:sz w:val="24"/>
          <w:szCs w:val="24"/>
        </w:rPr>
      </w:pPr>
      <w:r>
        <w:rPr>
          <w:rFonts w:ascii="Arial" w:hAnsi="Arial" w:cs="Arial"/>
          <w:sz w:val="24"/>
          <w:szCs w:val="24"/>
        </w:rPr>
        <w:t>Other details:</w:t>
      </w:r>
    </w:p>
    <w:tbl>
      <w:tblPr>
        <w:tblStyle w:val="TableGrid"/>
        <w:tblW w:w="0" w:type="auto"/>
        <w:tblInd w:w="1260" w:type="dxa"/>
        <w:tblLook w:val="04A0" w:firstRow="1" w:lastRow="0" w:firstColumn="1" w:lastColumn="0" w:noHBand="0" w:noVBand="1"/>
      </w:tblPr>
      <w:tblGrid>
        <w:gridCol w:w="3417"/>
        <w:gridCol w:w="1670"/>
        <w:gridCol w:w="3003"/>
      </w:tblGrid>
      <w:tr w:rsidR="00453D14" w:rsidRPr="00C72291" w14:paraId="26524BF3" w14:textId="77777777" w:rsidTr="007637A4">
        <w:tc>
          <w:tcPr>
            <w:tcW w:w="3417" w:type="dxa"/>
            <w:shd w:val="clear" w:color="auto" w:fill="FDE9D9" w:themeFill="accent6" w:themeFillTint="33"/>
          </w:tcPr>
          <w:p w14:paraId="349AF055"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3702BF73"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7F777F0F" w14:textId="77777777" w:rsidR="00453D14" w:rsidRPr="00C72291" w:rsidRDefault="00453D14" w:rsidP="007637A4">
            <w:pPr>
              <w:jc w:val="center"/>
              <w:rPr>
                <w:rFonts w:ascii="Arial" w:hAnsi="Arial" w:cs="Arial"/>
                <w:sz w:val="24"/>
                <w:szCs w:val="24"/>
              </w:rPr>
            </w:pPr>
            <w:r w:rsidRPr="00C72291">
              <w:rPr>
                <w:rFonts w:ascii="Arial" w:hAnsi="Arial" w:cs="Arial"/>
                <w:sz w:val="24"/>
                <w:szCs w:val="24"/>
              </w:rPr>
              <w:t>Validation</w:t>
            </w:r>
          </w:p>
        </w:tc>
      </w:tr>
      <w:tr w:rsidR="00453D14" w:rsidRPr="00C72291" w14:paraId="0749213C" w14:textId="77777777" w:rsidTr="007637A4">
        <w:tc>
          <w:tcPr>
            <w:tcW w:w="3417" w:type="dxa"/>
          </w:tcPr>
          <w:p w14:paraId="3E387987"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 xml:space="preserve">Purpose of Importation </w:t>
            </w:r>
          </w:p>
        </w:tc>
        <w:tc>
          <w:tcPr>
            <w:tcW w:w="1670" w:type="dxa"/>
          </w:tcPr>
          <w:p w14:paraId="179AF820" w14:textId="77777777" w:rsidR="00453D14" w:rsidRPr="00C72291" w:rsidRDefault="00453D14" w:rsidP="007637A4">
            <w:pPr>
              <w:rPr>
                <w:rFonts w:ascii="Arial" w:hAnsi="Arial" w:cs="Arial"/>
                <w:sz w:val="24"/>
                <w:szCs w:val="24"/>
              </w:rPr>
            </w:pPr>
            <w:r>
              <w:rPr>
                <w:rFonts w:ascii="Arial" w:hAnsi="Arial" w:cs="Arial"/>
                <w:sz w:val="24"/>
                <w:szCs w:val="24"/>
              </w:rPr>
              <w:t>Text Area</w:t>
            </w:r>
          </w:p>
        </w:tc>
        <w:tc>
          <w:tcPr>
            <w:tcW w:w="3003" w:type="dxa"/>
            <w:vAlign w:val="center"/>
          </w:tcPr>
          <w:p w14:paraId="2F2DB36D" w14:textId="77777777" w:rsidR="00453D14" w:rsidRPr="00C72291" w:rsidRDefault="00453D14" w:rsidP="007637A4">
            <w:pPr>
              <w:rPr>
                <w:rFonts w:ascii="Arial" w:hAnsi="Arial" w:cs="Arial"/>
                <w:sz w:val="24"/>
                <w:szCs w:val="24"/>
              </w:rPr>
            </w:pPr>
          </w:p>
        </w:tc>
      </w:tr>
      <w:tr w:rsidR="00453D14" w:rsidRPr="00C72291" w14:paraId="3A32BAB6" w14:textId="77777777" w:rsidTr="007637A4">
        <w:tc>
          <w:tcPr>
            <w:tcW w:w="3417" w:type="dxa"/>
          </w:tcPr>
          <w:p w14:paraId="1B8CBCF6"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Origin or source of commodity</w:t>
            </w:r>
          </w:p>
        </w:tc>
        <w:tc>
          <w:tcPr>
            <w:tcW w:w="1670" w:type="dxa"/>
          </w:tcPr>
          <w:p w14:paraId="0139EBC2" w14:textId="77777777" w:rsidR="00453D14" w:rsidRPr="00C72291" w:rsidRDefault="00453D14" w:rsidP="007637A4">
            <w:pPr>
              <w:rPr>
                <w:rFonts w:ascii="Arial" w:hAnsi="Arial" w:cs="Arial"/>
                <w:sz w:val="24"/>
                <w:szCs w:val="24"/>
              </w:rPr>
            </w:pPr>
            <w:r>
              <w:rPr>
                <w:rFonts w:ascii="Arial" w:hAnsi="Arial" w:cs="Arial"/>
                <w:sz w:val="24"/>
                <w:szCs w:val="24"/>
              </w:rPr>
              <w:t>Select</w:t>
            </w:r>
          </w:p>
        </w:tc>
        <w:tc>
          <w:tcPr>
            <w:tcW w:w="3003" w:type="dxa"/>
            <w:vAlign w:val="center"/>
          </w:tcPr>
          <w:p w14:paraId="26162268" w14:textId="77777777" w:rsidR="00453D14" w:rsidRPr="00C72291" w:rsidRDefault="00453D14" w:rsidP="007637A4">
            <w:pPr>
              <w:rPr>
                <w:rFonts w:ascii="Arial" w:hAnsi="Arial" w:cs="Arial"/>
                <w:sz w:val="24"/>
                <w:szCs w:val="24"/>
              </w:rPr>
            </w:pPr>
            <w:r>
              <w:rPr>
                <w:rFonts w:ascii="Arial" w:hAnsi="Arial" w:cs="Arial"/>
                <w:sz w:val="24"/>
                <w:szCs w:val="24"/>
              </w:rPr>
              <w:t xml:space="preserve">From master data </w:t>
            </w:r>
          </w:p>
        </w:tc>
      </w:tr>
      <w:tr w:rsidR="00453D14" w:rsidRPr="00C72291" w14:paraId="48A7C425" w14:textId="77777777" w:rsidTr="007637A4">
        <w:tc>
          <w:tcPr>
            <w:tcW w:w="3417" w:type="dxa"/>
          </w:tcPr>
          <w:p w14:paraId="4731AFAC"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 xml:space="preserve">Means of conveyance </w:t>
            </w:r>
          </w:p>
        </w:tc>
        <w:tc>
          <w:tcPr>
            <w:tcW w:w="1670" w:type="dxa"/>
          </w:tcPr>
          <w:p w14:paraId="582D29A8" w14:textId="77777777" w:rsidR="00453D14" w:rsidRPr="00C72291" w:rsidRDefault="00453D14" w:rsidP="007637A4">
            <w:pPr>
              <w:rPr>
                <w:rFonts w:ascii="Arial" w:hAnsi="Arial" w:cs="Arial"/>
                <w:sz w:val="24"/>
                <w:szCs w:val="24"/>
              </w:rPr>
            </w:pPr>
            <w:r>
              <w:rPr>
                <w:rFonts w:ascii="Arial" w:hAnsi="Arial" w:cs="Arial"/>
                <w:sz w:val="24"/>
                <w:szCs w:val="24"/>
              </w:rPr>
              <w:t xml:space="preserve">Select </w:t>
            </w:r>
          </w:p>
        </w:tc>
        <w:tc>
          <w:tcPr>
            <w:tcW w:w="3003" w:type="dxa"/>
          </w:tcPr>
          <w:p w14:paraId="57A3F982" w14:textId="77777777" w:rsidR="00453D14" w:rsidRPr="00C72291" w:rsidRDefault="00453D14" w:rsidP="007637A4">
            <w:pPr>
              <w:rPr>
                <w:rFonts w:ascii="Arial" w:hAnsi="Arial" w:cs="Arial"/>
                <w:sz w:val="24"/>
                <w:szCs w:val="24"/>
              </w:rPr>
            </w:pPr>
            <w:r>
              <w:rPr>
                <w:rFonts w:ascii="Arial" w:hAnsi="Arial" w:cs="Arial"/>
                <w:sz w:val="24"/>
                <w:szCs w:val="24"/>
              </w:rPr>
              <w:t xml:space="preserve">“Air, </w:t>
            </w:r>
            <w:proofErr w:type="gramStart"/>
            <w:r>
              <w:rPr>
                <w:rFonts w:ascii="Arial" w:hAnsi="Arial" w:cs="Arial"/>
                <w:sz w:val="24"/>
                <w:szCs w:val="24"/>
              </w:rPr>
              <w:t>Land ,</w:t>
            </w:r>
            <w:proofErr w:type="gramEnd"/>
            <w:r>
              <w:rPr>
                <w:rFonts w:ascii="Arial" w:hAnsi="Arial" w:cs="Arial"/>
                <w:sz w:val="24"/>
                <w:szCs w:val="24"/>
              </w:rPr>
              <w:t xml:space="preserve"> Sea”</w:t>
            </w:r>
          </w:p>
        </w:tc>
      </w:tr>
      <w:tr w:rsidR="00453D14" w:rsidRPr="00C72291" w14:paraId="4A9AA76D" w14:textId="77777777" w:rsidTr="007637A4">
        <w:tc>
          <w:tcPr>
            <w:tcW w:w="3417" w:type="dxa"/>
          </w:tcPr>
          <w:p w14:paraId="671CAA10" w14:textId="77777777" w:rsidR="00453D14" w:rsidRPr="00C72291" w:rsidRDefault="00453D14" w:rsidP="007637A4">
            <w:pPr>
              <w:rPr>
                <w:rFonts w:ascii="Arial" w:hAnsi="Arial" w:cs="Arial"/>
                <w:color w:val="000000"/>
                <w:sz w:val="24"/>
                <w:szCs w:val="24"/>
              </w:rPr>
            </w:pPr>
            <w:r>
              <w:rPr>
                <w:rFonts w:ascii="Arial" w:hAnsi="Arial" w:cs="Arial"/>
                <w:color w:val="000000"/>
                <w:sz w:val="24"/>
                <w:szCs w:val="24"/>
              </w:rPr>
              <w:t>Place of entry</w:t>
            </w:r>
          </w:p>
        </w:tc>
        <w:tc>
          <w:tcPr>
            <w:tcW w:w="1670" w:type="dxa"/>
          </w:tcPr>
          <w:p w14:paraId="51B513DC" w14:textId="77777777" w:rsidR="00453D14" w:rsidRPr="00C72291" w:rsidRDefault="00453D14" w:rsidP="007637A4">
            <w:pPr>
              <w:rPr>
                <w:rFonts w:ascii="Arial" w:hAnsi="Arial" w:cs="Arial"/>
                <w:sz w:val="24"/>
                <w:szCs w:val="24"/>
              </w:rPr>
            </w:pPr>
            <w:r>
              <w:rPr>
                <w:rFonts w:ascii="Arial" w:hAnsi="Arial" w:cs="Arial"/>
                <w:sz w:val="24"/>
                <w:szCs w:val="24"/>
              </w:rPr>
              <w:t>Select</w:t>
            </w:r>
          </w:p>
        </w:tc>
        <w:tc>
          <w:tcPr>
            <w:tcW w:w="3003" w:type="dxa"/>
          </w:tcPr>
          <w:p w14:paraId="2AC7B5EA" w14:textId="77777777" w:rsidR="00453D14" w:rsidRPr="00C72291" w:rsidRDefault="00453D14" w:rsidP="007637A4">
            <w:pPr>
              <w:rPr>
                <w:rFonts w:ascii="Arial" w:hAnsi="Arial" w:cs="Arial"/>
                <w:sz w:val="24"/>
                <w:szCs w:val="24"/>
              </w:rPr>
            </w:pPr>
            <w:r>
              <w:rPr>
                <w:rFonts w:ascii="Arial" w:hAnsi="Arial" w:cs="Arial"/>
                <w:sz w:val="24"/>
                <w:szCs w:val="24"/>
              </w:rPr>
              <w:t>Pull from master data (entry point)</w:t>
            </w:r>
          </w:p>
        </w:tc>
      </w:tr>
      <w:tr w:rsidR="00453D14" w:rsidRPr="00C72291" w14:paraId="7C4D4715" w14:textId="77777777" w:rsidTr="007637A4">
        <w:tc>
          <w:tcPr>
            <w:tcW w:w="3417" w:type="dxa"/>
          </w:tcPr>
          <w:p w14:paraId="2A15DD23" w14:textId="77777777" w:rsidR="00453D14" w:rsidRDefault="00453D14" w:rsidP="007637A4">
            <w:pPr>
              <w:rPr>
                <w:rFonts w:ascii="Arial" w:hAnsi="Arial" w:cs="Arial"/>
                <w:color w:val="000000"/>
                <w:sz w:val="24"/>
                <w:szCs w:val="24"/>
              </w:rPr>
            </w:pPr>
            <w:r>
              <w:rPr>
                <w:rFonts w:ascii="Arial" w:hAnsi="Arial" w:cs="Arial"/>
                <w:color w:val="000000"/>
                <w:sz w:val="24"/>
                <w:szCs w:val="24"/>
              </w:rPr>
              <w:t xml:space="preserve">Final destination </w:t>
            </w:r>
          </w:p>
        </w:tc>
        <w:tc>
          <w:tcPr>
            <w:tcW w:w="1670" w:type="dxa"/>
          </w:tcPr>
          <w:p w14:paraId="23D147B5" w14:textId="77777777" w:rsidR="00453D14" w:rsidRDefault="00453D14" w:rsidP="007637A4">
            <w:pPr>
              <w:rPr>
                <w:rFonts w:ascii="Arial" w:hAnsi="Arial" w:cs="Arial"/>
                <w:sz w:val="24"/>
                <w:szCs w:val="24"/>
              </w:rPr>
            </w:pPr>
            <w:r>
              <w:rPr>
                <w:rFonts w:ascii="Arial" w:hAnsi="Arial" w:cs="Arial"/>
                <w:sz w:val="24"/>
                <w:szCs w:val="24"/>
              </w:rPr>
              <w:t>Select</w:t>
            </w:r>
          </w:p>
        </w:tc>
        <w:tc>
          <w:tcPr>
            <w:tcW w:w="3003" w:type="dxa"/>
            <w:vAlign w:val="center"/>
          </w:tcPr>
          <w:p w14:paraId="2EB8A2E0" w14:textId="77777777" w:rsidR="00453D14" w:rsidRDefault="00453D14" w:rsidP="007637A4">
            <w:pPr>
              <w:rPr>
                <w:rFonts w:ascii="Arial" w:hAnsi="Arial" w:cs="Arial"/>
                <w:sz w:val="24"/>
                <w:szCs w:val="24"/>
              </w:rPr>
            </w:pPr>
            <w:r>
              <w:rPr>
                <w:rFonts w:ascii="Arial" w:hAnsi="Arial" w:cs="Arial"/>
                <w:sz w:val="24"/>
                <w:szCs w:val="24"/>
              </w:rPr>
              <w:t>From dzongkhag master</w:t>
            </w:r>
          </w:p>
        </w:tc>
      </w:tr>
      <w:tr w:rsidR="00453D14" w:rsidRPr="00C72291" w14:paraId="309E63DE" w14:textId="77777777" w:rsidTr="007637A4">
        <w:tc>
          <w:tcPr>
            <w:tcW w:w="3417" w:type="dxa"/>
          </w:tcPr>
          <w:p w14:paraId="3BACFD6B" w14:textId="77777777" w:rsidR="00453D14" w:rsidRDefault="00453D14" w:rsidP="007637A4">
            <w:pPr>
              <w:rPr>
                <w:rFonts w:ascii="Arial" w:hAnsi="Arial" w:cs="Arial"/>
                <w:color w:val="000000"/>
                <w:sz w:val="24"/>
                <w:szCs w:val="24"/>
              </w:rPr>
            </w:pPr>
            <w:r>
              <w:rPr>
                <w:rFonts w:ascii="Arial" w:hAnsi="Arial" w:cs="Arial"/>
                <w:color w:val="000000"/>
                <w:sz w:val="24"/>
                <w:szCs w:val="24"/>
              </w:rPr>
              <w:t>Expected date of arrival</w:t>
            </w:r>
          </w:p>
        </w:tc>
        <w:tc>
          <w:tcPr>
            <w:tcW w:w="1670" w:type="dxa"/>
          </w:tcPr>
          <w:p w14:paraId="7682D765" w14:textId="77777777" w:rsidR="00453D14" w:rsidRDefault="00453D14" w:rsidP="007637A4">
            <w:pPr>
              <w:rPr>
                <w:rFonts w:ascii="Arial" w:hAnsi="Arial" w:cs="Arial"/>
                <w:sz w:val="24"/>
                <w:szCs w:val="24"/>
              </w:rPr>
            </w:pPr>
            <w:r>
              <w:rPr>
                <w:rFonts w:ascii="Arial" w:hAnsi="Arial" w:cs="Arial"/>
                <w:sz w:val="24"/>
                <w:szCs w:val="24"/>
              </w:rPr>
              <w:t>date</w:t>
            </w:r>
          </w:p>
        </w:tc>
        <w:tc>
          <w:tcPr>
            <w:tcW w:w="3003" w:type="dxa"/>
            <w:vAlign w:val="center"/>
          </w:tcPr>
          <w:p w14:paraId="148E429E" w14:textId="77777777" w:rsidR="00453D14" w:rsidRDefault="00453D14" w:rsidP="007637A4">
            <w:pPr>
              <w:rPr>
                <w:rFonts w:ascii="Arial" w:hAnsi="Arial" w:cs="Arial"/>
                <w:sz w:val="24"/>
                <w:szCs w:val="24"/>
              </w:rPr>
            </w:pPr>
          </w:p>
        </w:tc>
      </w:tr>
    </w:tbl>
    <w:p w14:paraId="476A0587" w14:textId="77777777" w:rsidR="00453D14" w:rsidRDefault="00453D14" w:rsidP="00453D14">
      <w:pPr>
        <w:ind w:left="1260"/>
        <w:rPr>
          <w:rFonts w:cstheme="minorHAnsi"/>
          <w:i/>
          <w:iCs/>
          <w:sz w:val="24"/>
          <w:szCs w:val="24"/>
        </w:rPr>
      </w:pPr>
    </w:p>
    <w:p w14:paraId="4962E9A1" w14:textId="77777777" w:rsidR="00453D14" w:rsidRDefault="00453D14" w:rsidP="00453D14">
      <w:pPr>
        <w:ind w:left="1260"/>
        <w:rPr>
          <w:rFonts w:cstheme="minorHAnsi"/>
          <w:sz w:val="24"/>
          <w:szCs w:val="24"/>
        </w:rPr>
      </w:pPr>
      <w:r>
        <w:rPr>
          <w:rFonts w:cstheme="minorHAnsi"/>
          <w:sz w:val="24"/>
          <w:szCs w:val="24"/>
        </w:rPr>
        <w:t xml:space="preserve">GMO condition: </w:t>
      </w:r>
    </w:p>
    <w:tbl>
      <w:tblPr>
        <w:tblStyle w:val="TableGrid"/>
        <w:tblW w:w="0" w:type="auto"/>
        <w:tblInd w:w="1260" w:type="dxa"/>
        <w:tblLook w:val="04A0" w:firstRow="1" w:lastRow="0" w:firstColumn="1" w:lastColumn="0" w:noHBand="0" w:noVBand="1"/>
      </w:tblPr>
      <w:tblGrid>
        <w:gridCol w:w="3417"/>
        <w:gridCol w:w="1670"/>
        <w:gridCol w:w="3003"/>
      </w:tblGrid>
      <w:tr w:rsidR="00453D14" w:rsidRPr="00511CD9" w14:paraId="7D3CDA99" w14:textId="77777777" w:rsidTr="007637A4">
        <w:tc>
          <w:tcPr>
            <w:tcW w:w="3417" w:type="dxa"/>
            <w:shd w:val="clear" w:color="auto" w:fill="FDE9D9" w:themeFill="accent6" w:themeFillTint="33"/>
          </w:tcPr>
          <w:p w14:paraId="72A99A4E" w14:textId="77777777" w:rsidR="00453D14" w:rsidRPr="00511CD9" w:rsidRDefault="00453D14" w:rsidP="007637A4">
            <w:pPr>
              <w:rPr>
                <w:rFonts w:cstheme="minorHAnsi"/>
                <w:sz w:val="24"/>
                <w:szCs w:val="24"/>
              </w:rPr>
            </w:pPr>
            <w:r w:rsidRPr="00511CD9">
              <w:rPr>
                <w:rFonts w:cstheme="minorHAnsi"/>
                <w:sz w:val="24"/>
                <w:szCs w:val="24"/>
              </w:rPr>
              <w:t>Field Name</w:t>
            </w:r>
          </w:p>
        </w:tc>
        <w:tc>
          <w:tcPr>
            <w:tcW w:w="1670" w:type="dxa"/>
            <w:shd w:val="clear" w:color="auto" w:fill="FDE9D9" w:themeFill="accent6" w:themeFillTint="33"/>
          </w:tcPr>
          <w:p w14:paraId="6F9193DA" w14:textId="77777777" w:rsidR="00453D14" w:rsidRPr="00511CD9" w:rsidRDefault="00453D14" w:rsidP="007637A4">
            <w:pPr>
              <w:jc w:val="center"/>
              <w:rPr>
                <w:rFonts w:cstheme="minorHAnsi"/>
                <w:sz w:val="24"/>
                <w:szCs w:val="24"/>
              </w:rPr>
            </w:pPr>
            <w:r w:rsidRPr="00511CD9">
              <w:rPr>
                <w:rFonts w:cstheme="minorHAnsi"/>
                <w:sz w:val="24"/>
                <w:szCs w:val="24"/>
              </w:rPr>
              <w:t>Input Type</w:t>
            </w:r>
          </w:p>
        </w:tc>
        <w:tc>
          <w:tcPr>
            <w:tcW w:w="3003" w:type="dxa"/>
            <w:shd w:val="clear" w:color="auto" w:fill="FDE9D9" w:themeFill="accent6" w:themeFillTint="33"/>
          </w:tcPr>
          <w:p w14:paraId="3EE1F33A" w14:textId="77777777" w:rsidR="00453D14" w:rsidRPr="00511CD9" w:rsidRDefault="00453D14" w:rsidP="007637A4">
            <w:pPr>
              <w:jc w:val="center"/>
              <w:rPr>
                <w:rFonts w:cstheme="minorHAnsi"/>
                <w:sz w:val="24"/>
                <w:szCs w:val="24"/>
              </w:rPr>
            </w:pPr>
            <w:r w:rsidRPr="00511CD9">
              <w:rPr>
                <w:rFonts w:cstheme="minorHAnsi"/>
                <w:sz w:val="24"/>
                <w:szCs w:val="24"/>
              </w:rPr>
              <w:t>Validation</w:t>
            </w:r>
          </w:p>
        </w:tc>
      </w:tr>
      <w:tr w:rsidR="00453D14" w:rsidRPr="00511CD9" w14:paraId="3E7ED781" w14:textId="77777777" w:rsidTr="007637A4">
        <w:tc>
          <w:tcPr>
            <w:tcW w:w="3417" w:type="dxa"/>
          </w:tcPr>
          <w:p w14:paraId="229B1A51" w14:textId="77777777" w:rsidR="00453D14" w:rsidRPr="00511CD9" w:rsidRDefault="00453D14" w:rsidP="007637A4">
            <w:pPr>
              <w:rPr>
                <w:rFonts w:cstheme="minorHAnsi"/>
                <w:color w:val="000000"/>
                <w:sz w:val="24"/>
                <w:szCs w:val="24"/>
              </w:rPr>
            </w:pPr>
            <w:r>
              <w:rPr>
                <w:rFonts w:cstheme="minorHAnsi"/>
                <w:sz w:val="24"/>
                <w:szCs w:val="24"/>
              </w:rPr>
              <w:t>Products are derived from GMO;</w:t>
            </w:r>
          </w:p>
        </w:tc>
        <w:tc>
          <w:tcPr>
            <w:tcW w:w="1670" w:type="dxa"/>
          </w:tcPr>
          <w:p w14:paraId="334D5D48" w14:textId="77777777" w:rsidR="00453D14" w:rsidRPr="00511CD9" w:rsidRDefault="00453D14" w:rsidP="007637A4">
            <w:pPr>
              <w:rPr>
                <w:rFonts w:cstheme="minorHAnsi"/>
                <w:sz w:val="24"/>
                <w:szCs w:val="24"/>
              </w:rPr>
            </w:pPr>
            <w:r>
              <w:rPr>
                <w:rFonts w:cstheme="minorHAnsi"/>
                <w:sz w:val="24"/>
                <w:szCs w:val="24"/>
              </w:rPr>
              <w:t xml:space="preserve">Radio button </w:t>
            </w:r>
          </w:p>
        </w:tc>
        <w:tc>
          <w:tcPr>
            <w:tcW w:w="3003" w:type="dxa"/>
          </w:tcPr>
          <w:p w14:paraId="3A00746A" w14:textId="77777777" w:rsidR="00453D14" w:rsidRPr="00511CD9" w:rsidRDefault="00453D14" w:rsidP="007637A4">
            <w:pPr>
              <w:rPr>
                <w:rFonts w:cstheme="minorHAnsi"/>
                <w:sz w:val="24"/>
                <w:szCs w:val="24"/>
              </w:rPr>
            </w:pPr>
            <w:r>
              <w:rPr>
                <w:rFonts w:cstheme="minorHAnsi"/>
                <w:sz w:val="24"/>
                <w:szCs w:val="24"/>
              </w:rPr>
              <w:t>Yes or No</w:t>
            </w:r>
          </w:p>
        </w:tc>
      </w:tr>
    </w:tbl>
    <w:p w14:paraId="231E5744" w14:textId="77777777" w:rsidR="00453D14" w:rsidRPr="00511CD9" w:rsidRDefault="00453D14" w:rsidP="00453D14">
      <w:pPr>
        <w:ind w:left="1260"/>
        <w:rPr>
          <w:rFonts w:cstheme="minorHAnsi"/>
          <w:sz w:val="24"/>
          <w:szCs w:val="24"/>
        </w:rPr>
      </w:pPr>
    </w:p>
    <w:p w14:paraId="5E0698A7" w14:textId="77777777" w:rsidR="00453D14" w:rsidRPr="00C33AC2" w:rsidRDefault="00453D14" w:rsidP="00453D14">
      <w:pPr>
        <w:ind w:left="1260"/>
        <w:rPr>
          <w:rFonts w:ascii="Arial" w:hAnsi="Arial" w:cs="Arial"/>
          <w:sz w:val="24"/>
          <w:szCs w:val="24"/>
        </w:rPr>
      </w:pPr>
      <w:r w:rsidRPr="00C33AC2">
        <w:rPr>
          <w:rFonts w:ascii="Arial" w:hAnsi="Arial" w:cs="Arial"/>
          <w:sz w:val="24"/>
          <w:szCs w:val="24"/>
        </w:rPr>
        <w:t>** Upon submitting</w:t>
      </w:r>
      <w:r>
        <w:rPr>
          <w:rFonts w:ascii="Arial" w:hAnsi="Arial" w:cs="Arial"/>
          <w:sz w:val="24"/>
          <w:szCs w:val="24"/>
        </w:rPr>
        <w:t>,</w:t>
      </w:r>
      <w:r w:rsidRPr="00C33AC2">
        <w:rPr>
          <w:rFonts w:ascii="Arial" w:hAnsi="Arial" w:cs="Arial"/>
          <w:sz w:val="24"/>
          <w:szCs w:val="24"/>
        </w:rPr>
        <w:t xml:space="preserve"> the form should be forwarded to BHQ</w:t>
      </w:r>
    </w:p>
    <w:p w14:paraId="3E1B2D6A" w14:textId="77777777" w:rsidR="00453D14" w:rsidRDefault="00453D14" w:rsidP="00453D14">
      <w:pPr>
        <w:ind w:left="1260"/>
        <w:rPr>
          <w:rFonts w:ascii="Arial" w:hAnsi="Arial" w:cs="Arial"/>
          <w:sz w:val="24"/>
          <w:szCs w:val="24"/>
        </w:rPr>
      </w:pPr>
      <w:r w:rsidRPr="00C33AC2">
        <w:rPr>
          <w:rFonts w:ascii="Arial" w:hAnsi="Arial" w:cs="Arial"/>
          <w:sz w:val="24"/>
          <w:szCs w:val="24"/>
        </w:rPr>
        <w:t xml:space="preserve">** If rejected, notify applicant </w:t>
      </w:r>
    </w:p>
    <w:p w14:paraId="33AA00D1" w14:textId="77777777" w:rsidR="00453D14" w:rsidRPr="00C33AC2" w:rsidRDefault="00453D14" w:rsidP="00453D14">
      <w:pPr>
        <w:ind w:left="1260"/>
        <w:rPr>
          <w:rFonts w:ascii="Arial" w:hAnsi="Arial" w:cs="Arial"/>
          <w:sz w:val="24"/>
          <w:szCs w:val="24"/>
        </w:rPr>
      </w:pPr>
    </w:p>
    <w:p w14:paraId="1BEE2C71" w14:textId="77777777" w:rsidR="00453D14" w:rsidRPr="000F3207" w:rsidRDefault="00453D14" w:rsidP="00453D14">
      <w:pPr>
        <w:pStyle w:val="Heading2"/>
        <w:numPr>
          <w:ilvl w:val="3"/>
          <w:numId w:val="1"/>
        </w:numPr>
        <w:ind w:left="1260" w:firstLine="0"/>
        <w:rPr>
          <w:rFonts w:ascii="Arial" w:hAnsi="Arial" w:cs="Arial"/>
          <w:color w:val="auto"/>
          <w:sz w:val="24"/>
          <w:szCs w:val="24"/>
        </w:rPr>
      </w:pPr>
      <w:bookmarkStart w:id="56" w:name="_Toc53514842"/>
      <w:r w:rsidRPr="000F3207">
        <w:rPr>
          <w:rFonts w:ascii="Arial" w:hAnsi="Arial" w:cs="Arial"/>
          <w:color w:val="auto"/>
          <w:sz w:val="24"/>
          <w:szCs w:val="24"/>
        </w:rPr>
        <w:t>Response for verification (Role)</w:t>
      </w:r>
      <w:bookmarkEnd w:id="56"/>
    </w:p>
    <w:p w14:paraId="1B2BAEB7" w14:textId="77777777" w:rsidR="00453D14" w:rsidRPr="000F3207" w:rsidRDefault="00453D14" w:rsidP="00453D14">
      <w:pPr>
        <w:ind w:left="1260"/>
        <w:rPr>
          <w:rFonts w:ascii="Arial" w:hAnsi="Arial" w:cs="Arial"/>
          <w:i/>
          <w:iCs/>
          <w:sz w:val="24"/>
          <w:szCs w:val="24"/>
        </w:rPr>
      </w:pPr>
      <w:r w:rsidRPr="000F3207">
        <w:rPr>
          <w:rFonts w:ascii="Arial" w:hAnsi="Arial" w:cs="Arial"/>
          <w:i/>
          <w:iCs/>
          <w:sz w:val="24"/>
          <w:szCs w:val="24"/>
        </w:rPr>
        <w:t>** If application has been rejected by BHQ, the importer should apply as new application.</w:t>
      </w:r>
    </w:p>
    <w:p w14:paraId="75DA56C7" w14:textId="77777777" w:rsidR="00453D14" w:rsidRPr="000F3207" w:rsidRDefault="00453D14" w:rsidP="00453D14">
      <w:pPr>
        <w:pStyle w:val="Heading2"/>
        <w:numPr>
          <w:ilvl w:val="3"/>
          <w:numId w:val="1"/>
        </w:numPr>
        <w:ind w:left="1260" w:firstLine="0"/>
        <w:rPr>
          <w:rFonts w:ascii="Arial" w:hAnsi="Arial" w:cs="Arial"/>
          <w:color w:val="auto"/>
          <w:sz w:val="24"/>
          <w:szCs w:val="24"/>
        </w:rPr>
      </w:pPr>
      <w:bookmarkStart w:id="57" w:name="_Toc53514843"/>
      <w:r w:rsidRPr="000F3207">
        <w:rPr>
          <w:rFonts w:ascii="Arial" w:hAnsi="Arial" w:cs="Arial"/>
          <w:color w:val="auto"/>
          <w:sz w:val="24"/>
          <w:szCs w:val="24"/>
        </w:rPr>
        <w:t>Notify consignment arrival date (Role)</w:t>
      </w:r>
      <w:bookmarkEnd w:id="57"/>
    </w:p>
    <w:p w14:paraId="54400841" w14:textId="77777777" w:rsidR="00453D14" w:rsidRPr="000F3207" w:rsidRDefault="00453D14" w:rsidP="00453D14">
      <w:pPr>
        <w:pStyle w:val="ListParagraph"/>
        <w:ind w:left="1260"/>
        <w:rPr>
          <w:rFonts w:ascii="Arial" w:hAnsi="Arial" w:cs="Arial"/>
          <w:sz w:val="24"/>
          <w:szCs w:val="24"/>
        </w:rPr>
      </w:pPr>
    </w:p>
    <w:p w14:paraId="3789781C" w14:textId="77777777" w:rsidR="00453D14" w:rsidRPr="000F3207" w:rsidRDefault="00453D14" w:rsidP="00453D14">
      <w:pPr>
        <w:pStyle w:val="ListParagraph"/>
        <w:ind w:left="1260"/>
        <w:rPr>
          <w:rFonts w:ascii="Arial" w:hAnsi="Arial" w:cs="Arial"/>
          <w:sz w:val="24"/>
          <w:szCs w:val="24"/>
        </w:rPr>
      </w:pPr>
      <w:r w:rsidRPr="000F3207">
        <w:rPr>
          <w:rFonts w:ascii="Arial" w:hAnsi="Arial" w:cs="Arial"/>
          <w:sz w:val="24"/>
          <w:szCs w:val="24"/>
        </w:rPr>
        <w:t>Notify consignment of arrival date</w:t>
      </w:r>
    </w:p>
    <w:tbl>
      <w:tblPr>
        <w:tblStyle w:val="TableGrid"/>
        <w:tblW w:w="0" w:type="auto"/>
        <w:tblInd w:w="1260" w:type="dxa"/>
        <w:tblLook w:val="04A0" w:firstRow="1" w:lastRow="0" w:firstColumn="1" w:lastColumn="0" w:noHBand="0" w:noVBand="1"/>
      </w:tblPr>
      <w:tblGrid>
        <w:gridCol w:w="3417"/>
        <w:gridCol w:w="1670"/>
        <w:gridCol w:w="3003"/>
      </w:tblGrid>
      <w:tr w:rsidR="00453D14" w:rsidRPr="00DD7CD5" w14:paraId="48CA963D" w14:textId="77777777" w:rsidTr="007637A4">
        <w:tc>
          <w:tcPr>
            <w:tcW w:w="3417" w:type="dxa"/>
            <w:shd w:val="clear" w:color="auto" w:fill="FDE9D9" w:themeFill="accent6" w:themeFillTint="33"/>
          </w:tcPr>
          <w:p w14:paraId="2FD1A37D"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1879B9AB"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10D4A4FF"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Validation</w:t>
            </w:r>
          </w:p>
        </w:tc>
      </w:tr>
      <w:tr w:rsidR="00453D14" w:rsidRPr="00DD7CD5" w14:paraId="66D1D430" w14:textId="77777777" w:rsidTr="007637A4">
        <w:tc>
          <w:tcPr>
            <w:tcW w:w="3417" w:type="dxa"/>
          </w:tcPr>
          <w:p w14:paraId="1EF28691"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Import permit no.</w:t>
            </w:r>
          </w:p>
        </w:tc>
        <w:tc>
          <w:tcPr>
            <w:tcW w:w="1670" w:type="dxa"/>
          </w:tcPr>
          <w:p w14:paraId="59212B70" w14:textId="77777777" w:rsidR="00453D14" w:rsidRPr="00DD7CD5" w:rsidRDefault="00453D14" w:rsidP="007637A4">
            <w:pPr>
              <w:rPr>
                <w:rFonts w:ascii="Arial" w:hAnsi="Arial" w:cs="Arial"/>
                <w:sz w:val="24"/>
                <w:szCs w:val="24"/>
              </w:rPr>
            </w:pPr>
            <w:r>
              <w:rPr>
                <w:rFonts w:ascii="Arial" w:hAnsi="Arial" w:cs="Arial"/>
                <w:sz w:val="24"/>
                <w:szCs w:val="24"/>
              </w:rPr>
              <w:t xml:space="preserve">Text </w:t>
            </w:r>
          </w:p>
        </w:tc>
        <w:tc>
          <w:tcPr>
            <w:tcW w:w="3003" w:type="dxa"/>
          </w:tcPr>
          <w:p w14:paraId="688C3B75" w14:textId="77777777" w:rsidR="00453D14" w:rsidRPr="00DD7CD5" w:rsidRDefault="00453D14" w:rsidP="007637A4">
            <w:pPr>
              <w:rPr>
                <w:rFonts w:ascii="Arial" w:hAnsi="Arial" w:cs="Arial"/>
                <w:sz w:val="24"/>
                <w:szCs w:val="24"/>
              </w:rPr>
            </w:pPr>
          </w:p>
        </w:tc>
      </w:tr>
      <w:tr w:rsidR="00453D14" w:rsidRPr="00DD7CD5" w14:paraId="0FBA9791" w14:textId="77777777" w:rsidTr="007637A4">
        <w:tc>
          <w:tcPr>
            <w:tcW w:w="3417" w:type="dxa"/>
          </w:tcPr>
          <w:p w14:paraId="1AC629BB"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Date of arrival</w:t>
            </w:r>
          </w:p>
        </w:tc>
        <w:tc>
          <w:tcPr>
            <w:tcW w:w="1670" w:type="dxa"/>
          </w:tcPr>
          <w:p w14:paraId="3F3B9AD0" w14:textId="77777777" w:rsidR="00453D14" w:rsidRPr="00DD7CD5" w:rsidRDefault="00453D14" w:rsidP="007637A4">
            <w:pPr>
              <w:rPr>
                <w:rFonts w:ascii="Arial" w:hAnsi="Arial" w:cs="Arial"/>
                <w:sz w:val="24"/>
                <w:szCs w:val="24"/>
              </w:rPr>
            </w:pPr>
            <w:r w:rsidRPr="00DD7CD5">
              <w:rPr>
                <w:rFonts w:ascii="Arial" w:hAnsi="Arial" w:cs="Arial"/>
                <w:sz w:val="24"/>
                <w:szCs w:val="24"/>
              </w:rPr>
              <w:t>date</w:t>
            </w:r>
          </w:p>
        </w:tc>
        <w:tc>
          <w:tcPr>
            <w:tcW w:w="3003" w:type="dxa"/>
          </w:tcPr>
          <w:p w14:paraId="6CAEFA06" w14:textId="77777777" w:rsidR="00453D14" w:rsidRPr="00DD7CD5" w:rsidRDefault="00453D14" w:rsidP="007637A4">
            <w:pPr>
              <w:rPr>
                <w:rFonts w:ascii="Arial" w:hAnsi="Arial" w:cs="Arial"/>
                <w:sz w:val="24"/>
                <w:szCs w:val="24"/>
              </w:rPr>
            </w:pPr>
            <w:r>
              <w:rPr>
                <w:rFonts w:ascii="Arial" w:hAnsi="Arial" w:cs="Arial"/>
                <w:sz w:val="24"/>
                <w:szCs w:val="24"/>
              </w:rPr>
              <w:t xml:space="preserve">Cannot put yesterday’s date </w:t>
            </w:r>
          </w:p>
        </w:tc>
      </w:tr>
      <w:tr w:rsidR="00453D14" w:rsidRPr="00DD7CD5" w14:paraId="3150194A" w14:textId="77777777" w:rsidTr="007637A4">
        <w:tc>
          <w:tcPr>
            <w:tcW w:w="3417" w:type="dxa"/>
          </w:tcPr>
          <w:p w14:paraId="045551FF"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Point of arrival</w:t>
            </w:r>
          </w:p>
        </w:tc>
        <w:tc>
          <w:tcPr>
            <w:tcW w:w="1670" w:type="dxa"/>
          </w:tcPr>
          <w:p w14:paraId="58375F94" w14:textId="77777777" w:rsidR="00453D14" w:rsidRPr="00DD7CD5" w:rsidRDefault="00453D14" w:rsidP="007637A4">
            <w:pPr>
              <w:rPr>
                <w:rFonts w:ascii="Arial" w:hAnsi="Arial" w:cs="Arial"/>
                <w:sz w:val="24"/>
                <w:szCs w:val="24"/>
              </w:rPr>
            </w:pPr>
            <w:r w:rsidRPr="00DD7CD5">
              <w:rPr>
                <w:rFonts w:ascii="Arial" w:hAnsi="Arial" w:cs="Arial"/>
                <w:sz w:val="24"/>
                <w:szCs w:val="24"/>
              </w:rPr>
              <w:t>Select</w:t>
            </w:r>
          </w:p>
        </w:tc>
        <w:tc>
          <w:tcPr>
            <w:tcW w:w="3003" w:type="dxa"/>
          </w:tcPr>
          <w:p w14:paraId="5F5A9697" w14:textId="77777777" w:rsidR="00453D14" w:rsidRPr="00DD7CD5" w:rsidRDefault="00453D14" w:rsidP="007637A4">
            <w:pPr>
              <w:rPr>
                <w:rFonts w:ascii="Arial" w:hAnsi="Arial" w:cs="Arial"/>
                <w:sz w:val="24"/>
                <w:szCs w:val="24"/>
              </w:rPr>
            </w:pPr>
            <w:r>
              <w:rPr>
                <w:rFonts w:ascii="Arial" w:hAnsi="Arial" w:cs="Arial"/>
                <w:sz w:val="24"/>
                <w:szCs w:val="24"/>
              </w:rPr>
              <w:t>pull</w:t>
            </w:r>
            <w:r w:rsidRPr="00DD7CD5">
              <w:rPr>
                <w:rFonts w:ascii="Arial" w:hAnsi="Arial" w:cs="Arial"/>
                <w:sz w:val="24"/>
                <w:szCs w:val="24"/>
              </w:rPr>
              <w:t xml:space="preserve"> from master date</w:t>
            </w:r>
          </w:p>
        </w:tc>
      </w:tr>
      <w:tr w:rsidR="00453D14" w:rsidRPr="00DD7CD5" w14:paraId="723BEB88" w14:textId="77777777" w:rsidTr="007637A4">
        <w:tc>
          <w:tcPr>
            <w:tcW w:w="3417" w:type="dxa"/>
          </w:tcPr>
          <w:p w14:paraId="68E6FE14"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 xml:space="preserve">Submit </w:t>
            </w:r>
          </w:p>
        </w:tc>
        <w:tc>
          <w:tcPr>
            <w:tcW w:w="1670" w:type="dxa"/>
          </w:tcPr>
          <w:p w14:paraId="00AE2913" w14:textId="77777777" w:rsidR="00453D14" w:rsidRPr="00DD7CD5" w:rsidRDefault="00453D14" w:rsidP="007637A4">
            <w:pPr>
              <w:rPr>
                <w:rFonts w:ascii="Arial" w:hAnsi="Arial" w:cs="Arial"/>
                <w:sz w:val="24"/>
                <w:szCs w:val="24"/>
              </w:rPr>
            </w:pPr>
            <w:r w:rsidRPr="00DD7CD5">
              <w:rPr>
                <w:rFonts w:ascii="Arial" w:hAnsi="Arial" w:cs="Arial"/>
                <w:sz w:val="24"/>
                <w:szCs w:val="24"/>
              </w:rPr>
              <w:t>button</w:t>
            </w:r>
          </w:p>
        </w:tc>
        <w:tc>
          <w:tcPr>
            <w:tcW w:w="3003" w:type="dxa"/>
          </w:tcPr>
          <w:p w14:paraId="346A6F48" w14:textId="77777777" w:rsidR="00453D14" w:rsidRPr="00DD7CD5" w:rsidRDefault="00453D14" w:rsidP="007637A4">
            <w:pPr>
              <w:rPr>
                <w:rFonts w:ascii="Arial" w:hAnsi="Arial" w:cs="Arial"/>
                <w:sz w:val="24"/>
                <w:szCs w:val="24"/>
              </w:rPr>
            </w:pPr>
          </w:p>
        </w:tc>
      </w:tr>
    </w:tbl>
    <w:p w14:paraId="7FC7A598" w14:textId="77777777" w:rsidR="00453D14" w:rsidRPr="00511CD9" w:rsidRDefault="00453D14" w:rsidP="00453D14">
      <w:pPr>
        <w:pStyle w:val="ListParagraph"/>
        <w:ind w:left="1260"/>
        <w:rPr>
          <w:rFonts w:cstheme="minorHAnsi"/>
          <w:sz w:val="24"/>
          <w:szCs w:val="24"/>
        </w:rPr>
      </w:pPr>
    </w:p>
    <w:p w14:paraId="2928B114" w14:textId="77777777" w:rsidR="00453D14" w:rsidRPr="00DD7CD5" w:rsidRDefault="00453D14" w:rsidP="00453D14">
      <w:pPr>
        <w:pStyle w:val="ListParagraph"/>
        <w:ind w:left="1260"/>
        <w:rPr>
          <w:rFonts w:ascii="Arial" w:hAnsi="Arial" w:cs="Arial"/>
          <w:sz w:val="24"/>
          <w:szCs w:val="24"/>
        </w:rPr>
      </w:pPr>
      <w:r w:rsidRPr="00DD7CD5">
        <w:rPr>
          <w:rFonts w:ascii="Arial" w:hAnsi="Arial" w:cs="Arial"/>
          <w:sz w:val="24"/>
          <w:szCs w:val="24"/>
        </w:rPr>
        <w:t>Product details (Add more button)</w:t>
      </w:r>
    </w:p>
    <w:tbl>
      <w:tblPr>
        <w:tblStyle w:val="TableGrid"/>
        <w:tblW w:w="0" w:type="auto"/>
        <w:tblInd w:w="1260" w:type="dxa"/>
        <w:tblLook w:val="04A0" w:firstRow="1" w:lastRow="0" w:firstColumn="1" w:lastColumn="0" w:noHBand="0" w:noVBand="1"/>
      </w:tblPr>
      <w:tblGrid>
        <w:gridCol w:w="3417"/>
        <w:gridCol w:w="1670"/>
        <w:gridCol w:w="3003"/>
      </w:tblGrid>
      <w:tr w:rsidR="00453D14" w:rsidRPr="00DD7CD5" w14:paraId="7A0030E8" w14:textId="77777777" w:rsidTr="007637A4">
        <w:tc>
          <w:tcPr>
            <w:tcW w:w="3417" w:type="dxa"/>
            <w:shd w:val="clear" w:color="auto" w:fill="FDE9D9" w:themeFill="accent6" w:themeFillTint="33"/>
          </w:tcPr>
          <w:p w14:paraId="191E25A8"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lastRenderedPageBreak/>
              <w:t>Field Name</w:t>
            </w:r>
          </w:p>
        </w:tc>
        <w:tc>
          <w:tcPr>
            <w:tcW w:w="1670" w:type="dxa"/>
            <w:shd w:val="clear" w:color="auto" w:fill="FDE9D9" w:themeFill="accent6" w:themeFillTint="33"/>
          </w:tcPr>
          <w:p w14:paraId="34976C42"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3020EBBB" w14:textId="77777777" w:rsidR="00453D14" w:rsidRPr="00DD7CD5" w:rsidRDefault="00453D14" w:rsidP="007637A4">
            <w:pPr>
              <w:jc w:val="center"/>
              <w:rPr>
                <w:rFonts w:ascii="Arial" w:hAnsi="Arial" w:cs="Arial"/>
                <w:sz w:val="24"/>
                <w:szCs w:val="24"/>
              </w:rPr>
            </w:pPr>
            <w:r w:rsidRPr="00DD7CD5">
              <w:rPr>
                <w:rFonts w:ascii="Arial" w:hAnsi="Arial" w:cs="Arial"/>
                <w:sz w:val="24"/>
                <w:szCs w:val="24"/>
              </w:rPr>
              <w:t>Validation</w:t>
            </w:r>
          </w:p>
        </w:tc>
      </w:tr>
      <w:tr w:rsidR="00453D14" w:rsidRPr="00DD7CD5" w14:paraId="4396DED8" w14:textId="77777777" w:rsidTr="007637A4">
        <w:tc>
          <w:tcPr>
            <w:tcW w:w="3417" w:type="dxa"/>
          </w:tcPr>
          <w:p w14:paraId="74613B86"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Name of product</w:t>
            </w:r>
          </w:p>
        </w:tc>
        <w:tc>
          <w:tcPr>
            <w:tcW w:w="1670" w:type="dxa"/>
          </w:tcPr>
          <w:p w14:paraId="51357EA3" w14:textId="77777777" w:rsidR="00453D14" w:rsidRPr="00DD7CD5" w:rsidRDefault="00453D14" w:rsidP="007637A4">
            <w:pPr>
              <w:rPr>
                <w:rFonts w:ascii="Arial" w:hAnsi="Arial" w:cs="Arial"/>
                <w:sz w:val="24"/>
                <w:szCs w:val="24"/>
              </w:rPr>
            </w:pPr>
            <w:r w:rsidRPr="00DD7CD5">
              <w:rPr>
                <w:rFonts w:ascii="Arial" w:hAnsi="Arial" w:cs="Arial"/>
                <w:sz w:val="24"/>
                <w:szCs w:val="24"/>
              </w:rPr>
              <w:t>text</w:t>
            </w:r>
          </w:p>
        </w:tc>
        <w:tc>
          <w:tcPr>
            <w:tcW w:w="3003" w:type="dxa"/>
          </w:tcPr>
          <w:p w14:paraId="0C480FE8" w14:textId="77777777" w:rsidR="00453D14" w:rsidRPr="00DD7CD5" w:rsidRDefault="00453D14" w:rsidP="007637A4">
            <w:pPr>
              <w:rPr>
                <w:rFonts w:ascii="Arial" w:hAnsi="Arial" w:cs="Arial"/>
                <w:sz w:val="24"/>
                <w:szCs w:val="24"/>
              </w:rPr>
            </w:pPr>
          </w:p>
        </w:tc>
      </w:tr>
      <w:tr w:rsidR="00453D14" w:rsidRPr="00DD7CD5" w14:paraId="52584169" w14:textId="77777777" w:rsidTr="007637A4">
        <w:tc>
          <w:tcPr>
            <w:tcW w:w="3417" w:type="dxa"/>
          </w:tcPr>
          <w:p w14:paraId="0DEFDAB7"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Quantity of product</w:t>
            </w:r>
          </w:p>
        </w:tc>
        <w:tc>
          <w:tcPr>
            <w:tcW w:w="1670" w:type="dxa"/>
          </w:tcPr>
          <w:p w14:paraId="45A65494" w14:textId="77777777" w:rsidR="00453D14" w:rsidRPr="00DD7CD5" w:rsidRDefault="00453D14" w:rsidP="007637A4">
            <w:pPr>
              <w:rPr>
                <w:rFonts w:ascii="Arial" w:hAnsi="Arial" w:cs="Arial"/>
                <w:sz w:val="24"/>
                <w:szCs w:val="24"/>
              </w:rPr>
            </w:pPr>
            <w:r w:rsidRPr="00DD7CD5">
              <w:rPr>
                <w:rFonts w:ascii="Arial" w:hAnsi="Arial" w:cs="Arial"/>
                <w:sz w:val="24"/>
                <w:szCs w:val="24"/>
              </w:rPr>
              <w:t>number</w:t>
            </w:r>
          </w:p>
        </w:tc>
        <w:tc>
          <w:tcPr>
            <w:tcW w:w="3003" w:type="dxa"/>
          </w:tcPr>
          <w:p w14:paraId="19079127" w14:textId="77777777" w:rsidR="00453D14" w:rsidRPr="00DD7CD5" w:rsidRDefault="00453D14" w:rsidP="007637A4">
            <w:pPr>
              <w:rPr>
                <w:rFonts w:ascii="Arial" w:hAnsi="Arial" w:cs="Arial"/>
                <w:sz w:val="24"/>
                <w:szCs w:val="24"/>
              </w:rPr>
            </w:pPr>
            <w:r>
              <w:rPr>
                <w:rFonts w:ascii="Arial" w:hAnsi="Arial" w:cs="Arial"/>
                <w:sz w:val="24"/>
                <w:szCs w:val="24"/>
              </w:rPr>
              <w:t>Should accept only number, should not accept special character</w:t>
            </w:r>
          </w:p>
        </w:tc>
      </w:tr>
      <w:tr w:rsidR="00453D14" w:rsidRPr="00DD7CD5" w14:paraId="3FC75E94" w14:textId="77777777" w:rsidTr="007637A4">
        <w:tc>
          <w:tcPr>
            <w:tcW w:w="3417" w:type="dxa"/>
          </w:tcPr>
          <w:p w14:paraId="1ED2347C" w14:textId="77777777" w:rsidR="00453D14" w:rsidRPr="00DD7CD5" w:rsidRDefault="00453D14" w:rsidP="007637A4">
            <w:pPr>
              <w:rPr>
                <w:rFonts w:ascii="Arial" w:hAnsi="Arial" w:cs="Arial"/>
                <w:color w:val="000000"/>
                <w:sz w:val="24"/>
                <w:szCs w:val="24"/>
              </w:rPr>
            </w:pPr>
            <w:r w:rsidRPr="00DD7CD5">
              <w:rPr>
                <w:rFonts w:ascii="Arial" w:hAnsi="Arial" w:cs="Arial"/>
                <w:color w:val="000000"/>
                <w:sz w:val="24"/>
                <w:szCs w:val="24"/>
              </w:rPr>
              <w:t>Save</w:t>
            </w:r>
          </w:p>
        </w:tc>
        <w:tc>
          <w:tcPr>
            <w:tcW w:w="1670" w:type="dxa"/>
          </w:tcPr>
          <w:p w14:paraId="01343CA3" w14:textId="77777777" w:rsidR="00453D14" w:rsidRPr="00DD7CD5" w:rsidRDefault="00453D14" w:rsidP="007637A4">
            <w:pPr>
              <w:rPr>
                <w:rFonts w:ascii="Arial" w:hAnsi="Arial" w:cs="Arial"/>
                <w:sz w:val="24"/>
                <w:szCs w:val="24"/>
              </w:rPr>
            </w:pPr>
            <w:r w:rsidRPr="00DD7CD5">
              <w:rPr>
                <w:rFonts w:ascii="Arial" w:hAnsi="Arial" w:cs="Arial"/>
                <w:sz w:val="24"/>
                <w:szCs w:val="24"/>
              </w:rPr>
              <w:t>button</w:t>
            </w:r>
          </w:p>
        </w:tc>
        <w:tc>
          <w:tcPr>
            <w:tcW w:w="3003" w:type="dxa"/>
          </w:tcPr>
          <w:p w14:paraId="4C06E68C" w14:textId="77777777" w:rsidR="00453D14" w:rsidRPr="00DD7CD5" w:rsidRDefault="00453D14" w:rsidP="007637A4">
            <w:pPr>
              <w:rPr>
                <w:rFonts w:ascii="Arial" w:hAnsi="Arial" w:cs="Arial"/>
                <w:sz w:val="24"/>
                <w:szCs w:val="24"/>
              </w:rPr>
            </w:pPr>
          </w:p>
        </w:tc>
      </w:tr>
    </w:tbl>
    <w:p w14:paraId="5E843146" w14:textId="77777777" w:rsidR="00453D14" w:rsidRPr="00DD7CD5" w:rsidRDefault="00453D14" w:rsidP="00453D14">
      <w:pPr>
        <w:pStyle w:val="ListParagraph"/>
        <w:ind w:left="1260"/>
        <w:rPr>
          <w:rFonts w:ascii="Arial" w:hAnsi="Arial" w:cs="Arial"/>
          <w:sz w:val="24"/>
          <w:szCs w:val="24"/>
        </w:rPr>
      </w:pPr>
    </w:p>
    <w:p w14:paraId="10633EA6" w14:textId="77777777" w:rsidR="00453D14" w:rsidRPr="00DD7CD5" w:rsidRDefault="00453D14" w:rsidP="00453D14">
      <w:pPr>
        <w:pStyle w:val="ListParagraph"/>
        <w:ind w:left="1260"/>
        <w:rPr>
          <w:rFonts w:ascii="Arial" w:hAnsi="Arial" w:cs="Arial"/>
          <w:i/>
          <w:iCs/>
          <w:sz w:val="24"/>
          <w:szCs w:val="24"/>
        </w:rPr>
      </w:pPr>
      <w:r w:rsidRPr="00DD7CD5">
        <w:rPr>
          <w:rFonts w:ascii="Arial" w:hAnsi="Arial" w:cs="Arial"/>
          <w:i/>
          <w:iCs/>
          <w:sz w:val="24"/>
          <w:szCs w:val="24"/>
        </w:rPr>
        <w:t xml:space="preserve">**Upon inserting import permit no. all details according to permit application should be displayed. </w:t>
      </w:r>
    </w:p>
    <w:p w14:paraId="4A670F37" w14:textId="77777777" w:rsidR="00453D14" w:rsidRPr="00DD7CD5" w:rsidRDefault="00453D14" w:rsidP="00453D14">
      <w:pPr>
        <w:pStyle w:val="ListParagraph"/>
        <w:ind w:left="1260"/>
        <w:rPr>
          <w:rFonts w:ascii="Arial" w:hAnsi="Arial" w:cs="Arial"/>
          <w:i/>
          <w:iCs/>
          <w:sz w:val="24"/>
          <w:szCs w:val="24"/>
        </w:rPr>
      </w:pPr>
      <w:r w:rsidRPr="00DD7CD5">
        <w:rPr>
          <w:rFonts w:ascii="Arial" w:hAnsi="Arial" w:cs="Arial"/>
          <w:i/>
          <w:iCs/>
          <w:sz w:val="24"/>
          <w:szCs w:val="24"/>
        </w:rPr>
        <w:t>**submit to BFO</w:t>
      </w:r>
    </w:p>
    <w:p w14:paraId="6EBF918F" w14:textId="77777777" w:rsidR="00453D14" w:rsidRPr="00511CD9" w:rsidRDefault="00453D14" w:rsidP="00453D14">
      <w:pPr>
        <w:rPr>
          <w:rFonts w:cstheme="minorHAnsi"/>
          <w:sz w:val="24"/>
          <w:szCs w:val="24"/>
        </w:rPr>
      </w:pPr>
      <w:r w:rsidRPr="00511CD9">
        <w:rPr>
          <w:rFonts w:cstheme="minorHAnsi"/>
          <w:sz w:val="24"/>
          <w:szCs w:val="24"/>
        </w:rPr>
        <w:tab/>
      </w:r>
      <w:r w:rsidRPr="00511CD9">
        <w:rPr>
          <w:rFonts w:cstheme="minorHAnsi"/>
          <w:sz w:val="24"/>
          <w:szCs w:val="24"/>
        </w:rPr>
        <w:tab/>
      </w:r>
    </w:p>
    <w:p w14:paraId="46402052" w14:textId="77777777" w:rsidR="00453D14" w:rsidRPr="00511CD9" w:rsidRDefault="00453D14" w:rsidP="00453D14">
      <w:pPr>
        <w:pStyle w:val="Heading2"/>
        <w:numPr>
          <w:ilvl w:val="2"/>
          <w:numId w:val="1"/>
        </w:numPr>
        <w:ind w:hanging="180"/>
        <w:rPr>
          <w:rFonts w:asciiTheme="minorHAnsi" w:hAnsiTheme="minorHAnsi" w:cstheme="minorHAnsi"/>
          <w:color w:val="auto"/>
          <w:sz w:val="24"/>
          <w:szCs w:val="24"/>
        </w:rPr>
      </w:pPr>
      <w:bookmarkStart w:id="58" w:name="_Toc53514844"/>
      <w:r w:rsidRPr="00511CD9">
        <w:rPr>
          <w:rFonts w:asciiTheme="minorHAnsi" w:hAnsiTheme="minorHAnsi" w:cstheme="minorHAnsi"/>
          <w:color w:val="auto"/>
          <w:sz w:val="24"/>
          <w:szCs w:val="24"/>
        </w:rPr>
        <w:t>BAFRA HQ (User)</w:t>
      </w:r>
      <w:bookmarkEnd w:id="58"/>
    </w:p>
    <w:p w14:paraId="2524CFEB" w14:textId="77777777" w:rsidR="00453D14" w:rsidRPr="00511CD9" w:rsidRDefault="00453D14" w:rsidP="00453D14">
      <w:pPr>
        <w:pStyle w:val="Heading2"/>
        <w:numPr>
          <w:ilvl w:val="3"/>
          <w:numId w:val="1"/>
        </w:numPr>
        <w:ind w:left="1260" w:firstLine="0"/>
        <w:rPr>
          <w:rFonts w:asciiTheme="minorHAnsi" w:hAnsiTheme="minorHAnsi" w:cstheme="minorHAnsi"/>
          <w:color w:val="auto"/>
          <w:sz w:val="24"/>
          <w:szCs w:val="24"/>
        </w:rPr>
      </w:pPr>
      <w:bookmarkStart w:id="59" w:name="_Toc53514845"/>
      <w:r w:rsidRPr="00511CD9">
        <w:rPr>
          <w:rFonts w:asciiTheme="minorHAnsi" w:hAnsiTheme="minorHAnsi" w:cstheme="minorHAnsi"/>
          <w:color w:val="auto"/>
          <w:sz w:val="24"/>
          <w:szCs w:val="24"/>
        </w:rPr>
        <w:t>Verify/Reject (Role)</w:t>
      </w:r>
      <w:bookmarkEnd w:id="59"/>
    </w:p>
    <w:p w14:paraId="104933F4" w14:textId="77777777" w:rsidR="00453D14" w:rsidRPr="00DD7CD5" w:rsidRDefault="00453D14" w:rsidP="00453D14">
      <w:pPr>
        <w:ind w:left="1260"/>
        <w:rPr>
          <w:rFonts w:ascii="Arial" w:hAnsi="Arial" w:cs="Arial"/>
          <w:sz w:val="24"/>
          <w:szCs w:val="24"/>
        </w:rPr>
      </w:pPr>
      <w:r w:rsidRPr="00DD7CD5">
        <w:rPr>
          <w:rFonts w:ascii="Arial" w:hAnsi="Arial" w:cs="Arial"/>
          <w:sz w:val="24"/>
          <w:szCs w:val="24"/>
        </w:rPr>
        <w:t xml:space="preserve">** Upon clicking the verify button, issue permit and share information to BFO. </w:t>
      </w:r>
    </w:p>
    <w:p w14:paraId="635AD95A" w14:textId="77777777" w:rsidR="00453D14" w:rsidRPr="00DD7CD5" w:rsidRDefault="00453D14" w:rsidP="00453D14">
      <w:pPr>
        <w:ind w:left="1260"/>
        <w:rPr>
          <w:rFonts w:ascii="Arial" w:hAnsi="Arial" w:cs="Arial"/>
          <w:sz w:val="24"/>
          <w:szCs w:val="24"/>
        </w:rPr>
      </w:pPr>
      <w:r w:rsidRPr="00DD7CD5">
        <w:rPr>
          <w:rFonts w:ascii="Arial" w:hAnsi="Arial" w:cs="Arial"/>
          <w:sz w:val="24"/>
          <w:szCs w:val="24"/>
        </w:rPr>
        <w:t>**Upon clicking the reject button, notify importer with remarks</w:t>
      </w:r>
    </w:p>
    <w:p w14:paraId="2F513700" w14:textId="77777777" w:rsidR="00453D14" w:rsidRPr="00DD7CD5" w:rsidRDefault="00453D14" w:rsidP="00453D14">
      <w:pPr>
        <w:pStyle w:val="Heading2"/>
        <w:numPr>
          <w:ilvl w:val="3"/>
          <w:numId w:val="1"/>
        </w:numPr>
        <w:ind w:left="1260" w:firstLine="0"/>
        <w:rPr>
          <w:rFonts w:ascii="Arial" w:hAnsi="Arial" w:cs="Arial"/>
          <w:color w:val="auto"/>
          <w:sz w:val="24"/>
          <w:szCs w:val="24"/>
        </w:rPr>
      </w:pPr>
      <w:bookmarkStart w:id="60" w:name="_Toc53514846"/>
      <w:r w:rsidRPr="00DD7CD5">
        <w:rPr>
          <w:rFonts w:ascii="Arial" w:hAnsi="Arial" w:cs="Arial"/>
          <w:color w:val="auto"/>
          <w:sz w:val="24"/>
          <w:szCs w:val="24"/>
        </w:rPr>
        <w:t>Issue import permit (Role)</w:t>
      </w:r>
      <w:bookmarkEnd w:id="60"/>
    </w:p>
    <w:p w14:paraId="59B7C4A7" w14:textId="77777777" w:rsidR="00453D14" w:rsidRPr="00DD7CD5" w:rsidRDefault="00453D14" w:rsidP="00453D14">
      <w:pPr>
        <w:tabs>
          <w:tab w:val="left" w:pos="7483"/>
        </w:tabs>
        <w:ind w:left="1440"/>
        <w:rPr>
          <w:rFonts w:ascii="Arial" w:hAnsi="Arial" w:cs="Arial"/>
          <w:sz w:val="24"/>
          <w:szCs w:val="24"/>
        </w:rPr>
      </w:pPr>
      <w:r w:rsidRPr="00DD7CD5">
        <w:rPr>
          <w:rFonts w:ascii="Arial" w:hAnsi="Arial" w:cs="Arial"/>
          <w:sz w:val="24"/>
          <w:szCs w:val="24"/>
        </w:rPr>
        <w:t xml:space="preserve">Refer annexure. </w:t>
      </w:r>
      <w:r>
        <w:rPr>
          <w:rFonts w:ascii="Arial" w:hAnsi="Arial" w:cs="Arial"/>
          <w:sz w:val="24"/>
          <w:szCs w:val="24"/>
        </w:rPr>
        <w:t>6 (</w:t>
      </w:r>
      <w:proofErr w:type="spellStart"/>
      <w:r>
        <w:rPr>
          <w:rFonts w:ascii="Arial" w:hAnsi="Arial" w:cs="Arial"/>
          <w:sz w:val="24"/>
          <w:szCs w:val="24"/>
        </w:rPr>
        <w:t>LivestockI</w:t>
      </w:r>
      <w:r w:rsidRPr="00DD7CD5">
        <w:rPr>
          <w:rFonts w:ascii="Arial" w:hAnsi="Arial" w:cs="Arial"/>
          <w:sz w:val="24"/>
          <w:szCs w:val="24"/>
        </w:rPr>
        <w:t>mport</w:t>
      </w:r>
      <w:proofErr w:type="spellEnd"/>
      <w:r w:rsidRPr="00DD7CD5">
        <w:rPr>
          <w:rFonts w:ascii="Arial" w:hAnsi="Arial" w:cs="Arial"/>
          <w:sz w:val="24"/>
          <w:szCs w:val="24"/>
        </w:rPr>
        <w:t xml:space="preserve"> </w:t>
      </w:r>
      <w:r>
        <w:rPr>
          <w:rFonts w:ascii="Arial" w:hAnsi="Arial" w:cs="Arial"/>
          <w:sz w:val="24"/>
          <w:szCs w:val="24"/>
        </w:rPr>
        <w:t>Permit</w:t>
      </w:r>
      <w:r w:rsidRPr="00DD7CD5">
        <w:rPr>
          <w:rFonts w:ascii="Arial" w:hAnsi="Arial" w:cs="Arial"/>
          <w:sz w:val="24"/>
          <w:szCs w:val="24"/>
        </w:rPr>
        <w:t>)</w:t>
      </w:r>
      <w:r>
        <w:rPr>
          <w:rFonts w:ascii="Arial" w:hAnsi="Arial" w:cs="Arial"/>
          <w:sz w:val="24"/>
          <w:szCs w:val="24"/>
        </w:rPr>
        <w:tab/>
      </w:r>
    </w:p>
    <w:p w14:paraId="7A0029B5" w14:textId="77777777" w:rsidR="00453D14" w:rsidRPr="00DD7CD5" w:rsidRDefault="00453D14" w:rsidP="00453D14">
      <w:pPr>
        <w:ind w:left="1440"/>
        <w:rPr>
          <w:rFonts w:ascii="Arial" w:hAnsi="Arial" w:cs="Arial"/>
          <w:sz w:val="24"/>
          <w:szCs w:val="24"/>
        </w:rPr>
      </w:pPr>
      <w:r w:rsidRPr="00DD7CD5">
        <w:rPr>
          <w:rFonts w:ascii="Arial" w:hAnsi="Arial" w:cs="Arial"/>
          <w:sz w:val="24"/>
          <w:szCs w:val="24"/>
        </w:rPr>
        <w:t xml:space="preserve">** While issuing import permit, BAFRA HQ has to assign </w:t>
      </w:r>
      <w:proofErr w:type="gramStart"/>
      <w:r w:rsidRPr="00DD7CD5">
        <w:rPr>
          <w:rFonts w:ascii="Arial" w:hAnsi="Arial" w:cs="Arial"/>
          <w:sz w:val="24"/>
          <w:szCs w:val="24"/>
        </w:rPr>
        <w:t>HSC(</w:t>
      </w:r>
      <w:proofErr w:type="gramEnd"/>
      <w:r w:rsidRPr="00DD7CD5">
        <w:rPr>
          <w:rFonts w:ascii="Arial" w:hAnsi="Arial" w:cs="Arial"/>
          <w:sz w:val="24"/>
          <w:szCs w:val="24"/>
        </w:rPr>
        <w:t>Harmonized System Coding) against individual product , HSC and format to be incorporated during the first demonstration of the system.</w:t>
      </w:r>
    </w:p>
    <w:p w14:paraId="734D0C4C" w14:textId="77777777" w:rsidR="00453D14" w:rsidRPr="00DD7CD5" w:rsidRDefault="00453D14" w:rsidP="00453D14">
      <w:pPr>
        <w:pStyle w:val="Heading2"/>
        <w:numPr>
          <w:ilvl w:val="2"/>
          <w:numId w:val="1"/>
        </w:numPr>
        <w:ind w:hanging="180"/>
        <w:rPr>
          <w:rFonts w:ascii="Arial" w:hAnsi="Arial" w:cs="Arial"/>
          <w:color w:val="auto"/>
          <w:sz w:val="24"/>
          <w:szCs w:val="24"/>
        </w:rPr>
      </w:pPr>
      <w:bookmarkStart w:id="61" w:name="_Toc53514847"/>
      <w:r w:rsidRPr="00DD7CD5">
        <w:rPr>
          <w:rFonts w:ascii="Arial" w:hAnsi="Arial" w:cs="Arial"/>
          <w:color w:val="auto"/>
          <w:sz w:val="24"/>
          <w:szCs w:val="24"/>
        </w:rPr>
        <w:t>BAFRA Field Office (User)</w:t>
      </w:r>
      <w:bookmarkEnd w:id="61"/>
    </w:p>
    <w:p w14:paraId="6DDDB013" w14:textId="77777777" w:rsidR="00453D14" w:rsidRDefault="00453D14" w:rsidP="00453D14">
      <w:pPr>
        <w:pStyle w:val="Heading2"/>
        <w:numPr>
          <w:ilvl w:val="3"/>
          <w:numId w:val="1"/>
        </w:numPr>
        <w:ind w:left="1260" w:firstLine="0"/>
        <w:rPr>
          <w:rFonts w:ascii="Arial" w:hAnsi="Arial" w:cs="Arial"/>
          <w:color w:val="auto"/>
          <w:sz w:val="24"/>
          <w:szCs w:val="24"/>
        </w:rPr>
      </w:pPr>
      <w:bookmarkStart w:id="62" w:name="_Toc53514848"/>
      <w:r w:rsidRPr="00DD7CD5">
        <w:rPr>
          <w:rFonts w:ascii="Arial" w:hAnsi="Arial" w:cs="Arial"/>
          <w:color w:val="auto"/>
          <w:sz w:val="24"/>
          <w:szCs w:val="24"/>
        </w:rPr>
        <w:t>Inspection (Role)</w:t>
      </w:r>
      <w:bookmarkEnd w:id="62"/>
    </w:p>
    <w:p w14:paraId="6CB8BB77" w14:textId="77777777" w:rsidR="00453D14" w:rsidRDefault="00453D14" w:rsidP="00453D14"/>
    <w:tbl>
      <w:tblPr>
        <w:tblStyle w:val="TableGrid"/>
        <w:tblW w:w="0" w:type="auto"/>
        <w:tblInd w:w="1260" w:type="dxa"/>
        <w:tblLook w:val="04A0" w:firstRow="1" w:lastRow="0" w:firstColumn="1" w:lastColumn="0" w:noHBand="0" w:noVBand="1"/>
      </w:tblPr>
      <w:tblGrid>
        <w:gridCol w:w="3417"/>
        <w:gridCol w:w="1670"/>
        <w:gridCol w:w="3003"/>
      </w:tblGrid>
      <w:tr w:rsidR="00453D14" w14:paraId="3033F7AE" w14:textId="77777777" w:rsidTr="007637A4">
        <w:tc>
          <w:tcPr>
            <w:tcW w:w="3417"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5FCBA19" w14:textId="77777777" w:rsidR="00453D14" w:rsidRDefault="00453D14" w:rsidP="007637A4">
            <w:pPr>
              <w:jc w:val="center"/>
              <w:rPr>
                <w:rFonts w:ascii="Arial" w:hAnsi="Arial" w:cs="Arial"/>
                <w:sz w:val="24"/>
                <w:szCs w:val="24"/>
              </w:rPr>
            </w:pPr>
            <w:r>
              <w:rPr>
                <w:rFonts w:ascii="Arial" w:hAnsi="Arial" w:cs="Arial"/>
                <w:sz w:val="24"/>
                <w:szCs w:val="24"/>
              </w:rPr>
              <w:t>Field Name</w:t>
            </w:r>
          </w:p>
        </w:tc>
        <w:tc>
          <w:tcPr>
            <w:tcW w:w="167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B7BF9EB" w14:textId="77777777" w:rsidR="00453D14" w:rsidRDefault="00453D14" w:rsidP="007637A4">
            <w:pPr>
              <w:jc w:val="center"/>
              <w:rPr>
                <w:rFonts w:ascii="Arial" w:hAnsi="Arial" w:cs="Arial"/>
                <w:sz w:val="24"/>
                <w:szCs w:val="24"/>
              </w:rPr>
            </w:pPr>
            <w:r>
              <w:rPr>
                <w:rFonts w:ascii="Arial" w:hAnsi="Arial" w:cs="Arial"/>
                <w:sz w:val="24"/>
                <w:szCs w:val="24"/>
              </w:rPr>
              <w:t>Input Type</w:t>
            </w:r>
          </w:p>
        </w:tc>
        <w:tc>
          <w:tcPr>
            <w:tcW w:w="3003"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E2F85FC" w14:textId="77777777" w:rsidR="00453D14" w:rsidRDefault="00453D14" w:rsidP="007637A4">
            <w:pPr>
              <w:jc w:val="center"/>
              <w:rPr>
                <w:rFonts w:ascii="Arial" w:hAnsi="Arial" w:cs="Arial"/>
                <w:sz w:val="24"/>
                <w:szCs w:val="24"/>
              </w:rPr>
            </w:pPr>
            <w:r>
              <w:rPr>
                <w:rFonts w:ascii="Arial" w:hAnsi="Arial" w:cs="Arial"/>
                <w:sz w:val="24"/>
                <w:szCs w:val="24"/>
              </w:rPr>
              <w:t>Validation</w:t>
            </w:r>
          </w:p>
        </w:tc>
      </w:tr>
      <w:tr w:rsidR="00453D14" w14:paraId="5EB8647B"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54B18DAD" w14:textId="77777777" w:rsidR="00453D14" w:rsidRDefault="00453D14" w:rsidP="007637A4">
            <w:pPr>
              <w:rPr>
                <w:rFonts w:ascii="Arial" w:hAnsi="Arial" w:cs="Arial"/>
                <w:color w:val="000000"/>
                <w:sz w:val="24"/>
                <w:szCs w:val="24"/>
              </w:rPr>
            </w:pPr>
            <w:r>
              <w:rPr>
                <w:rFonts w:ascii="Arial" w:hAnsi="Arial" w:cs="Arial"/>
                <w:color w:val="000000"/>
                <w:sz w:val="24"/>
                <w:szCs w:val="24"/>
              </w:rPr>
              <w:t>Name of product</w:t>
            </w:r>
          </w:p>
        </w:tc>
        <w:tc>
          <w:tcPr>
            <w:tcW w:w="1670" w:type="dxa"/>
            <w:tcBorders>
              <w:top w:val="single" w:sz="4" w:space="0" w:color="auto"/>
              <w:left w:val="single" w:sz="4" w:space="0" w:color="auto"/>
              <w:bottom w:val="single" w:sz="4" w:space="0" w:color="auto"/>
              <w:right w:val="single" w:sz="4" w:space="0" w:color="auto"/>
            </w:tcBorders>
            <w:hideMark/>
          </w:tcPr>
          <w:p w14:paraId="3A94F9EB" w14:textId="77777777" w:rsidR="00453D14" w:rsidRDefault="00453D14" w:rsidP="007637A4">
            <w:pPr>
              <w:rPr>
                <w:rFonts w:ascii="Arial" w:hAnsi="Arial" w:cs="Arial"/>
                <w:sz w:val="24"/>
                <w:szCs w:val="24"/>
              </w:rPr>
            </w:pPr>
            <w:r>
              <w:rPr>
                <w:rFonts w:ascii="Arial" w:hAnsi="Arial" w:cs="Arial"/>
                <w:sz w:val="24"/>
                <w:szCs w:val="24"/>
              </w:rPr>
              <w:t>text</w:t>
            </w:r>
          </w:p>
        </w:tc>
        <w:tc>
          <w:tcPr>
            <w:tcW w:w="3003" w:type="dxa"/>
            <w:tcBorders>
              <w:top w:val="single" w:sz="4" w:space="0" w:color="auto"/>
              <w:left w:val="single" w:sz="4" w:space="0" w:color="auto"/>
              <w:bottom w:val="single" w:sz="4" w:space="0" w:color="auto"/>
              <w:right w:val="single" w:sz="4" w:space="0" w:color="auto"/>
            </w:tcBorders>
            <w:vAlign w:val="center"/>
            <w:hideMark/>
          </w:tcPr>
          <w:p w14:paraId="00447E92" w14:textId="77777777" w:rsidR="00453D14" w:rsidRDefault="00453D14" w:rsidP="007637A4">
            <w:pPr>
              <w:rPr>
                <w:rFonts w:ascii="Arial" w:hAnsi="Arial" w:cs="Arial"/>
                <w:sz w:val="24"/>
                <w:szCs w:val="24"/>
              </w:rPr>
            </w:pPr>
            <w:r>
              <w:rPr>
                <w:rFonts w:ascii="Arial" w:hAnsi="Arial" w:cs="Arial"/>
                <w:sz w:val="24"/>
                <w:szCs w:val="24"/>
              </w:rPr>
              <w:t>Pull from above</w:t>
            </w:r>
          </w:p>
        </w:tc>
      </w:tr>
      <w:tr w:rsidR="00453D14" w14:paraId="3A209F8C"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62F39A6D" w14:textId="77777777" w:rsidR="00453D14" w:rsidRDefault="00453D14" w:rsidP="007637A4">
            <w:pPr>
              <w:rPr>
                <w:rFonts w:ascii="Arial" w:hAnsi="Arial" w:cs="Arial"/>
                <w:color w:val="000000"/>
                <w:sz w:val="24"/>
                <w:szCs w:val="24"/>
              </w:rPr>
            </w:pPr>
            <w:r>
              <w:rPr>
                <w:rFonts w:ascii="Arial" w:hAnsi="Arial" w:cs="Arial"/>
                <w:color w:val="000000"/>
                <w:sz w:val="24"/>
                <w:szCs w:val="24"/>
              </w:rPr>
              <w:t>Quantity requested</w:t>
            </w:r>
          </w:p>
        </w:tc>
        <w:tc>
          <w:tcPr>
            <w:tcW w:w="1670" w:type="dxa"/>
            <w:tcBorders>
              <w:top w:val="single" w:sz="4" w:space="0" w:color="auto"/>
              <w:left w:val="single" w:sz="4" w:space="0" w:color="auto"/>
              <w:bottom w:val="single" w:sz="4" w:space="0" w:color="auto"/>
              <w:right w:val="single" w:sz="4" w:space="0" w:color="auto"/>
            </w:tcBorders>
          </w:tcPr>
          <w:p w14:paraId="3678245C" w14:textId="77777777" w:rsidR="00453D14" w:rsidRDefault="00453D14" w:rsidP="007637A4">
            <w:pPr>
              <w:rPr>
                <w:rFonts w:ascii="Arial" w:hAnsi="Arial" w:cs="Arial"/>
                <w:sz w:val="24"/>
                <w:szCs w:val="24"/>
              </w:rPr>
            </w:pPr>
          </w:p>
        </w:tc>
        <w:tc>
          <w:tcPr>
            <w:tcW w:w="3003" w:type="dxa"/>
            <w:tcBorders>
              <w:top w:val="single" w:sz="4" w:space="0" w:color="auto"/>
              <w:left w:val="single" w:sz="4" w:space="0" w:color="auto"/>
              <w:bottom w:val="single" w:sz="4" w:space="0" w:color="auto"/>
              <w:right w:val="single" w:sz="4" w:space="0" w:color="auto"/>
            </w:tcBorders>
            <w:vAlign w:val="center"/>
          </w:tcPr>
          <w:p w14:paraId="3A17B251" w14:textId="77777777" w:rsidR="00453D14" w:rsidRDefault="00453D14" w:rsidP="007637A4">
            <w:pPr>
              <w:rPr>
                <w:rFonts w:ascii="Arial" w:hAnsi="Arial" w:cs="Arial"/>
                <w:sz w:val="24"/>
                <w:szCs w:val="24"/>
              </w:rPr>
            </w:pPr>
            <w:r>
              <w:rPr>
                <w:rFonts w:ascii="Arial" w:hAnsi="Arial" w:cs="Arial"/>
                <w:sz w:val="24"/>
                <w:szCs w:val="24"/>
              </w:rPr>
              <w:t>Pull from above</w:t>
            </w:r>
          </w:p>
        </w:tc>
      </w:tr>
      <w:tr w:rsidR="00453D14" w14:paraId="78129234"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10959AB3" w14:textId="77777777" w:rsidR="00453D14" w:rsidRDefault="00453D14" w:rsidP="007637A4">
            <w:pPr>
              <w:rPr>
                <w:rFonts w:ascii="Arial" w:hAnsi="Arial" w:cs="Arial"/>
                <w:color w:val="000000"/>
                <w:sz w:val="24"/>
                <w:szCs w:val="24"/>
              </w:rPr>
            </w:pPr>
            <w:r>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565C7A86" w14:textId="77777777" w:rsidR="00453D14" w:rsidRDefault="00453D14" w:rsidP="007637A4">
            <w:pPr>
              <w:rPr>
                <w:rFonts w:ascii="Arial" w:hAnsi="Arial" w:cs="Arial"/>
                <w:sz w:val="24"/>
                <w:szCs w:val="24"/>
              </w:rPr>
            </w:pPr>
            <w:r>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34D55B0B" w14:textId="77777777" w:rsidR="00453D14" w:rsidRDefault="00453D14" w:rsidP="007637A4">
            <w:pPr>
              <w:rPr>
                <w:rFonts w:ascii="Arial" w:hAnsi="Arial" w:cs="Arial"/>
                <w:sz w:val="24"/>
                <w:szCs w:val="24"/>
              </w:rPr>
            </w:pPr>
            <w:r>
              <w:rPr>
                <w:rFonts w:ascii="Arial" w:hAnsi="Arial" w:cs="Arial"/>
                <w:sz w:val="24"/>
                <w:szCs w:val="24"/>
              </w:rPr>
              <w:t>Pull from master data</w:t>
            </w:r>
          </w:p>
        </w:tc>
      </w:tr>
      <w:tr w:rsidR="00453D14" w14:paraId="0D422ADA"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7B7FD397" w14:textId="77777777" w:rsidR="00453D14" w:rsidRDefault="00453D14" w:rsidP="007637A4">
            <w:pPr>
              <w:rPr>
                <w:rFonts w:ascii="Arial" w:hAnsi="Arial" w:cs="Arial"/>
                <w:color w:val="000000"/>
                <w:sz w:val="24"/>
                <w:szCs w:val="24"/>
              </w:rPr>
            </w:pPr>
            <w:r>
              <w:rPr>
                <w:rFonts w:ascii="Arial" w:hAnsi="Arial" w:cs="Arial"/>
                <w:color w:val="000000"/>
                <w:sz w:val="24"/>
                <w:szCs w:val="24"/>
              </w:rPr>
              <w:t>Quantity cleared</w:t>
            </w:r>
          </w:p>
        </w:tc>
        <w:tc>
          <w:tcPr>
            <w:tcW w:w="1670" w:type="dxa"/>
            <w:tcBorders>
              <w:top w:val="single" w:sz="4" w:space="0" w:color="auto"/>
              <w:left w:val="single" w:sz="4" w:space="0" w:color="auto"/>
              <w:bottom w:val="single" w:sz="4" w:space="0" w:color="auto"/>
              <w:right w:val="single" w:sz="4" w:space="0" w:color="auto"/>
            </w:tcBorders>
          </w:tcPr>
          <w:p w14:paraId="71E54E0D" w14:textId="77777777" w:rsidR="00453D14" w:rsidRDefault="00453D14" w:rsidP="007637A4">
            <w:pPr>
              <w:rPr>
                <w:rFonts w:ascii="Arial" w:hAnsi="Arial" w:cs="Arial"/>
                <w:sz w:val="24"/>
                <w:szCs w:val="24"/>
              </w:rPr>
            </w:pPr>
            <w:r>
              <w:rPr>
                <w:rFonts w:ascii="Arial" w:hAnsi="Arial" w:cs="Arial"/>
                <w:sz w:val="24"/>
                <w:szCs w:val="24"/>
              </w:rPr>
              <w:t xml:space="preserve">Number </w:t>
            </w:r>
          </w:p>
        </w:tc>
        <w:tc>
          <w:tcPr>
            <w:tcW w:w="3003" w:type="dxa"/>
            <w:tcBorders>
              <w:top w:val="single" w:sz="4" w:space="0" w:color="auto"/>
              <w:left w:val="single" w:sz="4" w:space="0" w:color="auto"/>
              <w:bottom w:val="single" w:sz="4" w:space="0" w:color="auto"/>
              <w:right w:val="single" w:sz="4" w:space="0" w:color="auto"/>
            </w:tcBorders>
            <w:vAlign w:val="center"/>
          </w:tcPr>
          <w:p w14:paraId="04F02EDB" w14:textId="77777777" w:rsidR="00453D14" w:rsidRDefault="00453D14" w:rsidP="007637A4">
            <w:pPr>
              <w:rPr>
                <w:rFonts w:ascii="Arial" w:hAnsi="Arial" w:cs="Arial"/>
                <w:sz w:val="24"/>
                <w:szCs w:val="24"/>
              </w:rPr>
            </w:pPr>
            <w:r>
              <w:rPr>
                <w:rFonts w:ascii="Arial" w:hAnsi="Arial" w:cs="Arial"/>
                <w:sz w:val="24"/>
                <w:szCs w:val="24"/>
              </w:rPr>
              <w:t>Should accept only number, should not accept special character</w:t>
            </w:r>
          </w:p>
        </w:tc>
      </w:tr>
      <w:tr w:rsidR="00453D14" w14:paraId="3F116858"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3E72B5E0" w14:textId="77777777" w:rsidR="00453D14" w:rsidRDefault="00453D14" w:rsidP="007637A4">
            <w:pPr>
              <w:rPr>
                <w:rFonts w:ascii="Arial" w:hAnsi="Arial" w:cs="Arial"/>
                <w:color w:val="000000"/>
                <w:sz w:val="24"/>
                <w:szCs w:val="24"/>
              </w:rPr>
            </w:pPr>
            <w:r>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51B8338E" w14:textId="77777777" w:rsidR="00453D14" w:rsidRDefault="00453D14" w:rsidP="007637A4">
            <w:pPr>
              <w:rPr>
                <w:rFonts w:ascii="Arial" w:hAnsi="Arial" w:cs="Arial"/>
                <w:sz w:val="24"/>
                <w:szCs w:val="24"/>
              </w:rPr>
            </w:pPr>
            <w:r>
              <w:rPr>
                <w:rFonts w:ascii="Arial" w:hAnsi="Arial" w:cs="Arial"/>
                <w:sz w:val="24"/>
                <w:szCs w:val="24"/>
              </w:rPr>
              <w:t>Select</w:t>
            </w:r>
          </w:p>
        </w:tc>
        <w:tc>
          <w:tcPr>
            <w:tcW w:w="3003" w:type="dxa"/>
            <w:tcBorders>
              <w:top w:val="single" w:sz="4" w:space="0" w:color="auto"/>
              <w:left w:val="single" w:sz="4" w:space="0" w:color="auto"/>
              <w:bottom w:val="single" w:sz="4" w:space="0" w:color="auto"/>
              <w:right w:val="single" w:sz="4" w:space="0" w:color="auto"/>
            </w:tcBorders>
            <w:vAlign w:val="center"/>
          </w:tcPr>
          <w:p w14:paraId="229EBEFB" w14:textId="77777777" w:rsidR="00453D14" w:rsidRDefault="00453D14" w:rsidP="007637A4">
            <w:pPr>
              <w:rPr>
                <w:rFonts w:ascii="Arial" w:hAnsi="Arial" w:cs="Arial"/>
                <w:sz w:val="24"/>
                <w:szCs w:val="24"/>
              </w:rPr>
            </w:pPr>
            <w:r>
              <w:rPr>
                <w:rFonts w:ascii="Arial" w:hAnsi="Arial" w:cs="Arial"/>
                <w:sz w:val="24"/>
                <w:szCs w:val="24"/>
              </w:rPr>
              <w:t>Pull from master data</w:t>
            </w:r>
          </w:p>
        </w:tc>
      </w:tr>
      <w:tr w:rsidR="00453D14" w14:paraId="354098C1"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19DCC48C" w14:textId="77777777" w:rsidR="00453D14" w:rsidRDefault="00453D14" w:rsidP="007637A4">
            <w:pPr>
              <w:rPr>
                <w:rFonts w:ascii="Arial" w:hAnsi="Arial" w:cs="Arial"/>
                <w:color w:val="000000"/>
                <w:sz w:val="24"/>
                <w:szCs w:val="24"/>
              </w:rPr>
            </w:pPr>
            <w:r>
              <w:rPr>
                <w:rFonts w:ascii="Arial" w:hAnsi="Arial" w:cs="Arial"/>
                <w:color w:val="000000"/>
                <w:sz w:val="24"/>
                <w:szCs w:val="24"/>
              </w:rPr>
              <w:t>Quantity rejected</w:t>
            </w:r>
          </w:p>
        </w:tc>
        <w:tc>
          <w:tcPr>
            <w:tcW w:w="1670" w:type="dxa"/>
            <w:tcBorders>
              <w:top w:val="single" w:sz="4" w:space="0" w:color="auto"/>
              <w:left w:val="single" w:sz="4" w:space="0" w:color="auto"/>
              <w:bottom w:val="single" w:sz="4" w:space="0" w:color="auto"/>
              <w:right w:val="single" w:sz="4" w:space="0" w:color="auto"/>
            </w:tcBorders>
          </w:tcPr>
          <w:p w14:paraId="456CFAC3" w14:textId="77777777" w:rsidR="00453D14" w:rsidRDefault="00453D14" w:rsidP="007637A4">
            <w:pPr>
              <w:rPr>
                <w:rFonts w:ascii="Arial" w:hAnsi="Arial" w:cs="Arial"/>
                <w:sz w:val="24"/>
                <w:szCs w:val="24"/>
              </w:rPr>
            </w:pPr>
          </w:p>
        </w:tc>
        <w:tc>
          <w:tcPr>
            <w:tcW w:w="3003" w:type="dxa"/>
            <w:tcBorders>
              <w:top w:val="single" w:sz="4" w:space="0" w:color="auto"/>
              <w:left w:val="single" w:sz="4" w:space="0" w:color="auto"/>
              <w:bottom w:val="single" w:sz="4" w:space="0" w:color="auto"/>
              <w:right w:val="single" w:sz="4" w:space="0" w:color="auto"/>
            </w:tcBorders>
            <w:vAlign w:val="center"/>
          </w:tcPr>
          <w:p w14:paraId="00DCE4C2" w14:textId="77777777" w:rsidR="00453D14" w:rsidRDefault="00453D14" w:rsidP="007637A4">
            <w:pPr>
              <w:rPr>
                <w:rFonts w:ascii="Arial" w:hAnsi="Arial" w:cs="Arial"/>
                <w:sz w:val="24"/>
                <w:szCs w:val="24"/>
              </w:rPr>
            </w:pPr>
            <w:r>
              <w:rPr>
                <w:rFonts w:ascii="Arial" w:hAnsi="Arial" w:cs="Arial"/>
                <w:sz w:val="24"/>
                <w:szCs w:val="24"/>
              </w:rPr>
              <w:t>(Qty requested – Qty Cleared)</w:t>
            </w:r>
          </w:p>
        </w:tc>
      </w:tr>
      <w:tr w:rsidR="00453D14" w14:paraId="65AE3336"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0A30F963" w14:textId="77777777" w:rsidR="00453D14" w:rsidRDefault="00453D14" w:rsidP="007637A4">
            <w:pPr>
              <w:rPr>
                <w:rFonts w:ascii="Arial" w:hAnsi="Arial" w:cs="Arial"/>
                <w:color w:val="000000"/>
                <w:sz w:val="24"/>
                <w:szCs w:val="24"/>
              </w:rPr>
            </w:pPr>
            <w:r>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13DBFEB5" w14:textId="77777777" w:rsidR="00453D14" w:rsidRDefault="00453D14" w:rsidP="007637A4">
            <w:pPr>
              <w:rPr>
                <w:rFonts w:ascii="Arial" w:hAnsi="Arial" w:cs="Arial"/>
                <w:sz w:val="24"/>
                <w:szCs w:val="24"/>
              </w:rPr>
            </w:pPr>
            <w:r>
              <w:rPr>
                <w:rFonts w:ascii="Arial" w:hAnsi="Arial" w:cs="Arial"/>
                <w:sz w:val="24"/>
                <w:szCs w:val="24"/>
              </w:rPr>
              <w:t>Select</w:t>
            </w:r>
          </w:p>
        </w:tc>
        <w:tc>
          <w:tcPr>
            <w:tcW w:w="3003" w:type="dxa"/>
            <w:tcBorders>
              <w:top w:val="single" w:sz="4" w:space="0" w:color="auto"/>
              <w:left w:val="single" w:sz="4" w:space="0" w:color="auto"/>
              <w:bottom w:val="single" w:sz="4" w:space="0" w:color="auto"/>
              <w:right w:val="single" w:sz="4" w:space="0" w:color="auto"/>
            </w:tcBorders>
            <w:vAlign w:val="center"/>
          </w:tcPr>
          <w:p w14:paraId="79C71644" w14:textId="77777777" w:rsidR="00453D14" w:rsidRDefault="00453D14" w:rsidP="007637A4">
            <w:pPr>
              <w:rPr>
                <w:rFonts w:ascii="Arial" w:hAnsi="Arial" w:cs="Arial"/>
                <w:sz w:val="24"/>
                <w:szCs w:val="24"/>
              </w:rPr>
            </w:pPr>
            <w:r>
              <w:rPr>
                <w:rFonts w:ascii="Arial" w:hAnsi="Arial" w:cs="Arial"/>
                <w:sz w:val="24"/>
                <w:szCs w:val="24"/>
              </w:rPr>
              <w:t>Pull from master data</w:t>
            </w:r>
          </w:p>
        </w:tc>
      </w:tr>
      <w:tr w:rsidR="00453D14" w14:paraId="0B7ACA21"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66EF94A1" w14:textId="77777777" w:rsidR="00453D14" w:rsidRDefault="00453D14" w:rsidP="007637A4">
            <w:pPr>
              <w:rPr>
                <w:rFonts w:ascii="Arial" w:hAnsi="Arial" w:cs="Arial"/>
                <w:color w:val="000000"/>
                <w:sz w:val="24"/>
                <w:szCs w:val="24"/>
              </w:rPr>
            </w:pPr>
            <w:r>
              <w:rPr>
                <w:rFonts w:ascii="Arial" w:hAnsi="Arial" w:cs="Arial"/>
                <w:color w:val="000000"/>
                <w:sz w:val="24"/>
                <w:szCs w:val="24"/>
              </w:rPr>
              <w:t>Remarks (Reasons for rejection)</w:t>
            </w:r>
          </w:p>
        </w:tc>
        <w:tc>
          <w:tcPr>
            <w:tcW w:w="1670" w:type="dxa"/>
            <w:tcBorders>
              <w:top w:val="single" w:sz="4" w:space="0" w:color="auto"/>
              <w:left w:val="single" w:sz="4" w:space="0" w:color="auto"/>
              <w:bottom w:val="single" w:sz="4" w:space="0" w:color="auto"/>
              <w:right w:val="single" w:sz="4" w:space="0" w:color="auto"/>
            </w:tcBorders>
          </w:tcPr>
          <w:p w14:paraId="1025C18D" w14:textId="77777777" w:rsidR="00453D14" w:rsidRDefault="00453D14" w:rsidP="007637A4">
            <w:pPr>
              <w:rPr>
                <w:rFonts w:ascii="Arial" w:hAnsi="Arial" w:cs="Arial"/>
                <w:sz w:val="24"/>
                <w:szCs w:val="24"/>
              </w:rPr>
            </w:pPr>
            <w:r>
              <w:rPr>
                <w:rFonts w:ascii="Arial" w:hAnsi="Arial" w:cs="Arial"/>
                <w:sz w:val="24"/>
                <w:szCs w:val="24"/>
              </w:rPr>
              <w:t>Text area</w:t>
            </w:r>
          </w:p>
        </w:tc>
        <w:tc>
          <w:tcPr>
            <w:tcW w:w="3003" w:type="dxa"/>
            <w:tcBorders>
              <w:top w:val="single" w:sz="4" w:space="0" w:color="auto"/>
              <w:left w:val="single" w:sz="4" w:space="0" w:color="auto"/>
              <w:bottom w:val="single" w:sz="4" w:space="0" w:color="auto"/>
              <w:right w:val="single" w:sz="4" w:space="0" w:color="auto"/>
            </w:tcBorders>
            <w:vAlign w:val="center"/>
          </w:tcPr>
          <w:p w14:paraId="137F08A1" w14:textId="77777777" w:rsidR="00453D14" w:rsidRDefault="00453D14" w:rsidP="007637A4">
            <w:pPr>
              <w:rPr>
                <w:rFonts w:ascii="Arial" w:hAnsi="Arial" w:cs="Arial"/>
                <w:sz w:val="24"/>
                <w:szCs w:val="24"/>
              </w:rPr>
            </w:pPr>
          </w:p>
        </w:tc>
      </w:tr>
    </w:tbl>
    <w:p w14:paraId="00A90BF7" w14:textId="77777777" w:rsidR="00453D14" w:rsidRPr="00904FBC" w:rsidRDefault="00453D14" w:rsidP="00453D14"/>
    <w:p w14:paraId="703CAA24" w14:textId="77777777" w:rsidR="00453D14" w:rsidRPr="00DD7CD5" w:rsidRDefault="00453D14" w:rsidP="00453D14">
      <w:pPr>
        <w:ind w:left="1260"/>
        <w:rPr>
          <w:rFonts w:ascii="Arial" w:hAnsi="Arial" w:cs="Arial"/>
          <w:i/>
          <w:iCs/>
          <w:sz w:val="24"/>
          <w:szCs w:val="24"/>
        </w:rPr>
      </w:pPr>
      <w:r w:rsidRPr="00DD7CD5">
        <w:rPr>
          <w:rFonts w:ascii="Arial" w:hAnsi="Arial" w:cs="Arial"/>
          <w:i/>
          <w:iCs/>
          <w:sz w:val="24"/>
          <w:szCs w:val="24"/>
        </w:rPr>
        <w:t>**If accepted, generate a clearance</w:t>
      </w:r>
    </w:p>
    <w:p w14:paraId="625815BF" w14:textId="77777777" w:rsidR="00453D14" w:rsidRPr="00DD7CD5" w:rsidRDefault="00453D14" w:rsidP="00453D14">
      <w:pPr>
        <w:ind w:left="1260"/>
        <w:rPr>
          <w:rFonts w:ascii="Arial" w:hAnsi="Arial" w:cs="Arial"/>
          <w:i/>
          <w:iCs/>
          <w:sz w:val="24"/>
          <w:szCs w:val="24"/>
        </w:rPr>
      </w:pPr>
      <w:r w:rsidRPr="00DD7CD5">
        <w:rPr>
          <w:rFonts w:ascii="Arial" w:hAnsi="Arial" w:cs="Arial"/>
          <w:i/>
          <w:iCs/>
          <w:sz w:val="24"/>
          <w:szCs w:val="24"/>
        </w:rPr>
        <w:t xml:space="preserve">** If rejected, enable remarks field and save reasons for rejection. </w:t>
      </w:r>
    </w:p>
    <w:p w14:paraId="684730B4" w14:textId="77777777" w:rsidR="00767821" w:rsidRDefault="00767821" w:rsidP="00767821"/>
    <w:p w14:paraId="0E244DF3" w14:textId="77777777" w:rsidR="00DC0513" w:rsidRPr="009715B4" w:rsidRDefault="00DC0513" w:rsidP="00DC0513">
      <w:pPr>
        <w:pStyle w:val="Heading1"/>
        <w:numPr>
          <w:ilvl w:val="0"/>
          <w:numId w:val="1"/>
        </w:numPr>
        <w:spacing w:before="100" w:beforeAutospacing="1"/>
        <w:ind w:left="357" w:hanging="357"/>
        <w:rPr>
          <w:rFonts w:ascii="Arial" w:hAnsi="Arial" w:cs="Arial"/>
          <w:color w:val="auto"/>
        </w:rPr>
      </w:pPr>
      <w:bookmarkStart w:id="63" w:name="_Toc53514849"/>
      <w:r>
        <w:rPr>
          <w:rFonts w:ascii="Arial" w:hAnsi="Arial" w:cs="Arial"/>
          <w:color w:val="auto"/>
        </w:rPr>
        <w:lastRenderedPageBreak/>
        <w:t>Import of Live Animal</w:t>
      </w:r>
      <w:bookmarkEnd w:id="63"/>
    </w:p>
    <w:p w14:paraId="21CF0D9D" w14:textId="77777777" w:rsidR="00DC0513" w:rsidRPr="009715B4" w:rsidRDefault="00DC0513" w:rsidP="00DC0513">
      <w:pPr>
        <w:pStyle w:val="Heading2"/>
        <w:numPr>
          <w:ilvl w:val="1"/>
          <w:numId w:val="1"/>
        </w:numPr>
        <w:ind w:hanging="540"/>
        <w:rPr>
          <w:rFonts w:ascii="Arial" w:hAnsi="Arial" w:cs="Arial"/>
          <w:color w:val="auto"/>
          <w:sz w:val="24"/>
          <w:szCs w:val="24"/>
        </w:rPr>
      </w:pPr>
      <w:bookmarkStart w:id="64" w:name="_Toc53514850"/>
      <w:r w:rsidRPr="009715B4">
        <w:rPr>
          <w:rFonts w:ascii="Arial" w:hAnsi="Arial" w:cs="Arial"/>
          <w:color w:val="auto"/>
          <w:sz w:val="24"/>
          <w:szCs w:val="24"/>
        </w:rPr>
        <w:t>Service Name: Import of Live</w:t>
      </w:r>
      <w:r>
        <w:rPr>
          <w:rFonts w:ascii="Arial" w:hAnsi="Arial" w:cs="Arial"/>
          <w:color w:val="auto"/>
          <w:sz w:val="24"/>
          <w:szCs w:val="24"/>
        </w:rPr>
        <w:t xml:space="preserve"> Animal</w:t>
      </w:r>
      <w:bookmarkEnd w:id="64"/>
    </w:p>
    <w:p w14:paraId="1F4A0B91" w14:textId="77777777" w:rsidR="00E04002" w:rsidRPr="00E04002" w:rsidRDefault="00DC0513" w:rsidP="00DC0513">
      <w:pPr>
        <w:pStyle w:val="Heading2"/>
        <w:numPr>
          <w:ilvl w:val="1"/>
          <w:numId w:val="1"/>
        </w:numPr>
        <w:ind w:left="540" w:hanging="360"/>
        <w:rPr>
          <w:rFonts w:asciiTheme="minorHAnsi" w:hAnsiTheme="minorHAnsi" w:cstheme="minorHAnsi"/>
          <w:color w:val="auto"/>
          <w:sz w:val="24"/>
          <w:szCs w:val="24"/>
        </w:rPr>
      </w:pPr>
      <w:bookmarkStart w:id="65" w:name="_Toc53514851"/>
      <w:r w:rsidRPr="009715B4">
        <w:rPr>
          <w:rFonts w:ascii="Arial" w:hAnsi="Arial" w:cs="Arial"/>
          <w:color w:val="auto"/>
          <w:sz w:val="24"/>
          <w:szCs w:val="24"/>
        </w:rPr>
        <w:t>Process Flow</w:t>
      </w:r>
      <w:bookmarkEnd w:id="65"/>
    </w:p>
    <w:p w14:paraId="76AA70BF" w14:textId="77777777" w:rsidR="00E04002" w:rsidRPr="00E04002" w:rsidRDefault="00E04002" w:rsidP="00E04002">
      <w:pPr>
        <w:pStyle w:val="Heading2"/>
        <w:ind w:left="540"/>
        <w:rPr>
          <w:rFonts w:asciiTheme="minorHAnsi" w:hAnsiTheme="minorHAnsi" w:cstheme="minorHAnsi"/>
          <w:color w:val="auto"/>
          <w:sz w:val="24"/>
          <w:szCs w:val="24"/>
        </w:rPr>
      </w:pPr>
    </w:p>
    <w:p w14:paraId="03B43CA3" w14:textId="77777777" w:rsidR="00DC0513" w:rsidRPr="005B50B7" w:rsidRDefault="00DC0513" w:rsidP="00E04002">
      <w:pPr>
        <w:pStyle w:val="Heading2"/>
        <w:ind w:left="540"/>
        <w:rPr>
          <w:rFonts w:asciiTheme="minorHAnsi" w:hAnsiTheme="minorHAnsi" w:cstheme="minorHAnsi"/>
          <w:color w:val="auto"/>
          <w:sz w:val="24"/>
          <w:szCs w:val="24"/>
        </w:rPr>
      </w:pPr>
      <w:bookmarkStart w:id="66" w:name="_Toc53514852"/>
      <w:r w:rsidRPr="00511CD9">
        <w:rPr>
          <w:rFonts w:asciiTheme="minorHAnsi" w:hAnsiTheme="minorHAnsi" w:cstheme="minorHAnsi"/>
          <w:noProof/>
          <w:color w:val="auto"/>
          <w:sz w:val="24"/>
          <w:szCs w:val="24"/>
        </w:rPr>
        <w:drawing>
          <wp:inline distT="0" distB="0" distL="0" distR="0" wp14:anchorId="24A3B245" wp14:editId="36FAD057">
            <wp:extent cx="5101914" cy="4293235"/>
            <wp:effectExtent l="0" t="0" r="381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101914" cy="4293235"/>
                    </a:xfrm>
                    <a:prstGeom prst="rect">
                      <a:avLst/>
                    </a:prstGeom>
                    <a:noFill/>
                    <a:ln>
                      <a:noFill/>
                    </a:ln>
                  </pic:spPr>
                </pic:pic>
              </a:graphicData>
            </a:graphic>
          </wp:inline>
        </w:drawing>
      </w:r>
      <w:bookmarkEnd w:id="66"/>
    </w:p>
    <w:p w14:paraId="3486E666" w14:textId="77777777" w:rsidR="00E04002" w:rsidRDefault="00E04002" w:rsidP="00E04002">
      <w:pPr>
        <w:pStyle w:val="Heading2"/>
        <w:ind w:left="540"/>
        <w:rPr>
          <w:rFonts w:ascii="Arial" w:hAnsi="Arial" w:cs="Arial"/>
          <w:color w:val="auto"/>
          <w:sz w:val="24"/>
          <w:szCs w:val="24"/>
        </w:rPr>
      </w:pPr>
    </w:p>
    <w:p w14:paraId="36419ED6" w14:textId="77777777" w:rsidR="00DC0513" w:rsidRPr="00DD7CD5" w:rsidRDefault="00DC0513" w:rsidP="00DC0513">
      <w:pPr>
        <w:pStyle w:val="Heading2"/>
        <w:numPr>
          <w:ilvl w:val="1"/>
          <w:numId w:val="1"/>
        </w:numPr>
        <w:ind w:left="540" w:hanging="270"/>
        <w:rPr>
          <w:rFonts w:ascii="Arial" w:hAnsi="Arial" w:cs="Arial"/>
          <w:color w:val="auto"/>
          <w:sz w:val="24"/>
          <w:szCs w:val="24"/>
        </w:rPr>
      </w:pPr>
      <w:bookmarkStart w:id="67" w:name="_Toc53514853"/>
      <w:r w:rsidRPr="00DD7CD5">
        <w:rPr>
          <w:rFonts w:ascii="Arial" w:hAnsi="Arial" w:cs="Arial"/>
          <w:color w:val="auto"/>
          <w:sz w:val="24"/>
          <w:szCs w:val="24"/>
        </w:rPr>
        <w:t>Users and Roles</w:t>
      </w:r>
      <w:bookmarkEnd w:id="67"/>
    </w:p>
    <w:p w14:paraId="0E775209" w14:textId="77777777" w:rsidR="00DC0513" w:rsidRPr="00DD7CD5" w:rsidRDefault="00DC0513" w:rsidP="00DC0513">
      <w:pPr>
        <w:pStyle w:val="Heading2"/>
        <w:numPr>
          <w:ilvl w:val="2"/>
          <w:numId w:val="1"/>
        </w:numPr>
        <w:ind w:hanging="180"/>
        <w:rPr>
          <w:rFonts w:ascii="Arial" w:hAnsi="Arial" w:cs="Arial"/>
          <w:color w:val="auto"/>
          <w:sz w:val="24"/>
          <w:szCs w:val="24"/>
        </w:rPr>
      </w:pPr>
      <w:bookmarkStart w:id="68" w:name="_Toc53514854"/>
      <w:r>
        <w:rPr>
          <w:rFonts w:ascii="Arial" w:hAnsi="Arial" w:cs="Arial"/>
          <w:color w:val="auto"/>
          <w:sz w:val="24"/>
          <w:szCs w:val="24"/>
        </w:rPr>
        <w:t xml:space="preserve">Live Animal </w:t>
      </w:r>
      <w:r w:rsidRPr="00DD7CD5">
        <w:rPr>
          <w:rFonts w:ascii="Arial" w:hAnsi="Arial" w:cs="Arial"/>
          <w:color w:val="auto"/>
          <w:sz w:val="24"/>
          <w:szCs w:val="24"/>
        </w:rPr>
        <w:t>Importer (User)</w:t>
      </w:r>
      <w:bookmarkEnd w:id="68"/>
    </w:p>
    <w:p w14:paraId="1292D207" w14:textId="77777777" w:rsidR="00DC0513" w:rsidRPr="00DD7CD5" w:rsidRDefault="00DC0513" w:rsidP="00DC0513">
      <w:pPr>
        <w:pStyle w:val="Heading2"/>
        <w:numPr>
          <w:ilvl w:val="3"/>
          <w:numId w:val="1"/>
        </w:numPr>
        <w:ind w:left="1260" w:firstLine="0"/>
        <w:rPr>
          <w:rFonts w:ascii="Arial" w:hAnsi="Arial" w:cs="Arial"/>
          <w:color w:val="auto"/>
          <w:sz w:val="24"/>
          <w:szCs w:val="24"/>
        </w:rPr>
      </w:pPr>
      <w:bookmarkStart w:id="69" w:name="_Toc53514855"/>
      <w:r w:rsidRPr="00DD7CD5">
        <w:rPr>
          <w:rFonts w:ascii="Arial" w:hAnsi="Arial" w:cs="Arial"/>
          <w:color w:val="auto"/>
          <w:sz w:val="24"/>
          <w:szCs w:val="24"/>
        </w:rPr>
        <w:t>Apply import permit (Role)</w:t>
      </w:r>
      <w:bookmarkEnd w:id="69"/>
    </w:p>
    <w:p w14:paraId="25901735" w14:textId="77777777" w:rsidR="00DC0513" w:rsidRDefault="00DC0513" w:rsidP="00DC0513">
      <w:pPr>
        <w:ind w:left="540" w:firstLine="720"/>
        <w:rPr>
          <w:rFonts w:ascii="Arial" w:hAnsi="Arial" w:cs="Arial"/>
          <w:sz w:val="24"/>
          <w:szCs w:val="24"/>
        </w:rPr>
      </w:pPr>
    </w:p>
    <w:p w14:paraId="23D71CBB" w14:textId="77777777" w:rsidR="00DC0513" w:rsidRPr="00DD7CD5" w:rsidRDefault="00DC0513" w:rsidP="00DC0513">
      <w:pPr>
        <w:ind w:left="540" w:firstLine="720"/>
        <w:rPr>
          <w:rFonts w:ascii="Arial" w:hAnsi="Arial" w:cs="Arial"/>
          <w:sz w:val="24"/>
          <w:szCs w:val="24"/>
        </w:rPr>
      </w:pPr>
      <w:r w:rsidRPr="00DD7CD5">
        <w:rPr>
          <w:rFonts w:ascii="Arial" w:hAnsi="Arial" w:cs="Arial"/>
          <w:sz w:val="24"/>
          <w:szCs w:val="24"/>
        </w:rPr>
        <w:t>Import Type:</w:t>
      </w:r>
    </w:p>
    <w:tbl>
      <w:tblPr>
        <w:tblStyle w:val="TableGrid"/>
        <w:tblW w:w="0" w:type="auto"/>
        <w:tblInd w:w="1260" w:type="dxa"/>
        <w:tblLook w:val="04A0" w:firstRow="1" w:lastRow="0" w:firstColumn="1" w:lastColumn="0" w:noHBand="0" w:noVBand="1"/>
      </w:tblPr>
      <w:tblGrid>
        <w:gridCol w:w="3417"/>
        <w:gridCol w:w="1670"/>
        <w:gridCol w:w="3003"/>
      </w:tblGrid>
      <w:tr w:rsidR="00DC0513" w:rsidRPr="00DD7CD5" w14:paraId="45C4E72B" w14:textId="77777777" w:rsidTr="007637A4">
        <w:tc>
          <w:tcPr>
            <w:tcW w:w="3417" w:type="dxa"/>
            <w:shd w:val="clear" w:color="auto" w:fill="FDE9D9" w:themeFill="accent6" w:themeFillTint="33"/>
          </w:tcPr>
          <w:p w14:paraId="0E75E88F"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5C677962"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08A890BA"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Validation</w:t>
            </w:r>
          </w:p>
        </w:tc>
      </w:tr>
      <w:tr w:rsidR="00DC0513" w:rsidRPr="00DD7CD5" w14:paraId="4179C4CA" w14:textId="77777777" w:rsidTr="007637A4">
        <w:tc>
          <w:tcPr>
            <w:tcW w:w="3417" w:type="dxa"/>
          </w:tcPr>
          <w:p w14:paraId="2DE52DEB"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Import Type</w:t>
            </w:r>
          </w:p>
        </w:tc>
        <w:tc>
          <w:tcPr>
            <w:tcW w:w="1670" w:type="dxa"/>
          </w:tcPr>
          <w:p w14:paraId="4C1F6D48" w14:textId="77777777" w:rsidR="00DC0513" w:rsidRPr="00DD7CD5" w:rsidRDefault="00DC0513" w:rsidP="007637A4">
            <w:pPr>
              <w:rPr>
                <w:rFonts w:ascii="Arial" w:hAnsi="Arial" w:cs="Arial"/>
                <w:sz w:val="24"/>
                <w:szCs w:val="24"/>
              </w:rPr>
            </w:pPr>
            <w:r w:rsidRPr="00DD7CD5">
              <w:rPr>
                <w:rFonts w:ascii="Arial" w:hAnsi="Arial" w:cs="Arial"/>
                <w:sz w:val="24"/>
                <w:szCs w:val="24"/>
              </w:rPr>
              <w:t xml:space="preserve">Select </w:t>
            </w:r>
          </w:p>
        </w:tc>
        <w:tc>
          <w:tcPr>
            <w:tcW w:w="3003" w:type="dxa"/>
            <w:vAlign w:val="center"/>
          </w:tcPr>
          <w:p w14:paraId="6CB045FC" w14:textId="77777777" w:rsidR="00DC0513" w:rsidRPr="00DD7CD5" w:rsidRDefault="00DC0513" w:rsidP="007637A4">
            <w:pPr>
              <w:rPr>
                <w:rFonts w:ascii="Arial" w:hAnsi="Arial" w:cs="Arial"/>
                <w:sz w:val="24"/>
                <w:szCs w:val="24"/>
              </w:rPr>
            </w:pPr>
            <w:r w:rsidRPr="00DD7CD5">
              <w:rPr>
                <w:rFonts w:ascii="Arial" w:hAnsi="Arial" w:cs="Arial"/>
                <w:sz w:val="24"/>
                <w:szCs w:val="24"/>
              </w:rPr>
              <w:t>“Personal” or “Commercial”</w:t>
            </w:r>
          </w:p>
        </w:tc>
      </w:tr>
    </w:tbl>
    <w:p w14:paraId="777F571D" w14:textId="77777777" w:rsidR="00DC0513" w:rsidRDefault="00DC0513" w:rsidP="00DC0513">
      <w:pPr>
        <w:ind w:left="540" w:firstLine="720"/>
        <w:rPr>
          <w:rFonts w:ascii="Arial" w:hAnsi="Arial" w:cs="Arial"/>
          <w:sz w:val="24"/>
          <w:szCs w:val="24"/>
        </w:rPr>
      </w:pPr>
    </w:p>
    <w:p w14:paraId="6B3DFCA7" w14:textId="77777777" w:rsidR="00DC0513" w:rsidRDefault="00DC0513" w:rsidP="00DC0513">
      <w:pPr>
        <w:ind w:left="540" w:firstLine="720"/>
        <w:rPr>
          <w:rFonts w:ascii="Arial" w:hAnsi="Arial" w:cs="Arial"/>
          <w:sz w:val="24"/>
          <w:szCs w:val="24"/>
        </w:rPr>
      </w:pPr>
      <w:r>
        <w:rPr>
          <w:rFonts w:ascii="Arial" w:hAnsi="Arial" w:cs="Arial"/>
          <w:sz w:val="24"/>
          <w:szCs w:val="24"/>
        </w:rPr>
        <w:t>If Personal:</w:t>
      </w:r>
    </w:p>
    <w:tbl>
      <w:tblPr>
        <w:tblStyle w:val="TableGrid"/>
        <w:tblW w:w="0" w:type="auto"/>
        <w:tblInd w:w="1260" w:type="dxa"/>
        <w:tblLook w:val="04A0" w:firstRow="1" w:lastRow="0" w:firstColumn="1" w:lastColumn="0" w:noHBand="0" w:noVBand="1"/>
      </w:tblPr>
      <w:tblGrid>
        <w:gridCol w:w="3417"/>
        <w:gridCol w:w="1670"/>
        <w:gridCol w:w="3003"/>
      </w:tblGrid>
      <w:tr w:rsidR="00DC0513" w:rsidRPr="00DD7CD5" w14:paraId="32BC7E35" w14:textId="77777777" w:rsidTr="007637A4">
        <w:tc>
          <w:tcPr>
            <w:tcW w:w="3417" w:type="dxa"/>
            <w:shd w:val="clear" w:color="auto" w:fill="FDE9D9" w:themeFill="accent6" w:themeFillTint="33"/>
          </w:tcPr>
          <w:p w14:paraId="44127C18"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142F6E14"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7A9EA212"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Validation</w:t>
            </w:r>
          </w:p>
        </w:tc>
      </w:tr>
      <w:tr w:rsidR="00DC0513" w:rsidRPr="00DD7CD5" w14:paraId="2D0CC26F" w14:textId="77777777" w:rsidTr="007637A4">
        <w:tc>
          <w:tcPr>
            <w:tcW w:w="3417" w:type="dxa"/>
          </w:tcPr>
          <w:p w14:paraId="04427FDD"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 xml:space="preserve">Nationality </w:t>
            </w:r>
          </w:p>
        </w:tc>
        <w:tc>
          <w:tcPr>
            <w:tcW w:w="1670" w:type="dxa"/>
          </w:tcPr>
          <w:p w14:paraId="062FF524" w14:textId="77777777" w:rsidR="00DC0513" w:rsidRPr="00DD7CD5" w:rsidRDefault="00DC0513" w:rsidP="007637A4">
            <w:pPr>
              <w:rPr>
                <w:rFonts w:ascii="Arial" w:hAnsi="Arial" w:cs="Arial"/>
                <w:sz w:val="24"/>
                <w:szCs w:val="24"/>
              </w:rPr>
            </w:pPr>
            <w:r w:rsidRPr="00DD7CD5">
              <w:rPr>
                <w:rFonts w:ascii="Arial" w:hAnsi="Arial" w:cs="Arial"/>
                <w:sz w:val="24"/>
                <w:szCs w:val="24"/>
              </w:rPr>
              <w:t xml:space="preserve">Select </w:t>
            </w:r>
          </w:p>
        </w:tc>
        <w:tc>
          <w:tcPr>
            <w:tcW w:w="3003" w:type="dxa"/>
            <w:vAlign w:val="center"/>
          </w:tcPr>
          <w:p w14:paraId="78DC0DDD" w14:textId="77777777" w:rsidR="00DC0513" w:rsidRPr="00DD7CD5" w:rsidRDefault="00DC0513" w:rsidP="007637A4">
            <w:pPr>
              <w:rPr>
                <w:rFonts w:ascii="Arial" w:hAnsi="Arial" w:cs="Arial"/>
                <w:sz w:val="24"/>
                <w:szCs w:val="24"/>
              </w:rPr>
            </w:pPr>
            <w:r w:rsidRPr="00DD7CD5">
              <w:rPr>
                <w:rFonts w:ascii="Arial" w:hAnsi="Arial" w:cs="Arial"/>
                <w:sz w:val="24"/>
                <w:szCs w:val="24"/>
              </w:rPr>
              <w:t>“Bhutanese” or “</w:t>
            </w:r>
            <w:r>
              <w:rPr>
                <w:rFonts w:ascii="Arial" w:hAnsi="Arial" w:cs="Arial"/>
                <w:sz w:val="24"/>
                <w:szCs w:val="24"/>
              </w:rPr>
              <w:t>Non-Bhutanese</w:t>
            </w:r>
            <w:r w:rsidRPr="00DD7CD5">
              <w:rPr>
                <w:rFonts w:ascii="Arial" w:hAnsi="Arial" w:cs="Arial"/>
                <w:sz w:val="24"/>
                <w:szCs w:val="24"/>
              </w:rPr>
              <w:t>”</w:t>
            </w:r>
          </w:p>
        </w:tc>
      </w:tr>
    </w:tbl>
    <w:p w14:paraId="5D8BEC92" w14:textId="77777777" w:rsidR="00DC0513" w:rsidRDefault="00DC0513" w:rsidP="00DC0513">
      <w:pPr>
        <w:ind w:left="540" w:firstLine="720"/>
        <w:rPr>
          <w:rFonts w:ascii="Arial" w:hAnsi="Arial" w:cs="Arial"/>
          <w:sz w:val="24"/>
          <w:szCs w:val="24"/>
        </w:rPr>
      </w:pPr>
    </w:p>
    <w:p w14:paraId="5BFF8B7B" w14:textId="77777777" w:rsidR="00DC0513" w:rsidRDefault="00DC0513" w:rsidP="00DC0513">
      <w:pPr>
        <w:ind w:left="540" w:firstLine="720"/>
        <w:rPr>
          <w:rFonts w:ascii="Arial" w:hAnsi="Arial" w:cs="Arial"/>
          <w:sz w:val="24"/>
          <w:szCs w:val="24"/>
        </w:rPr>
      </w:pPr>
      <w:r>
        <w:rPr>
          <w:rFonts w:ascii="Arial" w:hAnsi="Arial" w:cs="Arial"/>
          <w:sz w:val="24"/>
          <w:szCs w:val="24"/>
        </w:rPr>
        <w:t>If Bhutanese:</w:t>
      </w:r>
    </w:p>
    <w:tbl>
      <w:tblPr>
        <w:tblStyle w:val="TableGrid"/>
        <w:tblW w:w="0" w:type="auto"/>
        <w:tblInd w:w="1260" w:type="dxa"/>
        <w:tblLook w:val="04A0" w:firstRow="1" w:lastRow="0" w:firstColumn="1" w:lastColumn="0" w:noHBand="0" w:noVBand="1"/>
      </w:tblPr>
      <w:tblGrid>
        <w:gridCol w:w="3417"/>
        <w:gridCol w:w="1670"/>
        <w:gridCol w:w="3003"/>
      </w:tblGrid>
      <w:tr w:rsidR="00DC0513" w:rsidRPr="00DD7CD5" w14:paraId="08203DDE" w14:textId="77777777" w:rsidTr="007637A4">
        <w:tc>
          <w:tcPr>
            <w:tcW w:w="3417" w:type="dxa"/>
            <w:shd w:val="clear" w:color="auto" w:fill="FDE9D9" w:themeFill="accent6" w:themeFillTint="33"/>
          </w:tcPr>
          <w:p w14:paraId="7596E3D8"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38AFC078"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49777DC1"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Validation</w:t>
            </w:r>
          </w:p>
        </w:tc>
      </w:tr>
      <w:tr w:rsidR="00DC0513" w:rsidRPr="00DD7CD5" w14:paraId="15063A69" w14:textId="77777777" w:rsidTr="007637A4">
        <w:tc>
          <w:tcPr>
            <w:tcW w:w="3417" w:type="dxa"/>
          </w:tcPr>
          <w:p w14:paraId="57F21E93"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CID</w:t>
            </w:r>
          </w:p>
        </w:tc>
        <w:tc>
          <w:tcPr>
            <w:tcW w:w="1670" w:type="dxa"/>
          </w:tcPr>
          <w:p w14:paraId="7E8BDEB1" w14:textId="77777777" w:rsidR="00DC0513" w:rsidRPr="00DD7CD5" w:rsidRDefault="00DC0513" w:rsidP="007637A4">
            <w:pPr>
              <w:rPr>
                <w:rFonts w:ascii="Arial" w:hAnsi="Arial" w:cs="Arial"/>
                <w:sz w:val="24"/>
                <w:szCs w:val="24"/>
              </w:rPr>
            </w:pPr>
          </w:p>
        </w:tc>
        <w:tc>
          <w:tcPr>
            <w:tcW w:w="3003" w:type="dxa"/>
            <w:vMerge w:val="restart"/>
            <w:vAlign w:val="center"/>
          </w:tcPr>
          <w:p w14:paraId="56EB1EB7"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Fetch from DCRC</w:t>
            </w:r>
          </w:p>
        </w:tc>
      </w:tr>
      <w:tr w:rsidR="00DC0513" w:rsidRPr="00DD7CD5" w14:paraId="0791A505" w14:textId="77777777" w:rsidTr="007637A4">
        <w:tc>
          <w:tcPr>
            <w:tcW w:w="3417" w:type="dxa"/>
          </w:tcPr>
          <w:p w14:paraId="2AFB7F26"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0D49A6B4" w14:textId="77777777" w:rsidR="00DC0513" w:rsidRPr="00DD7CD5" w:rsidRDefault="00DC0513" w:rsidP="007637A4">
            <w:pPr>
              <w:rPr>
                <w:rFonts w:ascii="Arial" w:hAnsi="Arial" w:cs="Arial"/>
                <w:sz w:val="24"/>
                <w:szCs w:val="24"/>
              </w:rPr>
            </w:pPr>
          </w:p>
        </w:tc>
        <w:tc>
          <w:tcPr>
            <w:tcW w:w="3003" w:type="dxa"/>
            <w:vMerge/>
          </w:tcPr>
          <w:p w14:paraId="5D8D0F52" w14:textId="77777777" w:rsidR="00DC0513" w:rsidRPr="00DD7CD5" w:rsidRDefault="00DC0513" w:rsidP="007637A4">
            <w:pPr>
              <w:rPr>
                <w:rFonts w:ascii="Arial" w:hAnsi="Arial" w:cs="Arial"/>
                <w:sz w:val="24"/>
                <w:szCs w:val="24"/>
              </w:rPr>
            </w:pPr>
          </w:p>
        </w:tc>
      </w:tr>
      <w:tr w:rsidR="00DC0513" w:rsidRPr="00DD7CD5" w14:paraId="170F75EF" w14:textId="77777777" w:rsidTr="007637A4">
        <w:tc>
          <w:tcPr>
            <w:tcW w:w="3417" w:type="dxa"/>
          </w:tcPr>
          <w:p w14:paraId="79745754"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Dzongkhag</w:t>
            </w:r>
          </w:p>
        </w:tc>
        <w:tc>
          <w:tcPr>
            <w:tcW w:w="1670" w:type="dxa"/>
          </w:tcPr>
          <w:p w14:paraId="7F47194A" w14:textId="77777777" w:rsidR="00DC0513" w:rsidRPr="00DD7CD5" w:rsidRDefault="00DC0513" w:rsidP="007637A4">
            <w:pPr>
              <w:rPr>
                <w:rFonts w:ascii="Arial" w:hAnsi="Arial" w:cs="Arial"/>
                <w:sz w:val="24"/>
                <w:szCs w:val="24"/>
              </w:rPr>
            </w:pPr>
          </w:p>
        </w:tc>
        <w:tc>
          <w:tcPr>
            <w:tcW w:w="3003" w:type="dxa"/>
            <w:vMerge/>
          </w:tcPr>
          <w:p w14:paraId="65A21BC0" w14:textId="77777777" w:rsidR="00DC0513" w:rsidRPr="00DD7CD5" w:rsidRDefault="00DC0513" w:rsidP="007637A4">
            <w:pPr>
              <w:rPr>
                <w:rFonts w:ascii="Arial" w:hAnsi="Arial" w:cs="Arial"/>
                <w:sz w:val="24"/>
                <w:szCs w:val="24"/>
              </w:rPr>
            </w:pPr>
          </w:p>
        </w:tc>
      </w:tr>
      <w:tr w:rsidR="00DC0513" w:rsidRPr="00DD7CD5" w14:paraId="795ECB23" w14:textId="77777777" w:rsidTr="007637A4">
        <w:tc>
          <w:tcPr>
            <w:tcW w:w="3417" w:type="dxa"/>
          </w:tcPr>
          <w:p w14:paraId="472C1BDA"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Gewog</w:t>
            </w:r>
          </w:p>
        </w:tc>
        <w:tc>
          <w:tcPr>
            <w:tcW w:w="1670" w:type="dxa"/>
          </w:tcPr>
          <w:p w14:paraId="023565B9" w14:textId="77777777" w:rsidR="00DC0513" w:rsidRPr="00DD7CD5" w:rsidRDefault="00DC0513" w:rsidP="007637A4">
            <w:pPr>
              <w:rPr>
                <w:rFonts w:ascii="Arial" w:hAnsi="Arial" w:cs="Arial"/>
                <w:sz w:val="24"/>
                <w:szCs w:val="24"/>
              </w:rPr>
            </w:pPr>
          </w:p>
        </w:tc>
        <w:tc>
          <w:tcPr>
            <w:tcW w:w="3003" w:type="dxa"/>
            <w:vMerge/>
          </w:tcPr>
          <w:p w14:paraId="558C106B" w14:textId="77777777" w:rsidR="00DC0513" w:rsidRPr="00DD7CD5" w:rsidRDefault="00DC0513" w:rsidP="007637A4">
            <w:pPr>
              <w:rPr>
                <w:rFonts w:ascii="Arial" w:hAnsi="Arial" w:cs="Arial"/>
                <w:sz w:val="24"/>
                <w:szCs w:val="24"/>
              </w:rPr>
            </w:pPr>
          </w:p>
        </w:tc>
      </w:tr>
      <w:tr w:rsidR="00DC0513" w:rsidRPr="00DD7CD5" w14:paraId="65E849B7" w14:textId="77777777" w:rsidTr="007637A4">
        <w:tc>
          <w:tcPr>
            <w:tcW w:w="3417" w:type="dxa"/>
          </w:tcPr>
          <w:p w14:paraId="44A3EEA2"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Village</w:t>
            </w:r>
          </w:p>
        </w:tc>
        <w:tc>
          <w:tcPr>
            <w:tcW w:w="1670" w:type="dxa"/>
          </w:tcPr>
          <w:p w14:paraId="60068C80" w14:textId="77777777" w:rsidR="00DC0513" w:rsidRPr="00DD7CD5" w:rsidRDefault="00DC0513" w:rsidP="007637A4">
            <w:pPr>
              <w:rPr>
                <w:rFonts w:ascii="Arial" w:hAnsi="Arial" w:cs="Arial"/>
                <w:sz w:val="24"/>
                <w:szCs w:val="24"/>
              </w:rPr>
            </w:pPr>
          </w:p>
        </w:tc>
        <w:tc>
          <w:tcPr>
            <w:tcW w:w="3003" w:type="dxa"/>
            <w:vMerge/>
          </w:tcPr>
          <w:p w14:paraId="7648E78F" w14:textId="77777777" w:rsidR="00DC0513" w:rsidRPr="00DD7CD5" w:rsidRDefault="00DC0513" w:rsidP="007637A4">
            <w:pPr>
              <w:rPr>
                <w:rFonts w:ascii="Arial" w:hAnsi="Arial" w:cs="Arial"/>
                <w:sz w:val="24"/>
                <w:szCs w:val="24"/>
              </w:rPr>
            </w:pPr>
          </w:p>
        </w:tc>
      </w:tr>
    </w:tbl>
    <w:p w14:paraId="1B60D98F" w14:textId="77777777" w:rsidR="00DC0513" w:rsidRDefault="00DC0513" w:rsidP="00DC0513">
      <w:pPr>
        <w:ind w:left="540" w:firstLine="720"/>
        <w:rPr>
          <w:rFonts w:ascii="Arial" w:hAnsi="Arial" w:cs="Arial"/>
          <w:sz w:val="24"/>
          <w:szCs w:val="24"/>
        </w:rPr>
      </w:pPr>
    </w:p>
    <w:p w14:paraId="6D8701E3" w14:textId="77777777" w:rsidR="00DC0513" w:rsidRDefault="00DC0513" w:rsidP="00DC0513">
      <w:pPr>
        <w:ind w:left="540" w:firstLine="720"/>
        <w:rPr>
          <w:rFonts w:ascii="Arial" w:hAnsi="Arial" w:cs="Arial"/>
          <w:sz w:val="24"/>
          <w:szCs w:val="24"/>
        </w:rPr>
      </w:pPr>
      <w:r>
        <w:rPr>
          <w:rFonts w:ascii="Arial" w:hAnsi="Arial" w:cs="Arial"/>
          <w:sz w:val="24"/>
          <w:szCs w:val="24"/>
        </w:rPr>
        <w:t>If Non-Bhutanese:</w:t>
      </w:r>
    </w:p>
    <w:tbl>
      <w:tblPr>
        <w:tblStyle w:val="TableGrid"/>
        <w:tblW w:w="0" w:type="auto"/>
        <w:tblInd w:w="1260" w:type="dxa"/>
        <w:tblLook w:val="04A0" w:firstRow="1" w:lastRow="0" w:firstColumn="1" w:lastColumn="0" w:noHBand="0" w:noVBand="1"/>
      </w:tblPr>
      <w:tblGrid>
        <w:gridCol w:w="3417"/>
        <w:gridCol w:w="1670"/>
        <w:gridCol w:w="3003"/>
      </w:tblGrid>
      <w:tr w:rsidR="00DC0513" w:rsidRPr="00DD7CD5" w14:paraId="793359E7" w14:textId="77777777" w:rsidTr="007637A4">
        <w:tc>
          <w:tcPr>
            <w:tcW w:w="3417" w:type="dxa"/>
            <w:shd w:val="clear" w:color="auto" w:fill="FDE9D9" w:themeFill="accent6" w:themeFillTint="33"/>
          </w:tcPr>
          <w:p w14:paraId="6F60517B"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5D22CACD"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1ACB02B3"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Validation</w:t>
            </w:r>
          </w:p>
        </w:tc>
      </w:tr>
      <w:tr w:rsidR="00DC0513" w:rsidRPr="00DD7CD5" w14:paraId="50037AFF" w14:textId="77777777" w:rsidTr="007637A4">
        <w:tc>
          <w:tcPr>
            <w:tcW w:w="3417" w:type="dxa"/>
          </w:tcPr>
          <w:p w14:paraId="420CDAB2" w14:textId="77777777" w:rsidR="00DC0513" w:rsidRPr="00DD7CD5" w:rsidRDefault="00DC0513" w:rsidP="007637A4">
            <w:pPr>
              <w:rPr>
                <w:rFonts w:ascii="Arial" w:hAnsi="Arial" w:cs="Arial"/>
                <w:color w:val="000000"/>
                <w:sz w:val="24"/>
                <w:szCs w:val="24"/>
              </w:rPr>
            </w:pPr>
            <w:r>
              <w:rPr>
                <w:rFonts w:ascii="Arial" w:hAnsi="Arial" w:cs="Arial"/>
                <w:color w:val="000000"/>
                <w:sz w:val="24"/>
                <w:szCs w:val="24"/>
              </w:rPr>
              <w:t>Passport No.</w:t>
            </w:r>
          </w:p>
        </w:tc>
        <w:tc>
          <w:tcPr>
            <w:tcW w:w="1670" w:type="dxa"/>
          </w:tcPr>
          <w:p w14:paraId="022EA82C" w14:textId="77777777" w:rsidR="00DC0513" w:rsidRPr="00DD7CD5" w:rsidRDefault="00DC0513" w:rsidP="007637A4">
            <w:pPr>
              <w:rPr>
                <w:rFonts w:ascii="Arial" w:hAnsi="Arial" w:cs="Arial"/>
                <w:sz w:val="24"/>
                <w:szCs w:val="24"/>
              </w:rPr>
            </w:pPr>
            <w:r>
              <w:rPr>
                <w:rFonts w:ascii="Arial" w:hAnsi="Arial" w:cs="Arial"/>
                <w:sz w:val="24"/>
                <w:szCs w:val="24"/>
              </w:rPr>
              <w:t>Text</w:t>
            </w:r>
          </w:p>
        </w:tc>
        <w:tc>
          <w:tcPr>
            <w:tcW w:w="3003" w:type="dxa"/>
            <w:vAlign w:val="center"/>
          </w:tcPr>
          <w:p w14:paraId="52F65ABA" w14:textId="77777777" w:rsidR="00DC0513" w:rsidRPr="00DD7CD5" w:rsidRDefault="00DC0513" w:rsidP="007637A4">
            <w:pPr>
              <w:jc w:val="center"/>
              <w:rPr>
                <w:rFonts w:ascii="Arial" w:hAnsi="Arial" w:cs="Arial"/>
                <w:sz w:val="24"/>
                <w:szCs w:val="24"/>
              </w:rPr>
            </w:pPr>
          </w:p>
        </w:tc>
      </w:tr>
      <w:tr w:rsidR="00DC0513" w:rsidRPr="00DD7CD5" w14:paraId="2429697F" w14:textId="77777777" w:rsidTr="007637A4">
        <w:tc>
          <w:tcPr>
            <w:tcW w:w="3417" w:type="dxa"/>
          </w:tcPr>
          <w:p w14:paraId="309268EC" w14:textId="77777777" w:rsidR="00DC0513" w:rsidRDefault="00DC0513" w:rsidP="007637A4">
            <w:pPr>
              <w:rPr>
                <w:rFonts w:ascii="Arial" w:hAnsi="Arial" w:cs="Arial"/>
                <w:color w:val="000000"/>
                <w:sz w:val="24"/>
                <w:szCs w:val="24"/>
              </w:rPr>
            </w:pPr>
            <w:r>
              <w:rPr>
                <w:rFonts w:ascii="Arial" w:hAnsi="Arial" w:cs="Arial"/>
                <w:color w:val="000000"/>
                <w:sz w:val="24"/>
                <w:szCs w:val="24"/>
              </w:rPr>
              <w:t xml:space="preserve">Nationality </w:t>
            </w:r>
          </w:p>
        </w:tc>
        <w:tc>
          <w:tcPr>
            <w:tcW w:w="1670" w:type="dxa"/>
          </w:tcPr>
          <w:p w14:paraId="7BCFE8DE" w14:textId="77777777" w:rsidR="00DC0513" w:rsidRPr="00DD7CD5" w:rsidRDefault="00DC0513" w:rsidP="007637A4">
            <w:pPr>
              <w:rPr>
                <w:rFonts w:ascii="Arial" w:hAnsi="Arial" w:cs="Arial"/>
                <w:sz w:val="24"/>
                <w:szCs w:val="24"/>
              </w:rPr>
            </w:pPr>
            <w:r>
              <w:rPr>
                <w:rFonts w:ascii="Arial" w:hAnsi="Arial" w:cs="Arial"/>
                <w:sz w:val="24"/>
                <w:szCs w:val="24"/>
              </w:rPr>
              <w:t>Text</w:t>
            </w:r>
          </w:p>
        </w:tc>
        <w:tc>
          <w:tcPr>
            <w:tcW w:w="3003" w:type="dxa"/>
            <w:vAlign w:val="center"/>
          </w:tcPr>
          <w:p w14:paraId="72258342" w14:textId="77777777" w:rsidR="00DC0513" w:rsidRPr="00DD7CD5" w:rsidRDefault="00DC0513" w:rsidP="007637A4">
            <w:pPr>
              <w:jc w:val="center"/>
              <w:rPr>
                <w:rFonts w:ascii="Arial" w:hAnsi="Arial" w:cs="Arial"/>
                <w:sz w:val="24"/>
                <w:szCs w:val="24"/>
              </w:rPr>
            </w:pPr>
          </w:p>
        </w:tc>
      </w:tr>
      <w:tr w:rsidR="00DC0513" w:rsidRPr="00DD7CD5" w14:paraId="0A872673" w14:textId="77777777" w:rsidTr="007637A4">
        <w:tc>
          <w:tcPr>
            <w:tcW w:w="3417" w:type="dxa"/>
          </w:tcPr>
          <w:p w14:paraId="63C103FA"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7EC27BA9" w14:textId="77777777" w:rsidR="00DC0513" w:rsidRPr="00DD7CD5" w:rsidRDefault="00DC0513" w:rsidP="007637A4">
            <w:pPr>
              <w:rPr>
                <w:rFonts w:ascii="Arial" w:hAnsi="Arial" w:cs="Arial"/>
                <w:sz w:val="24"/>
                <w:szCs w:val="24"/>
              </w:rPr>
            </w:pPr>
            <w:r>
              <w:rPr>
                <w:rFonts w:ascii="Arial" w:hAnsi="Arial" w:cs="Arial"/>
                <w:sz w:val="24"/>
                <w:szCs w:val="24"/>
              </w:rPr>
              <w:t>Text</w:t>
            </w:r>
          </w:p>
        </w:tc>
        <w:tc>
          <w:tcPr>
            <w:tcW w:w="3003" w:type="dxa"/>
          </w:tcPr>
          <w:p w14:paraId="060F0D8A" w14:textId="77777777" w:rsidR="00DC0513" w:rsidRPr="00DD7CD5" w:rsidRDefault="00DC0513" w:rsidP="007637A4">
            <w:pPr>
              <w:rPr>
                <w:rFonts w:ascii="Arial" w:hAnsi="Arial" w:cs="Arial"/>
                <w:sz w:val="24"/>
                <w:szCs w:val="24"/>
              </w:rPr>
            </w:pPr>
          </w:p>
        </w:tc>
      </w:tr>
      <w:tr w:rsidR="00DC0513" w:rsidRPr="00DD7CD5" w14:paraId="6D1D983A" w14:textId="77777777" w:rsidTr="007637A4">
        <w:tc>
          <w:tcPr>
            <w:tcW w:w="3417" w:type="dxa"/>
          </w:tcPr>
          <w:p w14:paraId="7DDACFE8" w14:textId="77777777" w:rsidR="00DC0513" w:rsidRPr="00DD7CD5" w:rsidRDefault="00DC0513" w:rsidP="007637A4">
            <w:pPr>
              <w:rPr>
                <w:rFonts w:ascii="Arial" w:hAnsi="Arial" w:cs="Arial"/>
                <w:color w:val="000000"/>
                <w:sz w:val="24"/>
                <w:szCs w:val="24"/>
              </w:rPr>
            </w:pPr>
            <w:r>
              <w:rPr>
                <w:rFonts w:ascii="Arial" w:hAnsi="Arial" w:cs="Arial"/>
                <w:color w:val="000000"/>
                <w:sz w:val="24"/>
                <w:szCs w:val="24"/>
              </w:rPr>
              <w:t>Address</w:t>
            </w:r>
          </w:p>
        </w:tc>
        <w:tc>
          <w:tcPr>
            <w:tcW w:w="1670" w:type="dxa"/>
          </w:tcPr>
          <w:p w14:paraId="4E66F815" w14:textId="77777777" w:rsidR="00DC0513" w:rsidRPr="00DD7CD5" w:rsidRDefault="00DC0513" w:rsidP="007637A4">
            <w:pPr>
              <w:rPr>
                <w:rFonts w:ascii="Arial" w:hAnsi="Arial" w:cs="Arial"/>
                <w:sz w:val="24"/>
                <w:szCs w:val="24"/>
              </w:rPr>
            </w:pPr>
            <w:r>
              <w:rPr>
                <w:rFonts w:ascii="Arial" w:hAnsi="Arial" w:cs="Arial"/>
                <w:sz w:val="24"/>
                <w:szCs w:val="24"/>
              </w:rPr>
              <w:t>Text area</w:t>
            </w:r>
          </w:p>
        </w:tc>
        <w:tc>
          <w:tcPr>
            <w:tcW w:w="3003" w:type="dxa"/>
          </w:tcPr>
          <w:p w14:paraId="5F4820C2" w14:textId="77777777" w:rsidR="00DC0513" w:rsidRPr="00DD7CD5" w:rsidRDefault="00DC0513" w:rsidP="007637A4">
            <w:pPr>
              <w:rPr>
                <w:rFonts w:ascii="Arial" w:hAnsi="Arial" w:cs="Arial"/>
                <w:sz w:val="24"/>
                <w:szCs w:val="24"/>
              </w:rPr>
            </w:pPr>
          </w:p>
        </w:tc>
      </w:tr>
    </w:tbl>
    <w:p w14:paraId="2365DC89" w14:textId="77777777" w:rsidR="00DC0513" w:rsidRDefault="00DC0513" w:rsidP="00DC0513">
      <w:pPr>
        <w:ind w:left="540" w:firstLine="720"/>
        <w:rPr>
          <w:rFonts w:ascii="Arial" w:hAnsi="Arial" w:cs="Arial"/>
          <w:sz w:val="24"/>
          <w:szCs w:val="24"/>
        </w:rPr>
      </w:pPr>
    </w:p>
    <w:p w14:paraId="15CA4A2A" w14:textId="77777777" w:rsidR="00DC0513" w:rsidRPr="00FD5297" w:rsidRDefault="00DC0513" w:rsidP="00DC0513">
      <w:pPr>
        <w:ind w:left="540" w:firstLine="720"/>
        <w:rPr>
          <w:rFonts w:ascii="Arial" w:hAnsi="Arial" w:cs="Arial"/>
          <w:sz w:val="24"/>
          <w:szCs w:val="24"/>
        </w:rPr>
      </w:pPr>
      <w:r>
        <w:rPr>
          <w:rFonts w:ascii="Arial" w:hAnsi="Arial" w:cs="Arial"/>
          <w:sz w:val="24"/>
          <w:szCs w:val="24"/>
        </w:rPr>
        <w:t>Details of consignment (add more button):</w:t>
      </w:r>
    </w:p>
    <w:tbl>
      <w:tblPr>
        <w:tblStyle w:val="TableGrid"/>
        <w:tblW w:w="0" w:type="auto"/>
        <w:tblInd w:w="1260" w:type="dxa"/>
        <w:tblLook w:val="04A0" w:firstRow="1" w:lastRow="0" w:firstColumn="1" w:lastColumn="0" w:noHBand="0" w:noVBand="1"/>
      </w:tblPr>
      <w:tblGrid>
        <w:gridCol w:w="3417"/>
        <w:gridCol w:w="1670"/>
        <w:gridCol w:w="3003"/>
      </w:tblGrid>
      <w:tr w:rsidR="00DC0513" w:rsidRPr="00C72291" w14:paraId="4050BC3C" w14:textId="77777777" w:rsidTr="007637A4">
        <w:tc>
          <w:tcPr>
            <w:tcW w:w="3417" w:type="dxa"/>
            <w:shd w:val="clear" w:color="auto" w:fill="FDE9D9" w:themeFill="accent6" w:themeFillTint="33"/>
          </w:tcPr>
          <w:p w14:paraId="0C8BF14C"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6FB4A163"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7FA03651"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Validation</w:t>
            </w:r>
          </w:p>
        </w:tc>
      </w:tr>
      <w:tr w:rsidR="00DC0513" w:rsidRPr="00C72291" w14:paraId="62DFA784" w14:textId="77777777" w:rsidTr="007637A4">
        <w:tc>
          <w:tcPr>
            <w:tcW w:w="3417" w:type="dxa"/>
          </w:tcPr>
          <w:p w14:paraId="7452188B"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Species</w:t>
            </w:r>
          </w:p>
        </w:tc>
        <w:tc>
          <w:tcPr>
            <w:tcW w:w="1670" w:type="dxa"/>
          </w:tcPr>
          <w:p w14:paraId="0C848908" w14:textId="77777777" w:rsidR="00DC0513" w:rsidRPr="00C72291" w:rsidRDefault="00DC0513" w:rsidP="007637A4">
            <w:pPr>
              <w:rPr>
                <w:rFonts w:ascii="Arial" w:hAnsi="Arial" w:cs="Arial"/>
                <w:sz w:val="24"/>
                <w:szCs w:val="24"/>
              </w:rPr>
            </w:pPr>
            <w:r>
              <w:rPr>
                <w:rFonts w:ascii="Arial" w:hAnsi="Arial" w:cs="Arial"/>
                <w:sz w:val="24"/>
                <w:szCs w:val="24"/>
              </w:rPr>
              <w:t xml:space="preserve">Select </w:t>
            </w:r>
          </w:p>
        </w:tc>
        <w:tc>
          <w:tcPr>
            <w:tcW w:w="3003" w:type="dxa"/>
            <w:vMerge w:val="restart"/>
            <w:vAlign w:val="center"/>
          </w:tcPr>
          <w:p w14:paraId="5389A72F" w14:textId="77777777" w:rsidR="00DC0513" w:rsidRPr="00C72291" w:rsidRDefault="00DC0513" w:rsidP="007637A4">
            <w:pPr>
              <w:rPr>
                <w:rFonts w:ascii="Arial" w:hAnsi="Arial" w:cs="Arial"/>
                <w:sz w:val="24"/>
                <w:szCs w:val="24"/>
              </w:rPr>
            </w:pPr>
            <w:r>
              <w:rPr>
                <w:rFonts w:ascii="Arial" w:hAnsi="Arial" w:cs="Arial"/>
                <w:sz w:val="24"/>
                <w:szCs w:val="24"/>
              </w:rPr>
              <w:t>Map and pull from master</w:t>
            </w:r>
          </w:p>
        </w:tc>
      </w:tr>
      <w:tr w:rsidR="00DC0513" w:rsidRPr="00C72291" w14:paraId="55E8F3F8" w14:textId="77777777" w:rsidTr="007637A4">
        <w:tc>
          <w:tcPr>
            <w:tcW w:w="3417" w:type="dxa"/>
          </w:tcPr>
          <w:p w14:paraId="392A4CF1"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Breed</w:t>
            </w:r>
          </w:p>
        </w:tc>
        <w:tc>
          <w:tcPr>
            <w:tcW w:w="1670" w:type="dxa"/>
          </w:tcPr>
          <w:p w14:paraId="26D69929" w14:textId="77777777" w:rsidR="00DC0513" w:rsidRPr="00C72291" w:rsidRDefault="00DC0513" w:rsidP="007637A4">
            <w:pPr>
              <w:rPr>
                <w:rFonts w:ascii="Arial" w:hAnsi="Arial" w:cs="Arial"/>
                <w:sz w:val="24"/>
                <w:szCs w:val="24"/>
              </w:rPr>
            </w:pPr>
            <w:r>
              <w:rPr>
                <w:rFonts w:ascii="Arial" w:hAnsi="Arial" w:cs="Arial"/>
                <w:sz w:val="24"/>
                <w:szCs w:val="24"/>
              </w:rPr>
              <w:t xml:space="preserve">Select </w:t>
            </w:r>
          </w:p>
        </w:tc>
        <w:tc>
          <w:tcPr>
            <w:tcW w:w="3003" w:type="dxa"/>
            <w:vMerge/>
            <w:vAlign w:val="center"/>
          </w:tcPr>
          <w:p w14:paraId="11BE8B0C" w14:textId="77777777" w:rsidR="00DC0513" w:rsidRPr="00C72291" w:rsidRDefault="00DC0513" w:rsidP="007637A4">
            <w:pPr>
              <w:rPr>
                <w:rFonts w:ascii="Arial" w:hAnsi="Arial" w:cs="Arial"/>
                <w:sz w:val="24"/>
                <w:szCs w:val="24"/>
              </w:rPr>
            </w:pPr>
          </w:p>
        </w:tc>
      </w:tr>
      <w:tr w:rsidR="00DC0513" w:rsidRPr="00C72291" w14:paraId="16BA78E8" w14:textId="77777777" w:rsidTr="007637A4">
        <w:tc>
          <w:tcPr>
            <w:tcW w:w="3417" w:type="dxa"/>
          </w:tcPr>
          <w:p w14:paraId="64E45C2A"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Age</w:t>
            </w:r>
          </w:p>
        </w:tc>
        <w:tc>
          <w:tcPr>
            <w:tcW w:w="1670" w:type="dxa"/>
          </w:tcPr>
          <w:p w14:paraId="27B0A6C1" w14:textId="77777777" w:rsidR="00DC0513" w:rsidRPr="00C72291" w:rsidRDefault="00DC0513" w:rsidP="007637A4">
            <w:pPr>
              <w:rPr>
                <w:rFonts w:ascii="Arial" w:hAnsi="Arial" w:cs="Arial"/>
                <w:sz w:val="24"/>
                <w:szCs w:val="24"/>
              </w:rPr>
            </w:pPr>
            <w:r>
              <w:rPr>
                <w:rFonts w:ascii="Arial" w:hAnsi="Arial" w:cs="Arial"/>
                <w:sz w:val="24"/>
                <w:szCs w:val="24"/>
              </w:rPr>
              <w:t xml:space="preserve">Number </w:t>
            </w:r>
          </w:p>
        </w:tc>
        <w:tc>
          <w:tcPr>
            <w:tcW w:w="3003" w:type="dxa"/>
            <w:vAlign w:val="center"/>
          </w:tcPr>
          <w:p w14:paraId="3EF9F861" w14:textId="77777777" w:rsidR="00DC0513" w:rsidRPr="00C72291" w:rsidRDefault="00DC0513" w:rsidP="007637A4">
            <w:pPr>
              <w:rPr>
                <w:rFonts w:ascii="Arial" w:hAnsi="Arial" w:cs="Arial"/>
                <w:sz w:val="24"/>
                <w:szCs w:val="24"/>
              </w:rPr>
            </w:pPr>
            <w:r>
              <w:rPr>
                <w:rFonts w:ascii="Arial" w:hAnsi="Arial" w:cs="Arial"/>
                <w:sz w:val="24"/>
                <w:szCs w:val="24"/>
              </w:rPr>
              <w:t>Should accept only number, should not accept special character</w:t>
            </w:r>
          </w:p>
        </w:tc>
      </w:tr>
      <w:tr w:rsidR="00DC0513" w:rsidRPr="00C72291" w14:paraId="425F7053" w14:textId="77777777" w:rsidTr="007637A4">
        <w:tc>
          <w:tcPr>
            <w:tcW w:w="3417" w:type="dxa"/>
          </w:tcPr>
          <w:p w14:paraId="0ABD23B1"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Sex</w:t>
            </w:r>
          </w:p>
        </w:tc>
        <w:tc>
          <w:tcPr>
            <w:tcW w:w="1670" w:type="dxa"/>
          </w:tcPr>
          <w:p w14:paraId="150EF4C0" w14:textId="77777777" w:rsidR="00DC0513" w:rsidRPr="00C72291" w:rsidRDefault="00DC0513" w:rsidP="007637A4">
            <w:pPr>
              <w:rPr>
                <w:rFonts w:ascii="Arial" w:hAnsi="Arial" w:cs="Arial"/>
                <w:sz w:val="24"/>
                <w:szCs w:val="24"/>
              </w:rPr>
            </w:pPr>
            <w:r>
              <w:rPr>
                <w:rFonts w:ascii="Arial" w:hAnsi="Arial" w:cs="Arial"/>
                <w:sz w:val="24"/>
                <w:szCs w:val="24"/>
              </w:rPr>
              <w:t>Radio button</w:t>
            </w:r>
          </w:p>
        </w:tc>
        <w:tc>
          <w:tcPr>
            <w:tcW w:w="3003" w:type="dxa"/>
          </w:tcPr>
          <w:p w14:paraId="79D02D1B" w14:textId="77777777" w:rsidR="00DC0513" w:rsidRPr="00C72291" w:rsidRDefault="00DC0513" w:rsidP="007637A4">
            <w:pPr>
              <w:rPr>
                <w:rFonts w:ascii="Arial" w:hAnsi="Arial" w:cs="Arial"/>
                <w:sz w:val="24"/>
                <w:szCs w:val="24"/>
              </w:rPr>
            </w:pPr>
            <w:r>
              <w:rPr>
                <w:rFonts w:ascii="Arial" w:hAnsi="Arial" w:cs="Arial"/>
                <w:sz w:val="24"/>
                <w:szCs w:val="24"/>
              </w:rPr>
              <w:t>Male or Female</w:t>
            </w:r>
          </w:p>
        </w:tc>
      </w:tr>
      <w:tr w:rsidR="00DC0513" w:rsidRPr="00C72291" w14:paraId="0B31A446" w14:textId="77777777" w:rsidTr="007637A4">
        <w:tc>
          <w:tcPr>
            <w:tcW w:w="3417" w:type="dxa"/>
          </w:tcPr>
          <w:p w14:paraId="62650262"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 xml:space="preserve">Number of </w:t>
            </w:r>
            <w:proofErr w:type="gramStart"/>
            <w:r>
              <w:rPr>
                <w:rFonts w:ascii="Arial" w:hAnsi="Arial" w:cs="Arial"/>
                <w:color w:val="000000"/>
                <w:sz w:val="24"/>
                <w:szCs w:val="24"/>
              </w:rPr>
              <w:t>animal</w:t>
            </w:r>
            <w:proofErr w:type="gramEnd"/>
          </w:p>
        </w:tc>
        <w:tc>
          <w:tcPr>
            <w:tcW w:w="1670" w:type="dxa"/>
          </w:tcPr>
          <w:p w14:paraId="58194876" w14:textId="77777777" w:rsidR="00DC0513" w:rsidRPr="00C72291" w:rsidRDefault="00DC0513" w:rsidP="007637A4">
            <w:pPr>
              <w:rPr>
                <w:rFonts w:ascii="Arial" w:hAnsi="Arial" w:cs="Arial"/>
                <w:sz w:val="24"/>
                <w:szCs w:val="24"/>
              </w:rPr>
            </w:pPr>
            <w:r>
              <w:rPr>
                <w:rFonts w:ascii="Arial" w:hAnsi="Arial" w:cs="Arial"/>
                <w:sz w:val="24"/>
                <w:szCs w:val="24"/>
              </w:rPr>
              <w:t>Number</w:t>
            </w:r>
          </w:p>
        </w:tc>
        <w:tc>
          <w:tcPr>
            <w:tcW w:w="3003" w:type="dxa"/>
          </w:tcPr>
          <w:p w14:paraId="5CFDAF0E" w14:textId="77777777" w:rsidR="00DC0513" w:rsidRPr="00C72291" w:rsidRDefault="00DC0513" w:rsidP="007637A4">
            <w:pPr>
              <w:rPr>
                <w:rFonts w:ascii="Arial" w:hAnsi="Arial" w:cs="Arial"/>
                <w:sz w:val="24"/>
                <w:szCs w:val="24"/>
              </w:rPr>
            </w:pPr>
            <w:r>
              <w:rPr>
                <w:rFonts w:ascii="Arial" w:hAnsi="Arial" w:cs="Arial"/>
                <w:sz w:val="24"/>
                <w:szCs w:val="24"/>
              </w:rPr>
              <w:t>Should accept only number, should not accept special character</w:t>
            </w:r>
          </w:p>
        </w:tc>
      </w:tr>
    </w:tbl>
    <w:p w14:paraId="0A77D265" w14:textId="77777777" w:rsidR="00DC0513" w:rsidRDefault="00DC0513" w:rsidP="00DC0513">
      <w:pPr>
        <w:spacing w:before="120" w:after="120"/>
        <w:jc w:val="both"/>
        <w:rPr>
          <w:rFonts w:cstheme="minorHAnsi"/>
          <w:sz w:val="24"/>
          <w:szCs w:val="24"/>
        </w:rPr>
      </w:pPr>
      <w:r w:rsidRPr="00511CD9">
        <w:rPr>
          <w:rFonts w:cstheme="minorHAnsi"/>
          <w:sz w:val="24"/>
          <w:szCs w:val="24"/>
        </w:rPr>
        <w:tab/>
      </w:r>
    </w:p>
    <w:p w14:paraId="31CF32AD" w14:textId="77777777" w:rsidR="00DC0513" w:rsidRPr="00FD5297" w:rsidRDefault="00DC0513" w:rsidP="00DC0513">
      <w:pPr>
        <w:ind w:left="540" w:firstLine="720"/>
        <w:rPr>
          <w:rFonts w:ascii="Arial" w:hAnsi="Arial" w:cs="Arial"/>
          <w:sz w:val="24"/>
          <w:szCs w:val="24"/>
        </w:rPr>
      </w:pPr>
      <w:r>
        <w:rPr>
          <w:rFonts w:ascii="Arial" w:hAnsi="Arial" w:cs="Arial"/>
          <w:sz w:val="24"/>
          <w:szCs w:val="24"/>
        </w:rPr>
        <w:t>Other details:</w:t>
      </w:r>
    </w:p>
    <w:tbl>
      <w:tblPr>
        <w:tblStyle w:val="TableGrid"/>
        <w:tblW w:w="0" w:type="auto"/>
        <w:tblInd w:w="1260" w:type="dxa"/>
        <w:tblLook w:val="04A0" w:firstRow="1" w:lastRow="0" w:firstColumn="1" w:lastColumn="0" w:noHBand="0" w:noVBand="1"/>
      </w:tblPr>
      <w:tblGrid>
        <w:gridCol w:w="3417"/>
        <w:gridCol w:w="1670"/>
        <w:gridCol w:w="3003"/>
      </w:tblGrid>
      <w:tr w:rsidR="00DC0513" w:rsidRPr="00C72291" w14:paraId="286EAAF2" w14:textId="77777777" w:rsidTr="007637A4">
        <w:tc>
          <w:tcPr>
            <w:tcW w:w="3417" w:type="dxa"/>
            <w:shd w:val="clear" w:color="auto" w:fill="FDE9D9" w:themeFill="accent6" w:themeFillTint="33"/>
          </w:tcPr>
          <w:p w14:paraId="74D7E359"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1939B8A2"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566CD686"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Validation</w:t>
            </w:r>
          </w:p>
        </w:tc>
      </w:tr>
      <w:tr w:rsidR="00DC0513" w:rsidRPr="00C72291" w14:paraId="6A06FF87" w14:textId="77777777" w:rsidTr="007637A4">
        <w:tc>
          <w:tcPr>
            <w:tcW w:w="3417" w:type="dxa"/>
          </w:tcPr>
          <w:p w14:paraId="38A0DEB4"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 xml:space="preserve">Origin or source of Animal </w:t>
            </w:r>
          </w:p>
        </w:tc>
        <w:tc>
          <w:tcPr>
            <w:tcW w:w="1670" w:type="dxa"/>
          </w:tcPr>
          <w:p w14:paraId="0E8C8299" w14:textId="77777777" w:rsidR="00DC0513" w:rsidRPr="00C72291" w:rsidRDefault="00DC0513" w:rsidP="007637A4">
            <w:pPr>
              <w:rPr>
                <w:rFonts w:ascii="Arial" w:hAnsi="Arial" w:cs="Arial"/>
                <w:sz w:val="24"/>
                <w:szCs w:val="24"/>
              </w:rPr>
            </w:pPr>
            <w:r>
              <w:rPr>
                <w:rFonts w:ascii="Arial" w:hAnsi="Arial" w:cs="Arial"/>
                <w:sz w:val="24"/>
                <w:szCs w:val="24"/>
              </w:rPr>
              <w:t>Select</w:t>
            </w:r>
          </w:p>
        </w:tc>
        <w:tc>
          <w:tcPr>
            <w:tcW w:w="3003" w:type="dxa"/>
            <w:vAlign w:val="center"/>
          </w:tcPr>
          <w:p w14:paraId="3F7AEDF1" w14:textId="77777777" w:rsidR="00DC0513" w:rsidRPr="00C72291" w:rsidRDefault="00DC0513" w:rsidP="007637A4">
            <w:pPr>
              <w:rPr>
                <w:rFonts w:ascii="Arial" w:hAnsi="Arial" w:cs="Arial"/>
                <w:sz w:val="24"/>
                <w:szCs w:val="24"/>
              </w:rPr>
            </w:pPr>
            <w:r>
              <w:rPr>
                <w:rFonts w:ascii="Arial" w:hAnsi="Arial" w:cs="Arial"/>
                <w:sz w:val="24"/>
                <w:szCs w:val="24"/>
              </w:rPr>
              <w:t xml:space="preserve">From master data </w:t>
            </w:r>
          </w:p>
        </w:tc>
      </w:tr>
      <w:tr w:rsidR="00DC0513" w:rsidRPr="00C72291" w14:paraId="52D3A250" w14:textId="77777777" w:rsidTr="007637A4">
        <w:tc>
          <w:tcPr>
            <w:tcW w:w="3417" w:type="dxa"/>
          </w:tcPr>
          <w:p w14:paraId="2985DB1A"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 xml:space="preserve">Means of conveyance </w:t>
            </w:r>
          </w:p>
        </w:tc>
        <w:tc>
          <w:tcPr>
            <w:tcW w:w="1670" w:type="dxa"/>
          </w:tcPr>
          <w:p w14:paraId="0F332DFE" w14:textId="77777777" w:rsidR="00DC0513" w:rsidRPr="00C72291" w:rsidRDefault="00DC0513" w:rsidP="007637A4">
            <w:pPr>
              <w:rPr>
                <w:rFonts w:ascii="Arial" w:hAnsi="Arial" w:cs="Arial"/>
                <w:sz w:val="24"/>
                <w:szCs w:val="24"/>
              </w:rPr>
            </w:pPr>
            <w:r>
              <w:rPr>
                <w:rFonts w:ascii="Arial" w:hAnsi="Arial" w:cs="Arial"/>
                <w:sz w:val="24"/>
                <w:szCs w:val="24"/>
              </w:rPr>
              <w:t xml:space="preserve">Select </w:t>
            </w:r>
          </w:p>
        </w:tc>
        <w:tc>
          <w:tcPr>
            <w:tcW w:w="3003" w:type="dxa"/>
          </w:tcPr>
          <w:p w14:paraId="39782FEE" w14:textId="77777777" w:rsidR="00DC0513" w:rsidRPr="00C72291" w:rsidRDefault="00DC0513" w:rsidP="007637A4">
            <w:pPr>
              <w:rPr>
                <w:rFonts w:ascii="Arial" w:hAnsi="Arial" w:cs="Arial"/>
                <w:sz w:val="24"/>
                <w:szCs w:val="24"/>
              </w:rPr>
            </w:pPr>
            <w:r>
              <w:rPr>
                <w:rFonts w:ascii="Arial" w:hAnsi="Arial" w:cs="Arial"/>
                <w:sz w:val="24"/>
                <w:szCs w:val="24"/>
              </w:rPr>
              <w:t xml:space="preserve">“Air, </w:t>
            </w:r>
            <w:proofErr w:type="gramStart"/>
            <w:r>
              <w:rPr>
                <w:rFonts w:ascii="Arial" w:hAnsi="Arial" w:cs="Arial"/>
                <w:sz w:val="24"/>
                <w:szCs w:val="24"/>
              </w:rPr>
              <w:t>Land ,</w:t>
            </w:r>
            <w:proofErr w:type="gramEnd"/>
            <w:r>
              <w:rPr>
                <w:rFonts w:ascii="Arial" w:hAnsi="Arial" w:cs="Arial"/>
                <w:sz w:val="24"/>
                <w:szCs w:val="24"/>
              </w:rPr>
              <w:t xml:space="preserve"> Sea”</w:t>
            </w:r>
          </w:p>
        </w:tc>
      </w:tr>
      <w:tr w:rsidR="00DC0513" w:rsidRPr="00C72291" w14:paraId="776E7ACD" w14:textId="77777777" w:rsidTr="007637A4">
        <w:tc>
          <w:tcPr>
            <w:tcW w:w="3417" w:type="dxa"/>
          </w:tcPr>
          <w:p w14:paraId="1C06C3A3"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lastRenderedPageBreak/>
              <w:t>Place of entry</w:t>
            </w:r>
          </w:p>
        </w:tc>
        <w:tc>
          <w:tcPr>
            <w:tcW w:w="1670" w:type="dxa"/>
          </w:tcPr>
          <w:p w14:paraId="4A8BFF42" w14:textId="77777777" w:rsidR="00DC0513" w:rsidRPr="00C72291" w:rsidRDefault="00DC0513" w:rsidP="007637A4">
            <w:pPr>
              <w:rPr>
                <w:rFonts w:ascii="Arial" w:hAnsi="Arial" w:cs="Arial"/>
                <w:sz w:val="24"/>
                <w:szCs w:val="24"/>
              </w:rPr>
            </w:pPr>
            <w:r>
              <w:rPr>
                <w:rFonts w:ascii="Arial" w:hAnsi="Arial" w:cs="Arial"/>
                <w:sz w:val="24"/>
                <w:szCs w:val="24"/>
              </w:rPr>
              <w:t>Select</w:t>
            </w:r>
          </w:p>
        </w:tc>
        <w:tc>
          <w:tcPr>
            <w:tcW w:w="3003" w:type="dxa"/>
          </w:tcPr>
          <w:p w14:paraId="77CC65E8" w14:textId="77777777" w:rsidR="00DC0513" w:rsidRPr="00C72291" w:rsidRDefault="00DC0513" w:rsidP="007637A4">
            <w:pPr>
              <w:rPr>
                <w:rFonts w:ascii="Arial" w:hAnsi="Arial" w:cs="Arial"/>
                <w:sz w:val="24"/>
                <w:szCs w:val="24"/>
              </w:rPr>
            </w:pPr>
            <w:r>
              <w:rPr>
                <w:rFonts w:ascii="Arial" w:hAnsi="Arial" w:cs="Arial"/>
                <w:sz w:val="24"/>
                <w:szCs w:val="24"/>
              </w:rPr>
              <w:t>Pull from master data (entry point)</w:t>
            </w:r>
          </w:p>
        </w:tc>
      </w:tr>
      <w:tr w:rsidR="00DC0513" w:rsidRPr="00C72291" w14:paraId="6BC1E26D" w14:textId="77777777" w:rsidTr="007637A4">
        <w:tc>
          <w:tcPr>
            <w:tcW w:w="3417" w:type="dxa"/>
          </w:tcPr>
          <w:p w14:paraId="6469FEAF" w14:textId="77777777" w:rsidR="00DC0513" w:rsidRDefault="00DC0513" w:rsidP="007637A4">
            <w:pPr>
              <w:rPr>
                <w:rFonts w:ascii="Arial" w:hAnsi="Arial" w:cs="Arial"/>
                <w:color w:val="000000"/>
                <w:sz w:val="24"/>
                <w:szCs w:val="24"/>
              </w:rPr>
            </w:pPr>
            <w:r>
              <w:rPr>
                <w:rFonts w:ascii="Arial" w:hAnsi="Arial" w:cs="Arial"/>
                <w:color w:val="000000"/>
                <w:sz w:val="24"/>
                <w:szCs w:val="24"/>
              </w:rPr>
              <w:t xml:space="preserve">Final destination </w:t>
            </w:r>
          </w:p>
        </w:tc>
        <w:tc>
          <w:tcPr>
            <w:tcW w:w="1670" w:type="dxa"/>
          </w:tcPr>
          <w:p w14:paraId="515C7549" w14:textId="77777777" w:rsidR="00DC0513" w:rsidRDefault="00DC0513" w:rsidP="007637A4">
            <w:pPr>
              <w:rPr>
                <w:rFonts w:ascii="Arial" w:hAnsi="Arial" w:cs="Arial"/>
                <w:sz w:val="24"/>
                <w:szCs w:val="24"/>
              </w:rPr>
            </w:pPr>
            <w:r>
              <w:rPr>
                <w:rFonts w:ascii="Arial" w:hAnsi="Arial" w:cs="Arial"/>
                <w:sz w:val="24"/>
                <w:szCs w:val="24"/>
              </w:rPr>
              <w:t>Select</w:t>
            </w:r>
          </w:p>
        </w:tc>
        <w:tc>
          <w:tcPr>
            <w:tcW w:w="3003" w:type="dxa"/>
            <w:vAlign w:val="center"/>
          </w:tcPr>
          <w:p w14:paraId="630C5912" w14:textId="77777777" w:rsidR="00DC0513" w:rsidRDefault="00DC0513" w:rsidP="007637A4">
            <w:pPr>
              <w:rPr>
                <w:rFonts w:ascii="Arial" w:hAnsi="Arial" w:cs="Arial"/>
                <w:sz w:val="24"/>
                <w:szCs w:val="24"/>
              </w:rPr>
            </w:pPr>
            <w:r>
              <w:rPr>
                <w:rFonts w:ascii="Arial" w:hAnsi="Arial" w:cs="Arial"/>
                <w:sz w:val="24"/>
                <w:szCs w:val="24"/>
              </w:rPr>
              <w:t>From dzongkhag master</w:t>
            </w:r>
          </w:p>
        </w:tc>
      </w:tr>
      <w:tr w:rsidR="00DC0513" w:rsidRPr="00C72291" w14:paraId="6CB71D0E" w14:textId="77777777" w:rsidTr="007637A4">
        <w:tc>
          <w:tcPr>
            <w:tcW w:w="3417" w:type="dxa"/>
          </w:tcPr>
          <w:p w14:paraId="0818561A" w14:textId="77777777" w:rsidR="00DC0513" w:rsidRDefault="00DC0513" w:rsidP="007637A4">
            <w:pPr>
              <w:rPr>
                <w:rFonts w:ascii="Arial" w:hAnsi="Arial" w:cs="Arial"/>
                <w:color w:val="000000"/>
                <w:sz w:val="24"/>
                <w:szCs w:val="24"/>
              </w:rPr>
            </w:pPr>
            <w:r>
              <w:rPr>
                <w:rFonts w:ascii="Arial" w:hAnsi="Arial" w:cs="Arial"/>
                <w:color w:val="000000"/>
                <w:sz w:val="24"/>
                <w:szCs w:val="24"/>
              </w:rPr>
              <w:t>Expected date of arrival</w:t>
            </w:r>
          </w:p>
        </w:tc>
        <w:tc>
          <w:tcPr>
            <w:tcW w:w="1670" w:type="dxa"/>
          </w:tcPr>
          <w:p w14:paraId="28ABE981" w14:textId="77777777" w:rsidR="00DC0513" w:rsidRDefault="00DC0513" w:rsidP="007637A4">
            <w:pPr>
              <w:rPr>
                <w:rFonts w:ascii="Arial" w:hAnsi="Arial" w:cs="Arial"/>
                <w:sz w:val="24"/>
                <w:szCs w:val="24"/>
              </w:rPr>
            </w:pPr>
            <w:r>
              <w:rPr>
                <w:rFonts w:ascii="Arial" w:hAnsi="Arial" w:cs="Arial"/>
                <w:sz w:val="24"/>
                <w:szCs w:val="24"/>
              </w:rPr>
              <w:t>date</w:t>
            </w:r>
          </w:p>
        </w:tc>
        <w:tc>
          <w:tcPr>
            <w:tcW w:w="3003" w:type="dxa"/>
            <w:vAlign w:val="center"/>
          </w:tcPr>
          <w:p w14:paraId="6629CD55" w14:textId="77777777" w:rsidR="00DC0513" w:rsidRDefault="00DC0513" w:rsidP="007637A4">
            <w:pPr>
              <w:rPr>
                <w:rFonts w:ascii="Arial" w:hAnsi="Arial" w:cs="Arial"/>
                <w:sz w:val="24"/>
                <w:szCs w:val="24"/>
              </w:rPr>
            </w:pPr>
          </w:p>
        </w:tc>
      </w:tr>
    </w:tbl>
    <w:p w14:paraId="47E2807F" w14:textId="77777777" w:rsidR="00DC0513" w:rsidRDefault="00DC0513" w:rsidP="00DC0513">
      <w:pPr>
        <w:ind w:left="1260"/>
        <w:rPr>
          <w:rFonts w:cstheme="minorHAnsi"/>
          <w:i/>
          <w:iCs/>
          <w:sz w:val="24"/>
          <w:szCs w:val="24"/>
        </w:rPr>
      </w:pPr>
    </w:p>
    <w:p w14:paraId="57685CE1" w14:textId="77777777" w:rsidR="00DC0513" w:rsidRPr="00C33AC2" w:rsidRDefault="00DC0513" w:rsidP="00DC0513">
      <w:pPr>
        <w:ind w:left="1260"/>
        <w:rPr>
          <w:rFonts w:ascii="Arial" w:hAnsi="Arial" w:cs="Arial"/>
          <w:sz w:val="24"/>
          <w:szCs w:val="24"/>
        </w:rPr>
      </w:pPr>
      <w:r w:rsidRPr="00C33AC2">
        <w:rPr>
          <w:rFonts w:ascii="Arial" w:hAnsi="Arial" w:cs="Arial"/>
          <w:sz w:val="24"/>
          <w:szCs w:val="24"/>
        </w:rPr>
        <w:t>** Upon submitting</w:t>
      </w:r>
      <w:r>
        <w:rPr>
          <w:rFonts w:ascii="Arial" w:hAnsi="Arial" w:cs="Arial"/>
          <w:sz w:val="24"/>
          <w:szCs w:val="24"/>
        </w:rPr>
        <w:t>,</w:t>
      </w:r>
      <w:r w:rsidRPr="00C33AC2">
        <w:rPr>
          <w:rFonts w:ascii="Arial" w:hAnsi="Arial" w:cs="Arial"/>
          <w:sz w:val="24"/>
          <w:szCs w:val="24"/>
        </w:rPr>
        <w:t xml:space="preserve"> the form should be forwarded to BHQ</w:t>
      </w:r>
    </w:p>
    <w:p w14:paraId="59C00E49" w14:textId="77777777" w:rsidR="00DC0513" w:rsidRDefault="00DC0513" w:rsidP="00DC0513">
      <w:pPr>
        <w:ind w:left="1260"/>
        <w:rPr>
          <w:rFonts w:ascii="Arial" w:hAnsi="Arial" w:cs="Arial"/>
          <w:sz w:val="24"/>
          <w:szCs w:val="24"/>
        </w:rPr>
      </w:pPr>
      <w:r w:rsidRPr="00C33AC2">
        <w:rPr>
          <w:rFonts w:ascii="Arial" w:hAnsi="Arial" w:cs="Arial"/>
          <w:sz w:val="24"/>
          <w:szCs w:val="24"/>
        </w:rPr>
        <w:t xml:space="preserve">** If rejected, notify applicant </w:t>
      </w:r>
    </w:p>
    <w:p w14:paraId="37F0EB99" w14:textId="77777777" w:rsidR="00DC0513" w:rsidRDefault="00DC0513" w:rsidP="00DC0513">
      <w:pPr>
        <w:ind w:left="1260"/>
        <w:rPr>
          <w:rFonts w:ascii="Arial" w:hAnsi="Arial" w:cs="Arial"/>
          <w:sz w:val="24"/>
          <w:szCs w:val="24"/>
        </w:rPr>
      </w:pPr>
    </w:p>
    <w:p w14:paraId="308B27B2" w14:textId="77777777" w:rsidR="00DC0513" w:rsidRDefault="00DC0513" w:rsidP="00DC0513">
      <w:pPr>
        <w:ind w:left="540" w:firstLine="720"/>
        <w:rPr>
          <w:rFonts w:ascii="Arial" w:hAnsi="Arial" w:cs="Arial"/>
          <w:sz w:val="24"/>
          <w:szCs w:val="24"/>
        </w:rPr>
      </w:pPr>
      <w:r>
        <w:rPr>
          <w:rFonts w:ascii="Arial" w:hAnsi="Arial" w:cs="Arial"/>
          <w:sz w:val="24"/>
          <w:szCs w:val="24"/>
        </w:rPr>
        <w:t xml:space="preserve">If </w:t>
      </w:r>
      <w:proofErr w:type="gramStart"/>
      <w:r>
        <w:rPr>
          <w:rFonts w:ascii="Arial" w:hAnsi="Arial" w:cs="Arial"/>
          <w:sz w:val="24"/>
          <w:szCs w:val="24"/>
        </w:rPr>
        <w:t>Commercial :</w:t>
      </w:r>
      <w:proofErr w:type="gramEnd"/>
    </w:p>
    <w:tbl>
      <w:tblPr>
        <w:tblStyle w:val="TableGrid"/>
        <w:tblW w:w="0" w:type="auto"/>
        <w:tblInd w:w="1260" w:type="dxa"/>
        <w:tblLook w:val="04A0" w:firstRow="1" w:lastRow="0" w:firstColumn="1" w:lastColumn="0" w:noHBand="0" w:noVBand="1"/>
      </w:tblPr>
      <w:tblGrid>
        <w:gridCol w:w="3417"/>
        <w:gridCol w:w="1670"/>
        <w:gridCol w:w="3003"/>
      </w:tblGrid>
      <w:tr w:rsidR="00DC0513" w:rsidRPr="00DD7CD5" w14:paraId="52926E24" w14:textId="77777777" w:rsidTr="007637A4">
        <w:tc>
          <w:tcPr>
            <w:tcW w:w="3417" w:type="dxa"/>
            <w:shd w:val="clear" w:color="auto" w:fill="FDE9D9" w:themeFill="accent6" w:themeFillTint="33"/>
          </w:tcPr>
          <w:p w14:paraId="657EACB5"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47B47BD0"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71FEAF27"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Validation</w:t>
            </w:r>
          </w:p>
        </w:tc>
      </w:tr>
      <w:tr w:rsidR="00DC0513" w:rsidRPr="00DD7CD5" w14:paraId="6BB050E8" w14:textId="77777777" w:rsidTr="007637A4">
        <w:tc>
          <w:tcPr>
            <w:tcW w:w="3417" w:type="dxa"/>
          </w:tcPr>
          <w:p w14:paraId="56984866"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 xml:space="preserve">Nationality </w:t>
            </w:r>
          </w:p>
        </w:tc>
        <w:tc>
          <w:tcPr>
            <w:tcW w:w="1670" w:type="dxa"/>
          </w:tcPr>
          <w:p w14:paraId="2B1E4B6B" w14:textId="77777777" w:rsidR="00DC0513" w:rsidRPr="00DD7CD5" w:rsidRDefault="00DC0513" w:rsidP="007637A4">
            <w:pPr>
              <w:rPr>
                <w:rFonts w:ascii="Arial" w:hAnsi="Arial" w:cs="Arial"/>
                <w:sz w:val="24"/>
                <w:szCs w:val="24"/>
              </w:rPr>
            </w:pPr>
            <w:r w:rsidRPr="00DD7CD5">
              <w:rPr>
                <w:rFonts w:ascii="Arial" w:hAnsi="Arial" w:cs="Arial"/>
                <w:sz w:val="24"/>
                <w:szCs w:val="24"/>
              </w:rPr>
              <w:t xml:space="preserve">Select </w:t>
            </w:r>
          </w:p>
        </w:tc>
        <w:tc>
          <w:tcPr>
            <w:tcW w:w="3003" w:type="dxa"/>
            <w:vAlign w:val="center"/>
          </w:tcPr>
          <w:p w14:paraId="444023F5" w14:textId="77777777" w:rsidR="00DC0513" w:rsidRPr="00DD7CD5" w:rsidRDefault="00DC0513" w:rsidP="007637A4">
            <w:pPr>
              <w:rPr>
                <w:rFonts w:ascii="Arial" w:hAnsi="Arial" w:cs="Arial"/>
                <w:sz w:val="24"/>
                <w:szCs w:val="24"/>
              </w:rPr>
            </w:pPr>
            <w:r w:rsidRPr="00DD7CD5">
              <w:rPr>
                <w:rFonts w:ascii="Arial" w:hAnsi="Arial" w:cs="Arial"/>
                <w:sz w:val="24"/>
                <w:szCs w:val="24"/>
              </w:rPr>
              <w:t>“Bhutanese” or “Foreigner”</w:t>
            </w:r>
          </w:p>
        </w:tc>
      </w:tr>
    </w:tbl>
    <w:p w14:paraId="661CCB7D" w14:textId="77777777" w:rsidR="00DC0513" w:rsidRDefault="00DC0513" w:rsidP="00DC0513">
      <w:pPr>
        <w:ind w:left="540" w:firstLine="720"/>
        <w:rPr>
          <w:rFonts w:ascii="Arial" w:hAnsi="Arial" w:cs="Arial"/>
          <w:sz w:val="24"/>
          <w:szCs w:val="24"/>
        </w:rPr>
      </w:pPr>
    </w:p>
    <w:p w14:paraId="79B77A4F" w14:textId="77777777" w:rsidR="00DC0513" w:rsidRDefault="00DC0513" w:rsidP="00DC0513">
      <w:pPr>
        <w:ind w:left="540" w:firstLine="720"/>
        <w:rPr>
          <w:rFonts w:ascii="Arial" w:hAnsi="Arial" w:cs="Arial"/>
          <w:sz w:val="24"/>
          <w:szCs w:val="24"/>
        </w:rPr>
      </w:pPr>
      <w:r>
        <w:rPr>
          <w:rFonts w:ascii="Arial" w:hAnsi="Arial" w:cs="Arial"/>
          <w:sz w:val="24"/>
          <w:szCs w:val="24"/>
        </w:rPr>
        <w:t>If Bhutanese:</w:t>
      </w:r>
    </w:p>
    <w:tbl>
      <w:tblPr>
        <w:tblStyle w:val="TableGrid"/>
        <w:tblW w:w="0" w:type="auto"/>
        <w:tblInd w:w="1260" w:type="dxa"/>
        <w:tblLook w:val="04A0" w:firstRow="1" w:lastRow="0" w:firstColumn="1" w:lastColumn="0" w:noHBand="0" w:noVBand="1"/>
      </w:tblPr>
      <w:tblGrid>
        <w:gridCol w:w="3417"/>
        <w:gridCol w:w="1670"/>
        <w:gridCol w:w="3003"/>
      </w:tblGrid>
      <w:tr w:rsidR="00DC0513" w:rsidRPr="00DD7CD5" w14:paraId="6D9E0A2D" w14:textId="77777777" w:rsidTr="007637A4">
        <w:tc>
          <w:tcPr>
            <w:tcW w:w="3417" w:type="dxa"/>
            <w:shd w:val="clear" w:color="auto" w:fill="FDE9D9" w:themeFill="accent6" w:themeFillTint="33"/>
          </w:tcPr>
          <w:p w14:paraId="0EDC2B3A"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2F7313BB"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6CC8C798"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Validation</w:t>
            </w:r>
          </w:p>
        </w:tc>
      </w:tr>
      <w:tr w:rsidR="00DC0513" w:rsidRPr="00DD7CD5" w14:paraId="73C0FC5F" w14:textId="77777777" w:rsidTr="007637A4">
        <w:tc>
          <w:tcPr>
            <w:tcW w:w="3417" w:type="dxa"/>
          </w:tcPr>
          <w:p w14:paraId="62F95935" w14:textId="77777777" w:rsidR="00DC0513" w:rsidRPr="00DD7CD5" w:rsidRDefault="00DC0513" w:rsidP="007637A4">
            <w:pPr>
              <w:rPr>
                <w:rFonts w:ascii="Arial" w:hAnsi="Arial" w:cs="Arial"/>
                <w:color w:val="000000"/>
                <w:sz w:val="24"/>
                <w:szCs w:val="24"/>
              </w:rPr>
            </w:pPr>
            <w:r>
              <w:rPr>
                <w:rFonts w:ascii="Arial" w:hAnsi="Arial" w:cs="Arial"/>
                <w:color w:val="000000"/>
                <w:sz w:val="24"/>
                <w:szCs w:val="24"/>
              </w:rPr>
              <w:t xml:space="preserve">Trade License No. </w:t>
            </w:r>
          </w:p>
        </w:tc>
        <w:tc>
          <w:tcPr>
            <w:tcW w:w="1670" w:type="dxa"/>
          </w:tcPr>
          <w:p w14:paraId="12E01FA5" w14:textId="77777777" w:rsidR="00DC0513" w:rsidRPr="00DD7CD5" w:rsidRDefault="00DC0513" w:rsidP="007637A4">
            <w:pPr>
              <w:rPr>
                <w:rFonts w:ascii="Arial" w:hAnsi="Arial" w:cs="Arial"/>
                <w:sz w:val="24"/>
                <w:szCs w:val="24"/>
              </w:rPr>
            </w:pPr>
          </w:p>
        </w:tc>
        <w:tc>
          <w:tcPr>
            <w:tcW w:w="3003" w:type="dxa"/>
            <w:vMerge w:val="restart"/>
            <w:vAlign w:val="center"/>
          </w:tcPr>
          <w:p w14:paraId="3B2ACB2B"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 xml:space="preserve">Fetch from </w:t>
            </w:r>
            <w:r>
              <w:rPr>
                <w:rFonts w:ascii="Arial" w:hAnsi="Arial" w:cs="Arial"/>
                <w:sz w:val="24"/>
                <w:szCs w:val="24"/>
              </w:rPr>
              <w:t>DoT</w:t>
            </w:r>
          </w:p>
        </w:tc>
      </w:tr>
      <w:tr w:rsidR="00DC0513" w:rsidRPr="00DD7CD5" w14:paraId="6451FD71" w14:textId="77777777" w:rsidTr="007637A4">
        <w:tc>
          <w:tcPr>
            <w:tcW w:w="3417" w:type="dxa"/>
          </w:tcPr>
          <w:p w14:paraId="4D9EBADA"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5D731E3A" w14:textId="77777777" w:rsidR="00DC0513" w:rsidRPr="00DD7CD5" w:rsidRDefault="00DC0513" w:rsidP="007637A4">
            <w:pPr>
              <w:rPr>
                <w:rFonts w:ascii="Arial" w:hAnsi="Arial" w:cs="Arial"/>
                <w:sz w:val="24"/>
                <w:szCs w:val="24"/>
              </w:rPr>
            </w:pPr>
          </w:p>
        </w:tc>
        <w:tc>
          <w:tcPr>
            <w:tcW w:w="3003" w:type="dxa"/>
            <w:vMerge/>
          </w:tcPr>
          <w:p w14:paraId="245B7987" w14:textId="77777777" w:rsidR="00DC0513" w:rsidRPr="00DD7CD5" w:rsidRDefault="00DC0513" w:rsidP="007637A4">
            <w:pPr>
              <w:rPr>
                <w:rFonts w:ascii="Arial" w:hAnsi="Arial" w:cs="Arial"/>
                <w:sz w:val="24"/>
                <w:szCs w:val="24"/>
              </w:rPr>
            </w:pPr>
          </w:p>
        </w:tc>
      </w:tr>
      <w:tr w:rsidR="00DC0513" w:rsidRPr="00DD7CD5" w14:paraId="1A3CA71B" w14:textId="77777777" w:rsidTr="007637A4">
        <w:tc>
          <w:tcPr>
            <w:tcW w:w="3417" w:type="dxa"/>
          </w:tcPr>
          <w:p w14:paraId="3874CA3E"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Dzongkhag</w:t>
            </w:r>
          </w:p>
        </w:tc>
        <w:tc>
          <w:tcPr>
            <w:tcW w:w="1670" w:type="dxa"/>
          </w:tcPr>
          <w:p w14:paraId="737F7F77" w14:textId="77777777" w:rsidR="00DC0513" w:rsidRPr="00DD7CD5" w:rsidRDefault="00DC0513" w:rsidP="007637A4">
            <w:pPr>
              <w:rPr>
                <w:rFonts w:ascii="Arial" w:hAnsi="Arial" w:cs="Arial"/>
                <w:sz w:val="24"/>
                <w:szCs w:val="24"/>
              </w:rPr>
            </w:pPr>
          </w:p>
        </w:tc>
        <w:tc>
          <w:tcPr>
            <w:tcW w:w="3003" w:type="dxa"/>
            <w:vMerge/>
          </w:tcPr>
          <w:p w14:paraId="7D49FB5A" w14:textId="77777777" w:rsidR="00DC0513" w:rsidRPr="00DD7CD5" w:rsidRDefault="00DC0513" w:rsidP="007637A4">
            <w:pPr>
              <w:rPr>
                <w:rFonts w:ascii="Arial" w:hAnsi="Arial" w:cs="Arial"/>
                <w:sz w:val="24"/>
                <w:szCs w:val="24"/>
              </w:rPr>
            </w:pPr>
          </w:p>
        </w:tc>
      </w:tr>
      <w:tr w:rsidR="00DC0513" w:rsidRPr="00DD7CD5" w14:paraId="4FDCA80F" w14:textId="77777777" w:rsidTr="007637A4">
        <w:tc>
          <w:tcPr>
            <w:tcW w:w="3417" w:type="dxa"/>
          </w:tcPr>
          <w:p w14:paraId="23E37095"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Gewog</w:t>
            </w:r>
          </w:p>
        </w:tc>
        <w:tc>
          <w:tcPr>
            <w:tcW w:w="1670" w:type="dxa"/>
          </w:tcPr>
          <w:p w14:paraId="6762B953" w14:textId="77777777" w:rsidR="00DC0513" w:rsidRPr="00DD7CD5" w:rsidRDefault="00DC0513" w:rsidP="007637A4">
            <w:pPr>
              <w:rPr>
                <w:rFonts w:ascii="Arial" w:hAnsi="Arial" w:cs="Arial"/>
                <w:sz w:val="24"/>
                <w:szCs w:val="24"/>
              </w:rPr>
            </w:pPr>
          </w:p>
        </w:tc>
        <w:tc>
          <w:tcPr>
            <w:tcW w:w="3003" w:type="dxa"/>
            <w:vMerge/>
          </w:tcPr>
          <w:p w14:paraId="516CA401" w14:textId="77777777" w:rsidR="00DC0513" w:rsidRPr="00DD7CD5" w:rsidRDefault="00DC0513" w:rsidP="007637A4">
            <w:pPr>
              <w:rPr>
                <w:rFonts w:ascii="Arial" w:hAnsi="Arial" w:cs="Arial"/>
                <w:sz w:val="24"/>
                <w:szCs w:val="24"/>
              </w:rPr>
            </w:pPr>
          </w:p>
        </w:tc>
      </w:tr>
      <w:tr w:rsidR="00DC0513" w:rsidRPr="00DD7CD5" w14:paraId="700929EF" w14:textId="77777777" w:rsidTr="007637A4">
        <w:tc>
          <w:tcPr>
            <w:tcW w:w="3417" w:type="dxa"/>
          </w:tcPr>
          <w:p w14:paraId="5F281E4A"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Village</w:t>
            </w:r>
          </w:p>
        </w:tc>
        <w:tc>
          <w:tcPr>
            <w:tcW w:w="1670" w:type="dxa"/>
          </w:tcPr>
          <w:p w14:paraId="211EEABB" w14:textId="77777777" w:rsidR="00DC0513" w:rsidRPr="00DD7CD5" w:rsidRDefault="00DC0513" w:rsidP="007637A4">
            <w:pPr>
              <w:rPr>
                <w:rFonts w:ascii="Arial" w:hAnsi="Arial" w:cs="Arial"/>
                <w:sz w:val="24"/>
                <w:szCs w:val="24"/>
              </w:rPr>
            </w:pPr>
          </w:p>
        </w:tc>
        <w:tc>
          <w:tcPr>
            <w:tcW w:w="3003" w:type="dxa"/>
            <w:vMerge/>
          </w:tcPr>
          <w:p w14:paraId="3A1FC659" w14:textId="77777777" w:rsidR="00DC0513" w:rsidRPr="00DD7CD5" w:rsidRDefault="00DC0513" w:rsidP="007637A4">
            <w:pPr>
              <w:rPr>
                <w:rFonts w:ascii="Arial" w:hAnsi="Arial" w:cs="Arial"/>
                <w:sz w:val="24"/>
                <w:szCs w:val="24"/>
              </w:rPr>
            </w:pPr>
          </w:p>
        </w:tc>
      </w:tr>
    </w:tbl>
    <w:p w14:paraId="2A9A9B5B" w14:textId="77777777" w:rsidR="00DC0513" w:rsidRDefault="00DC0513" w:rsidP="00DC0513">
      <w:pPr>
        <w:ind w:left="540" w:firstLine="720"/>
        <w:rPr>
          <w:rFonts w:ascii="Arial" w:hAnsi="Arial" w:cs="Arial"/>
          <w:sz w:val="24"/>
          <w:szCs w:val="24"/>
        </w:rPr>
      </w:pPr>
    </w:p>
    <w:p w14:paraId="0846AA55" w14:textId="77777777" w:rsidR="00DC0513" w:rsidRDefault="00DC0513" w:rsidP="00DC0513">
      <w:pPr>
        <w:ind w:left="540" w:firstLine="720"/>
        <w:rPr>
          <w:rFonts w:ascii="Arial" w:hAnsi="Arial" w:cs="Arial"/>
          <w:sz w:val="24"/>
          <w:szCs w:val="24"/>
        </w:rPr>
      </w:pPr>
      <w:r>
        <w:rPr>
          <w:rFonts w:ascii="Arial" w:hAnsi="Arial" w:cs="Arial"/>
          <w:sz w:val="24"/>
          <w:szCs w:val="24"/>
        </w:rPr>
        <w:t>If Foreigner:</w:t>
      </w:r>
    </w:p>
    <w:tbl>
      <w:tblPr>
        <w:tblStyle w:val="TableGrid"/>
        <w:tblW w:w="0" w:type="auto"/>
        <w:tblInd w:w="1260" w:type="dxa"/>
        <w:tblLook w:val="04A0" w:firstRow="1" w:lastRow="0" w:firstColumn="1" w:lastColumn="0" w:noHBand="0" w:noVBand="1"/>
      </w:tblPr>
      <w:tblGrid>
        <w:gridCol w:w="3417"/>
        <w:gridCol w:w="1670"/>
        <w:gridCol w:w="3003"/>
      </w:tblGrid>
      <w:tr w:rsidR="00DC0513" w:rsidRPr="00DD7CD5" w14:paraId="44716A29" w14:textId="77777777" w:rsidTr="007637A4">
        <w:tc>
          <w:tcPr>
            <w:tcW w:w="3417" w:type="dxa"/>
            <w:shd w:val="clear" w:color="auto" w:fill="FDE9D9" w:themeFill="accent6" w:themeFillTint="33"/>
          </w:tcPr>
          <w:p w14:paraId="1A01422B"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3D542371"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5FE08C40"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Validation</w:t>
            </w:r>
          </w:p>
        </w:tc>
      </w:tr>
      <w:tr w:rsidR="00DC0513" w:rsidRPr="00DD7CD5" w14:paraId="78FEEAA4" w14:textId="77777777" w:rsidTr="007637A4">
        <w:tc>
          <w:tcPr>
            <w:tcW w:w="3417" w:type="dxa"/>
          </w:tcPr>
          <w:p w14:paraId="4E028AD9" w14:textId="77777777" w:rsidR="00DC0513" w:rsidRPr="00DD7CD5" w:rsidRDefault="00DC0513" w:rsidP="007637A4">
            <w:pPr>
              <w:rPr>
                <w:rFonts w:ascii="Arial" w:hAnsi="Arial" w:cs="Arial"/>
                <w:color w:val="000000"/>
                <w:sz w:val="24"/>
                <w:szCs w:val="24"/>
              </w:rPr>
            </w:pPr>
            <w:r>
              <w:rPr>
                <w:rFonts w:ascii="Arial" w:hAnsi="Arial" w:cs="Arial"/>
                <w:color w:val="000000"/>
                <w:sz w:val="24"/>
                <w:szCs w:val="24"/>
              </w:rPr>
              <w:t>Passport No.</w:t>
            </w:r>
          </w:p>
        </w:tc>
        <w:tc>
          <w:tcPr>
            <w:tcW w:w="1670" w:type="dxa"/>
          </w:tcPr>
          <w:p w14:paraId="52958C82" w14:textId="77777777" w:rsidR="00DC0513" w:rsidRPr="00DD7CD5" w:rsidRDefault="00DC0513" w:rsidP="007637A4">
            <w:pPr>
              <w:rPr>
                <w:rFonts w:ascii="Arial" w:hAnsi="Arial" w:cs="Arial"/>
                <w:sz w:val="24"/>
                <w:szCs w:val="24"/>
              </w:rPr>
            </w:pPr>
            <w:r>
              <w:rPr>
                <w:rFonts w:ascii="Arial" w:hAnsi="Arial" w:cs="Arial"/>
                <w:sz w:val="24"/>
                <w:szCs w:val="24"/>
              </w:rPr>
              <w:t>Text</w:t>
            </w:r>
          </w:p>
        </w:tc>
        <w:tc>
          <w:tcPr>
            <w:tcW w:w="3003" w:type="dxa"/>
            <w:vAlign w:val="center"/>
          </w:tcPr>
          <w:p w14:paraId="4E3C43B9" w14:textId="77777777" w:rsidR="00DC0513" w:rsidRPr="00DD7CD5" w:rsidRDefault="00DC0513" w:rsidP="007637A4">
            <w:pPr>
              <w:jc w:val="center"/>
              <w:rPr>
                <w:rFonts w:ascii="Arial" w:hAnsi="Arial" w:cs="Arial"/>
                <w:sz w:val="24"/>
                <w:szCs w:val="24"/>
              </w:rPr>
            </w:pPr>
          </w:p>
        </w:tc>
      </w:tr>
      <w:tr w:rsidR="00DC0513" w:rsidRPr="00DD7CD5" w14:paraId="71AFC53A" w14:textId="77777777" w:rsidTr="007637A4">
        <w:tc>
          <w:tcPr>
            <w:tcW w:w="3417" w:type="dxa"/>
          </w:tcPr>
          <w:p w14:paraId="667C9EFF" w14:textId="77777777" w:rsidR="00DC0513" w:rsidRDefault="00DC0513" w:rsidP="007637A4">
            <w:pPr>
              <w:rPr>
                <w:rFonts w:ascii="Arial" w:hAnsi="Arial" w:cs="Arial"/>
                <w:color w:val="000000"/>
                <w:sz w:val="24"/>
                <w:szCs w:val="24"/>
              </w:rPr>
            </w:pPr>
            <w:r>
              <w:rPr>
                <w:rFonts w:ascii="Arial" w:hAnsi="Arial" w:cs="Arial"/>
                <w:color w:val="000000"/>
                <w:sz w:val="24"/>
                <w:szCs w:val="24"/>
              </w:rPr>
              <w:t xml:space="preserve">Nationality </w:t>
            </w:r>
          </w:p>
        </w:tc>
        <w:tc>
          <w:tcPr>
            <w:tcW w:w="1670" w:type="dxa"/>
          </w:tcPr>
          <w:p w14:paraId="55EC7B92" w14:textId="77777777" w:rsidR="00DC0513" w:rsidRPr="00DD7CD5" w:rsidRDefault="00DC0513" w:rsidP="007637A4">
            <w:pPr>
              <w:rPr>
                <w:rFonts w:ascii="Arial" w:hAnsi="Arial" w:cs="Arial"/>
                <w:sz w:val="24"/>
                <w:szCs w:val="24"/>
              </w:rPr>
            </w:pPr>
            <w:r>
              <w:rPr>
                <w:rFonts w:ascii="Arial" w:hAnsi="Arial" w:cs="Arial"/>
                <w:sz w:val="24"/>
                <w:szCs w:val="24"/>
              </w:rPr>
              <w:t>Text</w:t>
            </w:r>
          </w:p>
        </w:tc>
        <w:tc>
          <w:tcPr>
            <w:tcW w:w="3003" w:type="dxa"/>
            <w:vAlign w:val="center"/>
          </w:tcPr>
          <w:p w14:paraId="6C4D6F32" w14:textId="77777777" w:rsidR="00DC0513" w:rsidRPr="00DD7CD5" w:rsidRDefault="00DC0513" w:rsidP="007637A4">
            <w:pPr>
              <w:jc w:val="center"/>
              <w:rPr>
                <w:rFonts w:ascii="Arial" w:hAnsi="Arial" w:cs="Arial"/>
                <w:sz w:val="24"/>
                <w:szCs w:val="24"/>
              </w:rPr>
            </w:pPr>
          </w:p>
        </w:tc>
      </w:tr>
      <w:tr w:rsidR="00DC0513" w:rsidRPr="00DD7CD5" w14:paraId="18A85EA1" w14:textId="77777777" w:rsidTr="007637A4">
        <w:tc>
          <w:tcPr>
            <w:tcW w:w="3417" w:type="dxa"/>
          </w:tcPr>
          <w:p w14:paraId="7F2E29D8"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29083357" w14:textId="77777777" w:rsidR="00DC0513" w:rsidRPr="00DD7CD5" w:rsidRDefault="00DC0513" w:rsidP="007637A4">
            <w:pPr>
              <w:rPr>
                <w:rFonts w:ascii="Arial" w:hAnsi="Arial" w:cs="Arial"/>
                <w:sz w:val="24"/>
                <w:szCs w:val="24"/>
              </w:rPr>
            </w:pPr>
            <w:r>
              <w:rPr>
                <w:rFonts w:ascii="Arial" w:hAnsi="Arial" w:cs="Arial"/>
                <w:sz w:val="24"/>
                <w:szCs w:val="24"/>
              </w:rPr>
              <w:t>Text</w:t>
            </w:r>
          </w:p>
        </w:tc>
        <w:tc>
          <w:tcPr>
            <w:tcW w:w="3003" w:type="dxa"/>
          </w:tcPr>
          <w:p w14:paraId="3AA64B6D" w14:textId="77777777" w:rsidR="00DC0513" w:rsidRPr="00DD7CD5" w:rsidRDefault="00DC0513" w:rsidP="007637A4">
            <w:pPr>
              <w:rPr>
                <w:rFonts w:ascii="Arial" w:hAnsi="Arial" w:cs="Arial"/>
                <w:sz w:val="24"/>
                <w:szCs w:val="24"/>
              </w:rPr>
            </w:pPr>
          </w:p>
        </w:tc>
      </w:tr>
      <w:tr w:rsidR="00DC0513" w:rsidRPr="00DD7CD5" w14:paraId="15B40548" w14:textId="77777777" w:rsidTr="007637A4">
        <w:tc>
          <w:tcPr>
            <w:tcW w:w="3417" w:type="dxa"/>
          </w:tcPr>
          <w:p w14:paraId="0E430BA7" w14:textId="77777777" w:rsidR="00DC0513" w:rsidRPr="00DD7CD5" w:rsidRDefault="00DC0513" w:rsidP="007637A4">
            <w:pPr>
              <w:rPr>
                <w:rFonts w:ascii="Arial" w:hAnsi="Arial" w:cs="Arial"/>
                <w:color w:val="000000"/>
                <w:sz w:val="24"/>
                <w:szCs w:val="24"/>
              </w:rPr>
            </w:pPr>
            <w:r>
              <w:rPr>
                <w:rFonts w:ascii="Arial" w:hAnsi="Arial" w:cs="Arial"/>
                <w:color w:val="000000"/>
                <w:sz w:val="24"/>
                <w:szCs w:val="24"/>
              </w:rPr>
              <w:t>Address</w:t>
            </w:r>
          </w:p>
        </w:tc>
        <w:tc>
          <w:tcPr>
            <w:tcW w:w="1670" w:type="dxa"/>
          </w:tcPr>
          <w:p w14:paraId="3D22ABE2" w14:textId="77777777" w:rsidR="00DC0513" w:rsidRPr="00DD7CD5" w:rsidRDefault="00DC0513" w:rsidP="007637A4">
            <w:pPr>
              <w:rPr>
                <w:rFonts w:ascii="Arial" w:hAnsi="Arial" w:cs="Arial"/>
                <w:sz w:val="24"/>
                <w:szCs w:val="24"/>
              </w:rPr>
            </w:pPr>
            <w:r>
              <w:rPr>
                <w:rFonts w:ascii="Arial" w:hAnsi="Arial" w:cs="Arial"/>
                <w:sz w:val="24"/>
                <w:szCs w:val="24"/>
              </w:rPr>
              <w:t>Text area</w:t>
            </w:r>
          </w:p>
        </w:tc>
        <w:tc>
          <w:tcPr>
            <w:tcW w:w="3003" w:type="dxa"/>
          </w:tcPr>
          <w:p w14:paraId="7628C900" w14:textId="77777777" w:rsidR="00DC0513" w:rsidRPr="00DD7CD5" w:rsidRDefault="00DC0513" w:rsidP="007637A4">
            <w:pPr>
              <w:rPr>
                <w:rFonts w:ascii="Arial" w:hAnsi="Arial" w:cs="Arial"/>
                <w:sz w:val="24"/>
                <w:szCs w:val="24"/>
              </w:rPr>
            </w:pPr>
          </w:p>
        </w:tc>
      </w:tr>
    </w:tbl>
    <w:p w14:paraId="363B4D6F" w14:textId="77777777" w:rsidR="00DC0513" w:rsidRDefault="00DC0513" w:rsidP="00DC0513">
      <w:pPr>
        <w:ind w:left="540" w:firstLine="720"/>
        <w:rPr>
          <w:rFonts w:ascii="Arial" w:hAnsi="Arial" w:cs="Arial"/>
          <w:sz w:val="24"/>
          <w:szCs w:val="24"/>
        </w:rPr>
      </w:pPr>
    </w:p>
    <w:p w14:paraId="1C167098" w14:textId="77777777" w:rsidR="00DC0513" w:rsidRPr="00FD5297" w:rsidRDefault="00DC0513" w:rsidP="00DC0513">
      <w:pPr>
        <w:ind w:left="540" w:firstLine="720"/>
        <w:rPr>
          <w:rFonts w:ascii="Arial" w:hAnsi="Arial" w:cs="Arial"/>
          <w:sz w:val="24"/>
          <w:szCs w:val="24"/>
        </w:rPr>
      </w:pPr>
      <w:r>
        <w:rPr>
          <w:rFonts w:ascii="Arial" w:hAnsi="Arial" w:cs="Arial"/>
          <w:sz w:val="24"/>
          <w:szCs w:val="24"/>
        </w:rPr>
        <w:t>Details of consignment (add more button):</w:t>
      </w:r>
    </w:p>
    <w:tbl>
      <w:tblPr>
        <w:tblStyle w:val="TableGrid"/>
        <w:tblW w:w="0" w:type="auto"/>
        <w:tblInd w:w="1260" w:type="dxa"/>
        <w:tblLook w:val="04A0" w:firstRow="1" w:lastRow="0" w:firstColumn="1" w:lastColumn="0" w:noHBand="0" w:noVBand="1"/>
      </w:tblPr>
      <w:tblGrid>
        <w:gridCol w:w="3417"/>
        <w:gridCol w:w="1670"/>
        <w:gridCol w:w="3003"/>
      </w:tblGrid>
      <w:tr w:rsidR="00DC0513" w:rsidRPr="00C72291" w14:paraId="2DBA8A8E" w14:textId="77777777" w:rsidTr="007637A4">
        <w:tc>
          <w:tcPr>
            <w:tcW w:w="3417" w:type="dxa"/>
            <w:shd w:val="clear" w:color="auto" w:fill="FDE9D9" w:themeFill="accent6" w:themeFillTint="33"/>
          </w:tcPr>
          <w:p w14:paraId="23EA45D2"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6D855184"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2E95390E"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Validation</w:t>
            </w:r>
          </w:p>
        </w:tc>
      </w:tr>
      <w:tr w:rsidR="00DC0513" w:rsidRPr="00C72291" w14:paraId="151DF98B" w14:textId="77777777" w:rsidTr="007637A4">
        <w:tc>
          <w:tcPr>
            <w:tcW w:w="3417" w:type="dxa"/>
          </w:tcPr>
          <w:p w14:paraId="68623377"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Species</w:t>
            </w:r>
          </w:p>
        </w:tc>
        <w:tc>
          <w:tcPr>
            <w:tcW w:w="1670" w:type="dxa"/>
          </w:tcPr>
          <w:p w14:paraId="1A5D39D2" w14:textId="77777777" w:rsidR="00DC0513" w:rsidRPr="00C72291" w:rsidRDefault="00DC0513" w:rsidP="007637A4">
            <w:pPr>
              <w:rPr>
                <w:rFonts w:ascii="Arial" w:hAnsi="Arial" w:cs="Arial"/>
                <w:sz w:val="24"/>
                <w:szCs w:val="24"/>
              </w:rPr>
            </w:pPr>
            <w:r>
              <w:rPr>
                <w:rFonts w:ascii="Arial" w:hAnsi="Arial" w:cs="Arial"/>
                <w:sz w:val="24"/>
                <w:szCs w:val="24"/>
              </w:rPr>
              <w:t xml:space="preserve">Select </w:t>
            </w:r>
          </w:p>
        </w:tc>
        <w:tc>
          <w:tcPr>
            <w:tcW w:w="3003" w:type="dxa"/>
            <w:vMerge w:val="restart"/>
            <w:vAlign w:val="center"/>
          </w:tcPr>
          <w:p w14:paraId="057FDBC0" w14:textId="77777777" w:rsidR="00DC0513" w:rsidRPr="00C72291" w:rsidRDefault="00DC0513" w:rsidP="007637A4">
            <w:pPr>
              <w:rPr>
                <w:rFonts w:ascii="Arial" w:hAnsi="Arial" w:cs="Arial"/>
                <w:sz w:val="24"/>
                <w:szCs w:val="24"/>
              </w:rPr>
            </w:pPr>
            <w:r>
              <w:rPr>
                <w:rFonts w:ascii="Arial" w:hAnsi="Arial" w:cs="Arial"/>
                <w:sz w:val="24"/>
                <w:szCs w:val="24"/>
              </w:rPr>
              <w:t>Map and pull from master</w:t>
            </w:r>
          </w:p>
        </w:tc>
      </w:tr>
      <w:tr w:rsidR="00DC0513" w:rsidRPr="00C72291" w14:paraId="744377B9" w14:textId="77777777" w:rsidTr="007637A4">
        <w:tc>
          <w:tcPr>
            <w:tcW w:w="3417" w:type="dxa"/>
          </w:tcPr>
          <w:p w14:paraId="39FB0417"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Breed</w:t>
            </w:r>
          </w:p>
        </w:tc>
        <w:tc>
          <w:tcPr>
            <w:tcW w:w="1670" w:type="dxa"/>
          </w:tcPr>
          <w:p w14:paraId="6DD8C1D7" w14:textId="77777777" w:rsidR="00DC0513" w:rsidRPr="00C72291" w:rsidRDefault="00DC0513" w:rsidP="007637A4">
            <w:pPr>
              <w:rPr>
                <w:rFonts w:ascii="Arial" w:hAnsi="Arial" w:cs="Arial"/>
                <w:sz w:val="24"/>
                <w:szCs w:val="24"/>
              </w:rPr>
            </w:pPr>
            <w:r>
              <w:rPr>
                <w:rFonts w:ascii="Arial" w:hAnsi="Arial" w:cs="Arial"/>
                <w:sz w:val="24"/>
                <w:szCs w:val="24"/>
              </w:rPr>
              <w:t xml:space="preserve">Select </w:t>
            </w:r>
          </w:p>
        </w:tc>
        <w:tc>
          <w:tcPr>
            <w:tcW w:w="3003" w:type="dxa"/>
            <w:vMerge/>
            <w:vAlign w:val="center"/>
          </w:tcPr>
          <w:p w14:paraId="2F914CFE" w14:textId="77777777" w:rsidR="00DC0513" w:rsidRPr="00C72291" w:rsidRDefault="00DC0513" w:rsidP="007637A4">
            <w:pPr>
              <w:rPr>
                <w:rFonts w:ascii="Arial" w:hAnsi="Arial" w:cs="Arial"/>
                <w:sz w:val="24"/>
                <w:szCs w:val="24"/>
              </w:rPr>
            </w:pPr>
          </w:p>
        </w:tc>
      </w:tr>
      <w:tr w:rsidR="00DC0513" w:rsidRPr="00C72291" w14:paraId="2475C44F" w14:textId="77777777" w:rsidTr="007637A4">
        <w:tc>
          <w:tcPr>
            <w:tcW w:w="3417" w:type="dxa"/>
          </w:tcPr>
          <w:p w14:paraId="5B54F109"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Age</w:t>
            </w:r>
          </w:p>
        </w:tc>
        <w:tc>
          <w:tcPr>
            <w:tcW w:w="1670" w:type="dxa"/>
          </w:tcPr>
          <w:p w14:paraId="64AFD7C9" w14:textId="77777777" w:rsidR="00DC0513" w:rsidRPr="00C72291" w:rsidRDefault="00DC0513" w:rsidP="007637A4">
            <w:pPr>
              <w:rPr>
                <w:rFonts w:ascii="Arial" w:hAnsi="Arial" w:cs="Arial"/>
                <w:sz w:val="24"/>
                <w:szCs w:val="24"/>
              </w:rPr>
            </w:pPr>
            <w:r>
              <w:rPr>
                <w:rFonts w:ascii="Arial" w:hAnsi="Arial" w:cs="Arial"/>
                <w:sz w:val="24"/>
                <w:szCs w:val="24"/>
              </w:rPr>
              <w:t xml:space="preserve">Number </w:t>
            </w:r>
          </w:p>
        </w:tc>
        <w:tc>
          <w:tcPr>
            <w:tcW w:w="3003" w:type="dxa"/>
            <w:vAlign w:val="center"/>
          </w:tcPr>
          <w:p w14:paraId="48F61AFA" w14:textId="77777777" w:rsidR="00DC0513" w:rsidRPr="00C72291" w:rsidRDefault="00DC0513" w:rsidP="007637A4">
            <w:pPr>
              <w:rPr>
                <w:rFonts w:ascii="Arial" w:hAnsi="Arial" w:cs="Arial"/>
                <w:sz w:val="24"/>
                <w:szCs w:val="24"/>
              </w:rPr>
            </w:pPr>
            <w:r>
              <w:rPr>
                <w:rFonts w:ascii="Arial" w:hAnsi="Arial" w:cs="Arial"/>
                <w:sz w:val="24"/>
                <w:szCs w:val="24"/>
              </w:rPr>
              <w:t>Should accept only number, should not accept special character</w:t>
            </w:r>
          </w:p>
        </w:tc>
      </w:tr>
      <w:tr w:rsidR="00DC0513" w:rsidRPr="00C72291" w14:paraId="593CBBCA" w14:textId="77777777" w:rsidTr="007637A4">
        <w:tc>
          <w:tcPr>
            <w:tcW w:w="3417" w:type="dxa"/>
          </w:tcPr>
          <w:p w14:paraId="54F8DC38"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Sex</w:t>
            </w:r>
          </w:p>
        </w:tc>
        <w:tc>
          <w:tcPr>
            <w:tcW w:w="1670" w:type="dxa"/>
          </w:tcPr>
          <w:p w14:paraId="6A254228" w14:textId="77777777" w:rsidR="00DC0513" w:rsidRPr="00C72291" w:rsidRDefault="00DC0513" w:rsidP="007637A4">
            <w:pPr>
              <w:rPr>
                <w:rFonts w:ascii="Arial" w:hAnsi="Arial" w:cs="Arial"/>
                <w:sz w:val="24"/>
                <w:szCs w:val="24"/>
              </w:rPr>
            </w:pPr>
            <w:r>
              <w:rPr>
                <w:rFonts w:ascii="Arial" w:hAnsi="Arial" w:cs="Arial"/>
                <w:sz w:val="24"/>
                <w:szCs w:val="24"/>
              </w:rPr>
              <w:t>Radio button</w:t>
            </w:r>
          </w:p>
        </w:tc>
        <w:tc>
          <w:tcPr>
            <w:tcW w:w="3003" w:type="dxa"/>
          </w:tcPr>
          <w:p w14:paraId="3267F55D" w14:textId="77777777" w:rsidR="00DC0513" w:rsidRPr="00C72291" w:rsidRDefault="00DC0513" w:rsidP="007637A4">
            <w:pPr>
              <w:rPr>
                <w:rFonts w:ascii="Arial" w:hAnsi="Arial" w:cs="Arial"/>
                <w:sz w:val="24"/>
                <w:szCs w:val="24"/>
              </w:rPr>
            </w:pPr>
            <w:r>
              <w:rPr>
                <w:rFonts w:ascii="Arial" w:hAnsi="Arial" w:cs="Arial"/>
                <w:sz w:val="24"/>
                <w:szCs w:val="24"/>
              </w:rPr>
              <w:t>Male or Female</w:t>
            </w:r>
          </w:p>
        </w:tc>
      </w:tr>
      <w:tr w:rsidR="00DC0513" w:rsidRPr="00C72291" w14:paraId="74158842" w14:textId="77777777" w:rsidTr="007637A4">
        <w:tc>
          <w:tcPr>
            <w:tcW w:w="3417" w:type="dxa"/>
          </w:tcPr>
          <w:p w14:paraId="09FD0768"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lastRenderedPageBreak/>
              <w:t xml:space="preserve">Number of </w:t>
            </w:r>
            <w:proofErr w:type="gramStart"/>
            <w:r>
              <w:rPr>
                <w:rFonts w:ascii="Arial" w:hAnsi="Arial" w:cs="Arial"/>
                <w:color w:val="000000"/>
                <w:sz w:val="24"/>
                <w:szCs w:val="24"/>
              </w:rPr>
              <w:t>animal</w:t>
            </w:r>
            <w:proofErr w:type="gramEnd"/>
          </w:p>
        </w:tc>
        <w:tc>
          <w:tcPr>
            <w:tcW w:w="1670" w:type="dxa"/>
          </w:tcPr>
          <w:p w14:paraId="4B11DE26" w14:textId="77777777" w:rsidR="00DC0513" w:rsidRPr="00C72291" w:rsidRDefault="00DC0513" w:rsidP="007637A4">
            <w:pPr>
              <w:rPr>
                <w:rFonts w:ascii="Arial" w:hAnsi="Arial" w:cs="Arial"/>
                <w:sz w:val="24"/>
                <w:szCs w:val="24"/>
              </w:rPr>
            </w:pPr>
            <w:r>
              <w:rPr>
                <w:rFonts w:ascii="Arial" w:hAnsi="Arial" w:cs="Arial"/>
                <w:sz w:val="24"/>
                <w:szCs w:val="24"/>
              </w:rPr>
              <w:t>Number</w:t>
            </w:r>
          </w:p>
        </w:tc>
        <w:tc>
          <w:tcPr>
            <w:tcW w:w="3003" w:type="dxa"/>
          </w:tcPr>
          <w:p w14:paraId="07842895" w14:textId="77777777" w:rsidR="00DC0513" w:rsidRPr="00C72291" w:rsidRDefault="00DC0513" w:rsidP="007637A4">
            <w:pPr>
              <w:rPr>
                <w:rFonts w:ascii="Arial" w:hAnsi="Arial" w:cs="Arial"/>
                <w:sz w:val="24"/>
                <w:szCs w:val="24"/>
              </w:rPr>
            </w:pPr>
            <w:r>
              <w:rPr>
                <w:rFonts w:ascii="Arial" w:hAnsi="Arial" w:cs="Arial"/>
                <w:sz w:val="24"/>
                <w:szCs w:val="24"/>
              </w:rPr>
              <w:t>Should accept only number, should not accept special character</w:t>
            </w:r>
          </w:p>
        </w:tc>
      </w:tr>
    </w:tbl>
    <w:p w14:paraId="79194BA7" w14:textId="77777777" w:rsidR="00DC0513" w:rsidRDefault="00DC0513" w:rsidP="00DC0513">
      <w:pPr>
        <w:spacing w:before="120" w:after="120"/>
        <w:jc w:val="both"/>
        <w:rPr>
          <w:rFonts w:cstheme="minorHAnsi"/>
          <w:sz w:val="24"/>
          <w:szCs w:val="24"/>
        </w:rPr>
      </w:pPr>
      <w:r w:rsidRPr="00511CD9">
        <w:rPr>
          <w:rFonts w:cstheme="minorHAnsi"/>
          <w:sz w:val="24"/>
          <w:szCs w:val="24"/>
        </w:rPr>
        <w:tab/>
      </w:r>
    </w:p>
    <w:p w14:paraId="5A783349" w14:textId="77777777" w:rsidR="00DC0513" w:rsidRPr="00FD5297" w:rsidRDefault="00DC0513" w:rsidP="00DC0513">
      <w:pPr>
        <w:ind w:left="540" w:firstLine="720"/>
        <w:rPr>
          <w:rFonts w:ascii="Arial" w:hAnsi="Arial" w:cs="Arial"/>
          <w:sz w:val="24"/>
          <w:szCs w:val="24"/>
        </w:rPr>
      </w:pPr>
      <w:r>
        <w:rPr>
          <w:rFonts w:ascii="Arial" w:hAnsi="Arial" w:cs="Arial"/>
          <w:sz w:val="24"/>
          <w:szCs w:val="24"/>
        </w:rPr>
        <w:t>Other details:</w:t>
      </w:r>
    </w:p>
    <w:tbl>
      <w:tblPr>
        <w:tblStyle w:val="TableGrid"/>
        <w:tblW w:w="0" w:type="auto"/>
        <w:tblInd w:w="1260" w:type="dxa"/>
        <w:tblLook w:val="04A0" w:firstRow="1" w:lastRow="0" w:firstColumn="1" w:lastColumn="0" w:noHBand="0" w:noVBand="1"/>
      </w:tblPr>
      <w:tblGrid>
        <w:gridCol w:w="3417"/>
        <w:gridCol w:w="1670"/>
        <w:gridCol w:w="3003"/>
      </w:tblGrid>
      <w:tr w:rsidR="00DC0513" w:rsidRPr="00C72291" w14:paraId="0B7DBF74" w14:textId="77777777" w:rsidTr="007637A4">
        <w:tc>
          <w:tcPr>
            <w:tcW w:w="3417" w:type="dxa"/>
            <w:shd w:val="clear" w:color="auto" w:fill="FDE9D9" w:themeFill="accent6" w:themeFillTint="33"/>
          </w:tcPr>
          <w:p w14:paraId="50546DD5"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520656F3"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5842888F"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Validation</w:t>
            </w:r>
          </w:p>
        </w:tc>
      </w:tr>
      <w:tr w:rsidR="00DC0513" w:rsidRPr="00C72291" w14:paraId="4B40AC79" w14:textId="77777777" w:rsidTr="007637A4">
        <w:tc>
          <w:tcPr>
            <w:tcW w:w="3417" w:type="dxa"/>
          </w:tcPr>
          <w:p w14:paraId="72266F06"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 xml:space="preserve">Origin or source of Animal </w:t>
            </w:r>
          </w:p>
        </w:tc>
        <w:tc>
          <w:tcPr>
            <w:tcW w:w="1670" w:type="dxa"/>
          </w:tcPr>
          <w:p w14:paraId="477E27A0" w14:textId="77777777" w:rsidR="00DC0513" w:rsidRPr="00C72291" w:rsidRDefault="00DC0513" w:rsidP="007637A4">
            <w:pPr>
              <w:rPr>
                <w:rFonts w:ascii="Arial" w:hAnsi="Arial" w:cs="Arial"/>
                <w:sz w:val="24"/>
                <w:szCs w:val="24"/>
              </w:rPr>
            </w:pPr>
            <w:r>
              <w:rPr>
                <w:rFonts w:ascii="Arial" w:hAnsi="Arial" w:cs="Arial"/>
                <w:sz w:val="24"/>
                <w:szCs w:val="24"/>
              </w:rPr>
              <w:t>Select</w:t>
            </w:r>
          </w:p>
        </w:tc>
        <w:tc>
          <w:tcPr>
            <w:tcW w:w="3003" w:type="dxa"/>
            <w:vAlign w:val="center"/>
          </w:tcPr>
          <w:p w14:paraId="4DC2F513" w14:textId="77777777" w:rsidR="00DC0513" w:rsidRPr="00C72291" w:rsidRDefault="00DC0513" w:rsidP="007637A4">
            <w:pPr>
              <w:rPr>
                <w:rFonts w:ascii="Arial" w:hAnsi="Arial" w:cs="Arial"/>
                <w:sz w:val="24"/>
                <w:szCs w:val="24"/>
              </w:rPr>
            </w:pPr>
            <w:r>
              <w:rPr>
                <w:rFonts w:ascii="Arial" w:hAnsi="Arial" w:cs="Arial"/>
                <w:sz w:val="24"/>
                <w:szCs w:val="24"/>
              </w:rPr>
              <w:t xml:space="preserve">From master data </w:t>
            </w:r>
          </w:p>
        </w:tc>
      </w:tr>
      <w:tr w:rsidR="00DC0513" w:rsidRPr="00C72291" w14:paraId="3C46E406" w14:textId="77777777" w:rsidTr="007637A4">
        <w:tc>
          <w:tcPr>
            <w:tcW w:w="3417" w:type="dxa"/>
          </w:tcPr>
          <w:p w14:paraId="0B257E3E"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 xml:space="preserve">Means of conveyance </w:t>
            </w:r>
          </w:p>
        </w:tc>
        <w:tc>
          <w:tcPr>
            <w:tcW w:w="1670" w:type="dxa"/>
          </w:tcPr>
          <w:p w14:paraId="3868D3A9" w14:textId="77777777" w:rsidR="00DC0513" w:rsidRPr="00C72291" w:rsidRDefault="00DC0513" w:rsidP="007637A4">
            <w:pPr>
              <w:rPr>
                <w:rFonts w:ascii="Arial" w:hAnsi="Arial" w:cs="Arial"/>
                <w:sz w:val="24"/>
                <w:szCs w:val="24"/>
              </w:rPr>
            </w:pPr>
            <w:r>
              <w:rPr>
                <w:rFonts w:ascii="Arial" w:hAnsi="Arial" w:cs="Arial"/>
                <w:sz w:val="24"/>
                <w:szCs w:val="24"/>
              </w:rPr>
              <w:t xml:space="preserve">Select </w:t>
            </w:r>
          </w:p>
        </w:tc>
        <w:tc>
          <w:tcPr>
            <w:tcW w:w="3003" w:type="dxa"/>
          </w:tcPr>
          <w:p w14:paraId="288CCAA5" w14:textId="77777777" w:rsidR="00DC0513" w:rsidRPr="00C72291" w:rsidRDefault="00DC0513" w:rsidP="007637A4">
            <w:pPr>
              <w:rPr>
                <w:rFonts w:ascii="Arial" w:hAnsi="Arial" w:cs="Arial"/>
                <w:sz w:val="24"/>
                <w:szCs w:val="24"/>
              </w:rPr>
            </w:pPr>
            <w:r>
              <w:rPr>
                <w:rFonts w:ascii="Arial" w:hAnsi="Arial" w:cs="Arial"/>
                <w:sz w:val="24"/>
                <w:szCs w:val="24"/>
              </w:rPr>
              <w:t xml:space="preserve">“Air, </w:t>
            </w:r>
            <w:proofErr w:type="gramStart"/>
            <w:r>
              <w:rPr>
                <w:rFonts w:ascii="Arial" w:hAnsi="Arial" w:cs="Arial"/>
                <w:sz w:val="24"/>
                <w:szCs w:val="24"/>
              </w:rPr>
              <w:t>Land ,</w:t>
            </w:r>
            <w:proofErr w:type="gramEnd"/>
            <w:r>
              <w:rPr>
                <w:rFonts w:ascii="Arial" w:hAnsi="Arial" w:cs="Arial"/>
                <w:sz w:val="24"/>
                <w:szCs w:val="24"/>
              </w:rPr>
              <w:t xml:space="preserve"> Sea”</w:t>
            </w:r>
          </w:p>
        </w:tc>
      </w:tr>
      <w:tr w:rsidR="00DC0513" w:rsidRPr="00C72291" w14:paraId="1D3F0C88" w14:textId="77777777" w:rsidTr="007637A4">
        <w:tc>
          <w:tcPr>
            <w:tcW w:w="3417" w:type="dxa"/>
          </w:tcPr>
          <w:p w14:paraId="06A689FB"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Place of entry</w:t>
            </w:r>
          </w:p>
        </w:tc>
        <w:tc>
          <w:tcPr>
            <w:tcW w:w="1670" w:type="dxa"/>
          </w:tcPr>
          <w:p w14:paraId="3E0826D1" w14:textId="77777777" w:rsidR="00DC0513" w:rsidRPr="00C72291" w:rsidRDefault="00DC0513" w:rsidP="007637A4">
            <w:pPr>
              <w:rPr>
                <w:rFonts w:ascii="Arial" w:hAnsi="Arial" w:cs="Arial"/>
                <w:sz w:val="24"/>
                <w:szCs w:val="24"/>
              </w:rPr>
            </w:pPr>
            <w:r>
              <w:rPr>
                <w:rFonts w:ascii="Arial" w:hAnsi="Arial" w:cs="Arial"/>
                <w:sz w:val="24"/>
                <w:szCs w:val="24"/>
              </w:rPr>
              <w:t>Select</w:t>
            </w:r>
          </w:p>
        </w:tc>
        <w:tc>
          <w:tcPr>
            <w:tcW w:w="3003" w:type="dxa"/>
          </w:tcPr>
          <w:p w14:paraId="59C60873" w14:textId="77777777" w:rsidR="00DC0513" w:rsidRPr="00C72291" w:rsidRDefault="00DC0513" w:rsidP="007637A4">
            <w:pPr>
              <w:rPr>
                <w:rFonts w:ascii="Arial" w:hAnsi="Arial" w:cs="Arial"/>
                <w:sz w:val="24"/>
                <w:szCs w:val="24"/>
              </w:rPr>
            </w:pPr>
            <w:r>
              <w:rPr>
                <w:rFonts w:ascii="Arial" w:hAnsi="Arial" w:cs="Arial"/>
                <w:sz w:val="24"/>
                <w:szCs w:val="24"/>
              </w:rPr>
              <w:t>Pull from master data (entry point)</w:t>
            </w:r>
          </w:p>
        </w:tc>
      </w:tr>
      <w:tr w:rsidR="00DC0513" w:rsidRPr="00C72291" w14:paraId="5293591F" w14:textId="77777777" w:rsidTr="007637A4">
        <w:tc>
          <w:tcPr>
            <w:tcW w:w="3417" w:type="dxa"/>
          </w:tcPr>
          <w:p w14:paraId="16D06E56" w14:textId="77777777" w:rsidR="00DC0513" w:rsidRDefault="00DC0513" w:rsidP="007637A4">
            <w:pPr>
              <w:rPr>
                <w:rFonts w:ascii="Arial" w:hAnsi="Arial" w:cs="Arial"/>
                <w:color w:val="000000"/>
                <w:sz w:val="24"/>
                <w:szCs w:val="24"/>
              </w:rPr>
            </w:pPr>
            <w:r>
              <w:rPr>
                <w:rFonts w:ascii="Arial" w:hAnsi="Arial" w:cs="Arial"/>
                <w:color w:val="000000"/>
                <w:sz w:val="24"/>
                <w:szCs w:val="24"/>
              </w:rPr>
              <w:t xml:space="preserve">Final destination </w:t>
            </w:r>
          </w:p>
        </w:tc>
        <w:tc>
          <w:tcPr>
            <w:tcW w:w="1670" w:type="dxa"/>
          </w:tcPr>
          <w:p w14:paraId="5525A42B" w14:textId="77777777" w:rsidR="00DC0513" w:rsidRDefault="00DC0513" w:rsidP="007637A4">
            <w:pPr>
              <w:rPr>
                <w:rFonts w:ascii="Arial" w:hAnsi="Arial" w:cs="Arial"/>
                <w:sz w:val="24"/>
                <w:szCs w:val="24"/>
              </w:rPr>
            </w:pPr>
            <w:r>
              <w:rPr>
                <w:rFonts w:ascii="Arial" w:hAnsi="Arial" w:cs="Arial"/>
                <w:sz w:val="24"/>
                <w:szCs w:val="24"/>
              </w:rPr>
              <w:t>Select</w:t>
            </w:r>
          </w:p>
        </w:tc>
        <w:tc>
          <w:tcPr>
            <w:tcW w:w="3003" w:type="dxa"/>
            <w:vAlign w:val="center"/>
          </w:tcPr>
          <w:p w14:paraId="2017F80A" w14:textId="77777777" w:rsidR="00DC0513" w:rsidRDefault="00DC0513" w:rsidP="007637A4">
            <w:pPr>
              <w:rPr>
                <w:rFonts w:ascii="Arial" w:hAnsi="Arial" w:cs="Arial"/>
                <w:sz w:val="24"/>
                <w:szCs w:val="24"/>
              </w:rPr>
            </w:pPr>
            <w:r>
              <w:rPr>
                <w:rFonts w:ascii="Arial" w:hAnsi="Arial" w:cs="Arial"/>
                <w:sz w:val="24"/>
                <w:szCs w:val="24"/>
              </w:rPr>
              <w:t>From dzongkhag master</w:t>
            </w:r>
          </w:p>
        </w:tc>
      </w:tr>
      <w:tr w:rsidR="00DC0513" w:rsidRPr="00C72291" w14:paraId="36CA368F" w14:textId="77777777" w:rsidTr="007637A4">
        <w:tc>
          <w:tcPr>
            <w:tcW w:w="3417" w:type="dxa"/>
          </w:tcPr>
          <w:p w14:paraId="79CECAA8" w14:textId="77777777" w:rsidR="00DC0513" w:rsidRDefault="00DC0513" w:rsidP="007637A4">
            <w:pPr>
              <w:rPr>
                <w:rFonts w:ascii="Arial" w:hAnsi="Arial" w:cs="Arial"/>
                <w:color w:val="000000"/>
                <w:sz w:val="24"/>
                <w:szCs w:val="24"/>
              </w:rPr>
            </w:pPr>
            <w:r>
              <w:rPr>
                <w:rFonts w:ascii="Arial" w:hAnsi="Arial" w:cs="Arial"/>
                <w:color w:val="000000"/>
                <w:sz w:val="24"/>
                <w:szCs w:val="24"/>
              </w:rPr>
              <w:t>Expected date of arrival</w:t>
            </w:r>
          </w:p>
        </w:tc>
        <w:tc>
          <w:tcPr>
            <w:tcW w:w="1670" w:type="dxa"/>
          </w:tcPr>
          <w:p w14:paraId="0D418B6A" w14:textId="77777777" w:rsidR="00DC0513" w:rsidRDefault="00DC0513" w:rsidP="007637A4">
            <w:pPr>
              <w:rPr>
                <w:rFonts w:ascii="Arial" w:hAnsi="Arial" w:cs="Arial"/>
                <w:sz w:val="24"/>
                <w:szCs w:val="24"/>
              </w:rPr>
            </w:pPr>
            <w:r>
              <w:rPr>
                <w:rFonts w:ascii="Arial" w:hAnsi="Arial" w:cs="Arial"/>
                <w:sz w:val="24"/>
                <w:szCs w:val="24"/>
              </w:rPr>
              <w:t>date</w:t>
            </w:r>
          </w:p>
        </w:tc>
        <w:tc>
          <w:tcPr>
            <w:tcW w:w="3003" w:type="dxa"/>
            <w:vAlign w:val="center"/>
          </w:tcPr>
          <w:p w14:paraId="268E2911" w14:textId="77777777" w:rsidR="00DC0513" w:rsidRDefault="00DC0513" w:rsidP="007637A4">
            <w:pPr>
              <w:rPr>
                <w:rFonts w:ascii="Arial" w:hAnsi="Arial" w:cs="Arial"/>
                <w:sz w:val="24"/>
                <w:szCs w:val="24"/>
              </w:rPr>
            </w:pPr>
          </w:p>
        </w:tc>
      </w:tr>
    </w:tbl>
    <w:p w14:paraId="069BED6F" w14:textId="77777777" w:rsidR="00DC0513" w:rsidRDefault="00DC0513" w:rsidP="00DC0513">
      <w:pPr>
        <w:ind w:left="1260"/>
        <w:rPr>
          <w:rFonts w:cstheme="minorHAnsi"/>
          <w:i/>
          <w:iCs/>
          <w:sz w:val="24"/>
          <w:szCs w:val="24"/>
        </w:rPr>
      </w:pPr>
    </w:p>
    <w:p w14:paraId="26F07ADE" w14:textId="77777777" w:rsidR="00DC0513" w:rsidRPr="00DF4ECC" w:rsidRDefault="00DC0513" w:rsidP="00DC0513">
      <w:pPr>
        <w:ind w:left="1260"/>
        <w:rPr>
          <w:rFonts w:ascii="Arial" w:hAnsi="Arial" w:cs="Arial"/>
          <w:sz w:val="24"/>
          <w:szCs w:val="24"/>
        </w:rPr>
      </w:pPr>
      <w:r w:rsidRPr="00DF4ECC">
        <w:rPr>
          <w:rFonts w:ascii="Arial" w:hAnsi="Arial" w:cs="Arial"/>
          <w:sz w:val="24"/>
          <w:szCs w:val="24"/>
        </w:rPr>
        <w:t xml:space="preserve">GMO condition: </w:t>
      </w:r>
    </w:p>
    <w:tbl>
      <w:tblPr>
        <w:tblStyle w:val="TableGrid"/>
        <w:tblW w:w="0" w:type="auto"/>
        <w:tblInd w:w="1260" w:type="dxa"/>
        <w:tblLook w:val="04A0" w:firstRow="1" w:lastRow="0" w:firstColumn="1" w:lastColumn="0" w:noHBand="0" w:noVBand="1"/>
      </w:tblPr>
      <w:tblGrid>
        <w:gridCol w:w="3417"/>
        <w:gridCol w:w="1670"/>
        <w:gridCol w:w="3003"/>
      </w:tblGrid>
      <w:tr w:rsidR="00DC0513" w:rsidRPr="00DF4ECC" w14:paraId="4A807149" w14:textId="77777777" w:rsidTr="007637A4">
        <w:tc>
          <w:tcPr>
            <w:tcW w:w="3417" w:type="dxa"/>
            <w:shd w:val="clear" w:color="auto" w:fill="FDE9D9" w:themeFill="accent6" w:themeFillTint="33"/>
          </w:tcPr>
          <w:p w14:paraId="72A64B52" w14:textId="77777777" w:rsidR="00DC0513" w:rsidRPr="00DF4ECC" w:rsidRDefault="00DC0513" w:rsidP="007637A4">
            <w:pPr>
              <w:rPr>
                <w:rFonts w:ascii="Arial" w:hAnsi="Arial" w:cs="Arial"/>
                <w:sz w:val="24"/>
                <w:szCs w:val="24"/>
              </w:rPr>
            </w:pPr>
            <w:r w:rsidRPr="00DF4ECC">
              <w:rPr>
                <w:rFonts w:ascii="Arial" w:hAnsi="Arial" w:cs="Arial"/>
                <w:sz w:val="24"/>
                <w:szCs w:val="24"/>
              </w:rPr>
              <w:t>Field Name</w:t>
            </w:r>
          </w:p>
        </w:tc>
        <w:tc>
          <w:tcPr>
            <w:tcW w:w="1670" w:type="dxa"/>
            <w:shd w:val="clear" w:color="auto" w:fill="FDE9D9" w:themeFill="accent6" w:themeFillTint="33"/>
          </w:tcPr>
          <w:p w14:paraId="70A47D3A" w14:textId="77777777" w:rsidR="00DC0513" w:rsidRPr="00DF4ECC" w:rsidRDefault="00DC0513" w:rsidP="007637A4">
            <w:pPr>
              <w:jc w:val="center"/>
              <w:rPr>
                <w:rFonts w:ascii="Arial" w:hAnsi="Arial" w:cs="Arial"/>
                <w:sz w:val="24"/>
                <w:szCs w:val="24"/>
              </w:rPr>
            </w:pPr>
            <w:r w:rsidRPr="00DF4ECC">
              <w:rPr>
                <w:rFonts w:ascii="Arial" w:hAnsi="Arial" w:cs="Arial"/>
                <w:sz w:val="24"/>
                <w:szCs w:val="24"/>
              </w:rPr>
              <w:t>Input Type</w:t>
            </w:r>
          </w:p>
        </w:tc>
        <w:tc>
          <w:tcPr>
            <w:tcW w:w="3003" w:type="dxa"/>
            <w:shd w:val="clear" w:color="auto" w:fill="FDE9D9" w:themeFill="accent6" w:themeFillTint="33"/>
          </w:tcPr>
          <w:p w14:paraId="7164FE66" w14:textId="77777777" w:rsidR="00DC0513" w:rsidRPr="00DF4ECC" w:rsidRDefault="00DC0513" w:rsidP="007637A4">
            <w:pPr>
              <w:jc w:val="center"/>
              <w:rPr>
                <w:rFonts w:ascii="Arial" w:hAnsi="Arial" w:cs="Arial"/>
                <w:sz w:val="24"/>
                <w:szCs w:val="24"/>
              </w:rPr>
            </w:pPr>
            <w:r w:rsidRPr="00DF4ECC">
              <w:rPr>
                <w:rFonts w:ascii="Arial" w:hAnsi="Arial" w:cs="Arial"/>
                <w:sz w:val="24"/>
                <w:szCs w:val="24"/>
              </w:rPr>
              <w:t>Validation</w:t>
            </w:r>
          </w:p>
        </w:tc>
      </w:tr>
      <w:tr w:rsidR="00DC0513" w:rsidRPr="00DF4ECC" w14:paraId="0E289E30" w14:textId="77777777" w:rsidTr="007637A4">
        <w:tc>
          <w:tcPr>
            <w:tcW w:w="3417" w:type="dxa"/>
          </w:tcPr>
          <w:p w14:paraId="3C86DC74" w14:textId="77777777" w:rsidR="00DC0513" w:rsidRPr="00DF4ECC" w:rsidRDefault="00DC0513" w:rsidP="007637A4">
            <w:pPr>
              <w:rPr>
                <w:rFonts w:ascii="Arial" w:hAnsi="Arial" w:cs="Arial"/>
                <w:color w:val="000000"/>
                <w:sz w:val="24"/>
                <w:szCs w:val="24"/>
              </w:rPr>
            </w:pPr>
            <w:r w:rsidRPr="00DF4ECC">
              <w:rPr>
                <w:rFonts w:ascii="Arial" w:hAnsi="Arial" w:cs="Arial"/>
                <w:sz w:val="24"/>
                <w:szCs w:val="24"/>
              </w:rPr>
              <w:t>Products are derived from GMO;</w:t>
            </w:r>
          </w:p>
        </w:tc>
        <w:tc>
          <w:tcPr>
            <w:tcW w:w="1670" w:type="dxa"/>
          </w:tcPr>
          <w:p w14:paraId="1CC42D4D" w14:textId="77777777" w:rsidR="00DC0513" w:rsidRPr="00DF4ECC" w:rsidRDefault="00DC0513" w:rsidP="007637A4">
            <w:pPr>
              <w:rPr>
                <w:rFonts w:ascii="Arial" w:hAnsi="Arial" w:cs="Arial"/>
                <w:sz w:val="24"/>
                <w:szCs w:val="24"/>
              </w:rPr>
            </w:pPr>
            <w:r w:rsidRPr="00DF4ECC">
              <w:rPr>
                <w:rFonts w:ascii="Arial" w:hAnsi="Arial" w:cs="Arial"/>
                <w:sz w:val="24"/>
                <w:szCs w:val="24"/>
              </w:rPr>
              <w:t xml:space="preserve">Radio button </w:t>
            </w:r>
          </w:p>
        </w:tc>
        <w:tc>
          <w:tcPr>
            <w:tcW w:w="3003" w:type="dxa"/>
          </w:tcPr>
          <w:p w14:paraId="2D0AB0AD" w14:textId="77777777" w:rsidR="00DC0513" w:rsidRPr="00DF4ECC" w:rsidRDefault="00DC0513" w:rsidP="007637A4">
            <w:pPr>
              <w:rPr>
                <w:rFonts w:ascii="Arial" w:hAnsi="Arial" w:cs="Arial"/>
                <w:sz w:val="24"/>
                <w:szCs w:val="24"/>
              </w:rPr>
            </w:pPr>
            <w:r w:rsidRPr="00DF4ECC">
              <w:rPr>
                <w:rFonts w:ascii="Arial" w:hAnsi="Arial" w:cs="Arial"/>
                <w:sz w:val="24"/>
                <w:szCs w:val="24"/>
              </w:rPr>
              <w:t>Yes or No</w:t>
            </w:r>
          </w:p>
        </w:tc>
      </w:tr>
    </w:tbl>
    <w:p w14:paraId="474959E6" w14:textId="77777777" w:rsidR="00DC0513" w:rsidRPr="00DF4ECC" w:rsidRDefault="00DC0513" w:rsidP="00DC0513">
      <w:pPr>
        <w:ind w:left="1260"/>
        <w:rPr>
          <w:rFonts w:ascii="Arial" w:hAnsi="Arial" w:cs="Arial"/>
          <w:sz w:val="24"/>
          <w:szCs w:val="24"/>
        </w:rPr>
      </w:pPr>
    </w:p>
    <w:p w14:paraId="640AAAD0" w14:textId="77777777" w:rsidR="00DC0513" w:rsidRPr="00DF4ECC" w:rsidRDefault="00DC0513" w:rsidP="00DC0513">
      <w:pPr>
        <w:ind w:left="1260"/>
        <w:rPr>
          <w:rFonts w:ascii="Arial" w:hAnsi="Arial" w:cs="Arial"/>
          <w:sz w:val="24"/>
          <w:szCs w:val="24"/>
        </w:rPr>
      </w:pPr>
      <w:r w:rsidRPr="00DF4ECC">
        <w:rPr>
          <w:rFonts w:ascii="Arial" w:hAnsi="Arial" w:cs="Arial"/>
          <w:sz w:val="24"/>
          <w:szCs w:val="24"/>
        </w:rPr>
        <w:t>** Upon submitting, the form should be forwarded to BHQ</w:t>
      </w:r>
    </w:p>
    <w:p w14:paraId="0847DABD" w14:textId="77777777" w:rsidR="00DC0513" w:rsidRPr="00DF4ECC" w:rsidRDefault="00DC0513" w:rsidP="00DC0513">
      <w:pPr>
        <w:ind w:left="1260"/>
        <w:rPr>
          <w:rFonts w:ascii="Arial" w:hAnsi="Arial" w:cs="Arial"/>
          <w:sz w:val="24"/>
          <w:szCs w:val="24"/>
        </w:rPr>
      </w:pPr>
      <w:r w:rsidRPr="00DF4ECC">
        <w:rPr>
          <w:rFonts w:ascii="Arial" w:hAnsi="Arial" w:cs="Arial"/>
          <w:sz w:val="24"/>
          <w:szCs w:val="24"/>
        </w:rPr>
        <w:t xml:space="preserve">** If rejected, notify applicant </w:t>
      </w:r>
    </w:p>
    <w:p w14:paraId="479F2AB9" w14:textId="77777777" w:rsidR="00DC0513" w:rsidRPr="00C33AC2" w:rsidRDefault="00DC0513" w:rsidP="00DC0513">
      <w:pPr>
        <w:ind w:left="1260"/>
        <w:rPr>
          <w:rFonts w:ascii="Arial" w:hAnsi="Arial" w:cs="Arial"/>
          <w:sz w:val="24"/>
          <w:szCs w:val="24"/>
        </w:rPr>
      </w:pPr>
    </w:p>
    <w:p w14:paraId="4036DF89" w14:textId="77777777" w:rsidR="00DC0513" w:rsidRPr="000F3207" w:rsidRDefault="00DC0513" w:rsidP="00DC0513">
      <w:pPr>
        <w:pStyle w:val="Heading2"/>
        <w:numPr>
          <w:ilvl w:val="3"/>
          <w:numId w:val="1"/>
        </w:numPr>
        <w:ind w:left="1260" w:firstLine="0"/>
        <w:rPr>
          <w:rFonts w:ascii="Arial" w:hAnsi="Arial" w:cs="Arial"/>
          <w:color w:val="auto"/>
          <w:sz w:val="24"/>
          <w:szCs w:val="24"/>
        </w:rPr>
      </w:pPr>
      <w:bookmarkStart w:id="70" w:name="_Toc53514856"/>
      <w:r w:rsidRPr="000F3207">
        <w:rPr>
          <w:rFonts w:ascii="Arial" w:hAnsi="Arial" w:cs="Arial"/>
          <w:color w:val="auto"/>
          <w:sz w:val="24"/>
          <w:szCs w:val="24"/>
        </w:rPr>
        <w:t>Response for verification (Role)</w:t>
      </w:r>
      <w:bookmarkEnd w:id="70"/>
    </w:p>
    <w:p w14:paraId="142A6CEE" w14:textId="77777777" w:rsidR="00DC0513" w:rsidRPr="000F3207" w:rsidRDefault="00DC0513" w:rsidP="00DC0513">
      <w:pPr>
        <w:ind w:left="1260"/>
        <w:rPr>
          <w:rFonts w:ascii="Arial" w:hAnsi="Arial" w:cs="Arial"/>
          <w:i/>
          <w:iCs/>
          <w:sz w:val="24"/>
          <w:szCs w:val="24"/>
        </w:rPr>
      </w:pPr>
      <w:r w:rsidRPr="000F3207">
        <w:rPr>
          <w:rFonts w:ascii="Arial" w:hAnsi="Arial" w:cs="Arial"/>
          <w:i/>
          <w:iCs/>
          <w:sz w:val="24"/>
          <w:szCs w:val="24"/>
        </w:rPr>
        <w:t>** If application has been rejected by BHQ, the importer should apply as new application.</w:t>
      </w:r>
    </w:p>
    <w:p w14:paraId="3AA197FD" w14:textId="77777777" w:rsidR="00DC0513" w:rsidRPr="000F3207" w:rsidRDefault="00DC0513" w:rsidP="00DC0513">
      <w:pPr>
        <w:pStyle w:val="Heading2"/>
        <w:numPr>
          <w:ilvl w:val="3"/>
          <w:numId w:val="1"/>
        </w:numPr>
        <w:ind w:left="1260" w:firstLine="0"/>
        <w:rPr>
          <w:rFonts w:ascii="Arial" w:hAnsi="Arial" w:cs="Arial"/>
          <w:color w:val="auto"/>
          <w:sz w:val="24"/>
          <w:szCs w:val="24"/>
        </w:rPr>
      </w:pPr>
      <w:bookmarkStart w:id="71" w:name="_Toc53514857"/>
      <w:r w:rsidRPr="000F3207">
        <w:rPr>
          <w:rFonts w:ascii="Arial" w:hAnsi="Arial" w:cs="Arial"/>
          <w:color w:val="auto"/>
          <w:sz w:val="24"/>
          <w:szCs w:val="24"/>
        </w:rPr>
        <w:t>Notify consignment arrival date (Role)</w:t>
      </w:r>
      <w:bookmarkEnd w:id="71"/>
    </w:p>
    <w:p w14:paraId="6450A138" w14:textId="77777777" w:rsidR="00DC0513" w:rsidRPr="000F3207" w:rsidRDefault="00DC0513" w:rsidP="00DC0513">
      <w:pPr>
        <w:pStyle w:val="ListParagraph"/>
        <w:ind w:left="1260"/>
        <w:rPr>
          <w:rFonts w:ascii="Arial" w:hAnsi="Arial" w:cs="Arial"/>
          <w:sz w:val="24"/>
          <w:szCs w:val="24"/>
        </w:rPr>
      </w:pPr>
    </w:p>
    <w:p w14:paraId="0445D928" w14:textId="77777777" w:rsidR="00DC0513" w:rsidRPr="000F3207" w:rsidRDefault="00DC0513" w:rsidP="00DC0513">
      <w:pPr>
        <w:pStyle w:val="ListParagraph"/>
        <w:ind w:left="1260"/>
        <w:rPr>
          <w:rFonts w:ascii="Arial" w:hAnsi="Arial" w:cs="Arial"/>
          <w:sz w:val="24"/>
          <w:szCs w:val="24"/>
        </w:rPr>
      </w:pPr>
      <w:r w:rsidRPr="000F3207">
        <w:rPr>
          <w:rFonts w:ascii="Arial" w:hAnsi="Arial" w:cs="Arial"/>
          <w:sz w:val="24"/>
          <w:szCs w:val="24"/>
        </w:rPr>
        <w:t>Notify consignment of arrival date</w:t>
      </w:r>
    </w:p>
    <w:tbl>
      <w:tblPr>
        <w:tblStyle w:val="TableGrid"/>
        <w:tblW w:w="0" w:type="auto"/>
        <w:tblInd w:w="1260" w:type="dxa"/>
        <w:tblLook w:val="04A0" w:firstRow="1" w:lastRow="0" w:firstColumn="1" w:lastColumn="0" w:noHBand="0" w:noVBand="1"/>
      </w:tblPr>
      <w:tblGrid>
        <w:gridCol w:w="3417"/>
        <w:gridCol w:w="1670"/>
        <w:gridCol w:w="3003"/>
      </w:tblGrid>
      <w:tr w:rsidR="00DC0513" w:rsidRPr="00DD7CD5" w14:paraId="6C428CAA" w14:textId="77777777" w:rsidTr="007637A4">
        <w:tc>
          <w:tcPr>
            <w:tcW w:w="3417" w:type="dxa"/>
            <w:shd w:val="clear" w:color="auto" w:fill="FDE9D9" w:themeFill="accent6" w:themeFillTint="33"/>
          </w:tcPr>
          <w:p w14:paraId="06A89805"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0CDCAC0B"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08C0ECA1" w14:textId="77777777" w:rsidR="00DC0513" w:rsidRPr="00DD7CD5" w:rsidRDefault="00DC0513" w:rsidP="007637A4">
            <w:pPr>
              <w:jc w:val="center"/>
              <w:rPr>
                <w:rFonts w:ascii="Arial" w:hAnsi="Arial" w:cs="Arial"/>
                <w:sz w:val="24"/>
                <w:szCs w:val="24"/>
              </w:rPr>
            </w:pPr>
            <w:r w:rsidRPr="00DD7CD5">
              <w:rPr>
                <w:rFonts w:ascii="Arial" w:hAnsi="Arial" w:cs="Arial"/>
                <w:sz w:val="24"/>
                <w:szCs w:val="24"/>
              </w:rPr>
              <w:t>Validation</w:t>
            </w:r>
          </w:p>
        </w:tc>
      </w:tr>
      <w:tr w:rsidR="00DC0513" w:rsidRPr="00DD7CD5" w14:paraId="25E007E6" w14:textId="77777777" w:rsidTr="007637A4">
        <w:tc>
          <w:tcPr>
            <w:tcW w:w="3417" w:type="dxa"/>
          </w:tcPr>
          <w:p w14:paraId="501B4E18"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Import permit no.</w:t>
            </w:r>
          </w:p>
        </w:tc>
        <w:tc>
          <w:tcPr>
            <w:tcW w:w="1670" w:type="dxa"/>
          </w:tcPr>
          <w:p w14:paraId="428FBDC5" w14:textId="77777777" w:rsidR="00DC0513" w:rsidRPr="00DD7CD5" w:rsidRDefault="00DC0513" w:rsidP="007637A4">
            <w:pPr>
              <w:rPr>
                <w:rFonts w:ascii="Arial" w:hAnsi="Arial" w:cs="Arial"/>
                <w:sz w:val="24"/>
                <w:szCs w:val="24"/>
              </w:rPr>
            </w:pPr>
            <w:r>
              <w:rPr>
                <w:rFonts w:ascii="Arial" w:hAnsi="Arial" w:cs="Arial"/>
                <w:sz w:val="24"/>
                <w:szCs w:val="24"/>
              </w:rPr>
              <w:t>text</w:t>
            </w:r>
          </w:p>
        </w:tc>
        <w:tc>
          <w:tcPr>
            <w:tcW w:w="3003" w:type="dxa"/>
          </w:tcPr>
          <w:p w14:paraId="1F6FFA3F" w14:textId="77777777" w:rsidR="00DC0513" w:rsidRPr="00DD7CD5" w:rsidRDefault="00DC0513" w:rsidP="007637A4">
            <w:pPr>
              <w:rPr>
                <w:rFonts w:ascii="Arial" w:hAnsi="Arial" w:cs="Arial"/>
                <w:sz w:val="24"/>
                <w:szCs w:val="24"/>
              </w:rPr>
            </w:pPr>
          </w:p>
        </w:tc>
      </w:tr>
      <w:tr w:rsidR="00DC0513" w:rsidRPr="00DD7CD5" w14:paraId="6970B7F7" w14:textId="77777777" w:rsidTr="007637A4">
        <w:tc>
          <w:tcPr>
            <w:tcW w:w="3417" w:type="dxa"/>
          </w:tcPr>
          <w:p w14:paraId="1E9BC132"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Date of arrival</w:t>
            </w:r>
          </w:p>
        </w:tc>
        <w:tc>
          <w:tcPr>
            <w:tcW w:w="1670" w:type="dxa"/>
          </w:tcPr>
          <w:p w14:paraId="584F6F4F" w14:textId="77777777" w:rsidR="00DC0513" w:rsidRPr="00DD7CD5" w:rsidRDefault="00DC0513" w:rsidP="007637A4">
            <w:pPr>
              <w:rPr>
                <w:rFonts w:ascii="Arial" w:hAnsi="Arial" w:cs="Arial"/>
                <w:sz w:val="24"/>
                <w:szCs w:val="24"/>
              </w:rPr>
            </w:pPr>
            <w:r w:rsidRPr="00DD7CD5">
              <w:rPr>
                <w:rFonts w:ascii="Arial" w:hAnsi="Arial" w:cs="Arial"/>
                <w:sz w:val="24"/>
                <w:szCs w:val="24"/>
              </w:rPr>
              <w:t>date</w:t>
            </w:r>
          </w:p>
        </w:tc>
        <w:tc>
          <w:tcPr>
            <w:tcW w:w="3003" w:type="dxa"/>
          </w:tcPr>
          <w:p w14:paraId="7A6E02DC" w14:textId="77777777" w:rsidR="00DC0513" w:rsidRPr="00DD7CD5" w:rsidRDefault="00DC0513" w:rsidP="007637A4">
            <w:pPr>
              <w:rPr>
                <w:rFonts w:ascii="Arial" w:hAnsi="Arial" w:cs="Arial"/>
                <w:sz w:val="24"/>
                <w:szCs w:val="24"/>
              </w:rPr>
            </w:pPr>
          </w:p>
        </w:tc>
      </w:tr>
      <w:tr w:rsidR="00DC0513" w:rsidRPr="00DD7CD5" w14:paraId="694E89E1" w14:textId="77777777" w:rsidTr="007637A4">
        <w:tc>
          <w:tcPr>
            <w:tcW w:w="3417" w:type="dxa"/>
          </w:tcPr>
          <w:p w14:paraId="244E7D49" w14:textId="77777777" w:rsidR="00DC0513" w:rsidRPr="00DD7CD5" w:rsidRDefault="00DC0513" w:rsidP="007637A4">
            <w:pPr>
              <w:rPr>
                <w:rFonts w:ascii="Arial" w:hAnsi="Arial" w:cs="Arial"/>
                <w:color w:val="000000"/>
                <w:sz w:val="24"/>
                <w:szCs w:val="24"/>
              </w:rPr>
            </w:pPr>
            <w:r w:rsidRPr="00DD7CD5">
              <w:rPr>
                <w:rFonts w:ascii="Arial" w:hAnsi="Arial" w:cs="Arial"/>
                <w:color w:val="000000"/>
                <w:sz w:val="24"/>
                <w:szCs w:val="24"/>
              </w:rPr>
              <w:t>Point of arrival</w:t>
            </w:r>
          </w:p>
        </w:tc>
        <w:tc>
          <w:tcPr>
            <w:tcW w:w="1670" w:type="dxa"/>
          </w:tcPr>
          <w:p w14:paraId="72292B57" w14:textId="77777777" w:rsidR="00DC0513" w:rsidRPr="00DD7CD5" w:rsidRDefault="00DC0513" w:rsidP="007637A4">
            <w:pPr>
              <w:rPr>
                <w:rFonts w:ascii="Arial" w:hAnsi="Arial" w:cs="Arial"/>
                <w:sz w:val="24"/>
                <w:szCs w:val="24"/>
              </w:rPr>
            </w:pPr>
            <w:r w:rsidRPr="00DD7CD5">
              <w:rPr>
                <w:rFonts w:ascii="Arial" w:hAnsi="Arial" w:cs="Arial"/>
                <w:sz w:val="24"/>
                <w:szCs w:val="24"/>
              </w:rPr>
              <w:t>Select</w:t>
            </w:r>
          </w:p>
        </w:tc>
        <w:tc>
          <w:tcPr>
            <w:tcW w:w="3003" w:type="dxa"/>
          </w:tcPr>
          <w:p w14:paraId="30708FEF" w14:textId="77777777" w:rsidR="00DC0513" w:rsidRPr="00DD7CD5" w:rsidRDefault="00DC0513" w:rsidP="007637A4">
            <w:pPr>
              <w:rPr>
                <w:rFonts w:ascii="Arial" w:hAnsi="Arial" w:cs="Arial"/>
                <w:sz w:val="24"/>
                <w:szCs w:val="24"/>
              </w:rPr>
            </w:pPr>
            <w:r w:rsidRPr="00DD7CD5">
              <w:rPr>
                <w:rFonts w:ascii="Arial" w:hAnsi="Arial" w:cs="Arial"/>
                <w:sz w:val="24"/>
                <w:szCs w:val="24"/>
              </w:rPr>
              <w:t>Select from master date</w:t>
            </w:r>
          </w:p>
        </w:tc>
      </w:tr>
    </w:tbl>
    <w:p w14:paraId="050C7693" w14:textId="77777777" w:rsidR="00DC0513" w:rsidRPr="00511CD9" w:rsidRDefault="00DC0513" w:rsidP="00DC0513">
      <w:pPr>
        <w:pStyle w:val="ListParagraph"/>
        <w:ind w:left="1260"/>
        <w:rPr>
          <w:rFonts w:cstheme="minorHAnsi"/>
          <w:sz w:val="24"/>
          <w:szCs w:val="24"/>
        </w:rPr>
      </w:pPr>
    </w:p>
    <w:p w14:paraId="4A2DA637" w14:textId="77777777" w:rsidR="00DC0513" w:rsidRDefault="00DC0513" w:rsidP="00DC0513">
      <w:pPr>
        <w:pStyle w:val="ListParagraph"/>
        <w:ind w:left="1260"/>
        <w:rPr>
          <w:rFonts w:ascii="Arial" w:hAnsi="Arial" w:cs="Arial"/>
          <w:sz w:val="24"/>
          <w:szCs w:val="24"/>
        </w:rPr>
      </w:pPr>
      <w:r>
        <w:rPr>
          <w:rFonts w:ascii="Arial" w:hAnsi="Arial" w:cs="Arial"/>
          <w:sz w:val="24"/>
          <w:szCs w:val="24"/>
        </w:rPr>
        <w:t>Animal</w:t>
      </w:r>
      <w:r w:rsidRPr="00DD7CD5">
        <w:rPr>
          <w:rFonts w:ascii="Arial" w:hAnsi="Arial" w:cs="Arial"/>
          <w:sz w:val="24"/>
          <w:szCs w:val="24"/>
        </w:rPr>
        <w:t xml:space="preserve"> details (Add more button)</w:t>
      </w:r>
    </w:p>
    <w:tbl>
      <w:tblPr>
        <w:tblStyle w:val="TableGrid"/>
        <w:tblW w:w="0" w:type="auto"/>
        <w:tblInd w:w="1260" w:type="dxa"/>
        <w:tblLook w:val="04A0" w:firstRow="1" w:lastRow="0" w:firstColumn="1" w:lastColumn="0" w:noHBand="0" w:noVBand="1"/>
      </w:tblPr>
      <w:tblGrid>
        <w:gridCol w:w="3417"/>
        <w:gridCol w:w="1670"/>
        <w:gridCol w:w="3003"/>
      </w:tblGrid>
      <w:tr w:rsidR="00DC0513" w:rsidRPr="00C72291" w14:paraId="48866512" w14:textId="77777777" w:rsidTr="007637A4">
        <w:tc>
          <w:tcPr>
            <w:tcW w:w="3417" w:type="dxa"/>
            <w:shd w:val="clear" w:color="auto" w:fill="FDE9D9" w:themeFill="accent6" w:themeFillTint="33"/>
          </w:tcPr>
          <w:p w14:paraId="544E6A64"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5F545312"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4103C416" w14:textId="77777777" w:rsidR="00DC0513" w:rsidRPr="00C72291" w:rsidRDefault="00DC0513" w:rsidP="007637A4">
            <w:pPr>
              <w:jc w:val="center"/>
              <w:rPr>
                <w:rFonts w:ascii="Arial" w:hAnsi="Arial" w:cs="Arial"/>
                <w:sz w:val="24"/>
                <w:szCs w:val="24"/>
              </w:rPr>
            </w:pPr>
            <w:r w:rsidRPr="00C72291">
              <w:rPr>
                <w:rFonts w:ascii="Arial" w:hAnsi="Arial" w:cs="Arial"/>
                <w:sz w:val="24"/>
                <w:szCs w:val="24"/>
              </w:rPr>
              <w:t>Validation</w:t>
            </w:r>
          </w:p>
        </w:tc>
      </w:tr>
      <w:tr w:rsidR="00DC0513" w:rsidRPr="00C72291" w14:paraId="638689F1" w14:textId="77777777" w:rsidTr="007637A4">
        <w:tc>
          <w:tcPr>
            <w:tcW w:w="3417" w:type="dxa"/>
          </w:tcPr>
          <w:p w14:paraId="66E03EA6"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Species</w:t>
            </w:r>
          </w:p>
        </w:tc>
        <w:tc>
          <w:tcPr>
            <w:tcW w:w="1670" w:type="dxa"/>
          </w:tcPr>
          <w:p w14:paraId="43D061B6" w14:textId="77777777" w:rsidR="00DC0513" w:rsidRPr="00C72291" w:rsidRDefault="00DC0513" w:rsidP="007637A4">
            <w:pPr>
              <w:rPr>
                <w:rFonts w:ascii="Arial" w:hAnsi="Arial" w:cs="Arial"/>
                <w:sz w:val="24"/>
                <w:szCs w:val="24"/>
              </w:rPr>
            </w:pPr>
            <w:r>
              <w:rPr>
                <w:rFonts w:ascii="Arial" w:hAnsi="Arial" w:cs="Arial"/>
                <w:sz w:val="24"/>
                <w:szCs w:val="24"/>
              </w:rPr>
              <w:t xml:space="preserve">Select </w:t>
            </w:r>
          </w:p>
        </w:tc>
        <w:tc>
          <w:tcPr>
            <w:tcW w:w="3003" w:type="dxa"/>
            <w:vMerge w:val="restart"/>
            <w:vAlign w:val="center"/>
          </w:tcPr>
          <w:p w14:paraId="2C41632D" w14:textId="77777777" w:rsidR="00DC0513" w:rsidRPr="00C72291" w:rsidRDefault="00DC0513" w:rsidP="007637A4">
            <w:pPr>
              <w:rPr>
                <w:rFonts w:ascii="Arial" w:hAnsi="Arial" w:cs="Arial"/>
                <w:sz w:val="24"/>
                <w:szCs w:val="24"/>
              </w:rPr>
            </w:pPr>
            <w:r>
              <w:rPr>
                <w:rFonts w:ascii="Arial" w:hAnsi="Arial" w:cs="Arial"/>
                <w:sz w:val="24"/>
                <w:szCs w:val="24"/>
              </w:rPr>
              <w:t>Map and pull from master</w:t>
            </w:r>
          </w:p>
        </w:tc>
      </w:tr>
      <w:tr w:rsidR="00DC0513" w:rsidRPr="00C72291" w14:paraId="32D0A135" w14:textId="77777777" w:rsidTr="007637A4">
        <w:tc>
          <w:tcPr>
            <w:tcW w:w="3417" w:type="dxa"/>
          </w:tcPr>
          <w:p w14:paraId="3B66BF2A"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lastRenderedPageBreak/>
              <w:t>Breed</w:t>
            </w:r>
          </w:p>
        </w:tc>
        <w:tc>
          <w:tcPr>
            <w:tcW w:w="1670" w:type="dxa"/>
          </w:tcPr>
          <w:p w14:paraId="6FC07536" w14:textId="77777777" w:rsidR="00DC0513" w:rsidRPr="00C72291" w:rsidRDefault="00DC0513" w:rsidP="007637A4">
            <w:pPr>
              <w:rPr>
                <w:rFonts w:ascii="Arial" w:hAnsi="Arial" w:cs="Arial"/>
                <w:sz w:val="24"/>
                <w:szCs w:val="24"/>
              </w:rPr>
            </w:pPr>
            <w:r>
              <w:rPr>
                <w:rFonts w:ascii="Arial" w:hAnsi="Arial" w:cs="Arial"/>
                <w:sz w:val="24"/>
                <w:szCs w:val="24"/>
              </w:rPr>
              <w:t xml:space="preserve">Select </w:t>
            </w:r>
          </w:p>
        </w:tc>
        <w:tc>
          <w:tcPr>
            <w:tcW w:w="3003" w:type="dxa"/>
            <w:vMerge/>
            <w:vAlign w:val="center"/>
          </w:tcPr>
          <w:p w14:paraId="455D9958" w14:textId="77777777" w:rsidR="00DC0513" w:rsidRPr="00C72291" w:rsidRDefault="00DC0513" w:rsidP="007637A4">
            <w:pPr>
              <w:rPr>
                <w:rFonts w:ascii="Arial" w:hAnsi="Arial" w:cs="Arial"/>
                <w:sz w:val="24"/>
                <w:szCs w:val="24"/>
              </w:rPr>
            </w:pPr>
          </w:p>
        </w:tc>
      </w:tr>
      <w:tr w:rsidR="00DC0513" w:rsidRPr="00C72291" w14:paraId="0A062A81" w14:textId="77777777" w:rsidTr="007637A4">
        <w:tc>
          <w:tcPr>
            <w:tcW w:w="3417" w:type="dxa"/>
          </w:tcPr>
          <w:p w14:paraId="08C538BC"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Age</w:t>
            </w:r>
          </w:p>
        </w:tc>
        <w:tc>
          <w:tcPr>
            <w:tcW w:w="1670" w:type="dxa"/>
          </w:tcPr>
          <w:p w14:paraId="111E4CE8" w14:textId="77777777" w:rsidR="00DC0513" w:rsidRPr="00C72291" w:rsidRDefault="00DC0513" w:rsidP="007637A4">
            <w:pPr>
              <w:rPr>
                <w:rFonts w:ascii="Arial" w:hAnsi="Arial" w:cs="Arial"/>
                <w:sz w:val="24"/>
                <w:szCs w:val="24"/>
              </w:rPr>
            </w:pPr>
            <w:r>
              <w:rPr>
                <w:rFonts w:ascii="Arial" w:hAnsi="Arial" w:cs="Arial"/>
                <w:sz w:val="24"/>
                <w:szCs w:val="24"/>
              </w:rPr>
              <w:t xml:space="preserve">Number </w:t>
            </w:r>
          </w:p>
        </w:tc>
        <w:tc>
          <w:tcPr>
            <w:tcW w:w="3003" w:type="dxa"/>
            <w:vAlign w:val="center"/>
          </w:tcPr>
          <w:p w14:paraId="52791421" w14:textId="77777777" w:rsidR="00DC0513" w:rsidRPr="00C72291" w:rsidRDefault="00DC0513" w:rsidP="007637A4">
            <w:pPr>
              <w:rPr>
                <w:rFonts w:ascii="Arial" w:hAnsi="Arial" w:cs="Arial"/>
                <w:sz w:val="24"/>
                <w:szCs w:val="24"/>
              </w:rPr>
            </w:pPr>
            <w:r>
              <w:rPr>
                <w:rFonts w:ascii="Arial" w:hAnsi="Arial" w:cs="Arial"/>
                <w:sz w:val="24"/>
                <w:szCs w:val="24"/>
              </w:rPr>
              <w:t>Should accept only number, should not accept special character</w:t>
            </w:r>
          </w:p>
        </w:tc>
      </w:tr>
      <w:tr w:rsidR="00DC0513" w:rsidRPr="00C72291" w14:paraId="3BD10624" w14:textId="77777777" w:rsidTr="007637A4">
        <w:tc>
          <w:tcPr>
            <w:tcW w:w="3417" w:type="dxa"/>
          </w:tcPr>
          <w:p w14:paraId="29995BA6"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Sex</w:t>
            </w:r>
          </w:p>
        </w:tc>
        <w:tc>
          <w:tcPr>
            <w:tcW w:w="1670" w:type="dxa"/>
          </w:tcPr>
          <w:p w14:paraId="7B5DBF66" w14:textId="77777777" w:rsidR="00DC0513" w:rsidRPr="00C72291" w:rsidRDefault="00DC0513" w:rsidP="007637A4">
            <w:pPr>
              <w:rPr>
                <w:rFonts w:ascii="Arial" w:hAnsi="Arial" w:cs="Arial"/>
                <w:sz w:val="24"/>
                <w:szCs w:val="24"/>
              </w:rPr>
            </w:pPr>
            <w:r>
              <w:rPr>
                <w:rFonts w:ascii="Arial" w:hAnsi="Arial" w:cs="Arial"/>
                <w:sz w:val="24"/>
                <w:szCs w:val="24"/>
              </w:rPr>
              <w:t>Radio button</w:t>
            </w:r>
          </w:p>
        </w:tc>
        <w:tc>
          <w:tcPr>
            <w:tcW w:w="3003" w:type="dxa"/>
          </w:tcPr>
          <w:p w14:paraId="5684B2ED" w14:textId="77777777" w:rsidR="00DC0513" w:rsidRPr="00C72291" w:rsidRDefault="00DC0513" w:rsidP="007637A4">
            <w:pPr>
              <w:rPr>
                <w:rFonts w:ascii="Arial" w:hAnsi="Arial" w:cs="Arial"/>
                <w:sz w:val="24"/>
                <w:szCs w:val="24"/>
              </w:rPr>
            </w:pPr>
            <w:r>
              <w:rPr>
                <w:rFonts w:ascii="Arial" w:hAnsi="Arial" w:cs="Arial"/>
                <w:sz w:val="24"/>
                <w:szCs w:val="24"/>
              </w:rPr>
              <w:t>Male or Female</w:t>
            </w:r>
          </w:p>
        </w:tc>
      </w:tr>
      <w:tr w:rsidR="00DC0513" w:rsidRPr="00C72291" w14:paraId="671928C7" w14:textId="77777777" w:rsidTr="007637A4">
        <w:tc>
          <w:tcPr>
            <w:tcW w:w="3417" w:type="dxa"/>
          </w:tcPr>
          <w:p w14:paraId="5CE556F6" w14:textId="77777777" w:rsidR="00DC0513" w:rsidRPr="00C72291" w:rsidRDefault="00DC0513" w:rsidP="007637A4">
            <w:pPr>
              <w:rPr>
                <w:rFonts w:ascii="Arial" w:hAnsi="Arial" w:cs="Arial"/>
                <w:color w:val="000000"/>
                <w:sz w:val="24"/>
                <w:szCs w:val="24"/>
              </w:rPr>
            </w:pPr>
            <w:r>
              <w:rPr>
                <w:rFonts w:ascii="Arial" w:hAnsi="Arial" w:cs="Arial"/>
                <w:color w:val="000000"/>
                <w:sz w:val="24"/>
                <w:szCs w:val="24"/>
              </w:rPr>
              <w:t xml:space="preserve">Number of </w:t>
            </w:r>
            <w:proofErr w:type="gramStart"/>
            <w:r>
              <w:rPr>
                <w:rFonts w:ascii="Arial" w:hAnsi="Arial" w:cs="Arial"/>
                <w:color w:val="000000"/>
                <w:sz w:val="24"/>
                <w:szCs w:val="24"/>
              </w:rPr>
              <w:t>animal</w:t>
            </w:r>
            <w:proofErr w:type="gramEnd"/>
          </w:p>
        </w:tc>
        <w:tc>
          <w:tcPr>
            <w:tcW w:w="1670" w:type="dxa"/>
          </w:tcPr>
          <w:p w14:paraId="65460AEF" w14:textId="77777777" w:rsidR="00DC0513" w:rsidRPr="00C72291" w:rsidRDefault="00DC0513" w:rsidP="007637A4">
            <w:pPr>
              <w:rPr>
                <w:rFonts w:ascii="Arial" w:hAnsi="Arial" w:cs="Arial"/>
                <w:sz w:val="24"/>
                <w:szCs w:val="24"/>
              </w:rPr>
            </w:pPr>
            <w:r>
              <w:rPr>
                <w:rFonts w:ascii="Arial" w:hAnsi="Arial" w:cs="Arial"/>
                <w:sz w:val="24"/>
                <w:szCs w:val="24"/>
              </w:rPr>
              <w:t>Number</w:t>
            </w:r>
          </w:p>
        </w:tc>
        <w:tc>
          <w:tcPr>
            <w:tcW w:w="3003" w:type="dxa"/>
          </w:tcPr>
          <w:p w14:paraId="4B1E5E6C" w14:textId="77777777" w:rsidR="00DC0513" w:rsidRPr="00C72291" w:rsidRDefault="00DC0513" w:rsidP="007637A4">
            <w:pPr>
              <w:rPr>
                <w:rFonts w:ascii="Arial" w:hAnsi="Arial" w:cs="Arial"/>
                <w:sz w:val="24"/>
                <w:szCs w:val="24"/>
              </w:rPr>
            </w:pPr>
            <w:r>
              <w:rPr>
                <w:rFonts w:ascii="Arial" w:hAnsi="Arial" w:cs="Arial"/>
                <w:sz w:val="24"/>
                <w:szCs w:val="24"/>
              </w:rPr>
              <w:t>Should accept only number, should not accept special character</w:t>
            </w:r>
          </w:p>
        </w:tc>
      </w:tr>
    </w:tbl>
    <w:p w14:paraId="4B3E4870" w14:textId="77777777" w:rsidR="00DC0513" w:rsidRDefault="00DC0513" w:rsidP="00DC0513">
      <w:pPr>
        <w:pStyle w:val="ListParagraph"/>
        <w:ind w:left="1260"/>
        <w:rPr>
          <w:rFonts w:ascii="Arial" w:hAnsi="Arial" w:cs="Arial"/>
          <w:sz w:val="24"/>
          <w:szCs w:val="24"/>
        </w:rPr>
      </w:pPr>
    </w:p>
    <w:p w14:paraId="2F6DCAFA" w14:textId="77777777" w:rsidR="00DC0513" w:rsidRPr="00DD7CD5" w:rsidRDefault="00DC0513" w:rsidP="00DC0513">
      <w:pPr>
        <w:pStyle w:val="ListParagraph"/>
        <w:ind w:left="1260"/>
        <w:rPr>
          <w:rFonts w:ascii="Arial" w:hAnsi="Arial" w:cs="Arial"/>
          <w:i/>
          <w:iCs/>
          <w:sz w:val="24"/>
          <w:szCs w:val="24"/>
        </w:rPr>
      </w:pPr>
      <w:r w:rsidRPr="00DD7CD5">
        <w:rPr>
          <w:rFonts w:ascii="Arial" w:hAnsi="Arial" w:cs="Arial"/>
          <w:i/>
          <w:iCs/>
          <w:sz w:val="24"/>
          <w:szCs w:val="24"/>
        </w:rPr>
        <w:t xml:space="preserve">**Upon inserting import permit no. all details according to permit application should be displayed. </w:t>
      </w:r>
    </w:p>
    <w:p w14:paraId="2210ADF1" w14:textId="77777777" w:rsidR="00DC0513" w:rsidRPr="00DD7CD5" w:rsidRDefault="00DC0513" w:rsidP="00DC0513">
      <w:pPr>
        <w:pStyle w:val="ListParagraph"/>
        <w:ind w:left="1260"/>
        <w:rPr>
          <w:rFonts w:ascii="Arial" w:hAnsi="Arial" w:cs="Arial"/>
          <w:i/>
          <w:iCs/>
          <w:sz w:val="24"/>
          <w:szCs w:val="24"/>
        </w:rPr>
      </w:pPr>
      <w:r w:rsidRPr="00DD7CD5">
        <w:rPr>
          <w:rFonts w:ascii="Arial" w:hAnsi="Arial" w:cs="Arial"/>
          <w:i/>
          <w:iCs/>
          <w:sz w:val="24"/>
          <w:szCs w:val="24"/>
        </w:rPr>
        <w:t>**submit to BFO</w:t>
      </w:r>
    </w:p>
    <w:p w14:paraId="74EDB736" w14:textId="77777777" w:rsidR="00DC0513" w:rsidRPr="00511CD9" w:rsidRDefault="00DC0513" w:rsidP="00DC0513">
      <w:pPr>
        <w:rPr>
          <w:rFonts w:cstheme="minorHAnsi"/>
          <w:sz w:val="24"/>
          <w:szCs w:val="24"/>
        </w:rPr>
      </w:pPr>
      <w:r w:rsidRPr="00511CD9">
        <w:rPr>
          <w:rFonts w:cstheme="minorHAnsi"/>
          <w:sz w:val="24"/>
          <w:szCs w:val="24"/>
        </w:rPr>
        <w:tab/>
      </w:r>
      <w:r w:rsidRPr="00511CD9">
        <w:rPr>
          <w:rFonts w:cstheme="minorHAnsi"/>
          <w:sz w:val="24"/>
          <w:szCs w:val="24"/>
        </w:rPr>
        <w:tab/>
      </w:r>
    </w:p>
    <w:p w14:paraId="5E9A8974" w14:textId="77777777" w:rsidR="00DC0513" w:rsidRPr="00511CD9" w:rsidRDefault="00DC0513" w:rsidP="00DC0513">
      <w:pPr>
        <w:pStyle w:val="Heading2"/>
        <w:numPr>
          <w:ilvl w:val="2"/>
          <w:numId w:val="1"/>
        </w:numPr>
        <w:ind w:hanging="180"/>
        <w:rPr>
          <w:rFonts w:asciiTheme="minorHAnsi" w:hAnsiTheme="minorHAnsi" w:cstheme="minorHAnsi"/>
          <w:color w:val="auto"/>
          <w:sz w:val="24"/>
          <w:szCs w:val="24"/>
        </w:rPr>
      </w:pPr>
      <w:bookmarkStart w:id="72" w:name="_Toc53514858"/>
      <w:r w:rsidRPr="00511CD9">
        <w:rPr>
          <w:rFonts w:asciiTheme="minorHAnsi" w:hAnsiTheme="minorHAnsi" w:cstheme="minorHAnsi"/>
          <w:color w:val="auto"/>
          <w:sz w:val="24"/>
          <w:szCs w:val="24"/>
        </w:rPr>
        <w:t>BAFRA HQ (User)</w:t>
      </w:r>
      <w:bookmarkEnd w:id="72"/>
    </w:p>
    <w:p w14:paraId="69980446" w14:textId="77777777" w:rsidR="00DC0513" w:rsidRPr="00511CD9" w:rsidRDefault="00DC0513" w:rsidP="00DC0513">
      <w:pPr>
        <w:pStyle w:val="Heading2"/>
        <w:numPr>
          <w:ilvl w:val="3"/>
          <w:numId w:val="1"/>
        </w:numPr>
        <w:ind w:left="1260" w:firstLine="0"/>
        <w:rPr>
          <w:rFonts w:asciiTheme="minorHAnsi" w:hAnsiTheme="minorHAnsi" w:cstheme="minorHAnsi"/>
          <w:color w:val="auto"/>
          <w:sz w:val="24"/>
          <w:szCs w:val="24"/>
        </w:rPr>
      </w:pPr>
      <w:bookmarkStart w:id="73" w:name="_Toc53514859"/>
      <w:r w:rsidRPr="00511CD9">
        <w:rPr>
          <w:rFonts w:asciiTheme="minorHAnsi" w:hAnsiTheme="minorHAnsi" w:cstheme="minorHAnsi"/>
          <w:color w:val="auto"/>
          <w:sz w:val="24"/>
          <w:szCs w:val="24"/>
        </w:rPr>
        <w:t>Verify/Reject (Role)</w:t>
      </w:r>
      <w:bookmarkEnd w:id="73"/>
    </w:p>
    <w:p w14:paraId="07E8E92B" w14:textId="77777777" w:rsidR="00DC0513" w:rsidRPr="00DD7CD5" w:rsidRDefault="00DC0513" w:rsidP="00DC0513">
      <w:pPr>
        <w:ind w:left="1260"/>
        <w:rPr>
          <w:rFonts w:ascii="Arial" w:hAnsi="Arial" w:cs="Arial"/>
          <w:sz w:val="24"/>
          <w:szCs w:val="24"/>
        </w:rPr>
      </w:pPr>
      <w:r w:rsidRPr="00DD7CD5">
        <w:rPr>
          <w:rFonts w:ascii="Arial" w:hAnsi="Arial" w:cs="Arial"/>
          <w:sz w:val="24"/>
          <w:szCs w:val="24"/>
        </w:rPr>
        <w:t xml:space="preserve">** Upon clicking the verify button, issue permit and share information to BFO. </w:t>
      </w:r>
    </w:p>
    <w:p w14:paraId="0D45D424" w14:textId="77777777" w:rsidR="00DC0513" w:rsidRPr="00DD7CD5" w:rsidRDefault="00DC0513" w:rsidP="00DC0513">
      <w:pPr>
        <w:ind w:left="1260"/>
        <w:rPr>
          <w:rFonts w:ascii="Arial" w:hAnsi="Arial" w:cs="Arial"/>
          <w:sz w:val="24"/>
          <w:szCs w:val="24"/>
        </w:rPr>
      </w:pPr>
      <w:r w:rsidRPr="00DD7CD5">
        <w:rPr>
          <w:rFonts w:ascii="Arial" w:hAnsi="Arial" w:cs="Arial"/>
          <w:sz w:val="24"/>
          <w:szCs w:val="24"/>
        </w:rPr>
        <w:t>**Upon clicking the reject button, notify importer with remarks</w:t>
      </w:r>
    </w:p>
    <w:p w14:paraId="4AE8216D" w14:textId="77777777" w:rsidR="00DC0513" w:rsidRPr="00DD7CD5" w:rsidRDefault="00DC0513" w:rsidP="00DC0513">
      <w:pPr>
        <w:pStyle w:val="Heading2"/>
        <w:numPr>
          <w:ilvl w:val="3"/>
          <w:numId w:val="1"/>
        </w:numPr>
        <w:ind w:left="1260" w:firstLine="0"/>
        <w:rPr>
          <w:rFonts w:ascii="Arial" w:hAnsi="Arial" w:cs="Arial"/>
          <w:color w:val="auto"/>
          <w:sz w:val="24"/>
          <w:szCs w:val="24"/>
        </w:rPr>
      </w:pPr>
      <w:bookmarkStart w:id="74" w:name="_Toc53514860"/>
      <w:r w:rsidRPr="00DD7CD5">
        <w:rPr>
          <w:rFonts w:ascii="Arial" w:hAnsi="Arial" w:cs="Arial"/>
          <w:color w:val="auto"/>
          <w:sz w:val="24"/>
          <w:szCs w:val="24"/>
        </w:rPr>
        <w:t>Issue import permit (Role)</w:t>
      </w:r>
      <w:bookmarkEnd w:id="74"/>
    </w:p>
    <w:p w14:paraId="46571CDA" w14:textId="77777777" w:rsidR="00DC0513" w:rsidRPr="00DD7CD5" w:rsidRDefault="00DC0513" w:rsidP="00DC0513">
      <w:pPr>
        <w:ind w:left="1440"/>
        <w:rPr>
          <w:rFonts w:ascii="Arial" w:hAnsi="Arial" w:cs="Arial"/>
          <w:sz w:val="24"/>
          <w:szCs w:val="24"/>
        </w:rPr>
      </w:pPr>
      <w:r w:rsidRPr="00DD7CD5">
        <w:rPr>
          <w:rFonts w:ascii="Arial" w:hAnsi="Arial" w:cs="Arial"/>
          <w:sz w:val="24"/>
          <w:szCs w:val="24"/>
        </w:rPr>
        <w:t xml:space="preserve">Refer annexure. </w:t>
      </w:r>
      <w:r>
        <w:rPr>
          <w:rFonts w:ascii="Arial" w:hAnsi="Arial" w:cs="Arial"/>
          <w:sz w:val="24"/>
          <w:szCs w:val="24"/>
        </w:rPr>
        <w:t xml:space="preserve">7 (Live </w:t>
      </w:r>
      <w:proofErr w:type="spellStart"/>
      <w:r>
        <w:rPr>
          <w:rFonts w:ascii="Arial" w:hAnsi="Arial" w:cs="Arial"/>
          <w:sz w:val="24"/>
          <w:szCs w:val="24"/>
        </w:rPr>
        <w:t>AnimalI</w:t>
      </w:r>
      <w:r w:rsidRPr="00DD7CD5">
        <w:rPr>
          <w:rFonts w:ascii="Arial" w:hAnsi="Arial" w:cs="Arial"/>
          <w:sz w:val="24"/>
          <w:szCs w:val="24"/>
        </w:rPr>
        <w:t>mport</w:t>
      </w:r>
      <w:proofErr w:type="spellEnd"/>
      <w:r w:rsidRPr="00DD7CD5">
        <w:rPr>
          <w:rFonts w:ascii="Arial" w:hAnsi="Arial" w:cs="Arial"/>
          <w:sz w:val="24"/>
          <w:szCs w:val="24"/>
        </w:rPr>
        <w:t xml:space="preserve"> </w:t>
      </w:r>
      <w:r>
        <w:rPr>
          <w:rFonts w:ascii="Arial" w:hAnsi="Arial" w:cs="Arial"/>
          <w:sz w:val="24"/>
          <w:szCs w:val="24"/>
        </w:rPr>
        <w:t>Permit</w:t>
      </w:r>
      <w:r w:rsidRPr="00DD7CD5">
        <w:rPr>
          <w:rFonts w:ascii="Arial" w:hAnsi="Arial" w:cs="Arial"/>
          <w:sz w:val="24"/>
          <w:szCs w:val="24"/>
        </w:rPr>
        <w:t>)</w:t>
      </w:r>
    </w:p>
    <w:p w14:paraId="16FAB143" w14:textId="77777777" w:rsidR="00DC0513" w:rsidRPr="00DD7CD5" w:rsidRDefault="00DC0513" w:rsidP="00DC0513">
      <w:pPr>
        <w:ind w:left="1440"/>
        <w:rPr>
          <w:rFonts w:ascii="Arial" w:hAnsi="Arial" w:cs="Arial"/>
          <w:sz w:val="24"/>
          <w:szCs w:val="24"/>
        </w:rPr>
      </w:pPr>
      <w:r w:rsidRPr="00DD7CD5">
        <w:rPr>
          <w:rFonts w:ascii="Arial" w:hAnsi="Arial" w:cs="Arial"/>
          <w:sz w:val="24"/>
          <w:szCs w:val="24"/>
        </w:rPr>
        <w:t xml:space="preserve">** While issuing import permit, BAFRA HQ has to assign </w:t>
      </w:r>
      <w:proofErr w:type="gramStart"/>
      <w:r w:rsidRPr="00DD7CD5">
        <w:rPr>
          <w:rFonts w:ascii="Arial" w:hAnsi="Arial" w:cs="Arial"/>
          <w:sz w:val="24"/>
          <w:szCs w:val="24"/>
        </w:rPr>
        <w:t>HSC(</w:t>
      </w:r>
      <w:proofErr w:type="gramEnd"/>
      <w:r w:rsidRPr="00DD7CD5">
        <w:rPr>
          <w:rFonts w:ascii="Arial" w:hAnsi="Arial" w:cs="Arial"/>
          <w:sz w:val="24"/>
          <w:szCs w:val="24"/>
        </w:rPr>
        <w:t>Harmonized System Coding) against individual product , HSC and format to be incorporated during the first demonstration of the system.</w:t>
      </w:r>
    </w:p>
    <w:p w14:paraId="2A6F178E" w14:textId="77777777" w:rsidR="00DC0513" w:rsidRPr="00DD7CD5" w:rsidRDefault="00DC0513" w:rsidP="00DC0513">
      <w:pPr>
        <w:pStyle w:val="Heading2"/>
        <w:numPr>
          <w:ilvl w:val="2"/>
          <w:numId w:val="1"/>
        </w:numPr>
        <w:ind w:hanging="180"/>
        <w:rPr>
          <w:rFonts w:ascii="Arial" w:hAnsi="Arial" w:cs="Arial"/>
          <w:color w:val="auto"/>
          <w:sz w:val="24"/>
          <w:szCs w:val="24"/>
        </w:rPr>
      </w:pPr>
      <w:bookmarkStart w:id="75" w:name="_Toc53514861"/>
      <w:r w:rsidRPr="00DD7CD5">
        <w:rPr>
          <w:rFonts w:ascii="Arial" w:hAnsi="Arial" w:cs="Arial"/>
          <w:color w:val="auto"/>
          <w:sz w:val="24"/>
          <w:szCs w:val="24"/>
        </w:rPr>
        <w:t>BAFRA Field Office (User)</w:t>
      </w:r>
      <w:bookmarkEnd w:id="75"/>
    </w:p>
    <w:p w14:paraId="02E76F9E" w14:textId="77777777" w:rsidR="00DC0513" w:rsidRDefault="00DC0513" w:rsidP="00DC0513">
      <w:pPr>
        <w:pStyle w:val="Heading2"/>
        <w:numPr>
          <w:ilvl w:val="3"/>
          <w:numId w:val="1"/>
        </w:numPr>
        <w:ind w:left="1260" w:firstLine="0"/>
        <w:rPr>
          <w:rFonts w:ascii="Arial" w:hAnsi="Arial" w:cs="Arial"/>
          <w:color w:val="auto"/>
          <w:sz w:val="24"/>
          <w:szCs w:val="24"/>
        </w:rPr>
      </w:pPr>
      <w:bookmarkStart w:id="76" w:name="_Toc53514862"/>
      <w:r w:rsidRPr="00DD7CD5">
        <w:rPr>
          <w:rFonts w:ascii="Arial" w:hAnsi="Arial" w:cs="Arial"/>
          <w:color w:val="auto"/>
          <w:sz w:val="24"/>
          <w:szCs w:val="24"/>
        </w:rPr>
        <w:t>Inspection (Role)</w:t>
      </w:r>
      <w:bookmarkEnd w:id="76"/>
    </w:p>
    <w:p w14:paraId="03B1A963" w14:textId="77777777" w:rsidR="00DC0513" w:rsidRDefault="00DC0513" w:rsidP="00DC0513"/>
    <w:tbl>
      <w:tblPr>
        <w:tblStyle w:val="TableGrid"/>
        <w:tblW w:w="0" w:type="auto"/>
        <w:tblInd w:w="1260" w:type="dxa"/>
        <w:tblLook w:val="04A0" w:firstRow="1" w:lastRow="0" w:firstColumn="1" w:lastColumn="0" w:noHBand="0" w:noVBand="1"/>
      </w:tblPr>
      <w:tblGrid>
        <w:gridCol w:w="3417"/>
        <w:gridCol w:w="1670"/>
        <w:gridCol w:w="3003"/>
      </w:tblGrid>
      <w:tr w:rsidR="00DC0513" w14:paraId="20789C29" w14:textId="77777777" w:rsidTr="007637A4">
        <w:tc>
          <w:tcPr>
            <w:tcW w:w="3417"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1BBFC27" w14:textId="77777777" w:rsidR="00DC0513" w:rsidRDefault="00DC0513" w:rsidP="007637A4">
            <w:pPr>
              <w:jc w:val="center"/>
              <w:rPr>
                <w:rFonts w:ascii="Arial" w:hAnsi="Arial" w:cs="Arial"/>
                <w:sz w:val="24"/>
                <w:szCs w:val="24"/>
              </w:rPr>
            </w:pPr>
            <w:r>
              <w:rPr>
                <w:rFonts w:ascii="Arial" w:hAnsi="Arial" w:cs="Arial"/>
                <w:sz w:val="24"/>
                <w:szCs w:val="24"/>
              </w:rPr>
              <w:t>Field Name</w:t>
            </w:r>
          </w:p>
        </w:tc>
        <w:tc>
          <w:tcPr>
            <w:tcW w:w="167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3C5560D" w14:textId="77777777" w:rsidR="00DC0513" w:rsidRDefault="00DC0513" w:rsidP="007637A4">
            <w:pPr>
              <w:jc w:val="center"/>
              <w:rPr>
                <w:rFonts w:ascii="Arial" w:hAnsi="Arial" w:cs="Arial"/>
                <w:sz w:val="24"/>
                <w:szCs w:val="24"/>
              </w:rPr>
            </w:pPr>
            <w:r>
              <w:rPr>
                <w:rFonts w:ascii="Arial" w:hAnsi="Arial" w:cs="Arial"/>
                <w:sz w:val="24"/>
                <w:szCs w:val="24"/>
              </w:rPr>
              <w:t>Input Type</w:t>
            </w:r>
          </w:p>
        </w:tc>
        <w:tc>
          <w:tcPr>
            <w:tcW w:w="3003"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482FEE0" w14:textId="77777777" w:rsidR="00DC0513" w:rsidRDefault="00DC0513" w:rsidP="007637A4">
            <w:pPr>
              <w:jc w:val="center"/>
              <w:rPr>
                <w:rFonts w:ascii="Arial" w:hAnsi="Arial" w:cs="Arial"/>
                <w:sz w:val="24"/>
                <w:szCs w:val="24"/>
              </w:rPr>
            </w:pPr>
            <w:r>
              <w:rPr>
                <w:rFonts w:ascii="Arial" w:hAnsi="Arial" w:cs="Arial"/>
                <w:sz w:val="24"/>
                <w:szCs w:val="24"/>
              </w:rPr>
              <w:t>Validation</w:t>
            </w:r>
          </w:p>
        </w:tc>
      </w:tr>
      <w:tr w:rsidR="00DC0513" w14:paraId="55FDB6E9" w14:textId="77777777" w:rsidTr="007637A4">
        <w:tc>
          <w:tcPr>
            <w:tcW w:w="3417" w:type="dxa"/>
            <w:tcBorders>
              <w:top w:val="single" w:sz="4" w:space="0" w:color="auto"/>
              <w:left w:val="single" w:sz="4" w:space="0" w:color="auto"/>
              <w:bottom w:val="single" w:sz="4" w:space="0" w:color="auto"/>
              <w:right w:val="single" w:sz="4" w:space="0" w:color="auto"/>
            </w:tcBorders>
          </w:tcPr>
          <w:p w14:paraId="4E0BA0FE" w14:textId="77777777" w:rsidR="00DC0513" w:rsidRDefault="00DC0513" w:rsidP="007637A4">
            <w:pPr>
              <w:rPr>
                <w:rFonts w:ascii="Arial" w:hAnsi="Arial" w:cs="Arial"/>
                <w:color w:val="000000"/>
                <w:sz w:val="24"/>
                <w:szCs w:val="24"/>
              </w:rPr>
            </w:pPr>
            <w:r>
              <w:rPr>
                <w:rFonts w:ascii="Arial" w:hAnsi="Arial" w:cs="Arial"/>
                <w:color w:val="000000"/>
                <w:sz w:val="24"/>
                <w:szCs w:val="24"/>
              </w:rPr>
              <w:t>Species</w:t>
            </w:r>
          </w:p>
        </w:tc>
        <w:tc>
          <w:tcPr>
            <w:tcW w:w="1670" w:type="dxa"/>
            <w:tcBorders>
              <w:top w:val="single" w:sz="4" w:space="0" w:color="auto"/>
              <w:left w:val="single" w:sz="4" w:space="0" w:color="auto"/>
              <w:bottom w:val="single" w:sz="4" w:space="0" w:color="auto"/>
              <w:right w:val="single" w:sz="4" w:space="0" w:color="auto"/>
            </w:tcBorders>
          </w:tcPr>
          <w:p w14:paraId="2F2C10C8" w14:textId="77777777" w:rsidR="00DC0513" w:rsidRDefault="00DC0513" w:rsidP="007637A4">
            <w:pPr>
              <w:rPr>
                <w:rFonts w:ascii="Arial" w:hAnsi="Arial" w:cs="Arial"/>
                <w:sz w:val="24"/>
                <w:szCs w:val="24"/>
              </w:rPr>
            </w:pPr>
            <w:r>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488CA0B2" w14:textId="77777777" w:rsidR="00DC0513" w:rsidRDefault="00DC0513" w:rsidP="007637A4">
            <w:pPr>
              <w:rPr>
                <w:rFonts w:ascii="Arial" w:hAnsi="Arial" w:cs="Arial"/>
                <w:sz w:val="24"/>
                <w:szCs w:val="24"/>
              </w:rPr>
            </w:pPr>
            <w:r>
              <w:rPr>
                <w:rFonts w:ascii="Arial" w:hAnsi="Arial" w:cs="Arial"/>
                <w:sz w:val="24"/>
                <w:szCs w:val="24"/>
              </w:rPr>
              <w:t xml:space="preserve">Auto populate </w:t>
            </w:r>
          </w:p>
        </w:tc>
      </w:tr>
      <w:tr w:rsidR="00DC0513" w14:paraId="369F6E54" w14:textId="77777777" w:rsidTr="007637A4">
        <w:tc>
          <w:tcPr>
            <w:tcW w:w="3417" w:type="dxa"/>
            <w:tcBorders>
              <w:top w:val="single" w:sz="4" w:space="0" w:color="auto"/>
              <w:left w:val="single" w:sz="4" w:space="0" w:color="auto"/>
              <w:bottom w:val="single" w:sz="4" w:space="0" w:color="auto"/>
              <w:right w:val="single" w:sz="4" w:space="0" w:color="auto"/>
            </w:tcBorders>
          </w:tcPr>
          <w:p w14:paraId="015EF838" w14:textId="77777777" w:rsidR="00DC0513" w:rsidRDefault="00DC0513" w:rsidP="007637A4">
            <w:pPr>
              <w:rPr>
                <w:rFonts w:ascii="Arial" w:hAnsi="Arial" w:cs="Arial"/>
                <w:color w:val="000000"/>
                <w:sz w:val="24"/>
                <w:szCs w:val="24"/>
              </w:rPr>
            </w:pPr>
            <w:r>
              <w:rPr>
                <w:rFonts w:ascii="Arial" w:hAnsi="Arial" w:cs="Arial"/>
                <w:color w:val="000000"/>
                <w:sz w:val="24"/>
                <w:szCs w:val="24"/>
              </w:rPr>
              <w:t>Breed</w:t>
            </w:r>
          </w:p>
        </w:tc>
        <w:tc>
          <w:tcPr>
            <w:tcW w:w="1670" w:type="dxa"/>
            <w:tcBorders>
              <w:top w:val="single" w:sz="4" w:space="0" w:color="auto"/>
              <w:left w:val="single" w:sz="4" w:space="0" w:color="auto"/>
              <w:bottom w:val="single" w:sz="4" w:space="0" w:color="auto"/>
              <w:right w:val="single" w:sz="4" w:space="0" w:color="auto"/>
            </w:tcBorders>
          </w:tcPr>
          <w:p w14:paraId="33651B37" w14:textId="77777777" w:rsidR="00DC0513" w:rsidRDefault="00DC0513" w:rsidP="007637A4">
            <w:pPr>
              <w:rPr>
                <w:rFonts w:ascii="Arial" w:hAnsi="Arial" w:cs="Arial"/>
                <w:sz w:val="24"/>
                <w:szCs w:val="24"/>
              </w:rPr>
            </w:pPr>
            <w:r>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48D1E087" w14:textId="77777777" w:rsidR="00DC0513" w:rsidRDefault="00DC0513" w:rsidP="007637A4">
            <w:pPr>
              <w:rPr>
                <w:rFonts w:ascii="Arial" w:hAnsi="Arial" w:cs="Arial"/>
                <w:sz w:val="24"/>
                <w:szCs w:val="24"/>
              </w:rPr>
            </w:pPr>
            <w:r>
              <w:rPr>
                <w:rFonts w:ascii="Arial" w:hAnsi="Arial" w:cs="Arial"/>
                <w:sz w:val="24"/>
                <w:szCs w:val="24"/>
              </w:rPr>
              <w:t>Auto populate</w:t>
            </w:r>
          </w:p>
        </w:tc>
      </w:tr>
      <w:tr w:rsidR="00DC0513" w14:paraId="1829E452" w14:textId="77777777" w:rsidTr="007637A4">
        <w:tc>
          <w:tcPr>
            <w:tcW w:w="3417" w:type="dxa"/>
            <w:tcBorders>
              <w:top w:val="single" w:sz="4" w:space="0" w:color="auto"/>
              <w:left w:val="single" w:sz="4" w:space="0" w:color="auto"/>
              <w:bottom w:val="single" w:sz="4" w:space="0" w:color="auto"/>
              <w:right w:val="single" w:sz="4" w:space="0" w:color="auto"/>
            </w:tcBorders>
          </w:tcPr>
          <w:p w14:paraId="1D584F0E" w14:textId="77777777" w:rsidR="00DC0513" w:rsidRDefault="00DC0513" w:rsidP="007637A4">
            <w:pPr>
              <w:rPr>
                <w:rFonts w:ascii="Arial" w:hAnsi="Arial" w:cs="Arial"/>
                <w:color w:val="000000"/>
                <w:sz w:val="24"/>
                <w:szCs w:val="24"/>
              </w:rPr>
            </w:pPr>
            <w:r>
              <w:rPr>
                <w:rFonts w:ascii="Arial" w:hAnsi="Arial" w:cs="Arial"/>
                <w:color w:val="000000"/>
                <w:sz w:val="24"/>
                <w:szCs w:val="24"/>
              </w:rPr>
              <w:t>Age</w:t>
            </w:r>
          </w:p>
        </w:tc>
        <w:tc>
          <w:tcPr>
            <w:tcW w:w="1670" w:type="dxa"/>
            <w:tcBorders>
              <w:top w:val="single" w:sz="4" w:space="0" w:color="auto"/>
              <w:left w:val="single" w:sz="4" w:space="0" w:color="auto"/>
              <w:bottom w:val="single" w:sz="4" w:space="0" w:color="auto"/>
              <w:right w:val="single" w:sz="4" w:space="0" w:color="auto"/>
            </w:tcBorders>
          </w:tcPr>
          <w:p w14:paraId="5FDD8AF3" w14:textId="77777777" w:rsidR="00DC0513" w:rsidRDefault="00DC0513" w:rsidP="007637A4">
            <w:pPr>
              <w:rPr>
                <w:rFonts w:ascii="Arial" w:hAnsi="Arial" w:cs="Arial"/>
                <w:sz w:val="24"/>
                <w:szCs w:val="24"/>
              </w:rPr>
            </w:pPr>
            <w:r>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51287553" w14:textId="77777777" w:rsidR="00DC0513" w:rsidRDefault="00DC0513" w:rsidP="007637A4">
            <w:pPr>
              <w:rPr>
                <w:rFonts w:ascii="Arial" w:hAnsi="Arial" w:cs="Arial"/>
                <w:sz w:val="24"/>
                <w:szCs w:val="24"/>
              </w:rPr>
            </w:pPr>
            <w:r>
              <w:rPr>
                <w:rFonts w:ascii="Arial" w:hAnsi="Arial" w:cs="Arial"/>
                <w:sz w:val="24"/>
                <w:szCs w:val="24"/>
              </w:rPr>
              <w:t>Auto populate</w:t>
            </w:r>
          </w:p>
        </w:tc>
      </w:tr>
      <w:tr w:rsidR="00DC0513" w14:paraId="1A3B94CA" w14:textId="77777777" w:rsidTr="007637A4">
        <w:tc>
          <w:tcPr>
            <w:tcW w:w="3417" w:type="dxa"/>
            <w:tcBorders>
              <w:top w:val="single" w:sz="4" w:space="0" w:color="auto"/>
              <w:left w:val="single" w:sz="4" w:space="0" w:color="auto"/>
              <w:bottom w:val="single" w:sz="4" w:space="0" w:color="auto"/>
              <w:right w:val="single" w:sz="4" w:space="0" w:color="auto"/>
            </w:tcBorders>
          </w:tcPr>
          <w:p w14:paraId="1A28D83C" w14:textId="77777777" w:rsidR="00DC0513" w:rsidRDefault="00DC0513" w:rsidP="007637A4">
            <w:pPr>
              <w:rPr>
                <w:rFonts w:ascii="Arial" w:hAnsi="Arial" w:cs="Arial"/>
                <w:color w:val="000000"/>
                <w:sz w:val="24"/>
                <w:szCs w:val="24"/>
              </w:rPr>
            </w:pPr>
            <w:r>
              <w:rPr>
                <w:rFonts w:ascii="Arial" w:hAnsi="Arial" w:cs="Arial"/>
                <w:color w:val="000000"/>
                <w:sz w:val="24"/>
                <w:szCs w:val="24"/>
              </w:rPr>
              <w:t>Sex</w:t>
            </w:r>
          </w:p>
        </w:tc>
        <w:tc>
          <w:tcPr>
            <w:tcW w:w="1670" w:type="dxa"/>
            <w:tcBorders>
              <w:top w:val="single" w:sz="4" w:space="0" w:color="auto"/>
              <w:left w:val="single" w:sz="4" w:space="0" w:color="auto"/>
              <w:bottom w:val="single" w:sz="4" w:space="0" w:color="auto"/>
              <w:right w:val="single" w:sz="4" w:space="0" w:color="auto"/>
            </w:tcBorders>
          </w:tcPr>
          <w:p w14:paraId="2BFC4359" w14:textId="77777777" w:rsidR="00DC0513" w:rsidRDefault="00DC0513" w:rsidP="007637A4">
            <w:pPr>
              <w:rPr>
                <w:rFonts w:ascii="Arial" w:hAnsi="Arial" w:cs="Arial"/>
                <w:sz w:val="24"/>
                <w:szCs w:val="24"/>
              </w:rPr>
            </w:pPr>
            <w:r>
              <w:rPr>
                <w:rFonts w:ascii="Arial" w:hAnsi="Arial" w:cs="Arial"/>
                <w:sz w:val="24"/>
                <w:szCs w:val="24"/>
              </w:rPr>
              <w:t>Select</w:t>
            </w:r>
          </w:p>
        </w:tc>
        <w:tc>
          <w:tcPr>
            <w:tcW w:w="3003" w:type="dxa"/>
            <w:tcBorders>
              <w:top w:val="single" w:sz="4" w:space="0" w:color="auto"/>
              <w:left w:val="single" w:sz="4" w:space="0" w:color="auto"/>
              <w:bottom w:val="single" w:sz="4" w:space="0" w:color="auto"/>
              <w:right w:val="single" w:sz="4" w:space="0" w:color="auto"/>
            </w:tcBorders>
          </w:tcPr>
          <w:p w14:paraId="07B0871A" w14:textId="77777777" w:rsidR="00DC0513" w:rsidRDefault="00DC0513" w:rsidP="007637A4">
            <w:pPr>
              <w:rPr>
                <w:rFonts w:ascii="Arial" w:hAnsi="Arial" w:cs="Arial"/>
                <w:sz w:val="24"/>
                <w:szCs w:val="24"/>
              </w:rPr>
            </w:pPr>
            <w:r>
              <w:rPr>
                <w:rFonts w:ascii="Arial" w:hAnsi="Arial" w:cs="Arial"/>
                <w:sz w:val="24"/>
                <w:szCs w:val="24"/>
              </w:rPr>
              <w:t>Auto populate</w:t>
            </w:r>
          </w:p>
        </w:tc>
      </w:tr>
      <w:tr w:rsidR="00DC0513" w14:paraId="629205B4"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7AC7C087" w14:textId="77777777" w:rsidR="00DC0513" w:rsidRDefault="00DC0513" w:rsidP="007637A4">
            <w:pPr>
              <w:rPr>
                <w:rFonts w:ascii="Arial" w:hAnsi="Arial" w:cs="Arial"/>
                <w:color w:val="000000"/>
                <w:sz w:val="24"/>
                <w:szCs w:val="24"/>
              </w:rPr>
            </w:pPr>
            <w:r>
              <w:rPr>
                <w:rFonts w:ascii="Arial" w:hAnsi="Arial" w:cs="Arial"/>
                <w:color w:val="000000"/>
                <w:sz w:val="24"/>
                <w:szCs w:val="24"/>
              </w:rPr>
              <w:t>Quantity requested</w:t>
            </w:r>
          </w:p>
        </w:tc>
        <w:tc>
          <w:tcPr>
            <w:tcW w:w="1670" w:type="dxa"/>
            <w:tcBorders>
              <w:top w:val="single" w:sz="4" w:space="0" w:color="auto"/>
              <w:left w:val="single" w:sz="4" w:space="0" w:color="auto"/>
              <w:bottom w:val="single" w:sz="4" w:space="0" w:color="auto"/>
              <w:right w:val="single" w:sz="4" w:space="0" w:color="auto"/>
            </w:tcBorders>
          </w:tcPr>
          <w:p w14:paraId="5C31EF41" w14:textId="77777777" w:rsidR="00DC0513" w:rsidRDefault="00DC0513" w:rsidP="007637A4">
            <w:pPr>
              <w:rPr>
                <w:rFonts w:ascii="Arial" w:hAnsi="Arial" w:cs="Arial"/>
                <w:sz w:val="24"/>
                <w:szCs w:val="24"/>
              </w:rPr>
            </w:pPr>
          </w:p>
        </w:tc>
        <w:tc>
          <w:tcPr>
            <w:tcW w:w="3003" w:type="dxa"/>
            <w:tcBorders>
              <w:top w:val="single" w:sz="4" w:space="0" w:color="auto"/>
              <w:left w:val="single" w:sz="4" w:space="0" w:color="auto"/>
              <w:bottom w:val="single" w:sz="4" w:space="0" w:color="auto"/>
              <w:right w:val="single" w:sz="4" w:space="0" w:color="auto"/>
            </w:tcBorders>
            <w:vAlign w:val="center"/>
          </w:tcPr>
          <w:p w14:paraId="02B48654" w14:textId="77777777" w:rsidR="00DC0513" w:rsidRDefault="00DC0513" w:rsidP="007637A4">
            <w:pPr>
              <w:rPr>
                <w:rFonts w:ascii="Arial" w:hAnsi="Arial" w:cs="Arial"/>
                <w:sz w:val="24"/>
                <w:szCs w:val="24"/>
              </w:rPr>
            </w:pPr>
            <w:r>
              <w:rPr>
                <w:rFonts w:ascii="Arial" w:hAnsi="Arial" w:cs="Arial"/>
                <w:sz w:val="24"/>
                <w:szCs w:val="24"/>
              </w:rPr>
              <w:t>Pull from above</w:t>
            </w:r>
          </w:p>
        </w:tc>
      </w:tr>
      <w:tr w:rsidR="00DC0513" w14:paraId="1E71E807"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16F1A549" w14:textId="77777777" w:rsidR="00DC0513" w:rsidRDefault="00DC0513" w:rsidP="007637A4">
            <w:pPr>
              <w:rPr>
                <w:rFonts w:ascii="Arial" w:hAnsi="Arial" w:cs="Arial"/>
                <w:color w:val="000000"/>
                <w:sz w:val="24"/>
                <w:szCs w:val="24"/>
              </w:rPr>
            </w:pPr>
            <w:r>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4F5E924C" w14:textId="77777777" w:rsidR="00DC0513" w:rsidRDefault="00DC0513" w:rsidP="007637A4">
            <w:pPr>
              <w:rPr>
                <w:rFonts w:ascii="Arial" w:hAnsi="Arial" w:cs="Arial"/>
                <w:sz w:val="24"/>
                <w:szCs w:val="24"/>
              </w:rPr>
            </w:pPr>
            <w:r>
              <w:rPr>
                <w:rFonts w:ascii="Arial" w:hAnsi="Arial" w:cs="Arial"/>
                <w:sz w:val="24"/>
                <w:szCs w:val="24"/>
              </w:rPr>
              <w:t>Select</w:t>
            </w:r>
          </w:p>
        </w:tc>
        <w:tc>
          <w:tcPr>
            <w:tcW w:w="3003" w:type="dxa"/>
            <w:tcBorders>
              <w:top w:val="single" w:sz="4" w:space="0" w:color="auto"/>
              <w:left w:val="single" w:sz="4" w:space="0" w:color="auto"/>
              <w:bottom w:val="single" w:sz="4" w:space="0" w:color="auto"/>
              <w:right w:val="single" w:sz="4" w:space="0" w:color="auto"/>
            </w:tcBorders>
            <w:vAlign w:val="center"/>
          </w:tcPr>
          <w:p w14:paraId="7A1F50F6" w14:textId="77777777" w:rsidR="00DC0513" w:rsidRDefault="00DC0513" w:rsidP="007637A4">
            <w:pPr>
              <w:rPr>
                <w:rFonts w:ascii="Arial" w:hAnsi="Arial" w:cs="Arial"/>
                <w:sz w:val="24"/>
                <w:szCs w:val="24"/>
              </w:rPr>
            </w:pPr>
            <w:r>
              <w:rPr>
                <w:rFonts w:ascii="Arial" w:hAnsi="Arial" w:cs="Arial"/>
                <w:sz w:val="24"/>
                <w:szCs w:val="24"/>
              </w:rPr>
              <w:t>Pull from master data</w:t>
            </w:r>
          </w:p>
        </w:tc>
      </w:tr>
      <w:tr w:rsidR="00DC0513" w14:paraId="15FB0FCB"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12DF155C" w14:textId="77777777" w:rsidR="00DC0513" w:rsidRDefault="00DC0513" w:rsidP="007637A4">
            <w:pPr>
              <w:rPr>
                <w:rFonts w:ascii="Arial" w:hAnsi="Arial" w:cs="Arial"/>
                <w:color w:val="000000"/>
                <w:sz w:val="24"/>
                <w:szCs w:val="24"/>
              </w:rPr>
            </w:pPr>
            <w:r>
              <w:rPr>
                <w:rFonts w:ascii="Arial" w:hAnsi="Arial" w:cs="Arial"/>
                <w:color w:val="000000"/>
                <w:sz w:val="24"/>
                <w:szCs w:val="24"/>
              </w:rPr>
              <w:t>Quantity cleared</w:t>
            </w:r>
          </w:p>
        </w:tc>
        <w:tc>
          <w:tcPr>
            <w:tcW w:w="1670" w:type="dxa"/>
            <w:tcBorders>
              <w:top w:val="single" w:sz="4" w:space="0" w:color="auto"/>
              <w:left w:val="single" w:sz="4" w:space="0" w:color="auto"/>
              <w:bottom w:val="single" w:sz="4" w:space="0" w:color="auto"/>
              <w:right w:val="single" w:sz="4" w:space="0" w:color="auto"/>
            </w:tcBorders>
          </w:tcPr>
          <w:p w14:paraId="13432279" w14:textId="77777777" w:rsidR="00DC0513" w:rsidRDefault="00DC0513" w:rsidP="007637A4">
            <w:pPr>
              <w:rPr>
                <w:rFonts w:ascii="Arial" w:hAnsi="Arial" w:cs="Arial"/>
                <w:sz w:val="24"/>
                <w:szCs w:val="24"/>
              </w:rPr>
            </w:pPr>
            <w:r>
              <w:rPr>
                <w:rFonts w:ascii="Arial" w:hAnsi="Arial" w:cs="Arial"/>
                <w:sz w:val="24"/>
                <w:szCs w:val="24"/>
              </w:rPr>
              <w:t xml:space="preserve">Number </w:t>
            </w:r>
          </w:p>
        </w:tc>
        <w:tc>
          <w:tcPr>
            <w:tcW w:w="3003" w:type="dxa"/>
            <w:tcBorders>
              <w:top w:val="single" w:sz="4" w:space="0" w:color="auto"/>
              <w:left w:val="single" w:sz="4" w:space="0" w:color="auto"/>
              <w:bottom w:val="single" w:sz="4" w:space="0" w:color="auto"/>
              <w:right w:val="single" w:sz="4" w:space="0" w:color="auto"/>
            </w:tcBorders>
            <w:vAlign w:val="center"/>
          </w:tcPr>
          <w:p w14:paraId="118E2A57" w14:textId="77777777" w:rsidR="00DC0513" w:rsidRDefault="00DC0513" w:rsidP="007637A4">
            <w:pPr>
              <w:rPr>
                <w:rFonts w:ascii="Arial" w:hAnsi="Arial" w:cs="Arial"/>
                <w:sz w:val="24"/>
                <w:szCs w:val="24"/>
              </w:rPr>
            </w:pPr>
            <w:r>
              <w:rPr>
                <w:rFonts w:ascii="Arial" w:hAnsi="Arial" w:cs="Arial"/>
                <w:sz w:val="24"/>
                <w:szCs w:val="24"/>
              </w:rPr>
              <w:t>Should accept only number, should not accept special character</w:t>
            </w:r>
          </w:p>
        </w:tc>
      </w:tr>
      <w:tr w:rsidR="00DC0513" w14:paraId="3A1B9D21"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5B999D76" w14:textId="77777777" w:rsidR="00DC0513" w:rsidRDefault="00DC0513" w:rsidP="007637A4">
            <w:pPr>
              <w:rPr>
                <w:rFonts w:ascii="Arial" w:hAnsi="Arial" w:cs="Arial"/>
                <w:color w:val="000000"/>
                <w:sz w:val="24"/>
                <w:szCs w:val="24"/>
              </w:rPr>
            </w:pPr>
            <w:r>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2F3A92FB" w14:textId="77777777" w:rsidR="00DC0513" w:rsidRDefault="00DC0513" w:rsidP="007637A4">
            <w:pPr>
              <w:rPr>
                <w:rFonts w:ascii="Arial" w:hAnsi="Arial" w:cs="Arial"/>
                <w:sz w:val="24"/>
                <w:szCs w:val="24"/>
              </w:rPr>
            </w:pPr>
            <w:r>
              <w:rPr>
                <w:rFonts w:ascii="Arial" w:hAnsi="Arial" w:cs="Arial"/>
                <w:sz w:val="24"/>
                <w:szCs w:val="24"/>
              </w:rPr>
              <w:t>Select</w:t>
            </w:r>
          </w:p>
        </w:tc>
        <w:tc>
          <w:tcPr>
            <w:tcW w:w="3003" w:type="dxa"/>
            <w:tcBorders>
              <w:top w:val="single" w:sz="4" w:space="0" w:color="auto"/>
              <w:left w:val="single" w:sz="4" w:space="0" w:color="auto"/>
              <w:bottom w:val="single" w:sz="4" w:space="0" w:color="auto"/>
              <w:right w:val="single" w:sz="4" w:space="0" w:color="auto"/>
            </w:tcBorders>
            <w:vAlign w:val="center"/>
          </w:tcPr>
          <w:p w14:paraId="75257C39" w14:textId="77777777" w:rsidR="00DC0513" w:rsidRDefault="00DC0513" w:rsidP="007637A4">
            <w:pPr>
              <w:rPr>
                <w:rFonts w:ascii="Arial" w:hAnsi="Arial" w:cs="Arial"/>
                <w:sz w:val="24"/>
                <w:szCs w:val="24"/>
              </w:rPr>
            </w:pPr>
            <w:r>
              <w:rPr>
                <w:rFonts w:ascii="Arial" w:hAnsi="Arial" w:cs="Arial"/>
                <w:sz w:val="24"/>
                <w:szCs w:val="24"/>
              </w:rPr>
              <w:t>Pull from master data</w:t>
            </w:r>
          </w:p>
        </w:tc>
      </w:tr>
      <w:tr w:rsidR="00DC0513" w14:paraId="00F0B5F5"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5067CFBB" w14:textId="77777777" w:rsidR="00DC0513" w:rsidRDefault="00DC0513" w:rsidP="007637A4">
            <w:pPr>
              <w:rPr>
                <w:rFonts w:ascii="Arial" w:hAnsi="Arial" w:cs="Arial"/>
                <w:color w:val="000000"/>
                <w:sz w:val="24"/>
                <w:szCs w:val="24"/>
              </w:rPr>
            </w:pPr>
            <w:r>
              <w:rPr>
                <w:rFonts w:ascii="Arial" w:hAnsi="Arial" w:cs="Arial"/>
                <w:color w:val="000000"/>
                <w:sz w:val="24"/>
                <w:szCs w:val="24"/>
              </w:rPr>
              <w:lastRenderedPageBreak/>
              <w:t>Quantity rejected</w:t>
            </w:r>
          </w:p>
        </w:tc>
        <w:tc>
          <w:tcPr>
            <w:tcW w:w="1670" w:type="dxa"/>
            <w:tcBorders>
              <w:top w:val="single" w:sz="4" w:space="0" w:color="auto"/>
              <w:left w:val="single" w:sz="4" w:space="0" w:color="auto"/>
              <w:bottom w:val="single" w:sz="4" w:space="0" w:color="auto"/>
              <w:right w:val="single" w:sz="4" w:space="0" w:color="auto"/>
            </w:tcBorders>
          </w:tcPr>
          <w:p w14:paraId="3999237B" w14:textId="77777777" w:rsidR="00DC0513" w:rsidRDefault="00DC0513" w:rsidP="007637A4">
            <w:pPr>
              <w:rPr>
                <w:rFonts w:ascii="Arial" w:hAnsi="Arial" w:cs="Arial"/>
                <w:sz w:val="24"/>
                <w:szCs w:val="24"/>
              </w:rPr>
            </w:pPr>
          </w:p>
        </w:tc>
        <w:tc>
          <w:tcPr>
            <w:tcW w:w="3003" w:type="dxa"/>
            <w:tcBorders>
              <w:top w:val="single" w:sz="4" w:space="0" w:color="auto"/>
              <w:left w:val="single" w:sz="4" w:space="0" w:color="auto"/>
              <w:bottom w:val="single" w:sz="4" w:space="0" w:color="auto"/>
              <w:right w:val="single" w:sz="4" w:space="0" w:color="auto"/>
            </w:tcBorders>
            <w:vAlign w:val="center"/>
          </w:tcPr>
          <w:p w14:paraId="42F30AC3" w14:textId="77777777" w:rsidR="00DC0513" w:rsidRDefault="00DC0513" w:rsidP="007637A4">
            <w:pPr>
              <w:rPr>
                <w:rFonts w:ascii="Arial" w:hAnsi="Arial" w:cs="Arial"/>
                <w:sz w:val="24"/>
                <w:szCs w:val="24"/>
              </w:rPr>
            </w:pPr>
            <w:r>
              <w:rPr>
                <w:rFonts w:ascii="Arial" w:hAnsi="Arial" w:cs="Arial"/>
                <w:sz w:val="24"/>
                <w:szCs w:val="24"/>
              </w:rPr>
              <w:t>(Qty requested – Qty Cleared)</w:t>
            </w:r>
          </w:p>
        </w:tc>
      </w:tr>
      <w:tr w:rsidR="00DC0513" w14:paraId="6CB15C35"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2D8126B0" w14:textId="77777777" w:rsidR="00DC0513" w:rsidRDefault="00DC0513" w:rsidP="007637A4">
            <w:pPr>
              <w:rPr>
                <w:rFonts w:ascii="Arial" w:hAnsi="Arial" w:cs="Arial"/>
                <w:color w:val="000000"/>
                <w:sz w:val="24"/>
                <w:szCs w:val="24"/>
              </w:rPr>
            </w:pPr>
            <w:r>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4EB5E7A2" w14:textId="77777777" w:rsidR="00DC0513" w:rsidRDefault="00DC0513" w:rsidP="007637A4">
            <w:pPr>
              <w:rPr>
                <w:rFonts w:ascii="Arial" w:hAnsi="Arial" w:cs="Arial"/>
                <w:sz w:val="24"/>
                <w:szCs w:val="24"/>
              </w:rPr>
            </w:pPr>
            <w:r>
              <w:rPr>
                <w:rFonts w:ascii="Arial" w:hAnsi="Arial" w:cs="Arial"/>
                <w:sz w:val="24"/>
                <w:szCs w:val="24"/>
              </w:rPr>
              <w:t>Select</w:t>
            </w:r>
          </w:p>
        </w:tc>
        <w:tc>
          <w:tcPr>
            <w:tcW w:w="3003" w:type="dxa"/>
            <w:tcBorders>
              <w:top w:val="single" w:sz="4" w:space="0" w:color="auto"/>
              <w:left w:val="single" w:sz="4" w:space="0" w:color="auto"/>
              <w:bottom w:val="single" w:sz="4" w:space="0" w:color="auto"/>
              <w:right w:val="single" w:sz="4" w:space="0" w:color="auto"/>
            </w:tcBorders>
            <w:vAlign w:val="center"/>
          </w:tcPr>
          <w:p w14:paraId="338411F3" w14:textId="77777777" w:rsidR="00DC0513" w:rsidRDefault="00DC0513" w:rsidP="007637A4">
            <w:pPr>
              <w:rPr>
                <w:rFonts w:ascii="Arial" w:hAnsi="Arial" w:cs="Arial"/>
                <w:sz w:val="24"/>
                <w:szCs w:val="24"/>
              </w:rPr>
            </w:pPr>
            <w:r>
              <w:rPr>
                <w:rFonts w:ascii="Arial" w:hAnsi="Arial" w:cs="Arial"/>
                <w:sz w:val="24"/>
                <w:szCs w:val="24"/>
              </w:rPr>
              <w:t>Pull from master data</w:t>
            </w:r>
          </w:p>
        </w:tc>
      </w:tr>
      <w:tr w:rsidR="00DC0513" w14:paraId="79734C13"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6B2B61A6" w14:textId="77777777" w:rsidR="00DC0513" w:rsidRDefault="00DC0513" w:rsidP="007637A4">
            <w:pPr>
              <w:rPr>
                <w:rFonts w:ascii="Arial" w:hAnsi="Arial" w:cs="Arial"/>
                <w:color w:val="000000"/>
                <w:sz w:val="24"/>
                <w:szCs w:val="24"/>
              </w:rPr>
            </w:pPr>
            <w:r>
              <w:rPr>
                <w:rFonts w:ascii="Arial" w:hAnsi="Arial" w:cs="Arial"/>
                <w:color w:val="000000"/>
                <w:sz w:val="24"/>
                <w:szCs w:val="24"/>
              </w:rPr>
              <w:t>Remarks (Reasons for rejection)</w:t>
            </w:r>
          </w:p>
        </w:tc>
        <w:tc>
          <w:tcPr>
            <w:tcW w:w="1670" w:type="dxa"/>
            <w:tcBorders>
              <w:top w:val="single" w:sz="4" w:space="0" w:color="auto"/>
              <w:left w:val="single" w:sz="4" w:space="0" w:color="auto"/>
              <w:bottom w:val="single" w:sz="4" w:space="0" w:color="auto"/>
              <w:right w:val="single" w:sz="4" w:space="0" w:color="auto"/>
            </w:tcBorders>
          </w:tcPr>
          <w:p w14:paraId="7A4E1C01" w14:textId="77777777" w:rsidR="00DC0513" w:rsidRDefault="00DC0513" w:rsidP="007637A4">
            <w:pPr>
              <w:rPr>
                <w:rFonts w:ascii="Arial" w:hAnsi="Arial" w:cs="Arial"/>
                <w:sz w:val="24"/>
                <w:szCs w:val="24"/>
              </w:rPr>
            </w:pPr>
            <w:r>
              <w:rPr>
                <w:rFonts w:ascii="Arial" w:hAnsi="Arial" w:cs="Arial"/>
                <w:sz w:val="24"/>
                <w:szCs w:val="24"/>
              </w:rPr>
              <w:t>Text area</w:t>
            </w:r>
          </w:p>
        </w:tc>
        <w:tc>
          <w:tcPr>
            <w:tcW w:w="3003" w:type="dxa"/>
            <w:tcBorders>
              <w:top w:val="single" w:sz="4" w:space="0" w:color="auto"/>
              <w:left w:val="single" w:sz="4" w:space="0" w:color="auto"/>
              <w:bottom w:val="single" w:sz="4" w:space="0" w:color="auto"/>
              <w:right w:val="single" w:sz="4" w:space="0" w:color="auto"/>
            </w:tcBorders>
            <w:vAlign w:val="center"/>
          </w:tcPr>
          <w:p w14:paraId="21955890" w14:textId="77777777" w:rsidR="00DC0513" w:rsidRDefault="00DC0513" w:rsidP="007637A4">
            <w:pPr>
              <w:rPr>
                <w:rFonts w:ascii="Arial" w:hAnsi="Arial" w:cs="Arial"/>
                <w:sz w:val="24"/>
                <w:szCs w:val="24"/>
              </w:rPr>
            </w:pPr>
          </w:p>
        </w:tc>
      </w:tr>
    </w:tbl>
    <w:p w14:paraId="573A64D8" w14:textId="77777777" w:rsidR="00DC0513" w:rsidRPr="00C012B7" w:rsidRDefault="00DC0513" w:rsidP="00DC0513"/>
    <w:p w14:paraId="763B9AB1" w14:textId="77777777" w:rsidR="00DC0513" w:rsidRPr="00DD7CD5" w:rsidRDefault="00DC0513" w:rsidP="00DC0513">
      <w:pPr>
        <w:ind w:left="1260"/>
        <w:rPr>
          <w:rFonts w:ascii="Arial" w:hAnsi="Arial" w:cs="Arial"/>
          <w:i/>
          <w:iCs/>
          <w:sz w:val="24"/>
          <w:szCs w:val="24"/>
        </w:rPr>
      </w:pPr>
      <w:r w:rsidRPr="00DD7CD5">
        <w:rPr>
          <w:rFonts w:ascii="Arial" w:hAnsi="Arial" w:cs="Arial"/>
          <w:i/>
          <w:iCs/>
          <w:sz w:val="24"/>
          <w:szCs w:val="24"/>
        </w:rPr>
        <w:t>**If accepted, generate a clearance</w:t>
      </w:r>
    </w:p>
    <w:p w14:paraId="67AA6B8A" w14:textId="77777777" w:rsidR="00DC0513" w:rsidRPr="00DD7CD5" w:rsidRDefault="00DC0513" w:rsidP="00DC0513">
      <w:pPr>
        <w:ind w:left="1260"/>
        <w:rPr>
          <w:rFonts w:ascii="Arial" w:hAnsi="Arial" w:cs="Arial"/>
          <w:i/>
          <w:iCs/>
          <w:sz w:val="24"/>
          <w:szCs w:val="24"/>
        </w:rPr>
      </w:pPr>
      <w:r w:rsidRPr="00DD7CD5">
        <w:rPr>
          <w:rFonts w:ascii="Arial" w:hAnsi="Arial" w:cs="Arial"/>
          <w:i/>
          <w:iCs/>
          <w:sz w:val="24"/>
          <w:szCs w:val="24"/>
        </w:rPr>
        <w:t xml:space="preserve">** If rejected, enable remarks field and save reasons for rejection. </w:t>
      </w:r>
    </w:p>
    <w:p w14:paraId="0FEC7510" w14:textId="77777777" w:rsidR="00DC0513" w:rsidRDefault="00DC0513" w:rsidP="00767821"/>
    <w:p w14:paraId="7D5397D0" w14:textId="77777777" w:rsidR="00C80D01" w:rsidRDefault="00C80D01" w:rsidP="00767821"/>
    <w:p w14:paraId="0AF3FED3" w14:textId="77777777" w:rsidR="00DF4ECC" w:rsidRPr="009715B4" w:rsidRDefault="00DF4ECC" w:rsidP="00DF4ECC">
      <w:pPr>
        <w:pStyle w:val="Heading1"/>
        <w:numPr>
          <w:ilvl w:val="0"/>
          <w:numId w:val="1"/>
        </w:numPr>
        <w:spacing w:before="100" w:beforeAutospacing="1"/>
        <w:ind w:left="357" w:hanging="357"/>
        <w:rPr>
          <w:rFonts w:ascii="Arial" w:hAnsi="Arial" w:cs="Arial"/>
          <w:color w:val="auto"/>
        </w:rPr>
      </w:pPr>
      <w:bookmarkStart w:id="77" w:name="_Toc53514863"/>
      <w:r>
        <w:rPr>
          <w:rFonts w:ascii="Arial" w:hAnsi="Arial" w:cs="Arial"/>
          <w:color w:val="auto"/>
        </w:rPr>
        <w:lastRenderedPageBreak/>
        <w:t>Import of Ornamental Fish</w:t>
      </w:r>
      <w:bookmarkEnd w:id="77"/>
    </w:p>
    <w:p w14:paraId="4D83ACA8" w14:textId="77777777" w:rsidR="00DF4ECC" w:rsidRPr="009715B4" w:rsidRDefault="00DF4ECC" w:rsidP="00DF4ECC">
      <w:pPr>
        <w:pStyle w:val="Heading2"/>
        <w:numPr>
          <w:ilvl w:val="1"/>
          <w:numId w:val="1"/>
        </w:numPr>
        <w:ind w:hanging="540"/>
        <w:rPr>
          <w:rFonts w:ascii="Arial" w:hAnsi="Arial" w:cs="Arial"/>
          <w:color w:val="auto"/>
          <w:sz w:val="24"/>
          <w:szCs w:val="24"/>
        </w:rPr>
      </w:pPr>
      <w:bookmarkStart w:id="78" w:name="_Toc53514864"/>
      <w:r w:rsidRPr="009715B4">
        <w:rPr>
          <w:rFonts w:ascii="Arial" w:hAnsi="Arial" w:cs="Arial"/>
          <w:color w:val="auto"/>
          <w:sz w:val="24"/>
          <w:szCs w:val="24"/>
        </w:rPr>
        <w:t xml:space="preserve">Service Name: </w:t>
      </w:r>
      <w:r>
        <w:rPr>
          <w:rFonts w:ascii="Arial" w:hAnsi="Arial" w:cs="Arial"/>
          <w:color w:val="auto"/>
          <w:sz w:val="24"/>
          <w:szCs w:val="24"/>
        </w:rPr>
        <w:t>Ornamental Fish</w:t>
      </w:r>
      <w:bookmarkEnd w:id="78"/>
    </w:p>
    <w:p w14:paraId="4F839839" w14:textId="77777777" w:rsidR="00E04002" w:rsidRPr="00E04002" w:rsidRDefault="00DF4ECC" w:rsidP="00DF4ECC">
      <w:pPr>
        <w:pStyle w:val="Heading2"/>
        <w:numPr>
          <w:ilvl w:val="1"/>
          <w:numId w:val="1"/>
        </w:numPr>
        <w:ind w:left="540" w:hanging="360"/>
        <w:rPr>
          <w:rFonts w:asciiTheme="minorHAnsi" w:hAnsiTheme="minorHAnsi" w:cstheme="minorHAnsi"/>
          <w:color w:val="auto"/>
          <w:sz w:val="24"/>
          <w:szCs w:val="24"/>
        </w:rPr>
      </w:pPr>
      <w:bookmarkStart w:id="79" w:name="_Toc53514865"/>
      <w:r w:rsidRPr="009715B4">
        <w:rPr>
          <w:rFonts w:ascii="Arial" w:hAnsi="Arial" w:cs="Arial"/>
          <w:color w:val="auto"/>
          <w:sz w:val="24"/>
          <w:szCs w:val="24"/>
        </w:rPr>
        <w:t>Process Flow</w:t>
      </w:r>
      <w:bookmarkEnd w:id="79"/>
    </w:p>
    <w:p w14:paraId="0673B1D4" w14:textId="77777777" w:rsidR="00E04002" w:rsidRPr="00E04002" w:rsidRDefault="00E04002" w:rsidP="00E04002">
      <w:pPr>
        <w:pStyle w:val="Heading2"/>
        <w:ind w:left="540"/>
        <w:rPr>
          <w:rFonts w:asciiTheme="minorHAnsi" w:hAnsiTheme="minorHAnsi" w:cstheme="minorHAnsi"/>
          <w:color w:val="auto"/>
          <w:sz w:val="24"/>
          <w:szCs w:val="24"/>
        </w:rPr>
      </w:pPr>
    </w:p>
    <w:p w14:paraId="1F79D3CE" w14:textId="77777777" w:rsidR="00DF4ECC" w:rsidRPr="005B50B7" w:rsidRDefault="00DF4ECC" w:rsidP="00E04002">
      <w:pPr>
        <w:pStyle w:val="Heading2"/>
        <w:ind w:left="540"/>
        <w:rPr>
          <w:rFonts w:asciiTheme="minorHAnsi" w:hAnsiTheme="minorHAnsi" w:cstheme="minorHAnsi"/>
          <w:color w:val="auto"/>
          <w:sz w:val="24"/>
          <w:szCs w:val="24"/>
        </w:rPr>
      </w:pPr>
      <w:bookmarkStart w:id="80" w:name="_Toc53510335"/>
      <w:bookmarkStart w:id="81" w:name="_Toc53514866"/>
      <w:r w:rsidRPr="00511CD9">
        <w:rPr>
          <w:rFonts w:asciiTheme="minorHAnsi" w:hAnsiTheme="minorHAnsi" w:cstheme="minorHAnsi"/>
          <w:noProof/>
          <w:color w:val="auto"/>
          <w:sz w:val="24"/>
          <w:szCs w:val="24"/>
        </w:rPr>
        <w:drawing>
          <wp:inline distT="0" distB="0" distL="0" distR="0" wp14:anchorId="4F177A30" wp14:editId="52B76272">
            <wp:extent cx="5101914" cy="4293235"/>
            <wp:effectExtent l="0" t="0" r="381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101914" cy="4293235"/>
                    </a:xfrm>
                    <a:prstGeom prst="rect">
                      <a:avLst/>
                    </a:prstGeom>
                    <a:noFill/>
                    <a:ln>
                      <a:noFill/>
                    </a:ln>
                  </pic:spPr>
                </pic:pic>
              </a:graphicData>
            </a:graphic>
          </wp:inline>
        </w:drawing>
      </w:r>
      <w:bookmarkEnd w:id="80"/>
      <w:bookmarkEnd w:id="81"/>
    </w:p>
    <w:p w14:paraId="1FBF4BBF" w14:textId="77777777" w:rsidR="00E04002" w:rsidRDefault="00E04002" w:rsidP="00E04002">
      <w:pPr>
        <w:pStyle w:val="Heading2"/>
        <w:ind w:left="540"/>
        <w:rPr>
          <w:rFonts w:ascii="Arial" w:hAnsi="Arial" w:cs="Arial"/>
          <w:color w:val="auto"/>
          <w:sz w:val="24"/>
          <w:szCs w:val="24"/>
        </w:rPr>
      </w:pPr>
    </w:p>
    <w:p w14:paraId="08C9A3ED" w14:textId="77777777" w:rsidR="00DF4ECC" w:rsidRPr="00DD7CD5" w:rsidRDefault="00DF4ECC" w:rsidP="00DF4ECC">
      <w:pPr>
        <w:pStyle w:val="Heading2"/>
        <w:numPr>
          <w:ilvl w:val="1"/>
          <w:numId w:val="1"/>
        </w:numPr>
        <w:ind w:left="540" w:hanging="270"/>
        <w:rPr>
          <w:rFonts w:ascii="Arial" w:hAnsi="Arial" w:cs="Arial"/>
          <w:color w:val="auto"/>
          <w:sz w:val="24"/>
          <w:szCs w:val="24"/>
        </w:rPr>
      </w:pPr>
      <w:bookmarkStart w:id="82" w:name="_Toc53514867"/>
      <w:r w:rsidRPr="00DD7CD5">
        <w:rPr>
          <w:rFonts w:ascii="Arial" w:hAnsi="Arial" w:cs="Arial"/>
          <w:color w:val="auto"/>
          <w:sz w:val="24"/>
          <w:szCs w:val="24"/>
        </w:rPr>
        <w:t>Users and Roles</w:t>
      </w:r>
      <w:bookmarkEnd w:id="82"/>
    </w:p>
    <w:p w14:paraId="3AA25DCA" w14:textId="77777777" w:rsidR="00DF4ECC" w:rsidRPr="00DD7CD5" w:rsidRDefault="00DF4ECC" w:rsidP="00DF4ECC">
      <w:pPr>
        <w:pStyle w:val="Heading2"/>
        <w:numPr>
          <w:ilvl w:val="2"/>
          <w:numId w:val="1"/>
        </w:numPr>
        <w:ind w:hanging="180"/>
        <w:rPr>
          <w:rFonts w:ascii="Arial" w:hAnsi="Arial" w:cs="Arial"/>
          <w:color w:val="auto"/>
          <w:sz w:val="24"/>
          <w:szCs w:val="24"/>
        </w:rPr>
      </w:pPr>
      <w:bookmarkStart w:id="83" w:name="_Toc53514868"/>
      <w:r>
        <w:rPr>
          <w:rFonts w:ascii="Arial" w:hAnsi="Arial" w:cs="Arial"/>
          <w:color w:val="auto"/>
          <w:sz w:val="24"/>
          <w:szCs w:val="24"/>
        </w:rPr>
        <w:t>Ornamental Fish</w:t>
      </w:r>
      <w:r w:rsidRPr="00DD7CD5">
        <w:rPr>
          <w:rFonts w:ascii="Arial" w:hAnsi="Arial" w:cs="Arial"/>
          <w:color w:val="auto"/>
          <w:sz w:val="24"/>
          <w:szCs w:val="24"/>
        </w:rPr>
        <w:t xml:space="preserve"> Importer (User)</w:t>
      </w:r>
      <w:bookmarkEnd w:id="83"/>
    </w:p>
    <w:p w14:paraId="01F4EC0C" w14:textId="77777777" w:rsidR="00DF4ECC" w:rsidRPr="00DD7CD5" w:rsidRDefault="00DF4ECC" w:rsidP="00DF4ECC">
      <w:pPr>
        <w:pStyle w:val="Heading2"/>
        <w:numPr>
          <w:ilvl w:val="3"/>
          <w:numId w:val="1"/>
        </w:numPr>
        <w:ind w:left="1260" w:firstLine="0"/>
        <w:rPr>
          <w:rFonts w:ascii="Arial" w:hAnsi="Arial" w:cs="Arial"/>
          <w:color w:val="auto"/>
          <w:sz w:val="24"/>
          <w:szCs w:val="24"/>
        </w:rPr>
      </w:pPr>
      <w:bookmarkStart w:id="84" w:name="_Toc53514869"/>
      <w:r w:rsidRPr="00DD7CD5">
        <w:rPr>
          <w:rFonts w:ascii="Arial" w:hAnsi="Arial" w:cs="Arial"/>
          <w:color w:val="auto"/>
          <w:sz w:val="24"/>
          <w:szCs w:val="24"/>
        </w:rPr>
        <w:t>Apply import permit (Role)</w:t>
      </w:r>
      <w:bookmarkEnd w:id="84"/>
    </w:p>
    <w:p w14:paraId="2C103DC9" w14:textId="77777777" w:rsidR="00DF4ECC" w:rsidRDefault="00DF4ECC" w:rsidP="00DF4ECC">
      <w:pPr>
        <w:ind w:left="540" w:firstLine="720"/>
        <w:rPr>
          <w:rFonts w:ascii="Arial" w:hAnsi="Arial" w:cs="Arial"/>
          <w:sz w:val="24"/>
          <w:szCs w:val="24"/>
        </w:rPr>
      </w:pPr>
    </w:p>
    <w:p w14:paraId="061F0F0F" w14:textId="77777777" w:rsidR="00DF4ECC" w:rsidRPr="00DD7CD5" w:rsidRDefault="00DF4ECC" w:rsidP="00DF4ECC">
      <w:pPr>
        <w:ind w:left="540" w:firstLine="720"/>
        <w:rPr>
          <w:rFonts w:ascii="Arial" w:hAnsi="Arial" w:cs="Arial"/>
          <w:sz w:val="24"/>
          <w:szCs w:val="24"/>
        </w:rPr>
      </w:pPr>
      <w:r w:rsidRPr="00DD7CD5">
        <w:rPr>
          <w:rFonts w:ascii="Arial" w:hAnsi="Arial" w:cs="Arial"/>
          <w:sz w:val="24"/>
          <w:szCs w:val="24"/>
        </w:rPr>
        <w:t>Import Type:</w:t>
      </w:r>
    </w:p>
    <w:tbl>
      <w:tblPr>
        <w:tblStyle w:val="TableGrid"/>
        <w:tblW w:w="0" w:type="auto"/>
        <w:tblInd w:w="1260" w:type="dxa"/>
        <w:tblLook w:val="04A0" w:firstRow="1" w:lastRow="0" w:firstColumn="1" w:lastColumn="0" w:noHBand="0" w:noVBand="1"/>
      </w:tblPr>
      <w:tblGrid>
        <w:gridCol w:w="3417"/>
        <w:gridCol w:w="1670"/>
        <w:gridCol w:w="3003"/>
      </w:tblGrid>
      <w:tr w:rsidR="00DF4ECC" w:rsidRPr="00DD7CD5" w14:paraId="64B25BCF" w14:textId="77777777" w:rsidTr="007637A4">
        <w:tc>
          <w:tcPr>
            <w:tcW w:w="3417" w:type="dxa"/>
            <w:shd w:val="clear" w:color="auto" w:fill="FDE9D9" w:themeFill="accent6" w:themeFillTint="33"/>
          </w:tcPr>
          <w:p w14:paraId="70915E0E"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13D2345A"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022F1E84"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Validation</w:t>
            </w:r>
          </w:p>
        </w:tc>
      </w:tr>
      <w:tr w:rsidR="00DF4ECC" w:rsidRPr="00DD7CD5" w14:paraId="1D3AFF44" w14:textId="77777777" w:rsidTr="007637A4">
        <w:tc>
          <w:tcPr>
            <w:tcW w:w="3417" w:type="dxa"/>
          </w:tcPr>
          <w:p w14:paraId="2978F456"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Import Type</w:t>
            </w:r>
          </w:p>
        </w:tc>
        <w:tc>
          <w:tcPr>
            <w:tcW w:w="1670" w:type="dxa"/>
          </w:tcPr>
          <w:p w14:paraId="20425372" w14:textId="77777777" w:rsidR="00DF4ECC" w:rsidRPr="00DD7CD5" w:rsidRDefault="00DF4ECC" w:rsidP="007637A4">
            <w:pPr>
              <w:rPr>
                <w:rFonts w:ascii="Arial" w:hAnsi="Arial" w:cs="Arial"/>
                <w:sz w:val="24"/>
                <w:szCs w:val="24"/>
              </w:rPr>
            </w:pPr>
            <w:r w:rsidRPr="00DD7CD5">
              <w:rPr>
                <w:rFonts w:ascii="Arial" w:hAnsi="Arial" w:cs="Arial"/>
                <w:sz w:val="24"/>
                <w:szCs w:val="24"/>
              </w:rPr>
              <w:t xml:space="preserve">Select </w:t>
            </w:r>
          </w:p>
        </w:tc>
        <w:tc>
          <w:tcPr>
            <w:tcW w:w="3003" w:type="dxa"/>
            <w:vAlign w:val="center"/>
          </w:tcPr>
          <w:p w14:paraId="2B880BD7" w14:textId="77777777" w:rsidR="00DF4ECC" w:rsidRPr="00DD7CD5" w:rsidRDefault="00DF4ECC" w:rsidP="007637A4">
            <w:pPr>
              <w:rPr>
                <w:rFonts w:ascii="Arial" w:hAnsi="Arial" w:cs="Arial"/>
                <w:sz w:val="24"/>
                <w:szCs w:val="24"/>
              </w:rPr>
            </w:pPr>
            <w:r w:rsidRPr="00DD7CD5">
              <w:rPr>
                <w:rFonts w:ascii="Arial" w:hAnsi="Arial" w:cs="Arial"/>
                <w:sz w:val="24"/>
                <w:szCs w:val="24"/>
              </w:rPr>
              <w:t>“Personal” or “Commercial”</w:t>
            </w:r>
          </w:p>
        </w:tc>
      </w:tr>
    </w:tbl>
    <w:p w14:paraId="7B5F841A" w14:textId="77777777" w:rsidR="00DF4ECC" w:rsidRDefault="00DF4ECC" w:rsidP="00DF4ECC">
      <w:pPr>
        <w:ind w:left="540" w:firstLine="720"/>
        <w:rPr>
          <w:rFonts w:ascii="Arial" w:hAnsi="Arial" w:cs="Arial"/>
          <w:sz w:val="24"/>
          <w:szCs w:val="24"/>
        </w:rPr>
      </w:pPr>
    </w:p>
    <w:p w14:paraId="1A5BE6B0" w14:textId="77777777" w:rsidR="00DF4ECC" w:rsidRDefault="00DF4ECC" w:rsidP="00DF4ECC">
      <w:pPr>
        <w:ind w:left="540" w:firstLine="720"/>
        <w:rPr>
          <w:rFonts w:ascii="Arial" w:hAnsi="Arial" w:cs="Arial"/>
          <w:sz w:val="24"/>
          <w:szCs w:val="24"/>
        </w:rPr>
      </w:pPr>
      <w:r>
        <w:rPr>
          <w:rFonts w:ascii="Arial" w:hAnsi="Arial" w:cs="Arial"/>
          <w:sz w:val="24"/>
          <w:szCs w:val="24"/>
        </w:rPr>
        <w:t>If Personal:</w:t>
      </w:r>
    </w:p>
    <w:tbl>
      <w:tblPr>
        <w:tblStyle w:val="TableGrid"/>
        <w:tblW w:w="0" w:type="auto"/>
        <w:tblInd w:w="1260" w:type="dxa"/>
        <w:tblLook w:val="04A0" w:firstRow="1" w:lastRow="0" w:firstColumn="1" w:lastColumn="0" w:noHBand="0" w:noVBand="1"/>
      </w:tblPr>
      <w:tblGrid>
        <w:gridCol w:w="3417"/>
        <w:gridCol w:w="1670"/>
        <w:gridCol w:w="3003"/>
      </w:tblGrid>
      <w:tr w:rsidR="00DF4ECC" w:rsidRPr="00DD7CD5" w14:paraId="36417BB5" w14:textId="77777777" w:rsidTr="007637A4">
        <w:tc>
          <w:tcPr>
            <w:tcW w:w="3417" w:type="dxa"/>
            <w:shd w:val="clear" w:color="auto" w:fill="FDE9D9" w:themeFill="accent6" w:themeFillTint="33"/>
          </w:tcPr>
          <w:p w14:paraId="52ADB08C"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6C5AD70E"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73F91903"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Validation</w:t>
            </w:r>
          </w:p>
        </w:tc>
      </w:tr>
      <w:tr w:rsidR="00DF4ECC" w:rsidRPr="00DD7CD5" w14:paraId="2A49BB24" w14:textId="77777777" w:rsidTr="007637A4">
        <w:tc>
          <w:tcPr>
            <w:tcW w:w="3417" w:type="dxa"/>
          </w:tcPr>
          <w:p w14:paraId="09338CB9"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 xml:space="preserve">Nationality </w:t>
            </w:r>
          </w:p>
        </w:tc>
        <w:tc>
          <w:tcPr>
            <w:tcW w:w="1670" w:type="dxa"/>
          </w:tcPr>
          <w:p w14:paraId="19AA5101" w14:textId="77777777" w:rsidR="00DF4ECC" w:rsidRPr="00DD7CD5" w:rsidRDefault="00DF4ECC" w:rsidP="007637A4">
            <w:pPr>
              <w:rPr>
                <w:rFonts w:ascii="Arial" w:hAnsi="Arial" w:cs="Arial"/>
                <w:sz w:val="24"/>
                <w:szCs w:val="24"/>
              </w:rPr>
            </w:pPr>
            <w:r w:rsidRPr="00DD7CD5">
              <w:rPr>
                <w:rFonts w:ascii="Arial" w:hAnsi="Arial" w:cs="Arial"/>
                <w:sz w:val="24"/>
                <w:szCs w:val="24"/>
              </w:rPr>
              <w:t xml:space="preserve">Select </w:t>
            </w:r>
          </w:p>
        </w:tc>
        <w:tc>
          <w:tcPr>
            <w:tcW w:w="3003" w:type="dxa"/>
            <w:vAlign w:val="center"/>
          </w:tcPr>
          <w:p w14:paraId="35F244E4" w14:textId="77777777" w:rsidR="00DF4ECC" w:rsidRPr="00DD7CD5" w:rsidRDefault="00DF4ECC" w:rsidP="007637A4">
            <w:pPr>
              <w:rPr>
                <w:rFonts w:ascii="Arial" w:hAnsi="Arial" w:cs="Arial"/>
                <w:sz w:val="24"/>
                <w:szCs w:val="24"/>
              </w:rPr>
            </w:pPr>
            <w:r w:rsidRPr="00DD7CD5">
              <w:rPr>
                <w:rFonts w:ascii="Arial" w:hAnsi="Arial" w:cs="Arial"/>
                <w:sz w:val="24"/>
                <w:szCs w:val="24"/>
              </w:rPr>
              <w:t>“Bhutanese” or “</w:t>
            </w:r>
            <w:r>
              <w:rPr>
                <w:rFonts w:ascii="Arial" w:hAnsi="Arial" w:cs="Arial"/>
                <w:sz w:val="24"/>
                <w:szCs w:val="24"/>
              </w:rPr>
              <w:t>Non-Bhutanese</w:t>
            </w:r>
            <w:r w:rsidRPr="00DD7CD5">
              <w:rPr>
                <w:rFonts w:ascii="Arial" w:hAnsi="Arial" w:cs="Arial"/>
                <w:sz w:val="24"/>
                <w:szCs w:val="24"/>
              </w:rPr>
              <w:t>”</w:t>
            </w:r>
          </w:p>
        </w:tc>
      </w:tr>
    </w:tbl>
    <w:p w14:paraId="699D2586" w14:textId="77777777" w:rsidR="00DF4ECC" w:rsidRDefault="00DF4ECC" w:rsidP="00DF4ECC">
      <w:pPr>
        <w:ind w:left="540" w:firstLine="720"/>
        <w:rPr>
          <w:rFonts w:ascii="Arial" w:hAnsi="Arial" w:cs="Arial"/>
          <w:sz w:val="24"/>
          <w:szCs w:val="24"/>
        </w:rPr>
      </w:pPr>
    </w:p>
    <w:p w14:paraId="4CB57087" w14:textId="77777777" w:rsidR="00DF4ECC" w:rsidRDefault="00DF4ECC" w:rsidP="00DF4ECC">
      <w:pPr>
        <w:ind w:left="540" w:firstLine="720"/>
        <w:rPr>
          <w:rFonts w:ascii="Arial" w:hAnsi="Arial" w:cs="Arial"/>
          <w:sz w:val="24"/>
          <w:szCs w:val="24"/>
        </w:rPr>
      </w:pPr>
      <w:r>
        <w:rPr>
          <w:rFonts w:ascii="Arial" w:hAnsi="Arial" w:cs="Arial"/>
          <w:sz w:val="24"/>
          <w:szCs w:val="24"/>
        </w:rPr>
        <w:t>If Bhutanese:</w:t>
      </w:r>
    </w:p>
    <w:tbl>
      <w:tblPr>
        <w:tblStyle w:val="TableGrid"/>
        <w:tblW w:w="0" w:type="auto"/>
        <w:tblInd w:w="1260" w:type="dxa"/>
        <w:tblLook w:val="04A0" w:firstRow="1" w:lastRow="0" w:firstColumn="1" w:lastColumn="0" w:noHBand="0" w:noVBand="1"/>
      </w:tblPr>
      <w:tblGrid>
        <w:gridCol w:w="3417"/>
        <w:gridCol w:w="1670"/>
        <w:gridCol w:w="3003"/>
      </w:tblGrid>
      <w:tr w:rsidR="00DF4ECC" w:rsidRPr="00DD7CD5" w14:paraId="4594C60B" w14:textId="77777777" w:rsidTr="007637A4">
        <w:tc>
          <w:tcPr>
            <w:tcW w:w="3417" w:type="dxa"/>
            <w:shd w:val="clear" w:color="auto" w:fill="FDE9D9" w:themeFill="accent6" w:themeFillTint="33"/>
          </w:tcPr>
          <w:p w14:paraId="67AAC5A1"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1D6CA27C"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6BA21F39"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Validation</w:t>
            </w:r>
          </w:p>
        </w:tc>
      </w:tr>
      <w:tr w:rsidR="00DF4ECC" w:rsidRPr="00DD7CD5" w14:paraId="25EF3353" w14:textId="77777777" w:rsidTr="007637A4">
        <w:tc>
          <w:tcPr>
            <w:tcW w:w="3417" w:type="dxa"/>
          </w:tcPr>
          <w:p w14:paraId="777E630B"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CID</w:t>
            </w:r>
          </w:p>
        </w:tc>
        <w:tc>
          <w:tcPr>
            <w:tcW w:w="1670" w:type="dxa"/>
          </w:tcPr>
          <w:p w14:paraId="46AA8F09" w14:textId="77777777" w:rsidR="00DF4ECC" w:rsidRPr="00DD7CD5" w:rsidRDefault="00DF4ECC" w:rsidP="007637A4">
            <w:pPr>
              <w:rPr>
                <w:rFonts w:ascii="Arial" w:hAnsi="Arial" w:cs="Arial"/>
                <w:sz w:val="24"/>
                <w:szCs w:val="24"/>
              </w:rPr>
            </w:pPr>
          </w:p>
        </w:tc>
        <w:tc>
          <w:tcPr>
            <w:tcW w:w="3003" w:type="dxa"/>
            <w:vMerge w:val="restart"/>
            <w:vAlign w:val="center"/>
          </w:tcPr>
          <w:p w14:paraId="183E37CB"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Fetch from DCRC</w:t>
            </w:r>
          </w:p>
        </w:tc>
      </w:tr>
      <w:tr w:rsidR="00DF4ECC" w:rsidRPr="00DD7CD5" w14:paraId="342F7AD9" w14:textId="77777777" w:rsidTr="007637A4">
        <w:tc>
          <w:tcPr>
            <w:tcW w:w="3417" w:type="dxa"/>
          </w:tcPr>
          <w:p w14:paraId="6490C30E"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2097CA01" w14:textId="77777777" w:rsidR="00DF4ECC" w:rsidRPr="00DD7CD5" w:rsidRDefault="00DF4ECC" w:rsidP="007637A4">
            <w:pPr>
              <w:rPr>
                <w:rFonts w:ascii="Arial" w:hAnsi="Arial" w:cs="Arial"/>
                <w:sz w:val="24"/>
                <w:szCs w:val="24"/>
              </w:rPr>
            </w:pPr>
          </w:p>
        </w:tc>
        <w:tc>
          <w:tcPr>
            <w:tcW w:w="3003" w:type="dxa"/>
            <w:vMerge/>
          </w:tcPr>
          <w:p w14:paraId="7A2D3AA3" w14:textId="77777777" w:rsidR="00DF4ECC" w:rsidRPr="00DD7CD5" w:rsidRDefault="00DF4ECC" w:rsidP="007637A4">
            <w:pPr>
              <w:rPr>
                <w:rFonts w:ascii="Arial" w:hAnsi="Arial" w:cs="Arial"/>
                <w:sz w:val="24"/>
                <w:szCs w:val="24"/>
              </w:rPr>
            </w:pPr>
          </w:p>
        </w:tc>
      </w:tr>
      <w:tr w:rsidR="00DF4ECC" w:rsidRPr="00DD7CD5" w14:paraId="7484B0F2" w14:textId="77777777" w:rsidTr="007637A4">
        <w:tc>
          <w:tcPr>
            <w:tcW w:w="3417" w:type="dxa"/>
          </w:tcPr>
          <w:p w14:paraId="1C88A596"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Dzongkhag</w:t>
            </w:r>
          </w:p>
        </w:tc>
        <w:tc>
          <w:tcPr>
            <w:tcW w:w="1670" w:type="dxa"/>
          </w:tcPr>
          <w:p w14:paraId="41451B4C" w14:textId="77777777" w:rsidR="00DF4ECC" w:rsidRPr="00DD7CD5" w:rsidRDefault="00DF4ECC" w:rsidP="007637A4">
            <w:pPr>
              <w:rPr>
                <w:rFonts w:ascii="Arial" w:hAnsi="Arial" w:cs="Arial"/>
                <w:sz w:val="24"/>
                <w:szCs w:val="24"/>
              </w:rPr>
            </w:pPr>
          </w:p>
        </w:tc>
        <w:tc>
          <w:tcPr>
            <w:tcW w:w="3003" w:type="dxa"/>
            <w:vMerge/>
          </w:tcPr>
          <w:p w14:paraId="1335081B" w14:textId="77777777" w:rsidR="00DF4ECC" w:rsidRPr="00DD7CD5" w:rsidRDefault="00DF4ECC" w:rsidP="007637A4">
            <w:pPr>
              <w:rPr>
                <w:rFonts w:ascii="Arial" w:hAnsi="Arial" w:cs="Arial"/>
                <w:sz w:val="24"/>
                <w:szCs w:val="24"/>
              </w:rPr>
            </w:pPr>
          </w:p>
        </w:tc>
      </w:tr>
      <w:tr w:rsidR="00DF4ECC" w:rsidRPr="00DD7CD5" w14:paraId="4AE230C9" w14:textId="77777777" w:rsidTr="007637A4">
        <w:tc>
          <w:tcPr>
            <w:tcW w:w="3417" w:type="dxa"/>
          </w:tcPr>
          <w:p w14:paraId="21853C83"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Gewog</w:t>
            </w:r>
          </w:p>
        </w:tc>
        <w:tc>
          <w:tcPr>
            <w:tcW w:w="1670" w:type="dxa"/>
          </w:tcPr>
          <w:p w14:paraId="0F6F262A" w14:textId="77777777" w:rsidR="00DF4ECC" w:rsidRPr="00DD7CD5" w:rsidRDefault="00DF4ECC" w:rsidP="007637A4">
            <w:pPr>
              <w:rPr>
                <w:rFonts w:ascii="Arial" w:hAnsi="Arial" w:cs="Arial"/>
                <w:sz w:val="24"/>
                <w:szCs w:val="24"/>
              </w:rPr>
            </w:pPr>
          </w:p>
        </w:tc>
        <w:tc>
          <w:tcPr>
            <w:tcW w:w="3003" w:type="dxa"/>
            <w:vMerge/>
          </w:tcPr>
          <w:p w14:paraId="3617D20E" w14:textId="77777777" w:rsidR="00DF4ECC" w:rsidRPr="00DD7CD5" w:rsidRDefault="00DF4ECC" w:rsidP="007637A4">
            <w:pPr>
              <w:rPr>
                <w:rFonts w:ascii="Arial" w:hAnsi="Arial" w:cs="Arial"/>
                <w:sz w:val="24"/>
                <w:szCs w:val="24"/>
              </w:rPr>
            </w:pPr>
          </w:p>
        </w:tc>
      </w:tr>
      <w:tr w:rsidR="00DF4ECC" w:rsidRPr="00DD7CD5" w14:paraId="63E31D8F" w14:textId="77777777" w:rsidTr="007637A4">
        <w:tc>
          <w:tcPr>
            <w:tcW w:w="3417" w:type="dxa"/>
          </w:tcPr>
          <w:p w14:paraId="627676B8"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Village</w:t>
            </w:r>
          </w:p>
        </w:tc>
        <w:tc>
          <w:tcPr>
            <w:tcW w:w="1670" w:type="dxa"/>
          </w:tcPr>
          <w:p w14:paraId="75B559AA" w14:textId="77777777" w:rsidR="00DF4ECC" w:rsidRPr="00DD7CD5" w:rsidRDefault="00DF4ECC" w:rsidP="007637A4">
            <w:pPr>
              <w:rPr>
                <w:rFonts w:ascii="Arial" w:hAnsi="Arial" w:cs="Arial"/>
                <w:sz w:val="24"/>
                <w:szCs w:val="24"/>
              </w:rPr>
            </w:pPr>
          </w:p>
        </w:tc>
        <w:tc>
          <w:tcPr>
            <w:tcW w:w="3003" w:type="dxa"/>
            <w:vMerge/>
          </w:tcPr>
          <w:p w14:paraId="493DD361" w14:textId="77777777" w:rsidR="00DF4ECC" w:rsidRPr="00DD7CD5" w:rsidRDefault="00DF4ECC" w:rsidP="007637A4">
            <w:pPr>
              <w:rPr>
                <w:rFonts w:ascii="Arial" w:hAnsi="Arial" w:cs="Arial"/>
                <w:sz w:val="24"/>
                <w:szCs w:val="24"/>
              </w:rPr>
            </w:pPr>
          </w:p>
        </w:tc>
      </w:tr>
    </w:tbl>
    <w:p w14:paraId="1AF1D151" w14:textId="77777777" w:rsidR="00DF4ECC" w:rsidRDefault="00DF4ECC" w:rsidP="00DF4ECC">
      <w:pPr>
        <w:ind w:left="540" w:firstLine="720"/>
        <w:rPr>
          <w:rFonts w:ascii="Arial" w:hAnsi="Arial" w:cs="Arial"/>
          <w:sz w:val="24"/>
          <w:szCs w:val="24"/>
        </w:rPr>
      </w:pPr>
    </w:p>
    <w:p w14:paraId="49F7C626" w14:textId="77777777" w:rsidR="00DF4ECC" w:rsidRDefault="00DF4ECC" w:rsidP="00DF4ECC">
      <w:pPr>
        <w:ind w:left="540" w:firstLine="720"/>
        <w:rPr>
          <w:rFonts w:ascii="Arial" w:hAnsi="Arial" w:cs="Arial"/>
          <w:sz w:val="24"/>
          <w:szCs w:val="24"/>
        </w:rPr>
      </w:pPr>
      <w:r>
        <w:rPr>
          <w:rFonts w:ascii="Arial" w:hAnsi="Arial" w:cs="Arial"/>
          <w:sz w:val="24"/>
          <w:szCs w:val="24"/>
        </w:rPr>
        <w:t>If Non-Bhutanese:</w:t>
      </w:r>
    </w:p>
    <w:tbl>
      <w:tblPr>
        <w:tblStyle w:val="TableGrid"/>
        <w:tblW w:w="0" w:type="auto"/>
        <w:tblInd w:w="1260" w:type="dxa"/>
        <w:tblLook w:val="04A0" w:firstRow="1" w:lastRow="0" w:firstColumn="1" w:lastColumn="0" w:noHBand="0" w:noVBand="1"/>
      </w:tblPr>
      <w:tblGrid>
        <w:gridCol w:w="3417"/>
        <w:gridCol w:w="1670"/>
        <w:gridCol w:w="3003"/>
      </w:tblGrid>
      <w:tr w:rsidR="00DF4ECC" w:rsidRPr="00DD7CD5" w14:paraId="12A66C83" w14:textId="77777777" w:rsidTr="007637A4">
        <w:tc>
          <w:tcPr>
            <w:tcW w:w="3417" w:type="dxa"/>
            <w:shd w:val="clear" w:color="auto" w:fill="FDE9D9" w:themeFill="accent6" w:themeFillTint="33"/>
          </w:tcPr>
          <w:p w14:paraId="417982B6"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6D9850F6"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0766ED33"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Validation</w:t>
            </w:r>
          </w:p>
        </w:tc>
      </w:tr>
      <w:tr w:rsidR="00DF4ECC" w:rsidRPr="00DD7CD5" w14:paraId="7C9B7D5F" w14:textId="77777777" w:rsidTr="007637A4">
        <w:tc>
          <w:tcPr>
            <w:tcW w:w="3417" w:type="dxa"/>
          </w:tcPr>
          <w:p w14:paraId="159D8CCC" w14:textId="77777777" w:rsidR="00DF4ECC" w:rsidRPr="00DD7CD5" w:rsidRDefault="00DF4ECC" w:rsidP="007637A4">
            <w:pPr>
              <w:rPr>
                <w:rFonts w:ascii="Arial" w:hAnsi="Arial" w:cs="Arial"/>
                <w:color w:val="000000"/>
                <w:sz w:val="24"/>
                <w:szCs w:val="24"/>
              </w:rPr>
            </w:pPr>
            <w:r>
              <w:rPr>
                <w:rFonts w:ascii="Arial" w:hAnsi="Arial" w:cs="Arial"/>
                <w:color w:val="000000"/>
                <w:sz w:val="24"/>
                <w:szCs w:val="24"/>
              </w:rPr>
              <w:t>Passport No.</w:t>
            </w:r>
          </w:p>
        </w:tc>
        <w:tc>
          <w:tcPr>
            <w:tcW w:w="1670" w:type="dxa"/>
          </w:tcPr>
          <w:p w14:paraId="582F3238" w14:textId="77777777" w:rsidR="00DF4ECC" w:rsidRPr="00DD7CD5" w:rsidRDefault="00DF4ECC" w:rsidP="007637A4">
            <w:pPr>
              <w:rPr>
                <w:rFonts w:ascii="Arial" w:hAnsi="Arial" w:cs="Arial"/>
                <w:sz w:val="24"/>
                <w:szCs w:val="24"/>
              </w:rPr>
            </w:pPr>
            <w:r>
              <w:rPr>
                <w:rFonts w:ascii="Arial" w:hAnsi="Arial" w:cs="Arial"/>
                <w:sz w:val="24"/>
                <w:szCs w:val="24"/>
              </w:rPr>
              <w:t>Text</w:t>
            </w:r>
          </w:p>
        </w:tc>
        <w:tc>
          <w:tcPr>
            <w:tcW w:w="3003" w:type="dxa"/>
            <w:vAlign w:val="center"/>
          </w:tcPr>
          <w:p w14:paraId="25A66C75" w14:textId="77777777" w:rsidR="00DF4ECC" w:rsidRPr="00DD7CD5" w:rsidRDefault="00DF4ECC" w:rsidP="007637A4">
            <w:pPr>
              <w:jc w:val="center"/>
              <w:rPr>
                <w:rFonts w:ascii="Arial" w:hAnsi="Arial" w:cs="Arial"/>
                <w:sz w:val="24"/>
                <w:szCs w:val="24"/>
              </w:rPr>
            </w:pPr>
          </w:p>
        </w:tc>
      </w:tr>
      <w:tr w:rsidR="00DF4ECC" w:rsidRPr="00DD7CD5" w14:paraId="273385D6" w14:textId="77777777" w:rsidTr="007637A4">
        <w:tc>
          <w:tcPr>
            <w:tcW w:w="3417" w:type="dxa"/>
          </w:tcPr>
          <w:p w14:paraId="7425A08B" w14:textId="77777777" w:rsidR="00DF4ECC" w:rsidRDefault="00DF4ECC" w:rsidP="007637A4">
            <w:pPr>
              <w:rPr>
                <w:rFonts w:ascii="Arial" w:hAnsi="Arial" w:cs="Arial"/>
                <w:color w:val="000000"/>
                <w:sz w:val="24"/>
                <w:szCs w:val="24"/>
              </w:rPr>
            </w:pPr>
            <w:r>
              <w:rPr>
                <w:rFonts w:ascii="Arial" w:hAnsi="Arial" w:cs="Arial"/>
                <w:color w:val="000000"/>
                <w:sz w:val="24"/>
                <w:szCs w:val="24"/>
              </w:rPr>
              <w:t xml:space="preserve">Nationality </w:t>
            </w:r>
          </w:p>
        </w:tc>
        <w:tc>
          <w:tcPr>
            <w:tcW w:w="1670" w:type="dxa"/>
          </w:tcPr>
          <w:p w14:paraId="628CD839" w14:textId="77777777" w:rsidR="00DF4ECC" w:rsidRPr="00DD7CD5" w:rsidRDefault="00DF4ECC" w:rsidP="007637A4">
            <w:pPr>
              <w:rPr>
                <w:rFonts w:ascii="Arial" w:hAnsi="Arial" w:cs="Arial"/>
                <w:sz w:val="24"/>
                <w:szCs w:val="24"/>
              </w:rPr>
            </w:pPr>
            <w:r>
              <w:rPr>
                <w:rFonts w:ascii="Arial" w:hAnsi="Arial" w:cs="Arial"/>
                <w:sz w:val="24"/>
                <w:szCs w:val="24"/>
              </w:rPr>
              <w:t>Text</w:t>
            </w:r>
          </w:p>
        </w:tc>
        <w:tc>
          <w:tcPr>
            <w:tcW w:w="3003" w:type="dxa"/>
            <w:vAlign w:val="center"/>
          </w:tcPr>
          <w:p w14:paraId="504FF9EB" w14:textId="77777777" w:rsidR="00DF4ECC" w:rsidRPr="00DD7CD5" w:rsidRDefault="00DF4ECC" w:rsidP="007637A4">
            <w:pPr>
              <w:jc w:val="center"/>
              <w:rPr>
                <w:rFonts w:ascii="Arial" w:hAnsi="Arial" w:cs="Arial"/>
                <w:sz w:val="24"/>
                <w:szCs w:val="24"/>
              </w:rPr>
            </w:pPr>
          </w:p>
        </w:tc>
      </w:tr>
      <w:tr w:rsidR="00DF4ECC" w:rsidRPr="00DD7CD5" w14:paraId="2D0065F1" w14:textId="77777777" w:rsidTr="007637A4">
        <w:tc>
          <w:tcPr>
            <w:tcW w:w="3417" w:type="dxa"/>
          </w:tcPr>
          <w:p w14:paraId="7EA237EF"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3048B9D2" w14:textId="77777777" w:rsidR="00DF4ECC" w:rsidRPr="00DD7CD5" w:rsidRDefault="00DF4ECC" w:rsidP="007637A4">
            <w:pPr>
              <w:rPr>
                <w:rFonts w:ascii="Arial" w:hAnsi="Arial" w:cs="Arial"/>
                <w:sz w:val="24"/>
                <w:szCs w:val="24"/>
              </w:rPr>
            </w:pPr>
            <w:r>
              <w:rPr>
                <w:rFonts w:ascii="Arial" w:hAnsi="Arial" w:cs="Arial"/>
                <w:sz w:val="24"/>
                <w:szCs w:val="24"/>
              </w:rPr>
              <w:t>Text</w:t>
            </w:r>
          </w:p>
        </w:tc>
        <w:tc>
          <w:tcPr>
            <w:tcW w:w="3003" w:type="dxa"/>
          </w:tcPr>
          <w:p w14:paraId="710D79A3" w14:textId="77777777" w:rsidR="00DF4ECC" w:rsidRPr="00DD7CD5" w:rsidRDefault="00DF4ECC" w:rsidP="007637A4">
            <w:pPr>
              <w:rPr>
                <w:rFonts w:ascii="Arial" w:hAnsi="Arial" w:cs="Arial"/>
                <w:sz w:val="24"/>
                <w:szCs w:val="24"/>
              </w:rPr>
            </w:pPr>
          </w:p>
        </w:tc>
      </w:tr>
      <w:tr w:rsidR="00DF4ECC" w:rsidRPr="00DD7CD5" w14:paraId="4E3DF6CE" w14:textId="77777777" w:rsidTr="007637A4">
        <w:tc>
          <w:tcPr>
            <w:tcW w:w="3417" w:type="dxa"/>
          </w:tcPr>
          <w:p w14:paraId="03538E9E" w14:textId="77777777" w:rsidR="00DF4ECC" w:rsidRPr="00DD7CD5" w:rsidRDefault="00DF4ECC" w:rsidP="007637A4">
            <w:pPr>
              <w:rPr>
                <w:rFonts w:ascii="Arial" w:hAnsi="Arial" w:cs="Arial"/>
                <w:color w:val="000000"/>
                <w:sz w:val="24"/>
                <w:szCs w:val="24"/>
              </w:rPr>
            </w:pPr>
            <w:r>
              <w:rPr>
                <w:rFonts w:ascii="Arial" w:hAnsi="Arial" w:cs="Arial"/>
                <w:color w:val="000000"/>
                <w:sz w:val="24"/>
                <w:szCs w:val="24"/>
              </w:rPr>
              <w:t>Address</w:t>
            </w:r>
          </w:p>
        </w:tc>
        <w:tc>
          <w:tcPr>
            <w:tcW w:w="1670" w:type="dxa"/>
          </w:tcPr>
          <w:p w14:paraId="3793027D" w14:textId="77777777" w:rsidR="00DF4ECC" w:rsidRPr="00DD7CD5" w:rsidRDefault="00DF4ECC" w:rsidP="007637A4">
            <w:pPr>
              <w:rPr>
                <w:rFonts w:ascii="Arial" w:hAnsi="Arial" w:cs="Arial"/>
                <w:sz w:val="24"/>
                <w:szCs w:val="24"/>
              </w:rPr>
            </w:pPr>
            <w:r>
              <w:rPr>
                <w:rFonts w:ascii="Arial" w:hAnsi="Arial" w:cs="Arial"/>
                <w:sz w:val="24"/>
                <w:szCs w:val="24"/>
              </w:rPr>
              <w:t>Text area</w:t>
            </w:r>
          </w:p>
        </w:tc>
        <w:tc>
          <w:tcPr>
            <w:tcW w:w="3003" w:type="dxa"/>
          </w:tcPr>
          <w:p w14:paraId="1DD34D02" w14:textId="77777777" w:rsidR="00DF4ECC" w:rsidRPr="00DD7CD5" w:rsidRDefault="00DF4ECC" w:rsidP="007637A4">
            <w:pPr>
              <w:rPr>
                <w:rFonts w:ascii="Arial" w:hAnsi="Arial" w:cs="Arial"/>
                <w:sz w:val="24"/>
                <w:szCs w:val="24"/>
              </w:rPr>
            </w:pPr>
          </w:p>
        </w:tc>
      </w:tr>
    </w:tbl>
    <w:p w14:paraId="3A3215B4" w14:textId="77777777" w:rsidR="00DF4ECC" w:rsidRDefault="00DF4ECC" w:rsidP="00DF4ECC">
      <w:pPr>
        <w:ind w:left="540" w:firstLine="720"/>
        <w:rPr>
          <w:rFonts w:ascii="Arial" w:hAnsi="Arial" w:cs="Arial"/>
          <w:sz w:val="24"/>
          <w:szCs w:val="24"/>
        </w:rPr>
      </w:pPr>
    </w:p>
    <w:p w14:paraId="2E775E34" w14:textId="77777777" w:rsidR="00DF4ECC" w:rsidRPr="00FD5297" w:rsidRDefault="00DF4ECC" w:rsidP="00DF4ECC">
      <w:pPr>
        <w:ind w:left="540" w:firstLine="720"/>
        <w:rPr>
          <w:rFonts w:ascii="Arial" w:hAnsi="Arial" w:cs="Arial"/>
          <w:sz w:val="24"/>
          <w:szCs w:val="24"/>
        </w:rPr>
      </w:pPr>
      <w:r>
        <w:rPr>
          <w:rFonts w:ascii="Arial" w:hAnsi="Arial" w:cs="Arial"/>
          <w:sz w:val="24"/>
          <w:szCs w:val="24"/>
        </w:rPr>
        <w:t>Details of consignment (add more button):</w:t>
      </w:r>
    </w:p>
    <w:tbl>
      <w:tblPr>
        <w:tblStyle w:val="TableGrid"/>
        <w:tblW w:w="0" w:type="auto"/>
        <w:tblInd w:w="1260" w:type="dxa"/>
        <w:tblLook w:val="04A0" w:firstRow="1" w:lastRow="0" w:firstColumn="1" w:lastColumn="0" w:noHBand="0" w:noVBand="1"/>
      </w:tblPr>
      <w:tblGrid>
        <w:gridCol w:w="3417"/>
        <w:gridCol w:w="1670"/>
        <w:gridCol w:w="3003"/>
      </w:tblGrid>
      <w:tr w:rsidR="00DF4ECC" w:rsidRPr="00C72291" w14:paraId="2FC69962" w14:textId="77777777" w:rsidTr="007637A4">
        <w:tc>
          <w:tcPr>
            <w:tcW w:w="3417" w:type="dxa"/>
            <w:shd w:val="clear" w:color="auto" w:fill="FDE9D9" w:themeFill="accent6" w:themeFillTint="33"/>
          </w:tcPr>
          <w:p w14:paraId="3465B321"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3C95C258"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584D7D23"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Validation</w:t>
            </w:r>
          </w:p>
        </w:tc>
      </w:tr>
      <w:tr w:rsidR="00DF4ECC" w:rsidRPr="00C72291" w14:paraId="04129CD8" w14:textId="77777777" w:rsidTr="007637A4">
        <w:tc>
          <w:tcPr>
            <w:tcW w:w="3417" w:type="dxa"/>
          </w:tcPr>
          <w:p w14:paraId="70F70D21"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Species</w:t>
            </w:r>
          </w:p>
        </w:tc>
        <w:tc>
          <w:tcPr>
            <w:tcW w:w="1670" w:type="dxa"/>
          </w:tcPr>
          <w:p w14:paraId="50BFA499" w14:textId="77777777" w:rsidR="00DF4ECC" w:rsidRPr="00C72291" w:rsidRDefault="00DF4ECC" w:rsidP="007637A4">
            <w:pPr>
              <w:rPr>
                <w:rFonts w:ascii="Arial" w:hAnsi="Arial" w:cs="Arial"/>
                <w:sz w:val="24"/>
                <w:szCs w:val="24"/>
              </w:rPr>
            </w:pPr>
            <w:r>
              <w:rPr>
                <w:rFonts w:ascii="Arial" w:hAnsi="Arial" w:cs="Arial"/>
                <w:sz w:val="24"/>
                <w:szCs w:val="24"/>
              </w:rPr>
              <w:t xml:space="preserve">Select </w:t>
            </w:r>
          </w:p>
        </w:tc>
        <w:tc>
          <w:tcPr>
            <w:tcW w:w="3003" w:type="dxa"/>
            <w:vAlign w:val="center"/>
          </w:tcPr>
          <w:p w14:paraId="631A53ED" w14:textId="77777777" w:rsidR="00DF4ECC" w:rsidRPr="00C72291" w:rsidRDefault="00DF4ECC" w:rsidP="007637A4">
            <w:pPr>
              <w:rPr>
                <w:rFonts w:ascii="Arial" w:hAnsi="Arial" w:cs="Arial"/>
                <w:sz w:val="24"/>
                <w:szCs w:val="24"/>
              </w:rPr>
            </w:pPr>
            <w:r>
              <w:rPr>
                <w:rFonts w:ascii="Arial" w:hAnsi="Arial" w:cs="Arial"/>
                <w:sz w:val="24"/>
                <w:szCs w:val="24"/>
              </w:rPr>
              <w:t>Map and pull from master</w:t>
            </w:r>
          </w:p>
        </w:tc>
      </w:tr>
      <w:tr w:rsidR="00DF4ECC" w:rsidRPr="00C72291" w14:paraId="3F5BC56C" w14:textId="77777777" w:rsidTr="007637A4">
        <w:tc>
          <w:tcPr>
            <w:tcW w:w="3417" w:type="dxa"/>
          </w:tcPr>
          <w:p w14:paraId="5917B39A"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 xml:space="preserve">Quantity </w:t>
            </w:r>
          </w:p>
        </w:tc>
        <w:tc>
          <w:tcPr>
            <w:tcW w:w="1670" w:type="dxa"/>
          </w:tcPr>
          <w:p w14:paraId="7D52106E" w14:textId="77777777" w:rsidR="00DF4ECC" w:rsidRPr="00C72291" w:rsidRDefault="00DF4ECC" w:rsidP="007637A4">
            <w:pPr>
              <w:rPr>
                <w:rFonts w:ascii="Arial" w:hAnsi="Arial" w:cs="Arial"/>
                <w:sz w:val="24"/>
                <w:szCs w:val="24"/>
              </w:rPr>
            </w:pPr>
            <w:r>
              <w:rPr>
                <w:rFonts w:ascii="Arial" w:hAnsi="Arial" w:cs="Arial"/>
                <w:sz w:val="24"/>
                <w:szCs w:val="24"/>
              </w:rPr>
              <w:t>Number</w:t>
            </w:r>
          </w:p>
        </w:tc>
        <w:tc>
          <w:tcPr>
            <w:tcW w:w="3003" w:type="dxa"/>
            <w:vAlign w:val="center"/>
          </w:tcPr>
          <w:p w14:paraId="504D44F8" w14:textId="77777777" w:rsidR="00DF4ECC" w:rsidRPr="00C72291" w:rsidRDefault="00DF4ECC" w:rsidP="00DF4ECC">
            <w:pPr>
              <w:rPr>
                <w:rFonts w:ascii="Arial" w:hAnsi="Arial" w:cs="Arial"/>
                <w:sz w:val="24"/>
                <w:szCs w:val="24"/>
              </w:rPr>
            </w:pPr>
            <w:r w:rsidRPr="005D451E">
              <w:rPr>
                <w:rFonts w:ascii="Arial" w:hAnsi="Arial" w:cs="Arial"/>
                <w:sz w:val="24"/>
                <w:szCs w:val="24"/>
              </w:rPr>
              <w:t>Should accept only number, should not accept special character</w:t>
            </w:r>
          </w:p>
        </w:tc>
      </w:tr>
      <w:tr w:rsidR="00DF4ECC" w:rsidRPr="00C72291" w14:paraId="47AE103D" w14:textId="77777777" w:rsidTr="007637A4">
        <w:tc>
          <w:tcPr>
            <w:tcW w:w="3417" w:type="dxa"/>
          </w:tcPr>
          <w:p w14:paraId="3EB18638"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Quantity Unit</w:t>
            </w:r>
          </w:p>
        </w:tc>
        <w:tc>
          <w:tcPr>
            <w:tcW w:w="1670" w:type="dxa"/>
          </w:tcPr>
          <w:p w14:paraId="3B76DED9" w14:textId="77777777" w:rsidR="00DF4ECC" w:rsidRPr="00C72291" w:rsidRDefault="00DF4ECC" w:rsidP="007637A4">
            <w:pPr>
              <w:rPr>
                <w:rFonts w:ascii="Arial" w:hAnsi="Arial" w:cs="Arial"/>
                <w:sz w:val="24"/>
                <w:szCs w:val="24"/>
              </w:rPr>
            </w:pPr>
            <w:r>
              <w:rPr>
                <w:rFonts w:ascii="Arial" w:hAnsi="Arial" w:cs="Arial"/>
                <w:sz w:val="24"/>
                <w:szCs w:val="24"/>
              </w:rPr>
              <w:t xml:space="preserve">Select  </w:t>
            </w:r>
          </w:p>
        </w:tc>
        <w:tc>
          <w:tcPr>
            <w:tcW w:w="3003" w:type="dxa"/>
            <w:vAlign w:val="center"/>
          </w:tcPr>
          <w:p w14:paraId="5A4FEFC4" w14:textId="77777777" w:rsidR="00DF4ECC" w:rsidRPr="00C72291" w:rsidRDefault="00DF4ECC" w:rsidP="007637A4">
            <w:pPr>
              <w:rPr>
                <w:rFonts w:ascii="Arial" w:hAnsi="Arial" w:cs="Arial"/>
                <w:sz w:val="24"/>
                <w:szCs w:val="24"/>
              </w:rPr>
            </w:pPr>
            <w:r>
              <w:rPr>
                <w:rFonts w:ascii="Arial" w:hAnsi="Arial" w:cs="Arial"/>
                <w:sz w:val="24"/>
                <w:szCs w:val="24"/>
              </w:rPr>
              <w:t>Pull from master data</w:t>
            </w:r>
          </w:p>
        </w:tc>
      </w:tr>
      <w:tr w:rsidR="00DF4ECC" w:rsidRPr="00C72291" w14:paraId="2E568D4A" w14:textId="77777777" w:rsidTr="007637A4">
        <w:tc>
          <w:tcPr>
            <w:tcW w:w="3417" w:type="dxa"/>
          </w:tcPr>
          <w:p w14:paraId="7BB1CC6C"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Fishery Source</w:t>
            </w:r>
          </w:p>
        </w:tc>
        <w:tc>
          <w:tcPr>
            <w:tcW w:w="1670" w:type="dxa"/>
          </w:tcPr>
          <w:p w14:paraId="6EFC4A63" w14:textId="77777777" w:rsidR="00DF4ECC" w:rsidRPr="00C72291" w:rsidRDefault="00DF4ECC" w:rsidP="007637A4">
            <w:pPr>
              <w:rPr>
                <w:rFonts w:ascii="Arial" w:hAnsi="Arial" w:cs="Arial"/>
                <w:sz w:val="24"/>
                <w:szCs w:val="24"/>
              </w:rPr>
            </w:pPr>
            <w:r>
              <w:rPr>
                <w:rFonts w:ascii="Arial" w:hAnsi="Arial" w:cs="Arial"/>
                <w:sz w:val="24"/>
                <w:szCs w:val="24"/>
              </w:rPr>
              <w:t>Text area</w:t>
            </w:r>
          </w:p>
        </w:tc>
        <w:tc>
          <w:tcPr>
            <w:tcW w:w="3003" w:type="dxa"/>
          </w:tcPr>
          <w:p w14:paraId="5FBE9B3E" w14:textId="77777777" w:rsidR="00DF4ECC" w:rsidRPr="00C72291" w:rsidRDefault="00DF4ECC" w:rsidP="007637A4">
            <w:pPr>
              <w:rPr>
                <w:rFonts w:ascii="Arial" w:hAnsi="Arial" w:cs="Arial"/>
                <w:sz w:val="24"/>
                <w:szCs w:val="24"/>
              </w:rPr>
            </w:pPr>
          </w:p>
        </w:tc>
      </w:tr>
    </w:tbl>
    <w:p w14:paraId="49771BB6" w14:textId="77777777" w:rsidR="00DF4ECC" w:rsidRDefault="00DF4ECC" w:rsidP="00DF4ECC">
      <w:pPr>
        <w:spacing w:before="120" w:after="120"/>
        <w:jc w:val="both"/>
        <w:rPr>
          <w:rFonts w:cstheme="minorHAnsi"/>
          <w:sz w:val="24"/>
          <w:szCs w:val="24"/>
        </w:rPr>
      </w:pPr>
      <w:r w:rsidRPr="00511CD9">
        <w:rPr>
          <w:rFonts w:cstheme="minorHAnsi"/>
          <w:sz w:val="24"/>
          <w:szCs w:val="24"/>
        </w:rPr>
        <w:tab/>
      </w:r>
    </w:p>
    <w:p w14:paraId="796EE80F" w14:textId="77777777" w:rsidR="00DF4ECC" w:rsidRPr="00FD5297" w:rsidRDefault="00DF4ECC" w:rsidP="00DF4ECC">
      <w:pPr>
        <w:ind w:left="540" w:firstLine="720"/>
        <w:rPr>
          <w:rFonts w:ascii="Arial" w:hAnsi="Arial" w:cs="Arial"/>
          <w:sz w:val="24"/>
          <w:szCs w:val="24"/>
        </w:rPr>
      </w:pPr>
      <w:r>
        <w:rPr>
          <w:rFonts w:ascii="Arial" w:hAnsi="Arial" w:cs="Arial"/>
          <w:sz w:val="24"/>
          <w:szCs w:val="24"/>
        </w:rPr>
        <w:t>Other details:</w:t>
      </w:r>
    </w:p>
    <w:tbl>
      <w:tblPr>
        <w:tblStyle w:val="TableGrid"/>
        <w:tblW w:w="0" w:type="auto"/>
        <w:tblInd w:w="1260" w:type="dxa"/>
        <w:tblLook w:val="04A0" w:firstRow="1" w:lastRow="0" w:firstColumn="1" w:lastColumn="0" w:noHBand="0" w:noVBand="1"/>
      </w:tblPr>
      <w:tblGrid>
        <w:gridCol w:w="3417"/>
        <w:gridCol w:w="1670"/>
        <w:gridCol w:w="3003"/>
      </w:tblGrid>
      <w:tr w:rsidR="00DF4ECC" w:rsidRPr="00C72291" w14:paraId="31E9658D" w14:textId="77777777" w:rsidTr="007637A4">
        <w:tc>
          <w:tcPr>
            <w:tcW w:w="3417" w:type="dxa"/>
            <w:shd w:val="clear" w:color="auto" w:fill="FDE9D9" w:themeFill="accent6" w:themeFillTint="33"/>
          </w:tcPr>
          <w:p w14:paraId="2EC98A93"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04D5FE73"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208F3B79"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Validation</w:t>
            </w:r>
          </w:p>
        </w:tc>
      </w:tr>
      <w:tr w:rsidR="00DF4ECC" w:rsidRPr="00C72291" w14:paraId="5961AF6A" w14:textId="77777777" w:rsidTr="007637A4">
        <w:tc>
          <w:tcPr>
            <w:tcW w:w="3417" w:type="dxa"/>
          </w:tcPr>
          <w:p w14:paraId="61E9AED5" w14:textId="77777777" w:rsidR="00DF4ECC" w:rsidRDefault="00DF4ECC" w:rsidP="007637A4">
            <w:pPr>
              <w:rPr>
                <w:rFonts w:ascii="Arial" w:hAnsi="Arial" w:cs="Arial"/>
                <w:color w:val="000000"/>
                <w:sz w:val="24"/>
                <w:szCs w:val="24"/>
              </w:rPr>
            </w:pPr>
            <w:r>
              <w:rPr>
                <w:rFonts w:ascii="Arial" w:hAnsi="Arial" w:cs="Arial"/>
                <w:color w:val="000000"/>
                <w:sz w:val="24"/>
                <w:szCs w:val="24"/>
              </w:rPr>
              <w:t xml:space="preserve">Purpose of Importation </w:t>
            </w:r>
          </w:p>
        </w:tc>
        <w:tc>
          <w:tcPr>
            <w:tcW w:w="1670" w:type="dxa"/>
          </w:tcPr>
          <w:p w14:paraId="5CE50EB3" w14:textId="77777777" w:rsidR="00DF4ECC" w:rsidRDefault="00DF4ECC" w:rsidP="007637A4">
            <w:pPr>
              <w:rPr>
                <w:rFonts w:ascii="Arial" w:hAnsi="Arial" w:cs="Arial"/>
                <w:sz w:val="24"/>
                <w:szCs w:val="24"/>
              </w:rPr>
            </w:pPr>
            <w:r>
              <w:rPr>
                <w:rFonts w:ascii="Arial" w:hAnsi="Arial" w:cs="Arial"/>
                <w:sz w:val="24"/>
                <w:szCs w:val="24"/>
              </w:rPr>
              <w:t xml:space="preserve">Text </w:t>
            </w:r>
          </w:p>
        </w:tc>
        <w:tc>
          <w:tcPr>
            <w:tcW w:w="3003" w:type="dxa"/>
            <w:vAlign w:val="center"/>
          </w:tcPr>
          <w:p w14:paraId="5A71C364" w14:textId="77777777" w:rsidR="00DF4ECC" w:rsidRDefault="00DF4ECC" w:rsidP="007637A4">
            <w:pPr>
              <w:rPr>
                <w:rFonts w:ascii="Arial" w:hAnsi="Arial" w:cs="Arial"/>
                <w:sz w:val="24"/>
                <w:szCs w:val="24"/>
              </w:rPr>
            </w:pPr>
          </w:p>
        </w:tc>
      </w:tr>
      <w:tr w:rsidR="00DF4ECC" w:rsidRPr="00C72291" w14:paraId="6F7838DF" w14:textId="77777777" w:rsidTr="007637A4">
        <w:tc>
          <w:tcPr>
            <w:tcW w:w="3417" w:type="dxa"/>
          </w:tcPr>
          <w:p w14:paraId="1393586B"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Origin or source of Fish</w:t>
            </w:r>
          </w:p>
        </w:tc>
        <w:tc>
          <w:tcPr>
            <w:tcW w:w="1670" w:type="dxa"/>
          </w:tcPr>
          <w:p w14:paraId="16B3AB5C" w14:textId="77777777" w:rsidR="00DF4ECC" w:rsidRPr="00C72291" w:rsidRDefault="00DF4ECC" w:rsidP="007637A4">
            <w:pPr>
              <w:rPr>
                <w:rFonts w:ascii="Arial" w:hAnsi="Arial" w:cs="Arial"/>
                <w:sz w:val="24"/>
                <w:szCs w:val="24"/>
              </w:rPr>
            </w:pPr>
            <w:r>
              <w:rPr>
                <w:rFonts w:ascii="Arial" w:hAnsi="Arial" w:cs="Arial"/>
                <w:sz w:val="24"/>
                <w:szCs w:val="24"/>
              </w:rPr>
              <w:t>Select</w:t>
            </w:r>
          </w:p>
        </w:tc>
        <w:tc>
          <w:tcPr>
            <w:tcW w:w="3003" w:type="dxa"/>
            <w:vAlign w:val="center"/>
          </w:tcPr>
          <w:p w14:paraId="05C19B87" w14:textId="77777777" w:rsidR="00DF4ECC" w:rsidRPr="00C72291" w:rsidRDefault="00DF4ECC" w:rsidP="007637A4">
            <w:pPr>
              <w:rPr>
                <w:rFonts w:ascii="Arial" w:hAnsi="Arial" w:cs="Arial"/>
                <w:sz w:val="24"/>
                <w:szCs w:val="24"/>
              </w:rPr>
            </w:pPr>
            <w:r>
              <w:rPr>
                <w:rFonts w:ascii="Arial" w:hAnsi="Arial" w:cs="Arial"/>
                <w:sz w:val="24"/>
                <w:szCs w:val="24"/>
              </w:rPr>
              <w:t xml:space="preserve">From master data </w:t>
            </w:r>
          </w:p>
        </w:tc>
      </w:tr>
      <w:tr w:rsidR="00DF4ECC" w:rsidRPr="00C72291" w14:paraId="526DC259" w14:textId="77777777" w:rsidTr="007637A4">
        <w:tc>
          <w:tcPr>
            <w:tcW w:w="3417" w:type="dxa"/>
          </w:tcPr>
          <w:p w14:paraId="722AB101"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 xml:space="preserve">Means of conveyance </w:t>
            </w:r>
          </w:p>
        </w:tc>
        <w:tc>
          <w:tcPr>
            <w:tcW w:w="1670" w:type="dxa"/>
          </w:tcPr>
          <w:p w14:paraId="6AD56614" w14:textId="77777777" w:rsidR="00DF4ECC" w:rsidRPr="00C72291" w:rsidRDefault="00DF4ECC" w:rsidP="007637A4">
            <w:pPr>
              <w:rPr>
                <w:rFonts w:ascii="Arial" w:hAnsi="Arial" w:cs="Arial"/>
                <w:sz w:val="24"/>
                <w:szCs w:val="24"/>
              </w:rPr>
            </w:pPr>
            <w:r>
              <w:rPr>
                <w:rFonts w:ascii="Arial" w:hAnsi="Arial" w:cs="Arial"/>
                <w:sz w:val="24"/>
                <w:szCs w:val="24"/>
              </w:rPr>
              <w:t xml:space="preserve">Select </w:t>
            </w:r>
          </w:p>
        </w:tc>
        <w:tc>
          <w:tcPr>
            <w:tcW w:w="3003" w:type="dxa"/>
          </w:tcPr>
          <w:p w14:paraId="17B9EAB4" w14:textId="77777777" w:rsidR="00DF4ECC" w:rsidRPr="00C72291" w:rsidRDefault="00DF4ECC" w:rsidP="007637A4">
            <w:pPr>
              <w:rPr>
                <w:rFonts w:ascii="Arial" w:hAnsi="Arial" w:cs="Arial"/>
                <w:sz w:val="24"/>
                <w:szCs w:val="24"/>
              </w:rPr>
            </w:pPr>
            <w:r>
              <w:rPr>
                <w:rFonts w:ascii="Arial" w:hAnsi="Arial" w:cs="Arial"/>
                <w:sz w:val="24"/>
                <w:szCs w:val="24"/>
              </w:rPr>
              <w:t xml:space="preserve">“Air, </w:t>
            </w:r>
            <w:proofErr w:type="gramStart"/>
            <w:r>
              <w:rPr>
                <w:rFonts w:ascii="Arial" w:hAnsi="Arial" w:cs="Arial"/>
                <w:sz w:val="24"/>
                <w:szCs w:val="24"/>
              </w:rPr>
              <w:t>Land ,</w:t>
            </w:r>
            <w:proofErr w:type="gramEnd"/>
            <w:r>
              <w:rPr>
                <w:rFonts w:ascii="Arial" w:hAnsi="Arial" w:cs="Arial"/>
                <w:sz w:val="24"/>
                <w:szCs w:val="24"/>
              </w:rPr>
              <w:t xml:space="preserve"> Sea”</w:t>
            </w:r>
          </w:p>
        </w:tc>
      </w:tr>
      <w:tr w:rsidR="00DF4ECC" w:rsidRPr="00C72291" w14:paraId="63561FE1" w14:textId="77777777" w:rsidTr="007637A4">
        <w:tc>
          <w:tcPr>
            <w:tcW w:w="3417" w:type="dxa"/>
          </w:tcPr>
          <w:p w14:paraId="57C5AAB2"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Place of entry</w:t>
            </w:r>
          </w:p>
        </w:tc>
        <w:tc>
          <w:tcPr>
            <w:tcW w:w="1670" w:type="dxa"/>
          </w:tcPr>
          <w:p w14:paraId="55324AC0" w14:textId="77777777" w:rsidR="00DF4ECC" w:rsidRPr="00C72291" w:rsidRDefault="00DF4ECC" w:rsidP="007637A4">
            <w:pPr>
              <w:rPr>
                <w:rFonts w:ascii="Arial" w:hAnsi="Arial" w:cs="Arial"/>
                <w:sz w:val="24"/>
                <w:szCs w:val="24"/>
              </w:rPr>
            </w:pPr>
            <w:r>
              <w:rPr>
                <w:rFonts w:ascii="Arial" w:hAnsi="Arial" w:cs="Arial"/>
                <w:sz w:val="24"/>
                <w:szCs w:val="24"/>
              </w:rPr>
              <w:t>Select</w:t>
            </w:r>
          </w:p>
        </w:tc>
        <w:tc>
          <w:tcPr>
            <w:tcW w:w="3003" w:type="dxa"/>
          </w:tcPr>
          <w:p w14:paraId="056A8AA9" w14:textId="77777777" w:rsidR="00DF4ECC" w:rsidRPr="00C72291" w:rsidRDefault="00DF4ECC" w:rsidP="007637A4">
            <w:pPr>
              <w:rPr>
                <w:rFonts w:ascii="Arial" w:hAnsi="Arial" w:cs="Arial"/>
                <w:sz w:val="24"/>
                <w:szCs w:val="24"/>
              </w:rPr>
            </w:pPr>
            <w:r>
              <w:rPr>
                <w:rFonts w:ascii="Arial" w:hAnsi="Arial" w:cs="Arial"/>
                <w:sz w:val="24"/>
                <w:szCs w:val="24"/>
              </w:rPr>
              <w:t xml:space="preserve">Pull from master data </w:t>
            </w:r>
            <w:r>
              <w:rPr>
                <w:rFonts w:ascii="Arial" w:hAnsi="Arial" w:cs="Arial"/>
                <w:sz w:val="24"/>
                <w:szCs w:val="24"/>
              </w:rPr>
              <w:lastRenderedPageBreak/>
              <w:t>(entry point)</w:t>
            </w:r>
          </w:p>
        </w:tc>
      </w:tr>
      <w:tr w:rsidR="00DF4ECC" w:rsidRPr="00C72291" w14:paraId="3C1B5159" w14:textId="77777777" w:rsidTr="007637A4">
        <w:tc>
          <w:tcPr>
            <w:tcW w:w="3417" w:type="dxa"/>
          </w:tcPr>
          <w:p w14:paraId="7A11D433" w14:textId="77777777" w:rsidR="00DF4ECC" w:rsidRDefault="00DF4ECC" w:rsidP="007637A4">
            <w:pPr>
              <w:rPr>
                <w:rFonts w:ascii="Arial" w:hAnsi="Arial" w:cs="Arial"/>
                <w:color w:val="000000"/>
                <w:sz w:val="24"/>
                <w:szCs w:val="24"/>
              </w:rPr>
            </w:pPr>
            <w:r>
              <w:rPr>
                <w:rFonts w:ascii="Arial" w:hAnsi="Arial" w:cs="Arial"/>
                <w:color w:val="000000"/>
                <w:sz w:val="24"/>
                <w:szCs w:val="24"/>
              </w:rPr>
              <w:lastRenderedPageBreak/>
              <w:t xml:space="preserve">Final destination </w:t>
            </w:r>
          </w:p>
        </w:tc>
        <w:tc>
          <w:tcPr>
            <w:tcW w:w="1670" w:type="dxa"/>
          </w:tcPr>
          <w:p w14:paraId="1906A416" w14:textId="77777777" w:rsidR="00DF4ECC" w:rsidRDefault="00DF4ECC" w:rsidP="007637A4">
            <w:pPr>
              <w:rPr>
                <w:rFonts w:ascii="Arial" w:hAnsi="Arial" w:cs="Arial"/>
                <w:sz w:val="24"/>
                <w:szCs w:val="24"/>
              </w:rPr>
            </w:pPr>
            <w:r>
              <w:rPr>
                <w:rFonts w:ascii="Arial" w:hAnsi="Arial" w:cs="Arial"/>
                <w:sz w:val="24"/>
                <w:szCs w:val="24"/>
              </w:rPr>
              <w:t>Select</w:t>
            </w:r>
          </w:p>
        </w:tc>
        <w:tc>
          <w:tcPr>
            <w:tcW w:w="3003" w:type="dxa"/>
            <w:vAlign w:val="center"/>
          </w:tcPr>
          <w:p w14:paraId="2ED1A7B3" w14:textId="77777777" w:rsidR="00DF4ECC" w:rsidRDefault="00DF4ECC" w:rsidP="007637A4">
            <w:pPr>
              <w:rPr>
                <w:rFonts w:ascii="Arial" w:hAnsi="Arial" w:cs="Arial"/>
                <w:sz w:val="24"/>
                <w:szCs w:val="24"/>
              </w:rPr>
            </w:pPr>
            <w:r>
              <w:rPr>
                <w:rFonts w:ascii="Arial" w:hAnsi="Arial" w:cs="Arial"/>
                <w:sz w:val="24"/>
                <w:szCs w:val="24"/>
              </w:rPr>
              <w:t>From dzongkhag master</w:t>
            </w:r>
          </w:p>
        </w:tc>
      </w:tr>
      <w:tr w:rsidR="00DF4ECC" w:rsidRPr="00C72291" w14:paraId="2D1DEB95" w14:textId="77777777" w:rsidTr="007637A4">
        <w:tc>
          <w:tcPr>
            <w:tcW w:w="3417" w:type="dxa"/>
          </w:tcPr>
          <w:p w14:paraId="7F0C9C91" w14:textId="77777777" w:rsidR="00DF4ECC" w:rsidRDefault="00DF4ECC" w:rsidP="007637A4">
            <w:pPr>
              <w:rPr>
                <w:rFonts w:ascii="Arial" w:hAnsi="Arial" w:cs="Arial"/>
                <w:color w:val="000000"/>
                <w:sz w:val="24"/>
                <w:szCs w:val="24"/>
              </w:rPr>
            </w:pPr>
            <w:r>
              <w:rPr>
                <w:rFonts w:ascii="Arial" w:hAnsi="Arial" w:cs="Arial"/>
                <w:color w:val="000000"/>
                <w:sz w:val="24"/>
                <w:szCs w:val="24"/>
              </w:rPr>
              <w:t>Expected date of arrival</w:t>
            </w:r>
          </w:p>
        </w:tc>
        <w:tc>
          <w:tcPr>
            <w:tcW w:w="1670" w:type="dxa"/>
          </w:tcPr>
          <w:p w14:paraId="21DF73B1" w14:textId="77777777" w:rsidR="00DF4ECC" w:rsidRDefault="00DF4ECC" w:rsidP="007637A4">
            <w:pPr>
              <w:rPr>
                <w:rFonts w:ascii="Arial" w:hAnsi="Arial" w:cs="Arial"/>
                <w:sz w:val="24"/>
                <w:szCs w:val="24"/>
              </w:rPr>
            </w:pPr>
            <w:r>
              <w:rPr>
                <w:rFonts w:ascii="Arial" w:hAnsi="Arial" w:cs="Arial"/>
                <w:sz w:val="24"/>
                <w:szCs w:val="24"/>
              </w:rPr>
              <w:t>date</w:t>
            </w:r>
          </w:p>
        </w:tc>
        <w:tc>
          <w:tcPr>
            <w:tcW w:w="3003" w:type="dxa"/>
            <w:vAlign w:val="center"/>
          </w:tcPr>
          <w:p w14:paraId="14662173" w14:textId="77777777" w:rsidR="00DF4ECC" w:rsidRDefault="00DF4ECC" w:rsidP="007637A4">
            <w:pPr>
              <w:rPr>
                <w:rFonts w:ascii="Arial" w:hAnsi="Arial" w:cs="Arial"/>
                <w:sz w:val="24"/>
                <w:szCs w:val="24"/>
              </w:rPr>
            </w:pPr>
          </w:p>
        </w:tc>
      </w:tr>
    </w:tbl>
    <w:p w14:paraId="6FE36C72" w14:textId="77777777" w:rsidR="00DF4ECC" w:rsidRDefault="00DF4ECC" w:rsidP="00DF4ECC">
      <w:pPr>
        <w:ind w:left="1260"/>
        <w:rPr>
          <w:rFonts w:cstheme="minorHAnsi"/>
          <w:i/>
          <w:iCs/>
          <w:sz w:val="24"/>
          <w:szCs w:val="24"/>
        </w:rPr>
      </w:pPr>
    </w:p>
    <w:p w14:paraId="02C44FE6" w14:textId="77777777" w:rsidR="00DF4ECC" w:rsidRPr="00C33AC2" w:rsidRDefault="00DF4ECC" w:rsidP="00DF4ECC">
      <w:pPr>
        <w:ind w:left="1260"/>
        <w:rPr>
          <w:rFonts w:ascii="Arial" w:hAnsi="Arial" w:cs="Arial"/>
          <w:sz w:val="24"/>
          <w:szCs w:val="24"/>
        </w:rPr>
      </w:pPr>
      <w:r w:rsidRPr="00C33AC2">
        <w:rPr>
          <w:rFonts w:ascii="Arial" w:hAnsi="Arial" w:cs="Arial"/>
          <w:sz w:val="24"/>
          <w:szCs w:val="24"/>
        </w:rPr>
        <w:t>** Upon submitting</w:t>
      </w:r>
      <w:r>
        <w:rPr>
          <w:rFonts w:ascii="Arial" w:hAnsi="Arial" w:cs="Arial"/>
          <w:sz w:val="24"/>
          <w:szCs w:val="24"/>
        </w:rPr>
        <w:t>,</w:t>
      </w:r>
      <w:r w:rsidRPr="00C33AC2">
        <w:rPr>
          <w:rFonts w:ascii="Arial" w:hAnsi="Arial" w:cs="Arial"/>
          <w:sz w:val="24"/>
          <w:szCs w:val="24"/>
        </w:rPr>
        <w:t xml:space="preserve"> the form should be forwarded to BHQ</w:t>
      </w:r>
    </w:p>
    <w:p w14:paraId="4039CF0C" w14:textId="77777777" w:rsidR="00DF4ECC" w:rsidRDefault="00DF4ECC" w:rsidP="00DF4ECC">
      <w:pPr>
        <w:ind w:left="1260"/>
        <w:rPr>
          <w:rFonts w:ascii="Arial" w:hAnsi="Arial" w:cs="Arial"/>
          <w:sz w:val="24"/>
          <w:szCs w:val="24"/>
        </w:rPr>
      </w:pPr>
      <w:r w:rsidRPr="00C33AC2">
        <w:rPr>
          <w:rFonts w:ascii="Arial" w:hAnsi="Arial" w:cs="Arial"/>
          <w:sz w:val="24"/>
          <w:szCs w:val="24"/>
        </w:rPr>
        <w:t xml:space="preserve">** If rejected, notify applicant </w:t>
      </w:r>
    </w:p>
    <w:p w14:paraId="04C8C473" w14:textId="77777777" w:rsidR="00DF4ECC" w:rsidRDefault="00DF4ECC" w:rsidP="00DF4ECC">
      <w:pPr>
        <w:ind w:left="1260"/>
        <w:rPr>
          <w:rFonts w:ascii="Arial" w:hAnsi="Arial" w:cs="Arial"/>
          <w:sz w:val="24"/>
          <w:szCs w:val="24"/>
        </w:rPr>
      </w:pPr>
    </w:p>
    <w:p w14:paraId="25252607" w14:textId="77777777" w:rsidR="00DF4ECC" w:rsidRDefault="00DF4ECC" w:rsidP="00DF4ECC">
      <w:pPr>
        <w:ind w:left="540" w:firstLine="720"/>
        <w:rPr>
          <w:rFonts w:ascii="Arial" w:hAnsi="Arial" w:cs="Arial"/>
          <w:sz w:val="24"/>
          <w:szCs w:val="24"/>
        </w:rPr>
      </w:pPr>
      <w:r>
        <w:rPr>
          <w:rFonts w:ascii="Arial" w:hAnsi="Arial" w:cs="Arial"/>
          <w:sz w:val="24"/>
          <w:szCs w:val="24"/>
        </w:rPr>
        <w:t xml:space="preserve">If </w:t>
      </w:r>
      <w:proofErr w:type="gramStart"/>
      <w:r>
        <w:rPr>
          <w:rFonts w:ascii="Arial" w:hAnsi="Arial" w:cs="Arial"/>
          <w:sz w:val="24"/>
          <w:szCs w:val="24"/>
        </w:rPr>
        <w:t>Commercial :</w:t>
      </w:r>
      <w:proofErr w:type="gramEnd"/>
    </w:p>
    <w:tbl>
      <w:tblPr>
        <w:tblStyle w:val="TableGrid"/>
        <w:tblW w:w="0" w:type="auto"/>
        <w:tblInd w:w="1260" w:type="dxa"/>
        <w:tblLook w:val="04A0" w:firstRow="1" w:lastRow="0" w:firstColumn="1" w:lastColumn="0" w:noHBand="0" w:noVBand="1"/>
      </w:tblPr>
      <w:tblGrid>
        <w:gridCol w:w="3417"/>
        <w:gridCol w:w="1670"/>
        <w:gridCol w:w="3003"/>
      </w:tblGrid>
      <w:tr w:rsidR="00DF4ECC" w:rsidRPr="00DD7CD5" w14:paraId="7AB45E7D" w14:textId="77777777" w:rsidTr="007637A4">
        <w:tc>
          <w:tcPr>
            <w:tcW w:w="3417" w:type="dxa"/>
            <w:shd w:val="clear" w:color="auto" w:fill="FDE9D9" w:themeFill="accent6" w:themeFillTint="33"/>
          </w:tcPr>
          <w:p w14:paraId="1D30A181"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6DB085DC"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280C4B60"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Validation</w:t>
            </w:r>
          </w:p>
        </w:tc>
      </w:tr>
      <w:tr w:rsidR="00DF4ECC" w:rsidRPr="00DD7CD5" w14:paraId="4CCEB610" w14:textId="77777777" w:rsidTr="007637A4">
        <w:tc>
          <w:tcPr>
            <w:tcW w:w="3417" w:type="dxa"/>
          </w:tcPr>
          <w:p w14:paraId="7499DF96"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 xml:space="preserve">Nationality </w:t>
            </w:r>
          </w:p>
        </w:tc>
        <w:tc>
          <w:tcPr>
            <w:tcW w:w="1670" w:type="dxa"/>
          </w:tcPr>
          <w:p w14:paraId="4E237933" w14:textId="77777777" w:rsidR="00DF4ECC" w:rsidRPr="00DD7CD5" w:rsidRDefault="00DF4ECC" w:rsidP="007637A4">
            <w:pPr>
              <w:rPr>
                <w:rFonts w:ascii="Arial" w:hAnsi="Arial" w:cs="Arial"/>
                <w:sz w:val="24"/>
                <w:szCs w:val="24"/>
              </w:rPr>
            </w:pPr>
            <w:r w:rsidRPr="00DD7CD5">
              <w:rPr>
                <w:rFonts w:ascii="Arial" w:hAnsi="Arial" w:cs="Arial"/>
                <w:sz w:val="24"/>
                <w:szCs w:val="24"/>
              </w:rPr>
              <w:t xml:space="preserve">Select </w:t>
            </w:r>
          </w:p>
        </w:tc>
        <w:tc>
          <w:tcPr>
            <w:tcW w:w="3003" w:type="dxa"/>
            <w:vAlign w:val="center"/>
          </w:tcPr>
          <w:p w14:paraId="41ED6F2C" w14:textId="77777777" w:rsidR="00DF4ECC" w:rsidRPr="00DD7CD5" w:rsidRDefault="00DF4ECC" w:rsidP="007637A4">
            <w:pPr>
              <w:rPr>
                <w:rFonts w:ascii="Arial" w:hAnsi="Arial" w:cs="Arial"/>
                <w:sz w:val="24"/>
                <w:szCs w:val="24"/>
              </w:rPr>
            </w:pPr>
            <w:r w:rsidRPr="00DD7CD5">
              <w:rPr>
                <w:rFonts w:ascii="Arial" w:hAnsi="Arial" w:cs="Arial"/>
                <w:sz w:val="24"/>
                <w:szCs w:val="24"/>
              </w:rPr>
              <w:t>“Bhutanese” or “Foreigner”</w:t>
            </w:r>
          </w:p>
        </w:tc>
      </w:tr>
    </w:tbl>
    <w:p w14:paraId="312B5DCD" w14:textId="77777777" w:rsidR="00DF4ECC" w:rsidRDefault="00DF4ECC" w:rsidP="00DF4ECC">
      <w:pPr>
        <w:ind w:left="540" w:firstLine="720"/>
        <w:rPr>
          <w:rFonts w:ascii="Arial" w:hAnsi="Arial" w:cs="Arial"/>
          <w:sz w:val="24"/>
          <w:szCs w:val="24"/>
        </w:rPr>
      </w:pPr>
    </w:p>
    <w:p w14:paraId="67BA6114" w14:textId="77777777" w:rsidR="00DF4ECC" w:rsidRDefault="00DF4ECC" w:rsidP="00DF4ECC">
      <w:pPr>
        <w:ind w:left="540" w:firstLine="720"/>
        <w:rPr>
          <w:rFonts w:ascii="Arial" w:hAnsi="Arial" w:cs="Arial"/>
          <w:sz w:val="24"/>
          <w:szCs w:val="24"/>
        </w:rPr>
      </w:pPr>
      <w:r>
        <w:rPr>
          <w:rFonts w:ascii="Arial" w:hAnsi="Arial" w:cs="Arial"/>
          <w:sz w:val="24"/>
          <w:szCs w:val="24"/>
        </w:rPr>
        <w:t>If Bhutanese:</w:t>
      </w:r>
    </w:p>
    <w:tbl>
      <w:tblPr>
        <w:tblStyle w:val="TableGrid"/>
        <w:tblW w:w="0" w:type="auto"/>
        <w:tblInd w:w="1260" w:type="dxa"/>
        <w:tblLook w:val="04A0" w:firstRow="1" w:lastRow="0" w:firstColumn="1" w:lastColumn="0" w:noHBand="0" w:noVBand="1"/>
      </w:tblPr>
      <w:tblGrid>
        <w:gridCol w:w="3417"/>
        <w:gridCol w:w="1670"/>
        <w:gridCol w:w="3003"/>
      </w:tblGrid>
      <w:tr w:rsidR="00DF4ECC" w:rsidRPr="00DD7CD5" w14:paraId="5A9C922A" w14:textId="77777777" w:rsidTr="007637A4">
        <w:tc>
          <w:tcPr>
            <w:tcW w:w="3417" w:type="dxa"/>
            <w:shd w:val="clear" w:color="auto" w:fill="FDE9D9" w:themeFill="accent6" w:themeFillTint="33"/>
          </w:tcPr>
          <w:p w14:paraId="742B33C6"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386E2845"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750BA3EC"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Validation</w:t>
            </w:r>
          </w:p>
        </w:tc>
      </w:tr>
      <w:tr w:rsidR="00DF4ECC" w:rsidRPr="00DD7CD5" w14:paraId="416FF677" w14:textId="77777777" w:rsidTr="007637A4">
        <w:tc>
          <w:tcPr>
            <w:tcW w:w="3417" w:type="dxa"/>
          </w:tcPr>
          <w:p w14:paraId="43A031CB" w14:textId="77777777" w:rsidR="00DF4ECC" w:rsidRPr="00DD7CD5" w:rsidRDefault="00DF4ECC" w:rsidP="007637A4">
            <w:pPr>
              <w:rPr>
                <w:rFonts w:ascii="Arial" w:hAnsi="Arial" w:cs="Arial"/>
                <w:color w:val="000000"/>
                <w:sz w:val="24"/>
                <w:szCs w:val="24"/>
              </w:rPr>
            </w:pPr>
            <w:r>
              <w:rPr>
                <w:rFonts w:ascii="Arial" w:hAnsi="Arial" w:cs="Arial"/>
                <w:color w:val="000000"/>
                <w:sz w:val="24"/>
                <w:szCs w:val="24"/>
              </w:rPr>
              <w:t xml:space="preserve">Trade License No. </w:t>
            </w:r>
          </w:p>
        </w:tc>
        <w:tc>
          <w:tcPr>
            <w:tcW w:w="1670" w:type="dxa"/>
          </w:tcPr>
          <w:p w14:paraId="73A31F18" w14:textId="77777777" w:rsidR="00DF4ECC" w:rsidRPr="00DD7CD5" w:rsidRDefault="00DF4ECC" w:rsidP="007637A4">
            <w:pPr>
              <w:rPr>
                <w:rFonts w:ascii="Arial" w:hAnsi="Arial" w:cs="Arial"/>
                <w:sz w:val="24"/>
                <w:szCs w:val="24"/>
              </w:rPr>
            </w:pPr>
          </w:p>
        </w:tc>
        <w:tc>
          <w:tcPr>
            <w:tcW w:w="3003" w:type="dxa"/>
            <w:vMerge w:val="restart"/>
            <w:vAlign w:val="center"/>
          </w:tcPr>
          <w:p w14:paraId="53ECE091"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 xml:space="preserve">Fetch from </w:t>
            </w:r>
            <w:r>
              <w:rPr>
                <w:rFonts w:ascii="Arial" w:hAnsi="Arial" w:cs="Arial"/>
                <w:sz w:val="24"/>
                <w:szCs w:val="24"/>
              </w:rPr>
              <w:t>DoT</w:t>
            </w:r>
          </w:p>
        </w:tc>
      </w:tr>
      <w:tr w:rsidR="00DF4ECC" w:rsidRPr="00DD7CD5" w14:paraId="76F4C9ED" w14:textId="77777777" w:rsidTr="007637A4">
        <w:tc>
          <w:tcPr>
            <w:tcW w:w="3417" w:type="dxa"/>
          </w:tcPr>
          <w:p w14:paraId="7F4EFA42"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13E3BDAD" w14:textId="77777777" w:rsidR="00DF4ECC" w:rsidRPr="00DD7CD5" w:rsidRDefault="00DF4ECC" w:rsidP="007637A4">
            <w:pPr>
              <w:rPr>
                <w:rFonts w:ascii="Arial" w:hAnsi="Arial" w:cs="Arial"/>
                <w:sz w:val="24"/>
                <w:szCs w:val="24"/>
              </w:rPr>
            </w:pPr>
          </w:p>
        </w:tc>
        <w:tc>
          <w:tcPr>
            <w:tcW w:w="3003" w:type="dxa"/>
            <w:vMerge/>
          </w:tcPr>
          <w:p w14:paraId="22F04787" w14:textId="77777777" w:rsidR="00DF4ECC" w:rsidRPr="00DD7CD5" w:rsidRDefault="00DF4ECC" w:rsidP="007637A4">
            <w:pPr>
              <w:rPr>
                <w:rFonts w:ascii="Arial" w:hAnsi="Arial" w:cs="Arial"/>
                <w:sz w:val="24"/>
                <w:szCs w:val="24"/>
              </w:rPr>
            </w:pPr>
          </w:p>
        </w:tc>
      </w:tr>
      <w:tr w:rsidR="00DF4ECC" w:rsidRPr="00DD7CD5" w14:paraId="39C2EEFB" w14:textId="77777777" w:rsidTr="007637A4">
        <w:tc>
          <w:tcPr>
            <w:tcW w:w="3417" w:type="dxa"/>
          </w:tcPr>
          <w:p w14:paraId="27F378AB"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Dzongkhag</w:t>
            </w:r>
          </w:p>
        </w:tc>
        <w:tc>
          <w:tcPr>
            <w:tcW w:w="1670" w:type="dxa"/>
          </w:tcPr>
          <w:p w14:paraId="4268FD6E" w14:textId="77777777" w:rsidR="00DF4ECC" w:rsidRPr="00DD7CD5" w:rsidRDefault="00DF4ECC" w:rsidP="007637A4">
            <w:pPr>
              <w:rPr>
                <w:rFonts w:ascii="Arial" w:hAnsi="Arial" w:cs="Arial"/>
                <w:sz w:val="24"/>
                <w:szCs w:val="24"/>
              </w:rPr>
            </w:pPr>
          </w:p>
        </w:tc>
        <w:tc>
          <w:tcPr>
            <w:tcW w:w="3003" w:type="dxa"/>
            <w:vMerge/>
          </w:tcPr>
          <w:p w14:paraId="50CF3F79" w14:textId="77777777" w:rsidR="00DF4ECC" w:rsidRPr="00DD7CD5" w:rsidRDefault="00DF4ECC" w:rsidP="007637A4">
            <w:pPr>
              <w:rPr>
                <w:rFonts w:ascii="Arial" w:hAnsi="Arial" w:cs="Arial"/>
                <w:sz w:val="24"/>
                <w:szCs w:val="24"/>
              </w:rPr>
            </w:pPr>
          </w:p>
        </w:tc>
      </w:tr>
      <w:tr w:rsidR="00DF4ECC" w:rsidRPr="00DD7CD5" w14:paraId="2745FEF3" w14:textId="77777777" w:rsidTr="007637A4">
        <w:tc>
          <w:tcPr>
            <w:tcW w:w="3417" w:type="dxa"/>
          </w:tcPr>
          <w:p w14:paraId="0656EDDA"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Gewog</w:t>
            </w:r>
          </w:p>
        </w:tc>
        <w:tc>
          <w:tcPr>
            <w:tcW w:w="1670" w:type="dxa"/>
          </w:tcPr>
          <w:p w14:paraId="4FEF6F6E" w14:textId="77777777" w:rsidR="00DF4ECC" w:rsidRPr="00DD7CD5" w:rsidRDefault="00DF4ECC" w:rsidP="007637A4">
            <w:pPr>
              <w:rPr>
                <w:rFonts w:ascii="Arial" w:hAnsi="Arial" w:cs="Arial"/>
                <w:sz w:val="24"/>
                <w:szCs w:val="24"/>
              </w:rPr>
            </w:pPr>
          </w:p>
        </w:tc>
        <w:tc>
          <w:tcPr>
            <w:tcW w:w="3003" w:type="dxa"/>
            <w:vMerge/>
          </w:tcPr>
          <w:p w14:paraId="2F92A162" w14:textId="77777777" w:rsidR="00DF4ECC" w:rsidRPr="00DD7CD5" w:rsidRDefault="00DF4ECC" w:rsidP="007637A4">
            <w:pPr>
              <w:rPr>
                <w:rFonts w:ascii="Arial" w:hAnsi="Arial" w:cs="Arial"/>
                <w:sz w:val="24"/>
                <w:szCs w:val="24"/>
              </w:rPr>
            </w:pPr>
          </w:p>
        </w:tc>
      </w:tr>
      <w:tr w:rsidR="00DF4ECC" w:rsidRPr="00DD7CD5" w14:paraId="64E2E70D" w14:textId="77777777" w:rsidTr="007637A4">
        <w:tc>
          <w:tcPr>
            <w:tcW w:w="3417" w:type="dxa"/>
          </w:tcPr>
          <w:p w14:paraId="43527BA8"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Village</w:t>
            </w:r>
          </w:p>
        </w:tc>
        <w:tc>
          <w:tcPr>
            <w:tcW w:w="1670" w:type="dxa"/>
          </w:tcPr>
          <w:p w14:paraId="4E5EAB88" w14:textId="77777777" w:rsidR="00DF4ECC" w:rsidRPr="00DD7CD5" w:rsidRDefault="00DF4ECC" w:rsidP="007637A4">
            <w:pPr>
              <w:rPr>
                <w:rFonts w:ascii="Arial" w:hAnsi="Arial" w:cs="Arial"/>
                <w:sz w:val="24"/>
                <w:szCs w:val="24"/>
              </w:rPr>
            </w:pPr>
          </w:p>
        </w:tc>
        <w:tc>
          <w:tcPr>
            <w:tcW w:w="3003" w:type="dxa"/>
            <w:vMerge/>
          </w:tcPr>
          <w:p w14:paraId="20E74F88" w14:textId="77777777" w:rsidR="00DF4ECC" w:rsidRPr="00DD7CD5" w:rsidRDefault="00DF4ECC" w:rsidP="007637A4">
            <w:pPr>
              <w:rPr>
                <w:rFonts w:ascii="Arial" w:hAnsi="Arial" w:cs="Arial"/>
                <w:sz w:val="24"/>
                <w:szCs w:val="24"/>
              </w:rPr>
            </w:pPr>
          </w:p>
        </w:tc>
      </w:tr>
    </w:tbl>
    <w:p w14:paraId="6FC6C4F9" w14:textId="77777777" w:rsidR="00DF4ECC" w:rsidRDefault="00DF4ECC" w:rsidP="00DF4ECC">
      <w:pPr>
        <w:ind w:left="540" w:firstLine="720"/>
        <w:rPr>
          <w:rFonts w:ascii="Arial" w:hAnsi="Arial" w:cs="Arial"/>
          <w:sz w:val="24"/>
          <w:szCs w:val="24"/>
        </w:rPr>
      </w:pPr>
    </w:p>
    <w:p w14:paraId="377F69D6" w14:textId="77777777" w:rsidR="00DF4ECC" w:rsidRDefault="00DF4ECC" w:rsidP="00DF4ECC">
      <w:pPr>
        <w:ind w:left="540" w:firstLine="720"/>
        <w:rPr>
          <w:rFonts w:ascii="Arial" w:hAnsi="Arial" w:cs="Arial"/>
          <w:sz w:val="24"/>
          <w:szCs w:val="24"/>
        </w:rPr>
      </w:pPr>
      <w:r>
        <w:rPr>
          <w:rFonts w:ascii="Arial" w:hAnsi="Arial" w:cs="Arial"/>
          <w:sz w:val="24"/>
          <w:szCs w:val="24"/>
        </w:rPr>
        <w:t>If Foreigner:</w:t>
      </w:r>
    </w:p>
    <w:tbl>
      <w:tblPr>
        <w:tblStyle w:val="TableGrid"/>
        <w:tblW w:w="0" w:type="auto"/>
        <w:tblInd w:w="1260" w:type="dxa"/>
        <w:tblLook w:val="04A0" w:firstRow="1" w:lastRow="0" w:firstColumn="1" w:lastColumn="0" w:noHBand="0" w:noVBand="1"/>
      </w:tblPr>
      <w:tblGrid>
        <w:gridCol w:w="3417"/>
        <w:gridCol w:w="1670"/>
        <w:gridCol w:w="3003"/>
      </w:tblGrid>
      <w:tr w:rsidR="00DF4ECC" w:rsidRPr="00DD7CD5" w14:paraId="3DCEBDC6" w14:textId="77777777" w:rsidTr="007637A4">
        <w:tc>
          <w:tcPr>
            <w:tcW w:w="3417" w:type="dxa"/>
            <w:shd w:val="clear" w:color="auto" w:fill="FDE9D9" w:themeFill="accent6" w:themeFillTint="33"/>
          </w:tcPr>
          <w:p w14:paraId="2E0C0771"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1E864595"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20281C34"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Validation</w:t>
            </w:r>
          </w:p>
        </w:tc>
      </w:tr>
      <w:tr w:rsidR="00DF4ECC" w:rsidRPr="00DD7CD5" w14:paraId="3C131C16" w14:textId="77777777" w:rsidTr="007637A4">
        <w:tc>
          <w:tcPr>
            <w:tcW w:w="3417" w:type="dxa"/>
          </w:tcPr>
          <w:p w14:paraId="3F532853" w14:textId="77777777" w:rsidR="00DF4ECC" w:rsidRPr="00DD7CD5" w:rsidRDefault="00DF4ECC" w:rsidP="007637A4">
            <w:pPr>
              <w:rPr>
                <w:rFonts w:ascii="Arial" w:hAnsi="Arial" w:cs="Arial"/>
                <w:color w:val="000000"/>
                <w:sz w:val="24"/>
                <w:szCs w:val="24"/>
              </w:rPr>
            </w:pPr>
            <w:r>
              <w:rPr>
                <w:rFonts w:ascii="Arial" w:hAnsi="Arial" w:cs="Arial"/>
                <w:color w:val="000000"/>
                <w:sz w:val="24"/>
                <w:szCs w:val="24"/>
              </w:rPr>
              <w:t>Passport No.</w:t>
            </w:r>
          </w:p>
        </w:tc>
        <w:tc>
          <w:tcPr>
            <w:tcW w:w="1670" w:type="dxa"/>
          </w:tcPr>
          <w:p w14:paraId="743ED85B" w14:textId="77777777" w:rsidR="00DF4ECC" w:rsidRPr="00DD7CD5" w:rsidRDefault="00DF4ECC" w:rsidP="007637A4">
            <w:pPr>
              <w:rPr>
                <w:rFonts w:ascii="Arial" w:hAnsi="Arial" w:cs="Arial"/>
                <w:sz w:val="24"/>
                <w:szCs w:val="24"/>
              </w:rPr>
            </w:pPr>
            <w:r>
              <w:rPr>
                <w:rFonts w:ascii="Arial" w:hAnsi="Arial" w:cs="Arial"/>
                <w:sz w:val="24"/>
                <w:szCs w:val="24"/>
              </w:rPr>
              <w:t>Text</w:t>
            </w:r>
          </w:p>
        </w:tc>
        <w:tc>
          <w:tcPr>
            <w:tcW w:w="3003" w:type="dxa"/>
            <w:vAlign w:val="center"/>
          </w:tcPr>
          <w:p w14:paraId="29FF23F4" w14:textId="77777777" w:rsidR="00DF4ECC" w:rsidRPr="00DD7CD5" w:rsidRDefault="00DF4ECC" w:rsidP="007637A4">
            <w:pPr>
              <w:jc w:val="center"/>
              <w:rPr>
                <w:rFonts w:ascii="Arial" w:hAnsi="Arial" w:cs="Arial"/>
                <w:sz w:val="24"/>
                <w:szCs w:val="24"/>
              </w:rPr>
            </w:pPr>
          </w:p>
        </w:tc>
      </w:tr>
      <w:tr w:rsidR="00DF4ECC" w:rsidRPr="00DD7CD5" w14:paraId="760E8E8C" w14:textId="77777777" w:rsidTr="007637A4">
        <w:tc>
          <w:tcPr>
            <w:tcW w:w="3417" w:type="dxa"/>
          </w:tcPr>
          <w:p w14:paraId="442946AB" w14:textId="77777777" w:rsidR="00DF4ECC" w:rsidRDefault="00DF4ECC" w:rsidP="007637A4">
            <w:pPr>
              <w:rPr>
                <w:rFonts w:ascii="Arial" w:hAnsi="Arial" w:cs="Arial"/>
                <w:color w:val="000000"/>
                <w:sz w:val="24"/>
                <w:szCs w:val="24"/>
              </w:rPr>
            </w:pPr>
            <w:r>
              <w:rPr>
                <w:rFonts w:ascii="Arial" w:hAnsi="Arial" w:cs="Arial"/>
                <w:color w:val="000000"/>
                <w:sz w:val="24"/>
                <w:szCs w:val="24"/>
              </w:rPr>
              <w:t xml:space="preserve">Nationality </w:t>
            </w:r>
          </w:p>
        </w:tc>
        <w:tc>
          <w:tcPr>
            <w:tcW w:w="1670" w:type="dxa"/>
          </w:tcPr>
          <w:p w14:paraId="7E88DD51" w14:textId="77777777" w:rsidR="00DF4ECC" w:rsidRPr="00DD7CD5" w:rsidRDefault="00DF4ECC" w:rsidP="007637A4">
            <w:pPr>
              <w:rPr>
                <w:rFonts w:ascii="Arial" w:hAnsi="Arial" w:cs="Arial"/>
                <w:sz w:val="24"/>
                <w:szCs w:val="24"/>
              </w:rPr>
            </w:pPr>
            <w:r>
              <w:rPr>
                <w:rFonts w:ascii="Arial" w:hAnsi="Arial" w:cs="Arial"/>
                <w:sz w:val="24"/>
                <w:szCs w:val="24"/>
              </w:rPr>
              <w:t>Text</w:t>
            </w:r>
          </w:p>
        </w:tc>
        <w:tc>
          <w:tcPr>
            <w:tcW w:w="3003" w:type="dxa"/>
            <w:vAlign w:val="center"/>
          </w:tcPr>
          <w:p w14:paraId="639F6C67" w14:textId="77777777" w:rsidR="00DF4ECC" w:rsidRPr="00DD7CD5" w:rsidRDefault="00DF4ECC" w:rsidP="007637A4">
            <w:pPr>
              <w:jc w:val="center"/>
              <w:rPr>
                <w:rFonts w:ascii="Arial" w:hAnsi="Arial" w:cs="Arial"/>
                <w:sz w:val="24"/>
                <w:szCs w:val="24"/>
              </w:rPr>
            </w:pPr>
          </w:p>
        </w:tc>
      </w:tr>
      <w:tr w:rsidR="00DF4ECC" w:rsidRPr="00DD7CD5" w14:paraId="6581CD1E" w14:textId="77777777" w:rsidTr="007637A4">
        <w:tc>
          <w:tcPr>
            <w:tcW w:w="3417" w:type="dxa"/>
          </w:tcPr>
          <w:p w14:paraId="277F769D"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Name</w:t>
            </w:r>
          </w:p>
        </w:tc>
        <w:tc>
          <w:tcPr>
            <w:tcW w:w="1670" w:type="dxa"/>
          </w:tcPr>
          <w:p w14:paraId="5FF63249" w14:textId="77777777" w:rsidR="00DF4ECC" w:rsidRPr="00DD7CD5" w:rsidRDefault="00DF4ECC" w:rsidP="007637A4">
            <w:pPr>
              <w:rPr>
                <w:rFonts w:ascii="Arial" w:hAnsi="Arial" w:cs="Arial"/>
                <w:sz w:val="24"/>
                <w:szCs w:val="24"/>
              </w:rPr>
            </w:pPr>
            <w:r>
              <w:rPr>
                <w:rFonts w:ascii="Arial" w:hAnsi="Arial" w:cs="Arial"/>
                <w:sz w:val="24"/>
                <w:szCs w:val="24"/>
              </w:rPr>
              <w:t>Text</w:t>
            </w:r>
          </w:p>
        </w:tc>
        <w:tc>
          <w:tcPr>
            <w:tcW w:w="3003" w:type="dxa"/>
          </w:tcPr>
          <w:p w14:paraId="02F3FEC7" w14:textId="77777777" w:rsidR="00DF4ECC" w:rsidRPr="00DD7CD5" w:rsidRDefault="00DF4ECC" w:rsidP="007637A4">
            <w:pPr>
              <w:rPr>
                <w:rFonts w:ascii="Arial" w:hAnsi="Arial" w:cs="Arial"/>
                <w:sz w:val="24"/>
                <w:szCs w:val="24"/>
              </w:rPr>
            </w:pPr>
          </w:p>
        </w:tc>
      </w:tr>
      <w:tr w:rsidR="00DF4ECC" w:rsidRPr="00DD7CD5" w14:paraId="41280EAE" w14:textId="77777777" w:rsidTr="007637A4">
        <w:tc>
          <w:tcPr>
            <w:tcW w:w="3417" w:type="dxa"/>
          </w:tcPr>
          <w:p w14:paraId="3FA6D3EA" w14:textId="77777777" w:rsidR="00DF4ECC" w:rsidRPr="00DD7CD5" w:rsidRDefault="00DF4ECC" w:rsidP="007637A4">
            <w:pPr>
              <w:rPr>
                <w:rFonts w:ascii="Arial" w:hAnsi="Arial" w:cs="Arial"/>
                <w:color w:val="000000"/>
                <w:sz w:val="24"/>
                <w:szCs w:val="24"/>
              </w:rPr>
            </w:pPr>
            <w:r>
              <w:rPr>
                <w:rFonts w:ascii="Arial" w:hAnsi="Arial" w:cs="Arial"/>
                <w:color w:val="000000"/>
                <w:sz w:val="24"/>
                <w:szCs w:val="24"/>
              </w:rPr>
              <w:t>Address</w:t>
            </w:r>
          </w:p>
        </w:tc>
        <w:tc>
          <w:tcPr>
            <w:tcW w:w="1670" w:type="dxa"/>
          </w:tcPr>
          <w:p w14:paraId="7E1C8495" w14:textId="77777777" w:rsidR="00DF4ECC" w:rsidRPr="00DD7CD5" w:rsidRDefault="00DF4ECC" w:rsidP="007637A4">
            <w:pPr>
              <w:rPr>
                <w:rFonts w:ascii="Arial" w:hAnsi="Arial" w:cs="Arial"/>
                <w:sz w:val="24"/>
                <w:szCs w:val="24"/>
              </w:rPr>
            </w:pPr>
            <w:r>
              <w:rPr>
                <w:rFonts w:ascii="Arial" w:hAnsi="Arial" w:cs="Arial"/>
                <w:sz w:val="24"/>
                <w:szCs w:val="24"/>
              </w:rPr>
              <w:t>Text area</w:t>
            </w:r>
          </w:p>
        </w:tc>
        <w:tc>
          <w:tcPr>
            <w:tcW w:w="3003" w:type="dxa"/>
          </w:tcPr>
          <w:p w14:paraId="27173A65" w14:textId="77777777" w:rsidR="00DF4ECC" w:rsidRPr="00DD7CD5" w:rsidRDefault="00DF4ECC" w:rsidP="007637A4">
            <w:pPr>
              <w:rPr>
                <w:rFonts w:ascii="Arial" w:hAnsi="Arial" w:cs="Arial"/>
                <w:sz w:val="24"/>
                <w:szCs w:val="24"/>
              </w:rPr>
            </w:pPr>
          </w:p>
        </w:tc>
      </w:tr>
    </w:tbl>
    <w:p w14:paraId="38C808D2" w14:textId="77777777" w:rsidR="00DF4ECC" w:rsidRDefault="00DF4ECC" w:rsidP="00DF4ECC">
      <w:pPr>
        <w:ind w:left="540" w:firstLine="720"/>
        <w:rPr>
          <w:rFonts w:ascii="Arial" w:hAnsi="Arial" w:cs="Arial"/>
          <w:sz w:val="24"/>
          <w:szCs w:val="24"/>
        </w:rPr>
      </w:pPr>
    </w:p>
    <w:p w14:paraId="6D07316F" w14:textId="77777777" w:rsidR="00DF4ECC" w:rsidRPr="00FD5297" w:rsidRDefault="00DF4ECC" w:rsidP="00DF4ECC">
      <w:pPr>
        <w:ind w:left="540" w:firstLine="720"/>
        <w:rPr>
          <w:rFonts w:ascii="Arial" w:hAnsi="Arial" w:cs="Arial"/>
          <w:sz w:val="24"/>
          <w:szCs w:val="24"/>
        </w:rPr>
      </w:pPr>
      <w:r>
        <w:rPr>
          <w:rFonts w:ascii="Arial" w:hAnsi="Arial" w:cs="Arial"/>
          <w:sz w:val="24"/>
          <w:szCs w:val="24"/>
        </w:rPr>
        <w:t>Details of consignment (add more button):</w:t>
      </w:r>
    </w:p>
    <w:tbl>
      <w:tblPr>
        <w:tblStyle w:val="TableGrid"/>
        <w:tblW w:w="0" w:type="auto"/>
        <w:tblInd w:w="1260" w:type="dxa"/>
        <w:tblLook w:val="04A0" w:firstRow="1" w:lastRow="0" w:firstColumn="1" w:lastColumn="0" w:noHBand="0" w:noVBand="1"/>
      </w:tblPr>
      <w:tblGrid>
        <w:gridCol w:w="3417"/>
        <w:gridCol w:w="1670"/>
        <w:gridCol w:w="3003"/>
      </w:tblGrid>
      <w:tr w:rsidR="00DF4ECC" w:rsidRPr="00C72291" w14:paraId="53E9479E" w14:textId="77777777" w:rsidTr="007637A4">
        <w:tc>
          <w:tcPr>
            <w:tcW w:w="3417" w:type="dxa"/>
            <w:shd w:val="clear" w:color="auto" w:fill="FDE9D9" w:themeFill="accent6" w:themeFillTint="33"/>
          </w:tcPr>
          <w:p w14:paraId="480064A9"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5222929E"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135F8E78"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Validation</w:t>
            </w:r>
          </w:p>
        </w:tc>
      </w:tr>
      <w:tr w:rsidR="00DF4ECC" w:rsidRPr="00C72291" w14:paraId="392C8B17" w14:textId="77777777" w:rsidTr="007637A4">
        <w:tc>
          <w:tcPr>
            <w:tcW w:w="3417" w:type="dxa"/>
          </w:tcPr>
          <w:p w14:paraId="376D50D1"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Species</w:t>
            </w:r>
          </w:p>
        </w:tc>
        <w:tc>
          <w:tcPr>
            <w:tcW w:w="1670" w:type="dxa"/>
          </w:tcPr>
          <w:p w14:paraId="77C22249" w14:textId="77777777" w:rsidR="00DF4ECC" w:rsidRPr="00C72291" w:rsidRDefault="00DF4ECC" w:rsidP="007637A4">
            <w:pPr>
              <w:rPr>
                <w:rFonts w:ascii="Arial" w:hAnsi="Arial" w:cs="Arial"/>
                <w:sz w:val="24"/>
                <w:szCs w:val="24"/>
              </w:rPr>
            </w:pPr>
            <w:r>
              <w:rPr>
                <w:rFonts w:ascii="Arial" w:hAnsi="Arial" w:cs="Arial"/>
                <w:sz w:val="24"/>
                <w:szCs w:val="24"/>
              </w:rPr>
              <w:t xml:space="preserve">Select </w:t>
            </w:r>
          </w:p>
        </w:tc>
        <w:tc>
          <w:tcPr>
            <w:tcW w:w="3003" w:type="dxa"/>
            <w:vAlign w:val="center"/>
          </w:tcPr>
          <w:p w14:paraId="6DAA4BD8" w14:textId="77777777" w:rsidR="00DF4ECC" w:rsidRPr="00C72291" w:rsidRDefault="00DF4ECC" w:rsidP="007637A4">
            <w:pPr>
              <w:rPr>
                <w:rFonts w:ascii="Arial" w:hAnsi="Arial" w:cs="Arial"/>
                <w:sz w:val="24"/>
                <w:szCs w:val="24"/>
              </w:rPr>
            </w:pPr>
            <w:r>
              <w:rPr>
                <w:rFonts w:ascii="Arial" w:hAnsi="Arial" w:cs="Arial"/>
                <w:sz w:val="24"/>
                <w:szCs w:val="24"/>
              </w:rPr>
              <w:t>Map and pull from master</w:t>
            </w:r>
          </w:p>
        </w:tc>
      </w:tr>
      <w:tr w:rsidR="00DF4ECC" w:rsidRPr="00C72291" w14:paraId="0432A88F" w14:textId="77777777" w:rsidTr="007637A4">
        <w:tc>
          <w:tcPr>
            <w:tcW w:w="3417" w:type="dxa"/>
          </w:tcPr>
          <w:p w14:paraId="7CE0C14D"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 xml:space="preserve">Quantity </w:t>
            </w:r>
          </w:p>
        </w:tc>
        <w:tc>
          <w:tcPr>
            <w:tcW w:w="1670" w:type="dxa"/>
          </w:tcPr>
          <w:p w14:paraId="55649FE8" w14:textId="77777777" w:rsidR="00DF4ECC" w:rsidRPr="00C72291" w:rsidRDefault="00DF4ECC" w:rsidP="007637A4">
            <w:pPr>
              <w:rPr>
                <w:rFonts w:ascii="Arial" w:hAnsi="Arial" w:cs="Arial"/>
                <w:sz w:val="24"/>
                <w:szCs w:val="24"/>
              </w:rPr>
            </w:pPr>
            <w:r>
              <w:rPr>
                <w:rFonts w:ascii="Arial" w:hAnsi="Arial" w:cs="Arial"/>
                <w:sz w:val="24"/>
                <w:szCs w:val="24"/>
              </w:rPr>
              <w:t>Number</w:t>
            </w:r>
          </w:p>
        </w:tc>
        <w:tc>
          <w:tcPr>
            <w:tcW w:w="3003" w:type="dxa"/>
            <w:vAlign w:val="center"/>
          </w:tcPr>
          <w:p w14:paraId="105767B8" w14:textId="77777777" w:rsidR="00DF4ECC" w:rsidRPr="00C72291" w:rsidRDefault="00DF4ECC" w:rsidP="00DF4ECC">
            <w:pPr>
              <w:rPr>
                <w:rFonts w:ascii="Arial" w:hAnsi="Arial" w:cs="Arial"/>
                <w:sz w:val="24"/>
                <w:szCs w:val="24"/>
              </w:rPr>
            </w:pPr>
            <w:r w:rsidRPr="00BA3BB4">
              <w:rPr>
                <w:rFonts w:ascii="Arial" w:hAnsi="Arial" w:cs="Arial"/>
                <w:sz w:val="24"/>
                <w:szCs w:val="24"/>
              </w:rPr>
              <w:t>Should accept only number, should not accept special character</w:t>
            </w:r>
          </w:p>
        </w:tc>
      </w:tr>
      <w:tr w:rsidR="00DF4ECC" w:rsidRPr="00C72291" w14:paraId="6ECCA278" w14:textId="77777777" w:rsidTr="007637A4">
        <w:tc>
          <w:tcPr>
            <w:tcW w:w="3417" w:type="dxa"/>
          </w:tcPr>
          <w:p w14:paraId="26791798"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Quantity Unit</w:t>
            </w:r>
          </w:p>
        </w:tc>
        <w:tc>
          <w:tcPr>
            <w:tcW w:w="1670" w:type="dxa"/>
          </w:tcPr>
          <w:p w14:paraId="0E8AEB0D" w14:textId="77777777" w:rsidR="00DF4ECC" w:rsidRPr="00C72291" w:rsidRDefault="00DF4ECC" w:rsidP="007637A4">
            <w:pPr>
              <w:rPr>
                <w:rFonts w:ascii="Arial" w:hAnsi="Arial" w:cs="Arial"/>
                <w:sz w:val="24"/>
                <w:szCs w:val="24"/>
              </w:rPr>
            </w:pPr>
            <w:r>
              <w:rPr>
                <w:rFonts w:ascii="Arial" w:hAnsi="Arial" w:cs="Arial"/>
                <w:sz w:val="24"/>
                <w:szCs w:val="24"/>
              </w:rPr>
              <w:t xml:space="preserve">Select </w:t>
            </w:r>
          </w:p>
        </w:tc>
        <w:tc>
          <w:tcPr>
            <w:tcW w:w="3003" w:type="dxa"/>
            <w:vAlign w:val="center"/>
          </w:tcPr>
          <w:p w14:paraId="02681A7B" w14:textId="77777777" w:rsidR="00DF4ECC" w:rsidRPr="00C72291" w:rsidRDefault="00DF4ECC" w:rsidP="007637A4">
            <w:pPr>
              <w:rPr>
                <w:rFonts w:ascii="Arial" w:hAnsi="Arial" w:cs="Arial"/>
                <w:sz w:val="24"/>
                <w:szCs w:val="24"/>
              </w:rPr>
            </w:pPr>
            <w:r>
              <w:rPr>
                <w:rFonts w:ascii="Arial" w:hAnsi="Arial" w:cs="Arial"/>
                <w:sz w:val="24"/>
                <w:szCs w:val="24"/>
              </w:rPr>
              <w:t>Pull from master data</w:t>
            </w:r>
          </w:p>
        </w:tc>
      </w:tr>
      <w:tr w:rsidR="00DF4ECC" w:rsidRPr="00C72291" w14:paraId="07076F3C" w14:textId="77777777" w:rsidTr="007637A4">
        <w:tc>
          <w:tcPr>
            <w:tcW w:w="3417" w:type="dxa"/>
          </w:tcPr>
          <w:p w14:paraId="3B81C1DE"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Fishery Source</w:t>
            </w:r>
          </w:p>
        </w:tc>
        <w:tc>
          <w:tcPr>
            <w:tcW w:w="1670" w:type="dxa"/>
          </w:tcPr>
          <w:p w14:paraId="7BF73E2E" w14:textId="77777777" w:rsidR="00DF4ECC" w:rsidRPr="00C72291" w:rsidRDefault="00DF4ECC" w:rsidP="007637A4">
            <w:pPr>
              <w:rPr>
                <w:rFonts w:ascii="Arial" w:hAnsi="Arial" w:cs="Arial"/>
                <w:sz w:val="24"/>
                <w:szCs w:val="24"/>
              </w:rPr>
            </w:pPr>
            <w:r>
              <w:rPr>
                <w:rFonts w:ascii="Arial" w:hAnsi="Arial" w:cs="Arial"/>
                <w:sz w:val="24"/>
                <w:szCs w:val="24"/>
              </w:rPr>
              <w:t>Text area</w:t>
            </w:r>
          </w:p>
        </w:tc>
        <w:tc>
          <w:tcPr>
            <w:tcW w:w="3003" w:type="dxa"/>
          </w:tcPr>
          <w:p w14:paraId="5719776D" w14:textId="77777777" w:rsidR="00DF4ECC" w:rsidRPr="00C72291" w:rsidRDefault="00DF4ECC" w:rsidP="007637A4">
            <w:pPr>
              <w:rPr>
                <w:rFonts w:ascii="Arial" w:hAnsi="Arial" w:cs="Arial"/>
                <w:sz w:val="24"/>
                <w:szCs w:val="24"/>
              </w:rPr>
            </w:pPr>
          </w:p>
        </w:tc>
      </w:tr>
    </w:tbl>
    <w:p w14:paraId="43431415" w14:textId="77777777" w:rsidR="00DF4ECC" w:rsidRDefault="00DF4ECC" w:rsidP="00DF4ECC">
      <w:pPr>
        <w:spacing w:before="120" w:after="120"/>
        <w:jc w:val="both"/>
        <w:rPr>
          <w:rFonts w:cstheme="minorHAnsi"/>
          <w:sz w:val="24"/>
          <w:szCs w:val="24"/>
        </w:rPr>
      </w:pPr>
      <w:r w:rsidRPr="00511CD9">
        <w:rPr>
          <w:rFonts w:cstheme="minorHAnsi"/>
          <w:sz w:val="24"/>
          <w:szCs w:val="24"/>
        </w:rPr>
        <w:lastRenderedPageBreak/>
        <w:tab/>
      </w:r>
    </w:p>
    <w:p w14:paraId="7F6647CF" w14:textId="77777777" w:rsidR="00DF4ECC" w:rsidRPr="00FD5297" w:rsidRDefault="00DF4ECC" w:rsidP="00DF4ECC">
      <w:pPr>
        <w:ind w:left="540" w:firstLine="720"/>
        <w:rPr>
          <w:rFonts w:ascii="Arial" w:hAnsi="Arial" w:cs="Arial"/>
          <w:sz w:val="24"/>
          <w:szCs w:val="24"/>
        </w:rPr>
      </w:pPr>
      <w:r>
        <w:rPr>
          <w:rFonts w:ascii="Arial" w:hAnsi="Arial" w:cs="Arial"/>
          <w:sz w:val="24"/>
          <w:szCs w:val="24"/>
        </w:rPr>
        <w:t>Other details:</w:t>
      </w:r>
    </w:p>
    <w:tbl>
      <w:tblPr>
        <w:tblStyle w:val="TableGrid"/>
        <w:tblW w:w="0" w:type="auto"/>
        <w:tblInd w:w="1260" w:type="dxa"/>
        <w:tblLook w:val="04A0" w:firstRow="1" w:lastRow="0" w:firstColumn="1" w:lastColumn="0" w:noHBand="0" w:noVBand="1"/>
      </w:tblPr>
      <w:tblGrid>
        <w:gridCol w:w="3417"/>
        <w:gridCol w:w="1670"/>
        <w:gridCol w:w="3003"/>
      </w:tblGrid>
      <w:tr w:rsidR="00DF4ECC" w:rsidRPr="00C72291" w14:paraId="33677712" w14:textId="77777777" w:rsidTr="007637A4">
        <w:tc>
          <w:tcPr>
            <w:tcW w:w="3417" w:type="dxa"/>
            <w:shd w:val="clear" w:color="auto" w:fill="FDE9D9" w:themeFill="accent6" w:themeFillTint="33"/>
          </w:tcPr>
          <w:p w14:paraId="11DDDCC5"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076B1BC1"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331478B5"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Validation</w:t>
            </w:r>
          </w:p>
        </w:tc>
      </w:tr>
      <w:tr w:rsidR="00DF4ECC" w:rsidRPr="00C72291" w14:paraId="580C832A" w14:textId="77777777" w:rsidTr="007637A4">
        <w:tc>
          <w:tcPr>
            <w:tcW w:w="3417" w:type="dxa"/>
          </w:tcPr>
          <w:p w14:paraId="234FB3AD" w14:textId="77777777" w:rsidR="00DF4ECC" w:rsidRDefault="00DF4ECC" w:rsidP="007637A4">
            <w:pPr>
              <w:rPr>
                <w:rFonts w:ascii="Arial" w:hAnsi="Arial" w:cs="Arial"/>
                <w:color w:val="000000"/>
                <w:sz w:val="24"/>
                <w:szCs w:val="24"/>
              </w:rPr>
            </w:pPr>
            <w:r>
              <w:rPr>
                <w:rFonts w:ascii="Arial" w:hAnsi="Arial" w:cs="Arial"/>
                <w:color w:val="000000"/>
                <w:sz w:val="24"/>
                <w:szCs w:val="24"/>
              </w:rPr>
              <w:t xml:space="preserve">Purpose of Importation </w:t>
            </w:r>
          </w:p>
        </w:tc>
        <w:tc>
          <w:tcPr>
            <w:tcW w:w="1670" w:type="dxa"/>
          </w:tcPr>
          <w:p w14:paraId="43ACA7EC" w14:textId="77777777" w:rsidR="00DF4ECC" w:rsidRDefault="00DF4ECC" w:rsidP="007637A4">
            <w:pPr>
              <w:rPr>
                <w:rFonts w:ascii="Arial" w:hAnsi="Arial" w:cs="Arial"/>
                <w:sz w:val="24"/>
                <w:szCs w:val="24"/>
              </w:rPr>
            </w:pPr>
            <w:r>
              <w:rPr>
                <w:rFonts w:ascii="Arial" w:hAnsi="Arial" w:cs="Arial"/>
                <w:sz w:val="24"/>
                <w:szCs w:val="24"/>
              </w:rPr>
              <w:t xml:space="preserve">Text </w:t>
            </w:r>
          </w:p>
        </w:tc>
        <w:tc>
          <w:tcPr>
            <w:tcW w:w="3003" w:type="dxa"/>
            <w:vAlign w:val="center"/>
          </w:tcPr>
          <w:p w14:paraId="51B2EBCA" w14:textId="77777777" w:rsidR="00DF4ECC" w:rsidRDefault="00DF4ECC" w:rsidP="007637A4">
            <w:pPr>
              <w:rPr>
                <w:rFonts w:ascii="Arial" w:hAnsi="Arial" w:cs="Arial"/>
                <w:sz w:val="24"/>
                <w:szCs w:val="24"/>
              </w:rPr>
            </w:pPr>
          </w:p>
        </w:tc>
      </w:tr>
      <w:tr w:rsidR="00DF4ECC" w:rsidRPr="00C72291" w14:paraId="7A6AB074" w14:textId="77777777" w:rsidTr="007637A4">
        <w:tc>
          <w:tcPr>
            <w:tcW w:w="3417" w:type="dxa"/>
          </w:tcPr>
          <w:p w14:paraId="7310D9D7"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Origin or source of Fish</w:t>
            </w:r>
          </w:p>
        </w:tc>
        <w:tc>
          <w:tcPr>
            <w:tcW w:w="1670" w:type="dxa"/>
          </w:tcPr>
          <w:p w14:paraId="68820969" w14:textId="77777777" w:rsidR="00DF4ECC" w:rsidRPr="00C72291" w:rsidRDefault="00DF4ECC" w:rsidP="007637A4">
            <w:pPr>
              <w:rPr>
                <w:rFonts w:ascii="Arial" w:hAnsi="Arial" w:cs="Arial"/>
                <w:sz w:val="24"/>
                <w:szCs w:val="24"/>
              </w:rPr>
            </w:pPr>
            <w:r>
              <w:rPr>
                <w:rFonts w:ascii="Arial" w:hAnsi="Arial" w:cs="Arial"/>
                <w:sz w:val="24"/>
                <w:szCs w:val="24"/>
              </w:rPr>
              <w:t>Select</w:t>
            </w:r>
          </w:p>
        </w:tc>
        <w:tc>
          <w:tcPr>
            <w:tcW w:w="3003" w:type="dxa"/>
            <w:vAlign w:val="center"/>
          </w:tcPr>
          <w:p w14:paraId="5FAFE82B" w14:textId="77777777" w:rsidR="00DF4ECC" w:rsidRPr="00C72291" w:rsidRDefault="00DF4ECC" w:rsidP="007637A4">
            <w:pPr>
              <w:rPr>
                <w:rFonts w:ascii="Arial" w:hAnsi="Arial" w:cs="Arial"/>
                <w:sz w:val="24"/>
                <w:szCs w:val="24"/>
              </w:rPr>
            </w:pPr>
            <w:r>
              <w:rPr>
                <w:rFonts w:ascii="Arial" w:hAnsi="Arial" w:cs="Arial"/>
                <w:sz w:val="24"/>
                <w:szCs w:val="24"/>
              </w:rPr>
              <w:t xml:space="preserve">From master data </w:t>
            </w:r>
          </w:p>
        </w:tc>
      </w:tr>
      <w:tr w:rsidR="00DF4ECC" w:rsidRPr="00C72291" w14:paraId="1FD729BA" w14:textId="77777777" w:rsidTr="007637A4">
        <w:tc>
          <w:tcPr>
            <w:tcW w:w="3417" w:type="dxa"/>
          </w:tcPr>
          <w:p w14:paraId="6A00557D"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 xml:space="preserve">Means of conveyance </w:t>
            </w:r>
          </w:p>
        </w:tc>
        <w:tc>
          <w:tcPr>
            <w:tcW w:w="1670" w:type="dxa"/>
          </w:tcPr>
          <w:p w14:paraId="29DC8649" w14:textId="77777777" w:rsidR="00DF4ECC" w:rsidRPr="00C72291" w:rsidRDefault="00DF4ECC" w:rsidP="007637A4">
            <w:pPr>
              <w:rPr>
                <w:rFonts w:ascii="Arial" w:hAnsi="Arial" w:cs="Arial"/>
                <w:sz w:val="24"/>
                <w:szCs w:val="24"/>
              </w:rPr>
            </w:pPr>
            <w:r>
              <w:rPr>
                <w:rFonts w:ascii="Arial" w:hAnsi="Arial" w:cs="Arial"/>
                <w:sz w:val="24"/>
                <w:szCs w:val="24"/>
              </w:rPr>
              <w:t xml:space="preserve">Select </w:t>
            </w:r>
          </w:p>
        </w:tc>
        <w:tc>
          <w:tcPr>
            <w:tcW w:w="3003" w:type="dxa"/>
          </w:tcPr>
          <w:p w14:paraId="0C186B40" w14:textId="77777777" w:rsidR="00DF4ECC" w:rsidRPr="00C72291" w:rsidRDefault="00DF4ECC" w:rsidP="007637A4">
            <w:pPr>
              <w:rPr>
                <w:rFonts w:ascii="Arial" w:hAnsi="Arial" w:cs="Arial"/>
                <w:sz w:val="24"/>
                <w:szCs w:val="24"/>
              </w:rPr>
            </w:pPr>
            <w:r>
              <w:rPr>
                <w:rFonts w:ascii="Arial" w:hAnsi="Arial" w:cs="Arial"/>
                <w:sz w:val="24"/>
                <w:szCs w:val="24"/>
              </w:rPr>
              <w:t xml:space="preserve">“Air, </w:t>
            </w:r>
            <w:proofErr w:type="gramStart"/>
            <w:r>
              <w:rPr>
                <w:rFonts w:ascii="Arial" w:hAnsi="Arial" w:cs="Arial"/>
                <w:sz w:val="24"/>
                <w:szCs w:val="24"/>
              </w:rPr>
              <w:t>Land ,</w:t>
            </w:r>
            <w:proofErr w:type="gramEnd"/>
            <w:r>
              <w:rPr>
                <w:rFonts w:ascii="Arial" w:hAnsi="Arial" w:cs="Arial"/>
                <w:sz w:val="24"/>
                <w:szCs w:val="24"/>
              </w:rPr>
              <w:t xml:space="preserve"> Sea”</w:t>
            </w:r>
          </w:p>
        </w:tc>
      </w:tr>
      <w:tr w:rsidR="00DF4ECC" w:rsidRPr="00C72291" w14:paraId="3507358D" w14:textId="77777777" w:rsidTr="007637A4">
        <w:tc>
          <w:tcPr>
            <w:tcW w:w="3417" w:type="dxa"/>
          </w:tcPr>
          <w:p w14:paraId="1C68963F"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Place of entry</w:t>
            </w:r>
          </w:p>
        </w:tc>
        <w:tc>
          <w:tcPr>
            <w:tcW w:w="1670" w:type="dxa"/>
          </w:tcPr>
          <w:p w14:paraId="7358A1E9" w14:textId="77777777" w:rsidR="00DF4ECC" w:rsidRPr="00C72291" w:rsidRDefault="00DF4ECC" w:rsidP="007637A4">
            <w:pPr>
              <w:rPr>
                <w:rFonts w:ascii="Arial" w:hAnsi="Arial" w:cs="Arial"/>
                <w:sz w:val="24"/>
                <w:szCs w:val="24"/>
              </w:rPr>
            </w:pPr>
            <w:r>
              <w:rPr>
                <w:rFonts w:ascii="Arial" w:hAnsi="Arial" w:cs="Arial"/>
                <w:sz w:val="24"/>
                <w:szCs w:val="24"/>
              </w:rPr>
              <w:t>Select</w:t>
            </w:r>
          </w:p>
        </w:tc>
        <w:tc>
          <w:tcPr>
            <w:tcW w:w="3003" w:type="dxa"/>
          </w:tcPr>
          <w:p w14:paraId="2A485C3C" w14:textId="77777777" w:rsidR="00DF4ECC" w:rsidRPr="00C72291" w:rsidRDefault="00DF4ECC" w:rsidP="007637A4">
            <w:pPr>
              <w:rPr>
                <w:rFonts w:ascii="Arial" w:hAnsi="Arial" w:cs="Arial"/>
                <w:sz w:val="24"/>
                <w:szCs w:val="24"/>
              </w:rPr>
            </w:pPr>
            <w:r>
              <w:rPr>
                <w:rFonts w:ascii="Arial" w:hAnsi="Arial" w:cs="Arial"/>
                <w:sz w:val="24"/>
                <w:szCs w:val="24"/>
              </w:rPr>
              <w:t>Pull from master data (entry point)</w:t>
            </w:r>
          </w:p>
        </w:tc>
      </w:tr>
      <w:tr w:rsidR="00DF4ECC" w:rsidRPr="00C72291" w14:paraId="073DD25A" w14:textId="77777777" w:rsidTr="007637A4">
        <w:tc>
          <w:tcPr>
            <w:tcW w:w="3417" w:type="dxa"/>
          </w:tcPr>
          <w:p w14:paraId="709E2E33" w14:textId="77777777" w:rsidR="00DF4ECC" w:rsidRDefault="00DF4ECC" w:rsidP="007637A4">
            <w:pPr>
              <w:rPr>
                <w:rFonts w:ascii="Arial" w:hAnsi="Arial" w:cs="Arial"/>
                <w:color w:val="000000"/>
                <w:sz w:val="24"/>
                <w:szCs w:val="24"/>
              </w:rPr>
            </w:pPr>
            <w:r>
              <w:rPr>
                <w:rFonts w:ascii="Arial" w:hAnsi="Arial" w:cs="Arial"/>
                <w:color w:val="000000"/>
                <w:sz w:val="24"/>
                <w:szCs w:val="24"/>
              </w:rPr>
              <w:t xml:space="preserve">Final destination </w:t>
            </w:r>
          </w:p>
        </w:tc>
        <w:tc>
          <w:tcPr>
            <w:tcW w:w="1670" w:type="dxa"/>
          </w:tcPr>
          <w:p w14:paraId="7F5F3B68" w14:textId="77777777" w:rsidR="00DF4ECC" w:rsidRDefault="00DF4ECC" w:rsidP="007637A4">
            <w:pPr>
              <w:rPr>
                <w:rFonts w:ascii="Arial" w:hAnsi="Arial" w:cs="Arial"/>
                <w:sz w:val="24"/>
                <w:szCs w:val="24"/>
              </w:rPr>
            </w:pPr>
            <w:r>
              <w:rPr>
                <w:rFonts w:ascii="Arial" w:hAnsi="Arial" w:cs="Arial"/>
                <w:sz w:val="24"/>
                <w:szCs w:val="24"/>
              </w:rPr>
              <w:t>Select</w:t>
            </w:r>
          </w:p>
        </w:tc>
        <w:tc>
          <w:tcPr>
            <w:tcW w:w="3003" w:type="dxa"/>
            <w:vAlign w:val="center"/>
          </w:tcPr>
          <w:p w14:paraId="0376FFBE" w14:textId="77777777" w:rsidR="00DF4ECC" w:rsidRDefault="00DF4ECC" w:rsidP="007637A4">
            <w:pPr>
              <w:rPr>
                <w:rFonts w:ascii="Arial" w:hAnsi="Arial" w:cs="Arial"/>
                <w:sz w:val="24"/>
                <w:szCs w:val="24"/>
              </w:rPr>
            </w:pPr>
            <w:r>
              <w:rPr>
                <w:rFonts w:ascii="Arial" w:hAnsi="Arial" w:cs="Arial"/>
                <w:sz w:val="24"/>
                <w:szCs w:val="24"/>
              </w:rPr>
              <w:t>From dzongkhag master</w:t>
            </w:r>
          </w:p>
        </w:tc>
      </w:tr>
      <w:tr w:rsidR="00DF4ECC" w:rsidRPr="00C72291" w14:paraId="14272E39" w14:textId="77777777" w:rsidTr="007637A4">
        <w:tc>
          <w:tcPr>
            <w:tcW w:w="3417" w:type="dxa"/>
          </w:tcPr>
          <w:p w14:paraId="69BB6E41" w14:textId="77777777" w:rsidR="00DF4ECC" w:rsidRDefault="00DF4ECC" w:rsidP="007637A4">
            <w:pPr>
              <w:rPr>
                <w:rFonts w:ascii="Arial" w:hAnsi="Arial" w:cs="Arial"/>
                <w:color w:val="000000"/>
                <w:sz w:val="24"/>
                <w:szCs w:val="24"/>
              </w:rPr>
            </w:pPr>
            <w:r>
              <w:rPr>
                <w:rFonts w:ascii="Arial" w:hAnsi="Arial" w:cs="Arial"/>
                <w:color w:val="000000"/>
                <w:sz w:val="24"/>
                <w:szCs w:val="24"/>
              </w:rPr>
              <w:t>Expected date of arrival</w:t>
            </w:r>
          </w:p>
        </w:tc>
        <w:tc>
          <w:tcPr>
            <w:tcW w:w="1670" w:type="dxa"/>
          </w:tcPr>
          <w:p w14:paraId="5681B038" w14:textId="77777777" w:rsidR="00DF4ECC" w:rsidRDefault="00DF4ECC" w:rsidP="007637A4">
            <w:pPr>
              <w:rPr>
                <w:rFonts w:ascii="Arial" w:hAnsi="Arial" w:cs="Arial"/>
                <w:sz w:val="24"/>
                <w:szCs w:val="24"/>
              </w:rPr>
            </w:pPr>
            <w:r>
              <w:rPr>
                <w:rFonts w:ascii="Arial" w:hAnsi="Arial" w:cs="Arial"/>
                <w:sz w:val="24"/>
                <w:szCs w:val="24"/>
              </w:rPr>
              <w:t>date</w:t>
            </w:r>
          </w:p>
        </w:tc>
        <w:tc>
          <w:tcPr>
            <w:tcW w:w="3003" w:type="dxa"/>
            <w:vAlign w:val="center"/>
          </w:tcPr>
          <w:p w14:paraId="485230CE" w14:textId="77777777" w:rsidR="00DF4ECC" w:rsidRDefault="00DF4ECC" w:rsidP="007637A4">
            <w:pPr>
              <w:rPr>
                <w:rFonts w:ascii="Arial" w:hAnsi="Arial" w:cs="Arial"/>
                <w:sz w:val="24"/>
                <w:szCs w:val="24"/>
              </w:rPr>
            </w:pPr>
          </w:p>
        </w:tc>
      </w:tr>
    </w:tbl>
    <w:p w14:paraId="3E24FCF3" w14:textId="77777777" w:rsidR="00DF4ECC" w:rsidRDefault="00DF4ECC" w:rsidP="00DF4ECC">
      <w:pPr>
        <w:ind w:left="1260"/>
        <w:rPr>
          <w:rFonts w:cstheme="minorHAnsi"/>
          <w:i/>
          <w:iCs/>
          <w:sz w:val="24"/>
          <w:szCs w:val="24"/>
        </w:rPr>
      </w:pPr>
    </w:p>
    <w:p w14:paraId="2C08D19E" w14:textId="77777777" w:rsidR="00DF4ECC" w:rsidRPr="00DF4ECC" w:rsidRDefault="00DF4ECC" w:rsidP="00DF4ECC">
      <w:pPr>
        <w:ind w:left="1260"/>
        <w:rPr>
          <w:rFonts w:ascii="Arial" w:hAnsi="Arial" w:cs="Arial"/>
          <w:sz w:val="24"/>
          <w:szCs w:val="24"/>
        </w:rPr>
      </w:pPr>
      <w:r w:rsidRPr="00DF4ECC">
        <w:rPr>
          <w:rFonts w:ascii="Arial" w:hAnsi="Arial" w:cs="Arial"/>
          <w:sz w:val="24"/>
          <w:szCs w:val="24"/>
        </w:rPr>
        <w:t xml:space="preserve">GMO condition: </w:t>
      </w:r>
    </w:p>
    <w:tbl>
      <w:tblPr>
        <w:tblStyle w:val="TableGrid"/>
        <w:tblW w:w="0" w:type="auto"/>
        <w:tblInd w:w="1260" w:type="dxa"/>
        <w:tblLook w:val="04A0" w:firstRow="1" w:lastRow="0" w:firstColumn="1" w:lastColumn="0" w:noHBand="0" w:noVBand="1"/>
      </w:tblPr>
      <w:tblGrid>
        <w:gridCol w:w="3417"/>
        <w:gridCol w:w="1670"/>
        <w:gridCol w:w="3003"/>
      </w:tblGrid>
      <w:tr w:rsidR="00DF4ECC" w:rsidRPr="00DF4ECC" w14:paraId="06931C93" w14:textId="77777777" w:rsidTr="007637A4">
        <w:tc>
          <w:tcPr>
            <w:tcW w:w="3417" w:type="dxa"/>
            <w:shd w:val="clear" w:color="auto" w:fill="FDE9D9" w:themeFill="accent6" w:themeFillTint="33"/>
          </w:tcPr>
          <w:p w14:paraId="695E5DFB" w14:textId="77777777" w:rsidR="00DF4ECC" w:rsidRPr="00DF4ECC" w:rsidRDefault="00DF4ECC" w:rsidP="007637A4">
            <w:pPr>
              <w:rPr>
                <w:rFonts w:ascii="Arial" w:hAnsi="Arial" w:cs="Arial"/>
                <w:sz w:val="24"/>
                <w:szCs w:val="24"/>
              </w:rPr>
            </w:pPr>
            <w:r w:rsidRPr="00DF4ECC">
              <w:rPr>
                <w:rFonts w:ascii="Arial" w:hAnsi="Arial" w:cs="Arial"/>
                <w:sz w:val="24"/>
                <w:szCs w:val="24"/>
              </w:rPr>
              <w:t>Field Name</w:t>
            </w:r>
          </w:p>
        </w:tc>
        <w:tc>
          <w:tcPr>
            <w:tcW w:w="1670" w:type="dxa"/>
            <w:shd w:val="clear" w:color="auto" w:fill="FDE9D9" w:themeFill="accent6" w:themeFillTint="33"/>
          </w:tcPr>
          <w:p w14:paraId="6448603D" w14:textId="77777777" w:rsidR="00DF4ECC" w:rsidRPr="00DF4ECC" w:rsidRDefault="00DF4ECC" w:rsidP="007637A4">
            <w:pPr>
              <w:jc w:val="center"/>
              <w:rPr>
                <w:rFonts w:ascii="Arial" w:hAnsi="Arial" w:cs="Arial"/>
                <w:sz w:val="24"/>
                <w:szCs w:val="24"/>
              </w:rPr>
            </w:pPr>
            <w:r w:rsidRPr="00DF4ECC">
              <w:rPr>
                <w:rFonts w:ascii="Arial" w:hAnsi="Arial" w:cs="Arial"/>
                <w:sz w:val="24"/>
                <w:szCs w:val="24"/>
              </w:rPr>
              <w:t>Input Type</w:t>
            </w:r>
          </w:p>
        </w:tc>
        <w:tc>
          <w:tcPr>
            <w:tcW w:w="3003" w:type="dxa"/>
            <w:shd w:val="clear" w:color="auto" w:fill="FDE9D9" w:themeFill="accent6" w:themeFillTint="33"/>
          </w:tcPr>
          <w:p w14:paraId="47A1003E" w14:textId="77777777" w:rsidR="00DF4ECC" w:rsidRPr="00DF4ECC" w:rsidRDefault="00DF4ECC" w:rsidP="007637A4">
            <w:pPr>
              <w:jc w:val="center"/>
              <w:rPr>
                <w:rFonts w:ascii="Arial" w:hAnsi="Arial" w:cs="Arial"/>
                <w:sz w:val="24"/>
                <w:szCs w:val="24"/>
              </w:rPr>
            </w:pPr>
            <w:r w:rsidRPr="00DF4ECC">
              <w:rPr>
                <w:rFonts w:ascii="Arial" w:hAnsi="Arial" w:cs="Arial"/>
                <w:sz w:val="24"/>
                <w:szCs w:val="24"/>
              </w:rPr>
              <w:t>Validation</w:t>
            </w:r>
          </w:p>
        </w:tc>
      </w:tr>
      <w:tr w:rsidR="00DF4ECC" w:rsidRPr="00DF4ECC" w14:paraId="72DEEB3F" w14:textId="77777777" w:rsidTr="007637A4">
        <w:tc>
          <w:tcPr>
            <w:tcW w:w="3417" w:type="dxa"/>
          </w:tcPr>
          <w:p w14:paraId="54BBE2E8" w14:textId="77777777" w:rsidR="00DF4ECC" w:rsidRPr="00DF4ECC" w:rsidRDefault="00DF4ECC" w:rsidP="007637A4">
            <w:pPr>
              <w:rPr>
                <w:rFonts w:ascii="Arial" w:hAnsi="Arial" w:cs="Arial"/>
                <w:color w:val="000000"/>
                <w:sz w:val="24"/>
                <w:szCs w:val="24"/>
              </w:rPr>
            </w:pPr>
            <w:r w:rsidRPr="00DF4ECC">
              <w:rPr>
                <w:rFonts w:ascii="Arial" w:hAnsi="Arial" w:cs="Arial"/>
                <w:sz w:val="24"/>
                <w:szCs w:val="24"/>
              </w:rPr>
              <w:t>Products are derived from GMO;</w:t>
            </w:r>
          </w:p>
        </w:tc>
        <w:tc>
          <w:tcPr>
            <w:tcW w:w="1670" w:type="dxa"/>
          </w:tcPr>
          <w:p w14:paraId="46FCBE44" w14:textId="77777777" w:rsidR="00DF4ECC" w:rsidRPr="00DF4ECC" w:rsidRDefault="00DF4ECC" w:rsidP="007637A4">
            <w:pPr>
              <w:rPr>
                <w:rFonts w:ascii="Arial" w:hAnsi="Arial" w:cs="Arial"/>
                <w:sz w:val="24"/>
                <w:szCs w:val="24"/>
              </w:rPr>
            </w:pPr>
            <w:r w:rsidRPr="00DF4ECC">
              <w:rPr>
                <w:rFonts w:ascii="Arial" w:hAnsi="Arial" w:cs="Arial"/>
                <w:sz w:val="24"/>
                <w:szCs w:val="24"/>
              </w:rPr>
              <w:t xml:space="preserve">Radio button </w:t>
            </w:r>
          </w:p>
        </w:tc>
        <w:tc>
          <w:tcPr>
            <w:tcW w:w="3003" w:type="dxa"/>
          </w:tcPr>
          <w:p w14:paraId="691C0454" w14:textId="77777777" w:rsidR="00DF4ECC" w:rsidRPr="00DF4ECC" w:rsidRDefault="00DF4ECC" w:rsidP="007637A4">
            <w:pPr>
              <w:rPr>
                <w:rFonts w:ascii="Arial" w:hAnsi="Arial" w:cs="Arial"/>
                <w:sz w:val="24"/>
                <w:szCs w:val="24"/>
              </w:rPr>
            </w:pPr>
            <w:r w:rsidRPr="00DF4ECC">
              <w:rPr>
                <w:rFonts w:ascii="Arial" w:hAnsi="Arial" w:cs="Arial"/>
                <w:sz w:val="24"/>
                <w:szCs w:val="24"/>
              </w:rPr>
              <w:t>Yes or No</w:t>
            </w:r>
          </w:p>
        </w:tc>
      </w:tr>
    </w:tbl>
    <w:p w14:paraId="6CF3BCD4" w14:textId="77777777" w:rsidR="00DF4ECC" w:rsidRPr="00DF4ECC" w:rsidRDefault="00DF4ECC" w:rsidP="00DF4ECC">
      <w:pPr>
        <w:ind w:left="1260"/>
        <w:rPr>
          <w:rFonts w:ascii="Arial" w:hAnsi="Arial" w:cs="Arial"/>
          <w:sz w:val="24"/>
          <w:szCs w:val="24"/>
        </w:rPr>
      </w:pPr>
    </w:p>
    <w:p w14:paraId="5DA0156A" w14:textId="77777777" w:rsidR="00DF4ECC" w:rsidRPr="00DF4ECC" w:rsidRDefault="00DF4ECC" w:rsidP="00DF4ECC">
      <w:pPr>
        <w:ind w:left="1260"/>
        <w:rPr>
          <w:rFonts w:ascii="Arial" w:hAnsi="Arial" w:cs="Arial"/>
          <w:sz w:val="24"/>
          <w:szCs w:val="24"/>
        </w:rPr>
      </w:pPr>
      <w:r w:rsidRPr="00DF4ECC">
        <w:rPr>
          <w:rFonts w:ascii="Arial" w:hAnsi="Arial" w:cs="Arial"/>
          <w:sz w:val="24"/>
          <w:szCs w:val="24"/>
        </w:rPr>
        <w:t>** Upon submitting, the form should be forwarded to BHQ</w:t>
      </w:r>
    </w:p>
    <w:p w14:paraId="61625BD9" w14:textId="77777777" w:rsidR="00DF4ECC" w:rsidRPr="00DF4ECC" w:rsidRDefault="00DF4ECC" w:rsidP="00DF4ECC">
      <w:pPr>
        <w:ind w:left="1260"/>
        <w:rPr>
          <w:rFonts w:ascii="Arial" w:hAnsi="Arial" w:cs="Arial"/>
          <w:sz w:val="24"/>
          <w:szCs w:val="24"/>
        </w:rPr>
      </w:pPr>
      <w:r w:rsidRPr="00DF4ECC">
        <w:rPr>
          <w:rFonts w:ascii="Arial" w:hAnsi="Arial" w:cs="Arial"/>
          <w:sz w:val="24"/>
          <w:szCs w:val="24"/>
        </w:rPr>
        <w:t xml:space="preserve">** If rejected, notify applicant </w:t>
      </w:r>
    </w:p>
    <w:p w14:paraId="156A7398" w14:textId="77777777" w:rsidR="00DF4ECC" w:rsidRPr="00C33AC2" w:rsidRDefault="00DF4ECC" w:rsidP="00DF4ECC">
      <w:pPr>
        <w:ind w:left="1260"/>
        <w:rPr>
          <w:rFonts w:ascii="Arial" w:hAnsi="Arial" w:cs="Arial"/>
          <w:sz w:val="24"/>
          <w:szCs w:val="24"/>
        </w:rPr>
      </w:pPr>
    </w:p>
    <w:p w14:paraId="2FE146F1" w14:textId="77777777" w:rsidR="00DF4ECC" w:rsidRPr="000F3207" w:rsidRDefault="00DF4ECC" w:rsidP="00DF4ECC">
      <w:pPr>
        <w:pStyle w:val="Heading2"/>
        <w:numPr>
          <w:ilvl w:val="3"/>
          <w:numId w:val="1"/>
        </w:numPr>
        <w:ind w:left="1260" w:firstLine="0"/>
        <w:rPr>
          <w:rFonts w:ascii="Arial" w:hAnsi="Arial" w:cs="Arial"/>
          <w:color w:val="auto"/>
          <w:sz w:val="24"/>
          <w:szCs w:val="24"/>
        </w:rPr>
      </w:pPr>
      <w:bookmarkStart w:id="85" w:name="_Toc53514870"/>
      <w:r w:rsidRPr="000F3207">
        <w:rPr>
          <w:rFonts w:ascii="Arial" w:hAnsi="Arial" w:cs="Arial"/>
          <w:color w:val="auto"/>
          <w:sz w:val="24"/>
          <w:szCs w:val="24"/>
        </w:rPr>
        <w:t>Response for verification (Role)</w:t>
      </w:r>
      <w:bookmarkEnd w:id="85"/>
    </w:p>
    <w:p w14:paraId="706B5248" w14:textId="77777777" w:rsidR="00DF4ECC" w:rsidRPr="000F3207" w:rsidRDefault="00DF4ECC" w:rsidP="00DF4ECC">
      <w:pPr>
        <w:ind w:left="1260"/>
        <w:rPr>
          <w:rFonts w:ascii="Arial" w:hAnsi="Arial" w:cs="Arial"/>
          <w:i/>
          <w:iCs/>
          <w:sz w:val="24"/>
          <w:szCs w:val="24"/>
        </w:rPr>
      </w:pPr>
      <w:r w:rsidRPr="000F3207">
        <w:rPr>
          <w:rFonts w:ascii="Arial" w:hAnsi="Arial" w:cs="Arial"/>
          <w:i/>
          <w:iCs/>
          <w:sz w:val="24"/>
          <w:szCs w:val="24"/>
        </w:rPr>
        <w:t>** If application has been rejected by BHQ, the importer should apply as new application.</w:t>
      </w:r>
    </w:p>
    <w:p w14:paraId="60407FFA" w14:textId="77777777" w:rsidR="00DF4ECC" w:rsidRPr="000F3207" w:rsidRDefault="00DF4ECC" w:rsidP="00DF4ECC">
      <w:pPr>
        <w:pStyle w:val="Heading2"/>
        <w:numPr>
          <w:ilvl w:val="3"/>
          <w:numId w:val="1"/>
        </w:numPr>
        <w:ind w:left="1260" w:firstLine="0"/>
        <w:rPr>
          <w:rFonts w:ascii="Arial" w:hAnsi="Arial" w:cs="Arial"/>
          <w:color w:val="auto"/>
          <w:sz w:val="24"/>
          <w:szCs w:val="24"/>
        </w:rPr>
      </w:pPr>
      <w:bookmarkStart w:id="86" w:name="_Toc53514871"/>
      <w:r w:rsidRPr="000F3207">
        <w:rPr>
          <w:rFonts w:ascii="Arial" w:hAnsi="Arial" w:cs="Arial"/>
          <w:color w:val="auto"/>
          <w:sz w:val="24"/>
          <w:szCs w:val="24"/>
        </w:rPr>
        <w:t>Notify consignment arrival date (Role)</w:t>
      </w:r>
      <w:bookmarkEnd w:id="86"/>
    </w:p>
    <w:p w14:paraId="257A8259" w14:textId="77777777" w:rsidR="00DF4ECC" w:rsidRPr="000F3207" w:rsidRDefault="00DF4ECC" w:rsidP="00DF4ECC">
      <w:pPr>
        <w:pStyle w:val="ListParagraph"/>
        <w:ind w:left="1260"/>
        <w:rPr>
          <w:rFonts w:ascii="Arial" w:hAnsi="Arial" w:cs="Arial"/>
          <w:sz w:val="24"/>
          <w:szCs w:val="24"/>
        </w:rPr>
      </w:pPr>
    </w:p>
    <w:p w14:paraId="67E752B7" w14:textId="77777777" w:rsidR="00DF4ECC" w:rsidRPr="000F3207" w:rsidRDefault="00DF4ECC" w:rsidP="00DF4ECC">
      <w:pPr>
        <w:pStyle w:val="ListParagraph"/>
        <w:ind w:left="1260"/>
        <w:rPr>
          <w:rFonts w:ascii="Arial" w:hAnsi="Arial" w:cs="Arial"/>
          <w:sz w:val="24"/>
          <w:szCs w:val="24"/>
        </w:rPr>
      </w:pPr>
      <w:r w:rsidRPr="000F3207">
        <w:rPr>
          <w:rFonts w:ascii="Arial" w:hAnsi="Arial" w:cs="Arial"/>
          <w:sz w:val="24"/>
          <w:szCs w:val="24"/>
        </w:rPr>
        <w:t>Notify consignment of arrival date</w:t>
      </w:r>
    </w:p>
    <w:tbl>
      <w:tblPr>
        <w:tblStyle w:val="TableGrid"/>
        <w:tblW w:w="0" w:type="auto"/>
        <w:tblInd w:w="1260" w:type="dxa"/>
        <w:tblLook w:val="04A0" w:firstRow="1" w:lastRow="0" w:firstColumn="1" w:lastColumn="0" w:noHBand="0" w:noVBand="1"/>
      </w:tblPr>
      <w:tblGrid>
        <w:gridCol w:w="3417"/>
        <w:gridCol w:w="1670"/>
        <w:gridCol w:w="3003"/>
      </w:tblGrid>
      <w:tr w:rsidR="00DF4ECC" w:rsidRPr="00DD7CD5" w14:paraId="70D25E20" w14:textId="77777777" w:rsidTr="007637A4">
        <w:tc>
          <w:tcPr>
            <w:tcW w:w="3417" w:type="dxa"/>
            <w:shd w:val="clear" w:color="auto" w:fill="FDE9D9" w:themeFill="accent6" w:themeFillTint="33"/>
          </w:tcPr>
          <w:p w14:paraId="305D3423"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Field Name</w:t>
            </w:r>
          </w:p>
        </w:tc>
        <w:tc>
          <w:tcPr>
            <w:tcW w:w="1670" w:type="dxa"/>
            <w:shd w:val="clear" w:color="auto" w:fill="FDE9D9" w:themeFill="accent6" w:themeFillTint="33"/>
          </w:tcPr>
          <w:p w14:paraId="02A5EDA6"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Input Type</w:t>
            </w:r>
          </w:p>
        </w:tc>
        <w:tc>
          <w:tcPr>
            <w:tcW w:w="3003" w:type="dxa"/>
            <w:shd w:val="clear" w:color="auto" w:fill="FDE9D9" w:themeFill="accent6" w:themeFillTint="33"/>
          </w:tcPr>
          <w:p w14:paraId="329A9EFF" w14:textId="77777777" w:rsidR="00DF4ECC" w:rsidRPr="00DD7CD5" w:rsidRDefault="00DF4ECC" w:rsidP="007637A4">
            <w:pPr>
              <w:jc w:val="center"/>
              <w:rPr>
                <w:rFonts w:ascii="Arial" w:hAnsi="Arial" w:cs="Arial"/>
                <w:sz w:val="24"/>
                <w:szCs w:val="24"/>
              </w:rPr>
            </w:pPr>
            <w:r w:rsidRPr="00DD7CD5">
              <w:rPr>
                <w:rFonts w:ascii="Arial" w:hAnsi="Arial" w:cs="Arial"/>
                <w:sz w:val="24"/>
                <w:szCs w:val="24"/>
              </w:rPr>
              <w:t>Validation</w:t>
            </w:r>
          </w:p>
        </w:tc>
      </w:tr>
      <w:tr w:rsidR="00DF4ECC" w:rsidRPr="00DD7CD5" w14:paraId="7064E19F" w14:textId="77777777" w:rsidTr="007637A4">
        <w:tc>
          <w:tcPr>
            <w:tcW w:w="3417" w:type="dxa"/>
          </w:tcPr>
          <w:p w14:paraId="5171D906"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Import permit no.</w:t>
            </w:r>
          </w:p>
        </w:tc>
        <w:tc>
          <w:tcPr>
            <w:tcW w:w="1670" w:type="dxa"/>
          </w:tcPr>
          <w:p w14:paraId="179FAE7F" w14:textId="77777777" w:rsidR="00DF4ECC" w:rsidRPr="00DD7CD5" w:rsidRDefault="00DF4ECC" w:rsidP="007637A4">
            <w:pPr>
              <w:rPr>
                <w:rFonts w:ascii="Arial" w:hAnsi="Arial" w:cs="Arial"/>
                <w:sz w:val="24"/>
                <w:szCs w:val="24"/>
              </w:rPr>
            </w:pPr>
            <w:r>
              <w:rPr>
                <w:rFonts w:ascii="Arial" w:hAnsi="Arial" w:cs="Arial"/>
                <w:sz w:val="24"/>
                <w:szCs w:val="24"/>
              </w:rPr>
              <w:t>text</w:t>
            </w:r>
          </w:p>
        </w:tc>
        <w:tc>
          <w:tcPr>
            <w:tcW w:w="3003" w:type="dxa"/>
          </w:tcPr>
          <w:p w14:paraId="63F60684" w14:textId="77777777" w:rsidR="00DF4ECC" w:rsidRPr="00DD7CD5" w:rsidRDefault="00DF4ECC" w:rsidP="007637A4">
            <w:pPr>
              <w:rPr>
                <w:rFonts w:ascii="Arial" w:hAnsi="Arial" w:cs="Arial"/>
                <w:sz w:val="24"/>
                <w:szCs w:val="24"/>
              </w:rPr>
            </w:pPr>
          </w:p>
        </w:tc>
      </w:tr>
      <w:tr w:rsidR="00DF4ECC" w:rsidRPr="00DD7CD5" w14:paraId="02A4DA41" w14:textId="77777777" w:rsidTr="007637A4">
        <w:tc>
          <w:tcPr>
            <w:tcW w:w="3417" w:type="dxa"/>
          </w:tcPr>
          <w:p w14:paraId="693091A3"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Date of arrival</w:t>
            </w:r>
          </w:p>
        </w:tc>
        <w:tc>
          <w:tcPr>
            <w:tcW w:w="1670" w:type="dxa"/>
          </w:tcPr>
          <w:p w14:paraId="0750043E" w14:textId="77777777" w:rsidR="00DF4ECC" w:rsidRPr="00DD7CD5" w:rsidRDefault="00DF4ECC" w:rsidP="007637A4">
            <w:pPr>
              <w:rPr>
                <w:rFonts w:ascii="Arial" w:hAnsi="Arial" w:cs="Arial"/>
                <w:sz w:val="24"/>
                <w:szCs w:val="24"/>
              </w:rPr>
            </w:pPr>
            <w:r w:rsidRPr="00DD7CD5">
              <w:rPr>
                <w:rFonts w:ascii="Arial" w:hAnsi="Arial" w:cs="Arial"/>
                <w:sz w:val="24"/>
                <w:szCs w:val="24"/>
              </w:rPr>
              <w:t>date</w:t>
            </w:r>
          </w:p>
        </w:tc>
        <w:tc>
          <w:tcPr>
            <w:tcW w:w="3003" w:type="dxa"/>
          </w:tcPr>
          <w:p w14:paraId="23BF72D3" w14:textId="77777777" w:rsidR="00DF4ECC" w:rsidRPr="00DD7CD5" w:rsidRDefault="00DF4ECC" w:rsidP="007637A4">
            <w:pPr>
              <w:rPr>
                <w:rFonts w:ascii="Arial" w:hAnsi="Arial" w:cs="Arial"/>
                <w:sz w:val="24"/>
                <w:szCs w:val="24"/>
              </w:rPr>
            </w:pPr>
          </w:p>
        </w:tc>
      </w:tr>
      <w:tr w:rsidR="00DF4ECC" w:rsidRPr="00DD7CD5" w14:paraId="29277B4D" w14:textId="77777777" w:rsidTr="007637A4">
        <w:tc>
          <w:tcPr>
            <w:tcW w:w="3417" w:type="dxa"/>
          </w:tcPr>
          <w:p w14:paraId="09559BAD" w14:textId="77777777" w:rsidR="00DF4ECC" w:rsidRPr="00DD7CD5" w:rsidRDefault="00DF4ECC" w:rsidP="007637A4">
            <w:pPr>
              <w:rPr>
                <w:rFonts w:ascii="Arial" w:hAnsi="Arial" w:cs="Arial"/>
                <w:color w:val="000000"/>
                <w:sz w:val="24"/>
                <w:szCs w:val="24"/>
              </w:rPr>
            </w:pPr>
            <w:r w:rsidRPr="00DD7CD5">
              <w:rPr>
                <w:rFonts w:ascii="Arial" w:hAnsi="Arial" w:cs="Arial"/>
                <w:color w:val="000000"/>
                <w:sz w:val="24"/>
                <w:szCs w:val="24"/>
              </w:rPr>
              <w:t>Point of arrival</w:t>
            </w:r>
          </w:p>
        </w:tc>
        <w:tc>
          <w:tcPr>
            <w:tcW w:w="1670" w:type="dxa"/>
          </w:tcPr>
          <w:p w14:paraId="3441E7D5" w14:textId="77777777" w:rsidR="00DF4ECC" w:rsidRPr="00DD7CD5" w:rsidRDefault="00DF4ECC" w:rsidP="007637A4">
            <w:pPr>
              <w:rPr>
                <w:rFonts w:ascii="Arial" w:hAnsi="Arial" w:cs="Arial"/>
                <w:sz w:val="24"/>
                <w:szCs w:val="24"/>
              </w:rPr>
            </w:pPr>
            <w:r w:rsidRPr="00DD7CD5">
              <w:rPr>
                <w:rFonts w:ascii="Arial" w:hAnsi="Arial" w:cs="Arial"/>
                <w:sz w:val="24"/>
                <w:szCs w:val="24"/>
              </w:rPr>
              <w:t>Select</w:t>
            </w:r>
          </w:p>
        </w:tc>
        <w:tc>
          <w:tcPr>
            <w:tcW w:w="3003" w:type="dxa"/>
          </w:tcPr>
          <w:p w14:paraId="5F67B8C0" w14:textId="77777777" w:rsidR="00DF4ECC" w:rsidRPr="00DD7CD5" w:rsidRDefault="00DF4ECC" w:rsidP="007637A4">
            <w:pPr>
              <w:rPr>
                <w:rFonts w:ascii="Arial" w:hAnsi="Arial" w:cs="Arial"/>
                <w:sz w:val="24"/>
                <w:szCs w:val="24"/>
              </w:rPr>
            </w:pPr>
            <w:r w:rsidRPr="00DD7CD5">
              <w:rPr>
                <w:rFonts w:ascii="Arial" w:hAnsi="Arial" w:cs="Arial"/>
                <w:sz w:val="24"/>
                <w:szCs w:val="24"/>
              </w:rPr>
              <w:t>Select from master date</w:t>
            </w:r>
          </w:p>
        </w:tc>
      </w:tr>
    </w:tbl>
    <w:p w14:paraId="6AB1F729" w14:textId="77777777" w:rsidR="00DF4ECC" w:rsidRPr="00511CD9" w:rsidRDefault="00DF4ECC" w:rsidP="00DF4ECC">
      <w:pPr>
        <w:pStyle w:val="ListParagraph"/>
        <w:ind w:left="1260"/>
        <w:rPr>
          <w:rFonts w:cstheme="minorHAnsi"/>
          <w:sz w:val="24"/>
          <w:szCs w:val="24"/>
        </w:rPr>
      </w:pPr>
    </w:p>
    <w:p w14:paraId="4863D6F5" w14:textId="77777777" w:rsidR="00DF4ECC" w:rsidRDefault="00DF4ECC" w:rsidP="00DF4ECC">
      <w:pPr>
        <w:pStyle w:val="ListParagraph"/>
        <w:ind w:left="1260"/>
        <w:rPr>
          <w:rFonts w:ascii="Arial" w:hAnsi="Arial" w:cs="Arial"/>
          <w:sz w:val="24"/>
          <w:szCs w:val="24"/>
        </w:rPr>
      </w:pPr>
      <w:r>
        <w:rPr>
          <w:rFonts w:ascii="Arial" w:hAnsi="Arial" w:cs="Arial"/>
          <w:sz w:val="24"/>
          <w:szCs w:val="24"/>
        </w:rPr>
        <w:t>Fish</w:t>
      </w:r>
      <w:r w:rsidRPr="00DD7CD5">
        <w:rPr>
          <w:rFonts w:ascii="Arial" w:hAnsi="Arial" w:cs="Arial"/>
          <w:sz w:val="24"/>
          <w:szCs w:val="24"/>
        </w:rPr>
        <w:t xml:space="preserve"> details (Add more button)</w:t>
      </w:r>
    </w:p>
    <w:p w14:paraId="393A4088" w14:textId="77777777" w:rsidR="00DF4ECC" w:rsidRDefault="00DF4ECC" w:rsidP="00DF4ECC">
      <w:pPr>
        <w:pStyle w:val="ListParagraph"/>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417"/>
        <w:gridCol w:w="1670"/>
        <w:gridCol w:w="3003"/>
      </w:tblGrid>
      <w:tr w:rsidR="00DF4ECC" w:rsidRPr="00C72291" w14:paraId="63A6E590" w14:textId="77777777" w:rsidTr="007637A4">
        <w:tc>
          <w:tcPr>
            <w:tcW w:w="3417" w:type="dxa"/>
            <w:shd w:val="clear" w:color="auto" w:fill="FDE9D9" w:themeFill="accent6" w:themeFillTint="33"/>
          </w:tcPr>
          <w:p w14:paraId="0ACA7ED8"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Field Name</w:t>
            </w:r>
          </w:p>
        </w:tc>
        <w:tc>
          <w:tcPr>
            <w:tcW w:w="1670" w:type="dxa"/>
            <w:shd w:val="clear" w:color="auto" w:fill="FDE9D9" w:themeFill="accent6" w:themeFillTint="33"/>
          </w:tcPr>
          <w:p w14:paraId="1570EB5B"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Input Type</w:t>
            </w:r>
          </w:p>
        </w:tc>
        <w:tc>
          <w:tcPr>
            <w:tcW w:w="3003" w:type="dxa"/>
            <w:shd w:val="clear" w:color="auto" w:fill="FDE9D9" w:themeFill="accent6" w:themeFillTint="33"/>
          </w:tcPr>
          <w:p w14:paraId="2801AF18" w14:textId="77777777" w:rsidR="00DF4ECC" w:rsidRPr="00C72291" w:rsidRDefault="00DF4ECC" w:rsidP="007637A4">
            <w:pPr>
              <w:jc w:val="center"/>
              <w:rPr>
                <w:rFonts w:ascii="Arial" w:hAnsi="Arial" w:cs="Arial"/>
                <w:sz w:val="24"/>
                <w:szCs w:val="24"/>
              </w:rPr>
            </w:pPr>
            <w:r w:rsidRPr="00C72291">
              <w:rPr>
                <w:rFonts w:ascii="Arial" w:hAnsi="Arial" w:cs="Arial"/>
                <w:sz w:val="24"/>
                <w:szCs w:val="24"/>
              </w:rPr>
              <w:t>Validation</w:t>
            </w:r>
          </w:p>
        </w:tc>
      </w:tr>
      <w:tr w:rsidR="00DF4ECC" w:rsidRPr="00C72291" w14:paraId="020526E3" w14:textId="77777777" w:rsidTr="007637A4">
        <w:tc>
          <w:tcPr>
            <w:tcW w:w="3417" w:type="dxa"/>
          </w:tcPr>
          <w:p w14:paraId="14C1A7D9"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Species</w:t>
            </w:r>
          </w:p>
        </w:tc>
        <w:tc>
          <w:tcPr>
            <w:tcW w:w="1670" w:type="dxa"/>
          </w:tcPr>
          <w:p w14:paraId="6450DDD6" w14:textId="77777777" w:rsidR="00DF4ECC" w:rsidRPr="00C72291" w:rsidRDefault="00DF4ECC" w:rsidP="007637A4">
            <w:pPr>
              <w:rPr>
                <w:rFonts w:ascii="Arial" w:hAnsi="Arial" w:cs="Arial"/>
                <w:sz w:val="24"/>
                <w:szCs w:val="24"/>
              </w:rPr>
            </w:pPr>
            <w:r>
              <w:rPr>
                <w:rFonts w:ascii="Arial" w:hAnsi="Arial" w:cs="Arial"/>
                <w:sz w:val="24"/>
                <w:szCs w:val="24"/>
              </w:rPr>
              <w:t xml:space="preserve">Select </w:t>
            </w:r>
          </w:p>
        </w:tc>
        <w:tc>
          <w:tcPr>
            <w:tcW w:w="3003" w:type="dxa"/>
            <w:vAlign w:val="center"/>
          </w:tcPr>
          <w:p w14:paraId="0D5B48D1" w14:textId="77777777" w:rsidR="00DF4ECC" w:rsidRPr="00C72291" w:rsidRDefault="00DF4ECC" w:rsidP="007637A4">
            <w:pPr>
              <w:rPr>
                <w:rFonts w:ascii="Arial" w:hAnsi="Arial" w:cs="Arial"/>
                <w:sz w:val="24"/>
                <w:szCs w:val="24"/>
              </w:rPr>
            </w:pPr>
            <w:r>
              <w:rPr>
                <w:rFonts w:ascii="Arial" w:hAnsi="Arial" w:cs="Arial"/>
                <w:sz w:val="24"/>
                <w:szCs w:val="24"/>
              </w:rPr>
              <w:t>Map and pull from master</w:t>
            </w:r>
          </w:p>
        </w:tc>
      </w:tr>
      <w:tr w:rsidR="00DF4ECC" w:rsidRPr="00C72291" w14:paraId="26FC17FC" w14:textId="77777777" w:rsidTr="007637A4">
        <w:tc>
          <w:tcPr>
            <w:tcW w:w="3417" w:type="dxa"/>
          </w:tcPr>
          <w:p w14:paraId="1AB18558"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 xml:space="preserve">Quantity </w:t>
            </w:r>
          </w:p>
        </w:tc>
        <w:tc>
          <w:tcPr>
            <w:tcW w:w="1670" w:type="dxa"/>
          </w:tcPr>
          <w:p w14:paraId="27554143" w14:textId="77777777" w:rsidR="00DF4ECC" w:rsidRPr="00C72291" w:rsidRDefault="00DF4ECC" w:rsidP="007637A4">
            <w:pPr>
              <w:rPr>
                <w:rFonts w:ascii="Arial" w:hAnsi="Arial" w:cs="Arial"/>
                <w:sz w:val="24"/>
                <w:szCs w:val="24"/>
              </w:rPr>
            </w:pPr>
            <w:r>
              <w:rPr>
                <w:rFonts w:ascii="Arial" w:hAnsi="Arial" w:cs="Arial"/>
                <w:sz w:val="24"/>
                <w:szCs w:val="24"/>
              </w:rPr>
              <w:t>Number</w:t>
            </w:r>
          </w:p>
        </w:tc>
        <w:tc>
          <w:tcPr>
            <w:tcW w:w="3003" w:type="dxa"/>
            <w:vAlign w:val="center"/>
          </w:tcPr>
          <w:p w14:paraId="0CB56BFA" w14:textId="77777777" w:rsidR="00DF4ECC" w:rsidRPr="00C72291" w:rsidRDefault="00DF4ECC" w:rsidP="00DF4ECC">
            <w:pPr>
              <w:rPr>
                <w:rFonts w:ascii="Arial" w:hAnsi="Arial" w:cs="Arial"/>
                <w:sz w:val="24"/>
                <w:szCs w:val="24"/>
              </w:rPr>
            </w:pPr>
            <w:r w:rsidRPr="002B394E">
              <w:rPr>
                <w:rFonts w:ascii="Arial" w:hAnsi="Arial" w:cs="Arial"/>
                <w:sz w:val="24"/>
                <w:szCs w:val="24"/>
              </w:rPr>
              <w:t xml:space="preserve">Should accept only </w:t>
            </w:r>
            <w:r w:rsidRPr="002B394E">
              <w:rPr>
                <w:rFonts w:ascii="Arial" w:hAnsi="Arial" w:cs="Arial"/>
                <w:sz w:val="24"/>
                <w:szCs w:val="24"/>
              </w:rPr>
              <w:lastRenderedPageBreak/>
              <w:t>number, should not accept special character</w:t>
            </w:r>
          </w:p>
        </w:tc>
      </w:tr>
      <w:tr w:rsidR="00DF4ECC" w:rsidRPr="00C72291" w14:paraId="5E7A5E11" w14:textId="77777777" w:rsidTr="007637A4">
        <w:tc>
          <w:tcPr>
            <w:tcW w:w="3417" w:type="dxa"/>
          </w:tcPr>
          <w:p w14:paraId="3030E0EF"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lastRenderedPageBreak/>
              <w:t>Quantity Unit</w:t>
            </w:r>
          </w:p>
        </w:tc>
        <w:tc>
          <w:tcPr>
            <w:tcW w:w="1670" w:type="dxa"/>
          </w:tcPr>
          <w:p w14:paraId="5E32081D" w14:textId="77777777" w:rsidR="00DF4ECC" w:rsidRPr="00C72291" w:rsidRDefault="00DF4ECC" w:rsidP="007637A4">
            <w:pPr>
              <w:rPr>
                <w:rFonts w:ascii="Arial" w:hAnsi="Arial" w:cs="Arial"/>
                <w:sz w:val="24"/>
                <w:szCs w:val="24"/>
              </w:rPr>
            </w:pPr>
            <w:r>
              <w:rPr>
                <w:rFonts w:ascii="Arial" w:hAnsi="Arial" w:cs="Arial"/>
                <w:sz w:val="24"/>
                <w:szCs w:val="24"/>
              </w:rPr>
              <w:t>Select</w:t>
            </w:r>
          </w:p>
        </w:tc>
        <w:tc>
          <w:tcPr>
            <w:tcW w:w="3003" w:type="dxa"/>
            <w:vAlign w:val="center"/>
          </w:tcPr>
          <w:p w14:paraId="406E31D4" w14:textId="77777777" w:rsidR="00DF4ECC" w:rsidRPr="00C72291" w:rsidRDefault="00DF4ECC" w:rsidP="007637A4">
            <w:pPr>
              <w:rPr>
                <w:rFonts w:ascii="Arial" w:hAnsi="Arial" w:cs="Arial"/>
                <w:sz w:val="24"/>
                <w:szCs w:val="24"/>
              </w:rPr>
            </w:pPr>
            <w:r>
              <w:rPr>
                <w:rFonts w:ascii="Arial" w:hAnsi="Arial" w:cs="Arial"/>
                <w:sz w:val="24"/>
                <w:szCs w:val="24"/>
              </w:rPr>
              <w:t>Pull from master data</w:t>
            </w:r>
          </w:p>
        </w:tc>
      </w:tr>
      <w:tr w:rsidR="00DF4ECC" w:rsidRPr="00C72291" w14:paraId="30F0AD99" w14:textId="77777777" w:rsidTr="007637A4">
        <w:tc>
          <w:tcPr>
            <w:tcW w:w="3417" w:type="dxa"/>
          </w:tcPr>
          <w:p w14:paraId="17779A07" w14:textId="77777777" w:rsidR="00DF4ECC" w:rsidRPr="00C72291" w:rsidRDefault="00DF4ECC" w:rsidP="007637A4">
            <w:pPr>
              <w:rPr>
                <w:rFonts w:ascii="Arial" w:hAnsi="Arial" w:cs="Arial"/>
                <w:color w:val="000000"/>
                <w:sz w:val="24"/>
                <w:szCs w:val="24"/>
              </w:rPr>
            </w:pPr>
            <w:r>
              <w:rPr>
                <w:rFonts w:ascii="Arial" w:hAnsi="Arial" w:cs="Arial"/>
                <w:color w:val="000000"/>
                <w:sz w:val="24"/>
                <w:szCs w:val="24"/>
              </w:rPr>
              <w:t>Fishery Source</w:t>
            </w:r>
          </w:p>
        </w:tc>
        <w:tc>
          <w:tcPr>
            <w:tcW w:w="1670" w:type="dxa"/>
          </w:tcPr>
          <w:p w14:paraId="625CCEF0" w14:textId="77777777" w:rsidR="00DF4ECC" w:rsidRPr="00C72291" w:rsidRDefault="00DF4ECC" w:rsidP="007637A4">
            <w:pPr>
              <w:rPr>
                <w:rFonts w:ascii="Arial" w:hAnsi="Arial" w:cs="Arial"/>
                <w:sz w:val="24"/>
                <w:szCs w:val="24"/>
              </w:rPr>
            </w:pPr>
            <w:r>
              <w:rPr>
                <w:rFonts w:ascii="Arial" w:hAnsi="Arial" w:cs="Arial"/>
                <w:sz w:val="24"/>
                <w:szCs w:val="24"/>
              </w:rPr>
              <w:t>Text area</w:t>
            </w:r>
          </w:p>
        </w:tc>
        <w:tc>
          <w:tcPr>
            <w:tcW w:w="3003" w:type="dxa"/>
          </w:tcPr>
          <w:p w14:paraId="1D7BC992" w14:textId="77777777" w:rsidR="00DF4ECC" w:rsidRPr="00C72291" w:rsidRDefault="00DF4ECC" w:rsidP="007637A4">
            <w:pPr>
              <w:rPr>
                <w:rFonts w:ascii="Arial" w:hAnsi="Arial" w:cs="Arial"/>
                <w:sz w:val="24"/>
                <w:szCs w:val="24"/>
              </w:rPr>
            </w:pPr>
          </w:p>
        </w:tc>
      </w:tr>
    </w:tbl>
    <w:p w14:paraId="1C408BF8" w14:textId="77777777" w:rsidR="00DF4ECC" w:rsidRDefault="00DF4ECC" w:rsidP="00DF4ECC">
      <w:pPr>
        <w:pStyle w:val="ListParagraph"/>
        <w:ind w:left="1260"/>
        <w:rPr>
          <w:rFonts w:ascii="Arial" w:hAnsi="Arial" w:cs="Arial"/>
          <w:sz w:val="24"/>
          <w:szCs w:val="24"/>
        </w:rPr>
      </w:pPr>
    </w:p>
    <w:p w14:paraId="73466436" w14:textId="77777777" w:rsidR="00DF4ECC" w:rsidRPr="00DD7CD5" w:rsidRDefault="00DF4ECC" w:rsidP="00DF4ECC">
      <w:pPr>
        <w:pStyle w:val="ListParagraph"/>
        <w:ind w:left="1260"/>
        <w:rPr>
          <w:rFonts w:ascii="Arial" w:hAnsi="Arial" w:cs="Arial"/>
          <w:i/>
          <w:iCs/>
          <w:sz w:val="24"/>
          <w:szCs w:val="24"/>
        </w:rPr>
      </w:pPr>
      <w:r w:rsidRPr="00DD7CD5">
        <w:rPr>
          <w:rFonts w:ascii="Arial" w:hAnsi="Arial" w:cs="Arial"/>
          <w:i/>
          <w:iCs/>
          <w:sz w:val="24"/>
          <w:szCs w:val="24"/>
        </w:rPr>
        <w:t xml:space="preserve">**Upon inserting import permit no. all details according to permit application should be displayed. </w:t>
      </w:r>
    </w:p>
    <w:p w14:paraId="6E7F5184" w14:textId="77777777" w:rsidR="00DF4ECC" w:rsidRPr="00DD7CD5" w:rsidRDefault="00DF4ECC" w:rsidP="00DF4ECC">
      <w:pPr>
        <w:pStyle w:val="ListParagraph"/>
        <w:ind w:left="1260"/>
        <w:rPr>
          <w:rFonts w:ascii="Arial" w:hAnsi="Arial" w:cs="Arial"/>
          <w:i/>
          <w:iCs/>
          <w:sz w:val="24"/>
          <w:szCs w:val="24"/>
        </w:rPr>
      </w:pPr>
      <w:r w:rsidRPr="00DD7CD5">
        <w:rPr>
          <w:rFonts w:ascii="Arial" w:hAnsi="Arial" w:cs="Arial"/>
          <w:i/>
          <w:iCs/>
          <w:sz w:val="24"/>
          <w:szCs w:val="24"/>
        </w:rPr>
        <w:t>**submit to BFO</w:t>
      </w:r>
    </w:p>
    <w:p w14:paraId="2567365B" w14:textId="77777777" w:rsidR="00DF4ECC" w:rsidRPr="00511CD9" w:rsidRDefault="00DF4ECC" w:rsidP="00DF4ECC">
      <w:pPr>
        <w:rPr>
          <w:rFonts w:cstheme="minorHAnsi"/>
          <w:sz w:val="24"/>
          <w:szCs w:val="24"/>
        </w:rPr>
      </w:pPr>
      <w:r w:rsidRPr="00511CD9">
        <w:rPr>
          <w:rFonts w:cstheme="minorHAnsi"/>
          <w:sz w:val="24"/>
          <w:szCs w:val="24"/>
        </w:rPr>
        <w:tab/>
      </w:r>
      <w:r w:rsidRPr="00511CD9">
        <w:rPr>
          <w:rFonts w:cstheme="minorHAnsi"/>
          <w:sz w:val="24"/>
          <w:szCs w:val="24"/>
        </w:rPr>
        <w:tab/>
      </w:r>
    </w:p>
    <w:p w14:paraId="039D0F36" w14:textId="77777777" w:rsidR="00DF4ECC" w:rsidRPr="00511CD9" w:rsidRDefault="00DF4ECC" w:rsidP="00DF4ECC">
      <w:pPr>
        <w:pStyle w:val="Heading2"/>
        <w:numPr>
          <w:ilvl w:val="2"/>
          <w:numId w:val="1"/>
        </w:numPr>
        <w:ind w:hanging="180"/>
        <w:rPr>
          <w:rFonts w:asciiTheme="minorHAnsi" w:hAnsiTheme="minorHAnsi" w:cstheme="minorHAnsi"/>
          <w:color w:val="auto"/>
          <w:sz w:val="24"/>
          <w:szCs w:val="24"/>
        </w:rPr>
      </w:pPr>
      <w:bookmarkStart w:id="87" w:name="_Toc53514872"/>
      <w:r w:rsidRPr="00511CD9">
        <w:rPr>
          <w:rFonts w:asciiTheme="minorHAnsi" w:hAnsiTheme="minorHAnsi" w:cstheme="minorHAnsi"/>
          <w:color w:val="auto"/>
          <w:sz w:val="24"/>
          <w:szCs w:val="24"/>
        </w:rPr>
        <w:t>BAFRA HQ (User)</w:t>
      </w:r>
      <w:bookmarkEnd w:id="87"/>
    </w:p>
    <w:p w14:paraId="3B5D4F67" w14:textId="77777777" w:rsidR="00DF4ECC" w:rsidRPr="00511CD9" w:rsidRDefault="00DF4ECC" w:rsidP="00DF4ECC">
      <w:pPr>
        <w:pStyle w:val="Heading2"/>
        <w:numPr>
          <w:ilvl w:val="3"/>
          <w:numId w:val="1"/>
        </w:numPr>
        <w:ind w:left="1260" w:firstLine="0"/>
        <w:rPr>
          <w:rFonts w:asciiTheme="minorHAnsi" w:hAnsiTheme="minorHAnsi" w:cstheme="minorHAnsi"/>
          <w:color w:val="auto"/>
          <w:sz w:val="24"/>
          <w:szCs w:val="24"/>
        </w:rPr>
      </w:pPr>
      <w:bookmarkStart w:id="88" w:name="_Toc53514873"/>
      <w:r w:rsidRPr="00511CD9">
        <w:rPr>
          <w:rFonts w:asciiTheme="minorHAnsi" w:hAnsiTheme="minorHAnsi" w:cstheme="minorHAnsi"/>
          <w:color w:val="auto"/>
          <w:sz w:val="24"/>
          <w:szCs w:val="24"/>
        </w:rPr>
        <w:t>Verify/Reject (Role)</w:t>
      </w:r>
      <w:bookmarkEnd w:id="88"/>
    </w:p>
    <w:p w14:paraId="05BBF285" w14:textId="77777777" w:rsidR="00DF4ECC" w:rsidRPr="00DD7CD5" w:rsidRDefault="00DF4ECC" w:rsidP="00DF4ECC">
      <w:pPr>
        <w:ind w:left="1260"/>
        <w:rPr>
          <w:rFonts w:ascii="Arial" w:hAnsi="Arial" w:cs="Arial"/>
          <w:sz w:val="24"/>
          <w:szCs w:val="24"/>
        </w:rPr>
      </w:pPr>
      <w:r w:rsidRPr="00DD7CD5">
        <w:rPr>
          <w:rFonts w:ascii="Arial" w:hAnsi="Arial" w:cs="Arial"/>
          <w:sz w:val="24"/>
          <w:szCs w:val="24"/>
        </w:rPr>
        <w:t xml:space="preserve">** Upon clicking the verify button, issue permit and share information to BFO. </w:t>
      </w:r>
    </w:p>
    <w:p w14:paraId="16539277" w14:textId="77777777" w:rsidR="00DF4ECC" w:rsidRPr="00DD7CD5" w:rsidRDefault="00DF4ECC" w:rsidP="00DF4ECC">
      <w:pPr>
        <w:ind w:left="1260"/>
        <w:rPr>
          <w:rFonts w:ascii="Arial" w:hAnsi="Arial" w:cs="Arial"/>
          <w:sz w:val="24"/>
          <w:szCs w:val="24"/>
        </w:rPr>
      </w:pPr>
      <w:r w:rsidRPr="00DD7CD5">
        <w:rPr>
          <w:rFonts w:ascii="Arial" w:hAnsi="Arial" w:cs="Arial"/>
          <w:sz w:val="24"/>
          <w:szCs w:val="24"/>
        </w:rPr>
        <w:t>**Upon clicking the reject button, notify importer with remarks</w:t>
      </w:r>
    </w:p>
    <w:p w14:paraId="1F2690E9" w14:textId="77777777" w:rsidR="00DF4ECC" w:rsidRPr="00DD7CD5" w:rsidRDefault="00DF4ECC" w:rsidP="00DF4ECC">
      <w:pPr>
        <w:pStyle w:val="Heading2"/>
        <w:numPr>
          <w:ilvl w:val="3"/>
          <w:numId w:val="1"/>
        </w:numPr>
        <w:ind w:left="1260" w:firstLine="0"/>
        <w:rPr>
          <w:rFonts w:ascii="Arial" w:hAnsi="Arial" w:cs="Arial"/>
          <w:color w:val="auto"/>
          <w:sz w:val="24"/>
          <w:szCs w:val="24"/>
        </w:rPr>
      </w:pPr>
      <w:bookmarkStart w:id="89" w:name="_Toc53514874"/>
      <w:r w:rsidRPr="00DD7CD5">
        <w:rPr>
          <w:rFonts w:ascii="Arial" w:hAnsi="Arial" w:cs="Arial"/>
          <w:color w:val="auto"/>
          <w:sz w:val="24"/>
          <w:szCs w:val="24"/>
        </w:rPr>
        <w:t>Issue import permit (Role)</w:t>
      </w:r>
      <w:bookmarkEnd w:id="89"/>
    </w:p>
    <w:p w14:paraId="2591FE88" w14:textId="77777777" w:rsidR="00DF4ECC" w:rsidRPr="00DD7CD5" w:rsidRDefault="00DF4ECC" w:rsidP="00DF4ECC">
      <w:pPr>
        <w:ind w:left="1440"/>
        <w:rPr>
          <w:rFonts w:ascii="Arial" w:hAnsi="Arial" w:cs="Arial"/>
          <w:sz w:val="24"/>
          <w:szCs w:val="24"/>
        </w:rPr>
      </w:pPr>
      <w:r w:rsidRPr="00DD7CD5">
        <w:rPr>
          <w:rFonts w:ascii="Arial" w:hAnsi="Arial" w:cs="Arial"/>
          <w:sz w:val="24"/>
          <w:szCs w:val="24"/>
        </w:rPr>
        <w:t xml:space="preserve">Refer annexure. </w:t>
      </w:r>
      <w:r>
        <w:rPr>
          <w:rFonts w:ascii="Arial" w:hAnsi="Arial" w:cs="Arial"/>
          <w:sz w:val="24"/>
          <w:szCs w:val="24"/>
        </w:rPr>
        <w:t>10 (</w:t>
      </w:r>
      <w:r w:rsidRPr="009715B4">
        <w:rPr>
          <w:rFonts w:ascii="Arial" w:hAnsi="Arial" w:cs="Arial"/>
          <w:sz w:val="24"/>
          <w:szCs w:val="24"/>
        </w:rPr>
        <w:t xml:space="preserve">: </w:t>
      </w:r>
      <w:r>
        <w:rPr>
          <w:rFonts w:ascii="Arial" w:hAnsi="Arial" w:cs="Arial"/>
          <w:sz w:val="24"/>
          <w:szCs w:val="24"/>
        </w:rPr>
        <w:t>Ornamental Fish I</w:t>
      </w:r>
      <w:r w:rsidRPr="00DD7CD5">
        <w:rPr>
          <w:rFonts w:ascii="Arial" w:hAnsi="Arial" w:cs="Arial"/>
          <w:sz w:val="24"/>
          <w:szCs w:val="24"/>
        </w:rPr>
        <w:t xml:space="preserve">mport </w:t>
      </w:r>
      <w:r>
        <w:rPr>
          <w:rFonts w:ascii="Arial" w:hAnsi="Arial" w:cs="Arial"/>
          <w:sz w:val="24"/>
          <w:szCs w:val="24"/>
        </w:rPr>
        <w:t>Permit</w:t>
      </w:r>
      <w:r w:rsidRPr="00DD7CD5">
        <w:rPr>
          <w:rFonts w:ascii="Arial" w:hAnsi="Arial" w:cs="Arial"/>
          <w:sz w:val="24"/>
          <w:szCs w:val="24"/>
        </w:rPr>
        <w:t>)</w:t>
      </w:r>
    </w:p>
    <w:p w14:paraId="6CDE709C" w14:textId="77777777" w:rsidR="00DF4ECC" w:rsidRPr="00DD7CD5" w:rsidRDefault="00DF4ECC" w:rsidP="00DF4ECC">
      <w:pPr>
        <w:ind w:left="1440"/>
        <w:rPr>
          <w:rFonts w:ascii="Arial" w:hAnsi="Arial" w:cs="Arial"/>
          <w:sz w:val="24"/>
          <w:szCs w:val="24"/>
        </w:rPr>
      </w:pPr>
      <w:r w:rsidRPr="00DD7CD5">
        <w:rPr>
          <w:rFonts w:ascii="Arial" w:hAnsi="Arial" w:cs="Arial"/>
          <w:sz w:val="24"/>
          <w:szCs w:val="24"/>
        </w:rPr>
        <w:t xml:space="preserve">** While issuing import permit, BAFRA HQ has to assign </w:t>
      </w:r>
      <w:proofErr w:type="gramStart"/>
      <w:r w:rsidRPr="00DD7CD5">
        <w:rPr>
          <w:rFonts w:ascii="Arial" w:hAnsi="Arial" w:cs="Arial"/>
          <w:sz w:val="24"/>
          <w:szCs w:val="24"/>
        </w:rPr>
        <w:t>HSC(</w:t>
      </w:r>
      <w:proofErr w:type="gramEnd"/>
      <w:r w:rsidRPr="00DD7CD5">
        <w:rPr>
          <w:rFonts w:ascii="Arial" w:hAnsi="Arial" w:cs="Arial"/>
          <w:sz w:val="24"/>
          <w:szCs w:val="24"/>
        </w:rPr>
        <w:t>Harmonized System Coding) against individual product , HSC and format to be incorporated during the first demonstration of the system.</w:t>
      </w:r>
    </w:p>
    <w:p w14:paraId="2C92FC45" w14:textId="77777777" w:rsidR="00DF4ECC" w:rsidRPr="00DD7CD5" w:rsidRDefault="00DF4ECC" w:rsidP="00DF4ECC">
      <w:pPr>
        <w:pStyle w:val="Heading2"/>
        <w:numPr>
          <w:ilvl w:val="2"/>
          <w:numId w:val="1"/>
        </w:numPr>
        <w:ind w:hanging="180"/>
        <w:rPr>
          <w:rFonts w:ascii="Arial" w:hAnsi="Arial" w:cs="Arial"/>
          <w:color w:val="auto"/>
          <w:sz w:val="24"/>
          <w:szCs w:val="24"/>
        </w:rPr>
      </w:pPr>
      <w:bookmarkStart w:id="90" w:name="_Toc53514875"/>
      <w:r w:rsidRPr="00DD7CD5">
        <w:rPr>
          <w:rFonts w:ascii="Arial" w:hAnsi="Arial" w:cs="Arial"/>
          <w:color w:val="auto"/>
          <w:sz w:val="24"/>
          <w:szCs w:val="24"/>
        </w:rPr>
        <w:t>BAFRA Field Office (User)</w:t>
      </w:r>
      <w:bookmarkEnd w:id="90"/>
    </w:p>
    <w:p w14:paraId="1DE4B69D" w14:textId="77777777" w:rsidR="00DF4ECC" w:rsidRDefault="00DF4ECC" w:rsidP="00DF4ECC">
      <w:pPr>
        <w:pStyle w:val="Heading2"/>
        <w:numPr>
          <w:ilvl w:val="3"/>
          <w:numId w:val="1"/>
        </w:numPr>
        <w:ind w:left="1260" w:firstLine="0"/>
        <w:rPr>
          <w:rFonts w:ascii="Arial" w:hAnsi="Arial" w:cs="Arial"/>
          <w:color w:val="auto"/>
          <w:sz w:val="24"/>
          <w:szCs w:val="24"/>
        </w:rPr>
      </w:pPr>
      <w:bookmarkStart w:id="91" w:name="_Toc53514876"/>
      <w:r w:rsidRPr="00DD7CD5">
        <w:rPr>
          <w:rFonts w:ascii="Arial" w:hAnsi="Arial" w:cs="Arial"/>
          <w:color w:val="auto"/>
          <w:sz w:val="24"/>
          <w:szCs w:val="24"/>
        </w:rPr>
        <w:t>Inspection (Role)</w:t>
      </w:r>
      <w:bookmarkEnd w:id="91"/>
    </w:p>
    <w:p w14:paraId="6A3E6CD0" w14:textId="77777777" w:rsidR="00DF4ECC" w:rsidRDefault="00DF4ECC" w:rsidP="00DF4ECC"/>
    <w:tbl>
      <w:tblPr>
        <w:tblStyle w:val="TableGrid"/>
        <w:tblW w:w="0" w:type="auto"/>
        <w:tblInd w:w="1260" w:type="dxa"/>
        <w:tblLook w:val="04A0" w:firstRow="1" w:lastRow="0" w:firstColumn="1" w:lastColumn="0" w:noHBand="0" w:noVBand="1"/>
      </w:tblPr>
      <w:tblGrid>
        <w:gridCol w:w="3417"/>
        <w:gridCol w:w="1670"/>
        <w:gridCol w:w="3003"/>
      </w:tblGrid>
      <w:tr w:rsidR="00DF4ECC" w14:paraId="10FB43A6" w14:textId="77777777" w:rsidTr="007637A4">
        <w:tc>
          <w:tcPr>
            <w:tcW w:w="3417"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7E16836" w14:textId="77777777" w:rsidR="00DF4ECC" w:rsidRDefault="00DF4ECC" w:rsidP="007637A4">
            <w:pPr>
              <w:jc w:val="center"/>
              <w:rPr>
                <w:rFonts w:ascii="Arial" w:hAnsi="Arial" w:cs="Arial"/>
                <w:sz w:val="24"/>
                <w:szCs w:val="24"/>
              </w:rPr>
            </w:pPr>
            <w:r>
              <w:rPr>
                <w:rFonts w:ascii="Arial" w:hAnsi="Arial" w:cs="Arial"/>
                <w:sz w:val="24"/>
                <w:szCs w:val="24"/>
              </w:rPr>
              <w:t>Field Name</w:t>
            </w:r>
          </w:p>
        </w:tc>
        <w:tc>
          <w:tcPr>
            <w:tcW w:w="167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D67DB1A" w14:textId="77777777" w:rsidR="00DF4ECC" w:rsidRDefault="00DF4ECC" w:rsidP="007637A4">
            <w:pPr>
              <w:jc w:val="center"/>
              <w:rPr>
                <w:rFonts w:ascii="Arial" w:hAnsi="Arial" w:cs="Arial"/>
                <w:sz w:val="24"/>
                <w:szCs w:val="24"/>
              </w:rPr>
            </w:pPr>
            <w:r>
              <w:rPr>
                <w:rFonts w:ascii="Arial" w:hAnsi="Arial" w:cs="Arial"/>
                <w:sz w:val="24"/>
                <w:szCs w:val="24"/>
              </w:rPr>
              <w:t>Input Type</w:t>
            </w:r>
          </w:p>
        </w:tc>
        <w:tc>
          <w:tcPr>
            <w:tcW w:w="3003"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44D351C" w14:textId="77777777" w:rsidR="00DF4ECC" w:rsidRDefault="00DF4ECC" w:rsidP="007637A4">
            <w:pPr>
              <w:jc w:val="center"/>
              <w:rPr>
                <w:rFonts w:ascii="Arial" w:hAnsi="Arial" w:cs="Arial"/>
                <w:sz w:val="24"/>
                <w:szCs w:val="24"/>
              </w:rPr>
            </w:pPr>
            <w:r>
              <w:rPr>
                <w:rFonts w:ascii="Arial" w:hAnsi="Arial" w:cs="Arial"/>
                <w:sz w:val="24"/>
                <w:szCs w:val="24"/>
              </w:rPr>
              <w:t>Validation</w:t>
            </w:r>
          </w:p>
        </w:tc>
      </w:tr>
      <w:tr w:rsidR="00DF4ECC" w14:paraId="46D13A06" w14:textId="77777777" w:rsidTr="007637A4">
        <w:tc>
          <w:tcPr>
            <w:tcW w:w="3417" w:type="dxa"/>
            <w:tcBorders>
              <w:top w:val="single" w:sz="4" w:space="0" w:color="auto"/>
              <w:left w:val="single" w:sz="4" w:space="0" w:color="auto"/>
              <w:bottom w:val="single" w:sz="4" w:space="0" w:color="auto"/>
              <w:right w:val="single" w:sz="4" w:space="0" w:color="auto"/>
            </w:tcBorders>
          </w:tcPr>
          <w:p w14:paraId="125EEDEE" w14:textId="77777777" w:rsidR="00DF4ECC" w:rsidRDefault="00DF4ECC" w:rsidP="007637A4">
            <w:pPr>
              <w:rPr>
                <w:rFonts w:ascii="Arial" w:hAnsi="Arial" w:cs="Arial"/>
                <w:color w:val="000000"/>
                <w:sz w:val="24"/>
                <w:szCs w:val="24"/>
              </w:rPr>
            </w:pPr>
            <w:r>
              <w:rPr>
                <w:rFonts w:ascii="Arial" w:hAnsi="Arial" w:cs="Arial"/>
                <w:color w:val="000000"/>
                <w:sz w:val="24"/>
                <w:szCs w:val="24"/>
              </w:rPr>
              <w:t>Species</w:t>
            </w:r>
          </w:p>
        </w:tc>
        <w:tc>
          <w:tcPr>
            <w:tcW w:w="1670" w:type="dxa"/>
            <w:tcBorders>
              <w:top w:val="single" w:sz="4" w:space="0" w:color="auto"/>
              <w:left w:val="single" w:sz="4" w:space="0" w:color="auto"/>
              <w:bottom w:val="single" w:sz="4" w:space="0" w:color="auto"/>
              <w:right w:val="single" w:sz="4" w:space="0" w:color="auto"/>
            </w:tcBorders>
          </w:tcPr>
          <w:p w14:paraId="5EDA86E5" w14:textId="77777777" w:rsidR="00DF4ECC" w:rsidRDefault="00DF4ECC" w:rsidP="007637A4">
            <w:pPr>
              <w:rPr>
                <w:rFonts w:ascii="Arial" w:hAnsi="Arial" w:cs="Arial"/>
                <w:sz w:val="24"/>
                <w:szCs w:val="24"/>
              </w:rPr>
            </w:pPr>
            <w:r>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0075EB51" w14:textId="77777777" w:rsidR="00DF4ECC" w:rsidRDefault="00DF4ECC" w:rsidP="007637A4">
            <w:pPr>
              <w:rPr>
                <w:rFonts w:ascii="Arial" w:hAnsi="Arial" w:cs="Arial"/>
                <w:sz w:val="24"/>
                <w:szCs w:val="24"/>
              </w:rPr>
            </w:pPr>
            <w:r>
              <w:rPr>
                <w:rFonts w:ascii="Arial" w:hAnsi="Arial" w:cs="Arial"/>
                <w:sz w:val="24"/>
                <w:szCs w:val="24"/>
              </w:rPr>
              <w:t>Map and pull from master</w:t>
            </w:r>
          </w:p>
        </w:tc>
      </w:tr>
      <w:tr w:rsidR="00DF4ECC" w14:paraId="4AD4CFDB" w14:textId="77777777" w:rsidTr="007637A4">
        <w:tc>
          <w:tcPr>
            <w:tcW w:w="3417" w:type="dxa"/>
            <w:tcBorders>
              <w:top w:val="single" w:sz="4" w:space="0" w:color="auto"/>
              <w:left w:val="single" w:sz="4" w:space="0" w:color="auto"/>
              <w:bottom w:val="single" w:sz="4" w:space="0" w:color="auto"/>
              <w:right w:val="single" w:sz="4" w:space="0" w:color="auto"/>
            </w:tcBorders>
          </w:tcPr>
          <w:p w14:paraId="63ABC97A" w14:textId="77777777" w:rsidR="00DF4ECC" w:rsidRDefault="00DF4ECC" w:rsidP="007637A4">
            <w:pPr>
              <w:rPr>
                <w:rFonts w:ascii="Arial" w:hAnsi="Arial" w:cs="Arial"/>
                <w:color w:val="000000"/>
                <w:sz w:val="24"/>
                <w:szCs w:val="24"/>
              </w:rPr>
            </w:pPr>
            <w:r>
              <w:rPr>
                <w:rFonts w:ascii="Arial" w:hAnsi="Arial" w:cs="Arial"/>
                <w:color w:val="000000"/>
                <w:sz w:val="24"/>
                <w:szCs w:val="24"/>
              </w:rPr>
              <w:t xml:space="preserve">Quantity </w:t>
            </w:r>
          </w:p>
        </w:tc>
        <w:tc>
          <w:tcPr>
            <w:tcW w:w="1670" w:type="dxa"/>
            <w:tcBorders>
              <w:top w:val="single" w:sz="4" w:space="0" w:color="auto"/>
              <w:left w:val="single" w:sz="4" w:space="0" w:color="auto"/>
              <w:bottom w:val="single" w:sz="4" w:space="0" w:color="auto"/>
              <w:right w:val="single" w:sz="4" w:space="0" w:color="auto"/>
            </w:tcBorders>
          </w:tcPr>
          <w:p w14:paraId="505D35B2" w14:textId="77777777" w:rsidR="00DF4ECC" w:rsidRDefault="00DF4ECC" w:rsidP="007637A4">
            <w:pPr>
              <w:rPr>
                <w:rFonts w:ascii="Arial" w:hAnsi="Arial" w:cs="Arial"/>
                <w:sz w:val="24"/>
                <w:szCs w:val="24"/>
              </w:rPr>
            </w:pPr>
            <w:r>
              <w:rPr>
                <w:rFonts w:ascii="Arial" w:hAnsi="Arial" w:cs="Arial"/>
                <w:sz w:val="24"/>
                <w:szCs w:val="24"/>
              </w:rPr>
              <w:t>Number</w:t>
            </w:r>
          </w:p>
        </w:tc>
        <w:tc>
          <w:tcPr>
            <w:tcW w:w="3003" w:type="dxa"/>
            <w:tcBorders>
              <w:top w:val="single" w:sz="4" w:space="0" w:color="auto"/>
              <w:left w:val="single" w:sz="4" w:space="0" w:color="auto"/>
              <w:bottom w:val="single" w:sz="4" w:space="0" w:color="auto"/>
              <w:right w:val="single" w:sz="4" w:space="0" w:color="auto"/>
            </w:tcBorders>
            <w:vAlign w:val="center"/>
          </w:tcPr>
          <w:p w14:paraId="22E1C87B" w14:textId="77777777" w:rsidR="00DF4ECC" w:rsidRDefault="00DF4ECC" w:rsidP="00DF4ECC">
            <w:pPr>
              <w:rPr>
                <w:rFonts w:ascii="Arial" w:hAnsi="Arial" w:cs="Arial"/>
                <w:sz w:val="24"/>
                <w:szCs w:val="24"/>
              </w:rPr>
            </w:pPr>
            <w:r w:rsidRPr="00B47FA6">
              <w:rPr>
                <w:rFonts w:ascii="Arial" w:hAnsi="Arial" w:cs="Arial"/>
                <w:sz w:val="24"/>
                <w:szCs w:val="24"/>
              </w:rPr>
              <w:t>Should accept only number, should not accept special character</w:t>
            </w:r>
          </w:p>
        </w:tc>
      </w:tr>
      <w:tr w:rsidR="00DF4ECC" w14:paraId="7EC3C936" w14:textId="77777777" w:rsidTr="007637A4">
        <w:tc>
          <w:tcPr>
            <w:tcW w:w="3417" w:type="dxa"/>
            <w:tcBorders>
              <w:top w:val="single" w:sz="4" w:space="0" w:color="auto"/>
              <w:left w:val="single" w:sz="4" w:space="0" w:color="auto"/>
              <w:bottom w:val="single" w:sz="4" w:space="0" w:color="auto"/>
              <w:right w:val="single" w:sz="4" w:space="0" w:color="auto"/>
            </w:tcBorders>
          </w:tcPr>
          <w:p w14:paraId="6136CEBC" w14:textId="77777777" w:rsidR="00DF4ECC" w:rsidRDefault="00DF4ECC" w:rsidP="007637A4">
            <w:pPr>
              <w:rPr>
                <w:rFonts w:ascii="Arial" w:hAnsi="Arial" w:cs="Arial"/>
                <w:color w:val="000000"/>
                <w:sz w:val="24"/>
                <w:szCs w:val="24"/>
              </w:rPr>
            </w:pPr>
            <w:r>
              <w:rPr>
                <w:rFonts w:ascii="Arial" w:hAnsi="Arial" w:cs="Arial"/>
                <w:color w:val="000000"/>
                <w:sz w:val="24"/>
                <w:szCs w:val="24"/>
              </w:rPr>
              <w:t>Quantity Unit</w:t>
            </w:r>
          </w:p>
        </w:tc>
        <w:tc>
          <w:tcPr>
            <w:tcW w:w="1670" w:type="dxa"/>
            <w:tcBorders>
              <w:top w:val="single" w:sz="4" w:space="0" w:color="auto"/>
              <w:left w:val="single" w:sz="4" w:space="0" w:color="auto"/>
              <w:bottom w:val="single" w:sz="4" w:space="0" w:color="auto"/>
              <w:right w:val="single" w:sz="4" w:space="0" w:color="auto"/>
            </w:tcBorders>
          </w:tcPr>
          <w:p w14:paraId="0EA5FBC2" w14:textId="77777777" w:rsidR="00DF4ECC" w:rsidRDefault="00DF4ECC" w:rsidP="007637A4">
            <w:pPr>
              <w:rPr>
                <w:rFonts w:ascii="Arial" w:hAnsi="Arial" w:cs="Arial"/>
                <w:sz w:val="24"/>
                <w:szCs w:val="24"/>
              </w:rPr>
            </w:pPr>
            <w:r>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10B805D0" w14:textId="77777777" w:rsidR="00DF4ECC" w:rsidRDefault="00DF4ECC" w:rsidP="007637A4">
            <w:pPr>
              <w:rPr>
                <w:rFonts w:ascii="Arial" w:hAnsi="Arial" w:cs="Arial"/>
                <w:sz w:val="24"/>
                <w:szCs w:val="24"/>
              </w:rPr>
            </w:pPr>
            <w:r>
              <w:rPr>
                <w:rFonts w:ascii="Arial" w:hAnsi="Arial" w:cs="Arial"/>
                <w:sz w:val="24"/>
                <w:szCs w:val="24"/>
              </w:rPr>
              <w:t>Pull from master data</w:t>
            </w:r>
          </w:p>
        </w:tc>
      </w:tr>
      <w:tr w:rsidR="00DF4ECC" w14:paraId="5FD28CA0" w14:textId="77777777" w:rsidTr="007637A4">
        <w:tc>
          <w:tcPr>
            <w:tcW w:w="3417" w:type="dxa"/>
            <w:tcBorders>
              <w:top w:val="single" w:sz="4" w:space="0" w:color="auto"/>
              <w:left w:val="single" w:sz="4" w:space="0" w:color="auto"/>
              <w:bottom w:val="single" w:sz="4" w:space="0" w:color="auto"/>
              <w:right w:val="single" w:sz="4" w:space="0" w:color="auto"/>
            </w:tcBorders>
          </w:tcPr>
          <w:p w14:paraId="380B15DA" w14:textId="77777777" w:rsidR="00DF4ECC" w:rsidRDefault="00DF4ECC" w:rsidP="007637A4">
            <w:pPr>
              <w:rPr>
                <w:rFonts w:ascii="Arial" w:hAnsi="Arial" w:cs="Arial"/>
                <w:color w:val="000000"/>
                <w:sz w:val="24"/>
                <w:szCs w:val="24"/>
              </w:rPr>
            </w:pPr>
            <w:r>
              <w:rPr>
                <w:rFonts w:ascii="Arial" w:hAnsi="Arial" w:cs="Arial"/>
                <w:color w:val="000000"/>
                <w:sz w:val="24"/>
                <w:szCs w:val="24"/>
              </w:rPr>
              <w:t>Fishery Source</w:t>
            </w:r>
          </w:p>
        </w:tc>
        <w:tc>
          <w:tcPr>
            <w:tcW w:w="1670" w:type="dxa"/>
            <w:tcBorders>
              <w:top w:val="single" w:sz="4" w:space="0" w:color="auto"/>
              <w:left w:val="single" w:sz="4" w:space="0" w:color="auto"/>
              <w:bottom w:val="single" w:sz="4" w:space="0" w:color="auto"/>
              <w:right w:val="single" w:sz="4" w:space="0" w:color="auto"/>
            </w:tcBorders>
          </w:tcPr>
          <w:p w14:paraId="1C522224" w14:textId="77777777" w:rsidR="00DF4ECC" w:rsidRDefault="00DF4ECC" w:rsidP="007637A4">
            <w:pPr>
              <w:rPr>
                <w:rFonts w:ascii="Arial" w:hAnsi="Arial" w:cs="Arial"/>
                <w:sz w:val="24"/>
                <w:szCs w:val="24"/>
              </w:rPr>
            </w:pPr>
            <w:r>
              <w:rPr>
                <w:rFonts w:ascii="Arial" w:hAnsi="Arial" w:cs="Arial"/>
                <w:sz w:val="24"/>
                <w:szCs w:val="24"/>
              </w:rPr>
              <w:t>Text area</w:t>
            </w:r>
          </w:p>
        </w:tc>
        <w:tc>
          <w:tcPr>
            <w:tcW w:w="3003" w:type="dxa"/>
            <w:tcBorders>
              <w:top w:val="single" w:sz="4" w:space="0" w:color="auto"/>
              <w:left w:val="single" w:sz="4" w:space="0" w:color="auto"/>
              <w:bottom w:val="single" w:sz="4" w:space="0" w:color="auto"/>
              <w:right w:val="single" w:sz="4" w:space="0" w:color="auto"/>
            </w:tcBorders>
          </w:tcPr>
          <w:p w14:paraId="15F47FAB" w14:textId="77777777" w:rsidR="00DF4ECC" w:rsidRDefault="00DF4ECC" w:rsidP="007637A4">
            <w:pPr>
              <w:rPr>
                <w:rFonts w:ascii="Arial" w:hAnsi="Arial" w:cs="Arial"/>
                <w:sz w:val="24"/>
                <w:szCs w:val="24"/>
              </w:rPr>
            </w:pPr>
          </w:p>
        </w:tc>
      </w:tr>
      <w:tr w:rsidR="00DF4ECC" w14:paraId="1D360718"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2B69B73C" w14:textId="77777777" w:rsidR="00DF4ECC" w:rsidRDefault="00DF4ECC" w:rsidP="007637A4">
            <w:pPr>
              <w:rPr>
                <w:rFonts w:ascii="Arial" w:hAnsi="Arial" w:cs="Arial"/>
                <w:color w:val="000000"/>
                <w:sz w:val="24"/>
                <w:szCs w:val="24"/>
              </w:rPr>
            </w:pPr>
            <w:r>
              <w:rPr>
                <w:rFonts w:ascii="Arial" w:hAnsi="Arial" w:cs="Arial"/>
                <w:color w:val="000000"/>
                <w:sz w:val="24"/>
                <w:szCs w:val="24"/>
              </w:rPr>
              <w:t>Quantity cleared</w:t>
            </w:r>
          </w:p>
        </w:tc>
        <w:tc>
          <w:tcPr>
            <w:tcW w:w="1670" w:type="dxa"/>
            <w:tcBorders>
              <w:top w:val="single" w:sz="4" w:space="0" w:color="auto"/>
              <w:left w:val="single" w:sz="4" w:space="0" w:color="auto"/>
              <w:bottom w:val="single" w:sz="4" w:space="0" w:color="auto"/>
              <w:right w:val="single" w:sz="4" w:space="0" w:color="auto"/>
            </w:tcBorders>
          </w:tcPr>
          <w:p w14:paraId="11A73BDC" w14:textId="77777777" w:rsidR="00DF4ECC" w:rsidRDefault="00DF4ECC" w:rsidP="007637A4">
            <w:pPr>
              <w:rPr>
                <w:rFonts w:ascii="Arial" w:hAnsi="Arial" w:cs="Arial"/>
                <w:sz w:val="24"/>
                <w:szCs w:val="24"/>
              </w:rPr>
            </w:pPr>
            <w:r>
              <w:rPr>
                <w:rFonts w:ascii="Arial" w:hAnsi="Arial" w:cs="Arial"/>
                <w:sz w:val="24"/>
                <w:szCs w:val="24"/>
              </w:rPr>
              <w:t xml:space="preserve">Number </w:t>
            </w:r>
          </w:p>
        </w:tc>
        <w:tc>
          <w:tcPr>
            <w:tcW w:w="3003" w:type="dxa"/>
            <w:tcBorders>
              <w:top w:val="single" w:sz="4" w:space="0" w:color="auto"/>
              <w:left w:val="single" w:sz="4" w:space="0" w:color="auto"/>
              <w:bottom w:val="single" w:sz="4" w:space="0" w:color="auto"/>
              <w:right w:val="single" w:sz="4" w:space="0" w:color="auto"/>
            </w:tcBorders>
            <w:vAlign w:val="center"/>
          </w:tcPr>
          <w:p w14:paraId="57B03033" w14:textId="77777777" w:rsidR="00DF4ECC" w:rsidRDefault="00DF4ECC" w:rsidP="00DF4ECC">
            <w:pPr>
              <w:rPr>
                <w:rFonts w:ascii="Arial" w:hAnsi="Arial" w:cs="Arial"/>
                <w:sz w:val="24"/>
                <w:szCs w:val="24"/>
              </w:rPr>
            </w:pPr>
            <w:r w:rsidRPr="00B47FA6">
              <w:rPr>
                <w:rFonts w:ascii="Arial" w:hAnsi="Arial" w:cs="Arial"/>
                <w:sz w:val="24"/>
                <w:szCs w:val="24"/>
              </w:rPr>
              <w:t>Should accept only number, should not accept special character</w:t>
            </w:r>
          </w:p>
        </w:tc>
      </w:tr>
      <w:tr w:rsidR="00DF4ECC" w14:paraId="02595B5D"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3CBAF325" w14:textId="77777777" w:rsidR="00DF4ECC" w:rsidRDefault="00DF4ECC" w:rsidP="007637A4">
            <w:pPr>
              <w:rPr>
                <w:rFonts w:ascii="Arial" w:hAnsi="Arial" w:cs="Arial"/>
                <w:color w:val="000000"/>
                <w:sz w:val="24"/>
                <w:szCs w:val="24"/>
              </w:rPr>
            </w:pPr>
            <w:r>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6B0E9A98" w14:textId="77777777" w:rsidR="00DF4ECC" w:rsidRDefault="00DF4ECC" w:rsidP="007637A4">
            <w:pPr>
              <w:rPr>
                <w:rFonts w:ascii="Arial" w:hAnsi="Arial" w:cs="Arial"/>
                <w:sz w:val="24"/>
                <w:szCs w:val="24"/>
              </w:rPr>
            </w:pPr>
            <w:r>
              <w:rPr>
                <w:rFonts w:ascii="Arial" w:hAnsi="Arial" w:cs="Arial"/>
                <w:sz w:val="24"/>
                <w:szCs w:val="24"/>
              </w:rPr>
              <w:t>Select</w:t>
            </w:r>
          </w:p>
        </w:tc>
        <w:tc>
          <w:tcPr>
            <w:tcW w:w="3003" w:type="dxa"/>
            <w:tcBorders>
              <w:top w:val="single" w:sz="4" w:space="0" w:color="auto"/>
              <w:left w:val="single" w:sz="4" w:space="0" w:color="auto"/>
              <w:bottom w:val="single" w:sz="4" w:space="0" w:color="auto"/>
              <w:right w:val="single" w:sz="4" w:space="0" w:color="auto"/>
            </w:tcBorders>
            <w:vAlign w:val="center"/>
          </w:tcPr>
          <w:p w14:paraId="2A4DB65A" w14:textId="77777777" w:rsidR="00DF4ECC" w:rsidRDefault="00DF4ECC" w:rsidP="007637A4">
            <w:pPr>
              <w:rPr>
                <w:rFonts w:ascii="Arial" w:hAnsi="Arial" w:cs="Arial"/>
                <w:sz w:val="24"/>
                <w:szCs w:val="24"/>
              </w:rPr>
            </w:pPr>
            <w:r>
              <w:rPr>
                <w:rFonts w:ascii="Arial" w:hAnsi="Arial" w:cs="Arial"/>
                <w:sz w:val="24"/>
                <w:szCs w:val="24"/>
              </w:rPr>
              <w:t>Pull from master data</w:t>
            </w:r>
          </w:p>
        </w:tc>
      </w:tr>
      <w:tr w:rsidR="00DF4ECC" w14:paraId="07375DDD"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3912A8E5" w14:textId="77777777" w:rsidR="00DF4ECC" w:rsidRDefault="00DF4ECC" w:rsidP="007637A4">
            <w:pPr>
              <w:rPr>
                <w:rFonts w:ascii="Arial" w:hAnsi="Arial" w:cs="Arial"/>
                <w:color w:val="000000"/>
                <w:sz w:val="24"/>
                <w:szCs w:val="24"/>
              </w:rPr>
            </w:pPr>
            <w:r>
              <w:rPr>
                <w:rFonts w:ascii="Arial" w:hAnsi="Arial" w:cs="Arial"/>
                <w:color w:val="000000"/>
                <w:sz w:val="24"/>
                <w:szCs w:val="24"/>
              </w:rPr>
              <w:t>Quantity rejected</w:t>
            </w:r>
          </w:p>
        </w:tc>
        <w:tc>
          <w:tcPr>
            <w:tcW w:w="1670" w:type="dxa"/>
            <w:tcBorders>
              <w:top w:val="single" w:sz="4" w:space="0" w:color="auto"/>
              <w:left w:val="single" w:sz="4" w:space="0" w:color="auto"/>
              <w:bottom w:val="single" w:sz="4" w:space="0" w:color="auto"/>
              <w:right w:val="single" w:sz="4" w:space="0" w:color="auto"/>
            </w:tcBorders>
          </w:tcPr>
          <w:p w14:paraId="1BE6362F" w14:textId="77777777" w:rsidR="00DF4ECC" w:rsidRDefault="00DF4ECC" w:rsidP="007637A4">
            <w:pPr>
              <w:rPr>
                <w:rFonts w:ascii="Arial" w:hAnsi="Arial" w:cs="Arial"/>
                <w:sz w:val="24"/>
                <w:szCs w:val="24"/>
              </w:rPr>
            </w:pPr>
          </w:p>
        </w:tc>
        <w:tc>
          <w:tcPr>
            <w:tcW w:w="3003" w:type="dxa"/>
            <w:tcBorders>
              <w:top w:val="single" w:sz="4" w:space="0" w:color="auto"/>
              <w:left w:val="single" w:sz="4" w:space="0" w:color="auto"/>
              <w:bottom w:val="single" w:sz="4" w:space="0" w:color="auto"/>
              <w:right w:val="single" w:sz="4" w:space="0" w:color="auto"/>
            </w:tcBorders>
            <w:vAlign w:val="center"/>
          </w:tcPr>
          <w:p w14:paraId="69B95D26" w14:textId="77777777" w:rsidR="00DF4ECC" w:rsidRDefault="00DF4ECC" w:rsidP="007637A4">
            <w:pPr>
              <w:rPr>
                <w:rFonts w:ascii="Arial" w:hAnsi="Arial" w:cs="Arial"/>
                <w:sz w:val="24"/>
                <w:szCs w:val="24"/>
              </w:rPr>
            </w:pPr>
            <w:r>
              <w:rPr>
                <w:rFonts w:ascii="Arial" w:hAnsi="Arial" w:cs="Arial"/>
                <w:sz w:val="24"/>
                <w:szCs w:val="24"/>
              </w:rPr>
              <w:t>(Qty requested – Qty Cleared)</w:t>
            </w:r>
          </w:p>
        </w:tc>
      </w:tr>
      <w:tr w:rsidR="00DF4ECC" w14:paraId="55F646CA"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72189FB4" w14:textId="77777777" w:rsidR="00DF4ECC" w:rsidRDefault="00DF4ECC" w:rsidP="007637A4">
            <w:pPr>
              <w:rPr>
                <w:rFonts w:ascii="Arial" w:hAnsi="Arial" w:cs="Arial"/>
                <w:color w:val="000000"/>
                <w:sz w:val="24"/>
                <w:szCs w:val="24"/>
              </w:rPr>
            </w:pPr>
            <w:r>
              <w:rPr>
                <w:rFonts w:ascii="Arial" w:hAnsi="Arial" w:cs="Arial"/>
                <w:color w:val="000000"/>
                <w:sz w:val="24"/>
                <w:szCs w:val="24"/>
              </w:rPr>
              <w:t>Unit</w:t>
            </w:r>
          </w:p>
        </w:tc>
        <w:tc>
          <w:tcPr>
            <w:tcW w:w="1670" w:type="dxa"/>
            <w:tcBorders>
              <w:top w:val="single" w:sz="4" w:space="0" w:color="auto"/>
              <w:left w:val="single" w:sz="4" w:space="0" w:color="auto"/>
              <w:bottom w:val="single" w:sz="4" w:space="0" w:color="auto"/>
              <w:right w:val="single" w:sz="4" w:space="0" w:color="auto"/>
            </w:tcBorders>
          </w:tcPr>
          <w:p w14:paraId="35B3B3FA" w14:textId="77777777" w:rsidR="00DF4ECC" w:rsidRDefault="00DF4ECC" w:rsidP="007637A4">
            <w:pPr>
              <w:rPr>
                <w:rFonts w:ascii="Arial" w:hAnsi="Arial" w:cs="Arial"/>
                <w:sz w:val="24"/>
                <w:szCs w:val="24"/>
              </w:rPr>
            </w:pPr>
            <w:r>
              <w:rPr>
                <w:rFonts w:ascii="Arial" w:hAnsi="Arial" w:cs="Arial"/>
                <w:sz w:val="24"/>
                <w:szCs w:val="24"/>
              </w:rPr>
              <w:t xml:space="preserve">Select </w:t>
            </w:r>
          </w:p>
        </w:tc>
        <w:tc>
          <w:tcPr>
            <w:tcW w:w="3003" w:type="dxa"/>
            <w:tcBorders>
              <w:top w:val="single" w:sz="4" w:space="0" w:color="auto"/>
              <w:left w:val="single" w:sz="4" w:space="0" w:color="auto"/>
              <w:bottom w:val="single" w:sz="4" w:space="0" w:color="auto"/>
              <w:right w:val="single" w:sz="4" w:space="0" w:color="auto"/>
            </w:tcBorders>
            <w:vAlign w:val="center"/>
          </w:tcPr>
          <w:p w14:paraId="4A0C53C3" w14:textId="77777777" w:rsidR="00DF4ECC" w:rsidRDefault="00DF4ECC" w:rsidP="007637A4">
            <w:pPr>
              <w:rPr>
                <w:rFonts w:ascii="Arial" w:hAnsi="Arial" w:cs="Arial"/>
                <w:sz w:val="24"/>
                <w:szCs w:val="24"/>
              </w:rPr>
            </w:pPr>
            <w:r>
              <w:rPr>
                <w:rFonts w:ascii="Arial" w:hAnsi="Arial" w:cs="Arial"/>
                <w:sz w:val="24"/>
                <w:szCs w:val="24"/>
              </w:rPr>
              <w:t>Pull from master data</w:t>
            </w:r>
          </w:p>
        </w:tc>
      </w:tr>
      <w:tr w:rsidR="00DF4ECC" w14:paraId="4441A167" w14:textId="77777777" w:rsidTr="007637A4">
        <w:tc>
          <w:tcPr>
            <w:tcW w:w="3417" w:type="dxa"/>
            <w:tcBorders>
              <w:top w:val="single" w:sz="4" w:space="0" w:color="auto"/>
              <w:left w:val="single" w:sz="4" w:space="0" w:color="auto"/>
              <w:bottom w:val="single" w:sz="4" w:space="0" w:color="auto"/>
              <w:right w:val="single" w:sz="4" w:space="0" w:color="auto"/>
            </w:tcBorders>
            <w:hideMark/>
          </w:tcPr>
          <w:p w14:paraId="6406A340" w14:textId="77777777" w:rsidR="00DF4ECC" w:rsidRDefault="00DF4ECC" w:rsidP="007637A4">
            <w:pPr>
              <w:rPr>
                <w:rFonts w:ascii="Arial" w:hAnsi="Arial" w:cs="Arial"/>
                <w:color w:val="000000"/>
                <w:sz w:val="24"/>
                <w:szCs w:val="24"/>
              </w:rPr>
            </w:pPr>
            <w:r>
              <w:rPr>
                <w:rFonts w:ascii="Arial" w:hAnsi="Arial" w:cs="Arial"/>
                <w:color w:val="000000"/>
                <w:sz w:val="24"/>
                <w:szCs w:val="24"/>
              </w:rPr>
              <w:t xml:space="preserve">Remarks (Reasons for </w:t>
            </w:r>
            <w:r>
              <w:rPr>
                <w:rFonts w:ascii="Arial" w:hAnsi="Arial" w:cs="Arial"/>
                <w:color w:val="000000"/>
                <w:sz w:val="24"/>
                <w:szCs w:val="24"/>
              </w:rPr>
              <w:lastRenderedPageBreak/>
              <w:t>rejection)</w:t>
            </w:r>
          </w:p>
        </w:tc>
        <w:tc>
          <w:tcPr>
            <w:tcW w:w="1670" w:type="dxa"/>
            <w:tcBorders>
              <w:top w:val="single" w:sz="4" w:space="0" w:color="auto"/>
              <w:left w:val="single" w:sz="4" w:space="0" w:color="auto"/>
              <w:bottom w:val="single" w:sz="4" w:space="0" w:color="auto"/>
              <w:right w:val="single" w:sz="4" w:space="0" w:color="auto"/>
            </w:tcBorders>
          </w:tcPr>
          <w:p w14:paraId="6DB1AF5B" w14:textId="77777777" w:rsidR="00DF4ECC" w:rsidRDefault="00DF4ECC" w:rsidP="007637A4">
            <w:pPr>
              <w:rPr>
                <w:rFonts w:ascii="Arial" w:hAnsi="Arial" w:cs="Arial"/>
                <w:sz w:val="24"/>
                <w:szCs w:val="24"/>
              </w:rPr>
            </w:pPr>
          </w:p>
        </w:tc>
        <w:tc>
          <w:tcPr>
            <w:tcW w:w="3003" w:type="dxa"/>
            <w:tcBorders>
              <w:top w:val="single" w:sz="4" w:space="0" w:color="auto"/>
              <w:left w:val="single" w:sz="4" w:space="0" w:color="auto"/>
              <w:bottom w:val="single" w:sz="4" w:space="0" w:color="auto"/>
              <w:right w:val="single" w:sz="4" w:space="0" w:color="auto"/>
            </w:tcBorders>
            <w:vAlign w:val="center"/>
          </w:tcPr>
          <w:p w14:paraId="54A11F7B" w14:textId="77777777" w:rsidR="00DF4ECC" w:rsidRDefault="00DF4ECC" w:rsidP="007637A4">
            <w:pPr>
              <w:rPr>
                <w:rFonts w:ascii="Arial" w:hAnsi="Arial" w:cs="Arial"/>
                <w:sz w:val="24"/>
                <w:szCs w:val="24"/>
              </w:rPr>
            </w:pPr>
          </w:p>
        </w:tc>
      </w:tr>
    </w:tbl>
    <w:p w14:paraId="24D9BF97" w14:textId="77777777" w:rsidR="00DF4ECC" w:rsidRPr="00C012B7" w:rsidRDefault="00DF4ECC" w:rsidP="00DF4ECC"/>
    <w:p w14:paraId="5097CF28" w14:textId="77777777" w:rsidR="00DF4ECC" w:rsidRPr="00DD7CD5" w:rsidRDefault="00DF4ECC" w:rsidP="00DF4ECC">
      <w:pPr>
        <w:ind w:left="1260"/>
        <w:rPr>
          <w:rFonts w:ascii="Arial" w:hAnsi="Arial" w:cs="Arial"/>
          <w:i/>
          <w:iCs/>
          <w:sz w:val="24"/>
          <w:szCs w:val="24"/>
        </w:rPr>
      </w:pPr>
      <w:r w:rsidRPr="00DD7CD5">
        <w:rPr>
          <w:rFonts w:ascii="Arial" w:hAnsi="Arial" w:cs="Arial"/>
          <w:i/>
          <w:iCs/>
          <w:sz w:val="24"/>
          <w:szCs w:val="24"/>
        </w:rPr>
        <w:t>**If accepted, generate a clearance</w:t>
      </w:r>
    </w:p>
    <w:p w14:paraId="6AF3206C" w14:textId="77777777" w:rsidR="00DF4ECC" w:rsidRPr="00DD7CD5" w:rsidRDefault="00DF4ECC" w:rsidP="00DF4ECC">
      <w:pPr>
        <w:ind w:left="1260"/>
        <w:rPr>
          <w:rFonts w:ascii="Arial" w:hAnsi="Arial" w:cs="Arial"/>
          <w:i/>
          <w:iCs/>
          <w:sz w:val="24"/>
          <w:szCs w:val="24"/>
        </w:rPr>
      </w:pPr>
      <w:r w:rsidRPr="00DD7CD5">
        <w:rPr>
          <w:rFonts w:ascii="Arial" w:hAnsi="Arial" w:cs="Arial"/>
          <w:i/>
          <w:iCs/>
          <w:sz w:val="24"/>
          <w:szCs w:val="24"/>
        </w:rPr>
        <w:t xml:space="preserve">** If rejected, enable remarks field and save reasons for rejection. </w:t>
      </w:r>
    </w:p>
    <w:p w14:paraId="0C2FC8D9" w14:textId="77777777" w:rsidR="00C80D01" w:rsidRDefault="00C80D01" w:rsidP="00767821"/>
    <w:p w14:paraId="2038D8D1" w14:textId="77777777" w:rsidR="00C80D01" w:rsidRDefault="00C80D01" w:rsidP="00767821"/>
    <w:p w14:paraId="3FE2954E" w14:textId="77777777" w:rsidR="00C80D01" w:rsidRDefault="00C80D01" w:rsidP="00767821"/>
    <w:p w14:paraId="7286A0D5" w14:textId="77777777" w:rsidR="00C80D01" w:rsidRDefault="00C80D01" w:rsidP="00767821"/>
    <w:p w14:paraId="31D500DE" w14:textId="77777777" w:rsidR="00C80D01" w:rsidRDefault="00C80D01" w:rsidP="00767821"/>
    <w:p w14:paraId="538F174B" w14:textId="77777777" w:rsidR="00C80D01" w:rsidRDefault="00C80D01" w:rsidP="00767821"/>
    <w:p w14:paraId="337D7F80" w14:textId="77777777" w:rsidR="00C80D01" w:rsidRDefault="00C80D01" w:rsidP="00767821"/>
    <w:p w14:paraId="70911083" w14:textId="77777777" w:rsidR="00C80D01" w:rsidRDefault="00C80D01" w:rsidP="00767821"/>
    <w:p w14:paraId="08336894" w14:textId="77777777" w:rsidR="00C80D01" w:rsidRDefault="00C80D01" w:rsidP="00767821"/>
    <w:p w14:paraId="373FBA53" w14:textId="77777777" w:rsidR="00C80D01" w:rsidRDefault="00C80D01" w:rsidP="00767821"/>
    <w:p w14:paraId="22DBE3B6" w14:textId="77777777" w:rsidR="00C80D01" w:rsidRDefault="00C80D01" w:rsidP="00767821"/>
    <w:p w14:paraId="68BB839F" w14:textId="77777777" w:rsidR="00C80D01" w:rsidRDefault="00C80D01" w:rsidP="00767821"/>
    <w:p w14:paraId="7CB5680A" w14:textId="77777777" w:rsidR="00C80D01" w:rsidRDefault="00C80D01" w:rsidP="00767821"/>
    <w:p w14:paraId="56653C72" w14:textId="77777777" w:rsidR="00C80D01" w:rsidRDefault="00C80D01" w:rsidP="00767821"/>
    <w:p w14:paraId="04CCC227" w14:textId="77777777" w:rsidR="00C80D01" w:rsidRDefault="00C80D01" w:rsidP="00767821"/>
    <w:p w14:paraId="3E40F263" w14:textId="77777777" w:rsidR="00C80D01" w:rsidRDefault="00C80D01" w:rsidP="00767821"/>
    <w:p w14:paraId="5C9F9DD9" w14:textId="77777777" w:rsidR="00C80D01" w:rsidRDefault="00C80D01" w:rsidP="00767821"/>
    <w:p w14:paraId="72777E85" w14:textId="77777777" w:rsidR="00C80D01" w:rsidRPr="00C80D01" w:rsidRDefault="00C80D01" w:rsidP="00C80D01">
      <w:pPr>
        <w:pStyle w:val="Heading1"/>
        <w:numPr>
          <w:ilvl w:val="0"/>
          <w:numId w:val="1"/>
        </w:numPr>
        <w:spacing w:before="100" w:beforeAutospacing="1"/>
        <w:ind w:left="357" w:hanging="357"/>
        <w:rPr>
          <w:rFonts w:ascii="Arial" w:hAnsi="Arial" w:cs="Arial"/>
          <w:color w:val="auto"/>
        </w:rPr>
      </w:pPr>
      <w:bookmarkStart w:id="92" w:name="_Toc53514877"/>
      <w:proofErr w:type="spellStart"/>
      <w:r w:rsidRPr="00C80D01">
        <w:rPr>
          <w:rFonts w:ascii="Arial" w:hAnsi="Arial" w:cs="Arial"/>
          <w:color w:val="auto"/>
        </w:rPr>
        <w:lastRenderedPageBreak/>
        <w:t>Importpermitforplants</w:t>
      </w:r>
      <w:proofErr w:type="spellEnd"/>
      <w:r w:rsidRPr="00C80D01">
        <w:rPr>
          <w:rFonts w:ascii="Arial" w:hAnsi="Arial" w:cs="Arial"/>
          <w:color w:val="auto"/>
        </w:rPr>
        <w:t xml:space="preserve"> and Plant products</w:t>
      </w:r>
      <w:bookmarkEnd w:id="92"/>
    </w:p>
    <w:p w14:paraId="6D3DBBB6" w14:textId="77777777" w:rsidR="00C80D01" w:rsidRPr="00C80D01" w:rsidRDefault="00C80D01" w:rsidP="00C80D01">
      <w:pPr>
        <w:pStyle w:val="Heading2"/>
        <w:numPr>
          <w:ilvl w:val="1"/>
          <w:numId w:val="1"/>
        </w:numPr>
        <w:ind w:hanging="540"/>
        <w:rPr>
          <w:rFonts w:ascii="Arial" w:hAnsi="Arial" w:cs="Arial"/>
          <w:color w:val="auto"/>
          <w:sz w:val="24"/>
          <w:szCs w:val="24"/>
        </w:rPr>
      </w:pPr>
      <w:bookmarkStart w:id="93" w:name="_Toc53514878"/>
      <w:r w:rsidRPr="00C80D01">
        <w:rPr>
          <w:rFonts w:ascii="Arial" w:hAnsi="Arial" w:cs="Arial"/>
          <w:color w:val="auto"/>
          <w:sz w:val="24"/>
          <w:szCs w:val="24"/>
        </w:rPr>
        <w:t>Service Name: Import permit for plants and Plant products</w:t>
      </w:r>
      <w:bookmarkEnd w:id="93"/>
    </w:p>
    <w:p w14:paraId="745717A5" w14:textId="77777777" w:rsidR="009851B2" w:rsidRPr="009851B2" w:rsidRDefault="00C80D01" w:rsidP="00C80D01">
      <w:pPr>
        <w:pStyle w:val="Heading2"/>
        <w:numPr>
          <w:ilvl w:val="1"/>
          <w:numId w:val="1"/>
        </w:numPr>
        <w:ind w:left="540" w:hanging="360"/>
        <w:rPr>
          <w:rFonts w:asciiTheme="minorHAnsi" w:hAnsiTheme="minorHAnsi" w:cstheme="minorHAnsi"/>
          <w:color w:val="auto"/>
          <w:sz w:val="24"/>
          <w:szCs w:val="24"/>
        </w:rPr>
      </w:pPr>
      <w:bookmarkStart w:id="94" w:name="_Toc53514879"/>
      <w:r w:rsidRPr="00C80D01">
        <w:rPr>
          <w:rFonts w:ascii="Arial" w:hAnsi="Arial" w:cs="Arial"/>
          <w:color w:val="auto"/>
          <w:sz w:val="24"/>
          <w:szCs w:val="24"/>
        </w:rPr>
        <w:t>Process Flow</w:t>
      </w:r>
      <w:bookmarkEnd w:id="94"/>
    </w:p>
    <w:p w14:paraId="4C330FC0" w14:textId="77777777" w:rsidR="00C80D01" w:rsidRPr="005B50B7" w:rsidRDefault="00C80D01" w:rsidP="009851B2">
      <w:pPr>
        <w:pStyle w:val="Heading2"/>
        <w:ind w:left="540"/>
        <w:rPr>
          <w:rFonts w:asciiTheme="minorHAnsi" w:hAnsiTheme="minorHAnsi" w:cstheme="minorHAnsi"/>
          <w:color w:val="auto"/>
          <w:sz w:val="24"/>
          <w:szCs w:val="24"/>
        </w:rPr>
      </w:pPr>
      <w:bookmarkStart w:id="95" w:name="_Toc53510349"/>
      <w:bookmarkStart w:id="96" w:name="_Toc53514880"/>
      <w:r w:rsidRPr="00511CD9">
        <w:rPr>
          <w:rFonts w:asciiTheme="minorHAnsi" w:hAnsiTheme="minorHAnsi" w:cstheme="minorHAnsi"/>
          <w:noProof/>
          <w:color w:val="auto"/>
          <w:sz w:val="24"/>
          <w:szCs w:val="24"/>
        </w:rPr>
        <w:drawing>
          <wp:inline distT="0" distB="0" distL="0" distR="0" wp14:anchorId="6048958A" wp14:editId="5B9DBF13">
            <wp:extent cx="5101914" cy="4293235"/>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101914" cy="4293235"/>
                    </a:xfrm>
                    <a:prstGeom prst="rect">
                      <a:avLst/>
                    </a:prstGeom>
                    <a:noFill/>
                    <a:ln>
                      <a:noFill/>
                    </a:ln>
                  </pic:spPr>
                </pic:pic>
              </a:graphicData>
            </a:graphic>
          </wp:inline>
        </w:drawing>
      </w:r>
      <w:bookmarkEnd w:id="95"/>
      <w:bookmarkEnd w:id="96"/>
    </w:p>
    <w:p w14:paraId="5DF00780" w14:textId="77777777" w:rsidR="009851B2" w:rsidRDefault="009851B2" w:rsidP="009851B2">
      <w:pPr>
        <w:pStyle w:val="Heading2"/>
        <w:ind w:left="540"/>
        <w:rPr>
          <w:rFonts w:ascii="Arial" w:hAnsi="Arial" w:cs="Arial"/>
          <w:color w:val="auto"/>
          <w:sz w:val="24"/>
          <w:szCs w:val="24"/>
        </w:rPr>
      </w:pPr>
    </w:p>
    <w:p w14:paraId="5C5C8FAB" w14:textId="77777777" w:rsidR="00C80D01" w:rsidRPr="00C80D01" w:rsidRDefault="00C80D01" w:rsidP="00C80D01">
      <w:pPr>
        <w:pStyle w:val="Heading2"/>
        <w:numPr>
          <w:ilvl w:val="1"/>
          <w:numId w:val="1"/>
        </w:numPr>
        <w:ind w:left="540" w:hanging="270"/>
        <w:rPr>
          <w:rFonts w:ascii="Arial" w:hAnsi="Arial" w:cs="Arial"/>
          <w:color w:val="auto"/>
          <w:sz w:val="24"/>
          <w:szCs w:val="24"/>
        </w:rPr>
      </w:pPr>
      <w:bookmarkStart w:id="97" w:name="_Toc53514881"/>
      <w:r w:rsidRPr="00C80D01">
        <w:rPr>
          <w:rFonts w:ascii="Arial" w:hAnsi="Arial" w:cs="Arial"/>
          <w:color w:val="auto"/>
          <w:sz w:val="24"/>
          <w:szCs w:val="24"/>
        </w:rPr>
        <w:t>Users and Roles</w:t>
      </w:r>
      <w:bookmarkEnd w:id="97"/>
    </w:p>
    <w:p w14:paraId="6600689D" w14:textId="77777777" w:rsidR="00C80D01" w:rsidRPr="00C80D01" w:rsidRDefault="00C80D01" w:rsidP="00C80D01">
      <w:pPr>
        <w:pStyle w:val="Heading2"/>
        <w:numPr>
          <w:ilvl w:val="2"/>
          <w:numId w:val="1"/>
        </w:numPr>
        <w:ind w:hanging="180"/>
        <w:rPr>
          <w:rFonts w:ascii="Arial" w:hAnsi="Arial" w:cs="Arial"/>
          <w:color w:val="auto"/>
          <w:sz w:val="24"/>
          <w:szCs w:val="24"/>
        </w:rPr>
      </w:pPr>
      <w:bookmarkStart w:id="98" w:name="_Toc53514882"/>
      <w:r w:rsidRPr="00C80D01">
        <w:rPr>
          <w:rFonts w:ascii="Arial" w:hAnsi="Arial" w:cs="Arial"/>
          <w:color w:val="auto"/>
          <w:sz w:val="24"/>
          <w:szCs w:val="24"/>
        </w:rPr>
        <w:t>Plant and plant products Importer (User)</w:t>
      </w:r>
      <w:bookmarkEnd w:id="98"/>
    </w:p>
    <w:p w14:paraId="38BA328A" w14:textId="77777777" w:rsidR="00C80D01" w:rsidRPr="00C80D01" w:rsidRDefault="00C80D01" w:rsidP="00C80D01">
      <w:pPr>
        <w:pStyle w:val="Heading2"/>
        <w:numPr>
          <w:ilvl w:val="3"/>
          <w:numId w:val="1"/>
        </w:numPr>
        <w:ind w:left="1260" w:firstLine="0"/>
        <w:rPr>
          <w:rFonts w:ascii="Arial" w:hAnsi="Arial" w:cs="Arial"/>
          <w:color w:val="auto"/>
          <w:sz w:val="24"/>
          <w:szCs w:val="24"/>
        </w:rPr>
      </w:pPr>
      <w:bookmarkStart w:id="99" w:name="_Toc53514883"/>
      <w:r w:rsidRPr="00C80D01">
        <w:rPr>
          <w:rFonts w:ascii="Arial" w:hAnsi="Arial" w:cs="Arial"/>
          <w:color w:val="auto"/>
          <w:sz w:val="24"/>
          <w:szCs w:val="24"/>
        </w:rPr>
        <w:t>Apply import permit (Role)</w:t>
      </w:r>
      <w:bookmarkEnd w:id="99"/>
    </w:p>
    <w:p w14:paraId="5A31BA5D" w14:textId="77777777" w:rsidR="00C80D01" w:rsidRPr="00C80D01" w:rsidRDefault="00C80D01" w:rsidP="00C80D01">
      <w:pPr>
        <w:rPr>
          <w:rFonts w:ascii="Arial" w:hAnsi="Arial" w:cs="Arial"/>
          <w:sz w:val="24"/>
          <w:szCs w:val="24"/>
        </w:rPr>
      </w:pPr>
    </w:p>
    <w:p w14:paraId="40C760A5"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t>Import Type:</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390BDA0C" w14:textId="77777777" w:rsidTr="007637A4">
        <w:tc>
          <w:tcPr>
            <w:tcW w:w="3417" w:type="dxa"/>
            <w:shd w:val="clear" w:color="auto" w:fill="FDE9D9" w:themeFill="accent6" w:themeFillTint="33"/>
          </w:tcPr>
          <w:p w14:paraId="3BD37222"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39CE542D"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3B800350"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7BAA8880" w14:textId="77777777" w:rsidTr="007637A4">
        <w:tc>
          <w:tcPr>
            <w:tcW w:w="3417" w:type="dxa"/>
          </w:tcPr>
          <w:p w14:paraId="16B8CADD"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Import Type</w:t>
            </w:r>
          </w:p>
        </w:tc>
        <w:tc>
          <w:tcPr>
            <w:tcW w:w="1670" w:type="dxa"/>
          </w:tcPr>
          <w:p w14:paraId="4A4B4538"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Select </w:t>
            </w:r>
          </w:p>
        </w:tc>
        <w:tc>
          <w:tcPr>
            <w:tcW w:w="3003" w:type="dxa"/>
            <w:vAlign w:val="center"/>
          </w:tcPr>
          <w:p w14:paraId="44AB5361" w14:textId="77777777" w:rsidR="00C80D01" w:rsidRPr="00C80D01" w:rsidRDefault="00C80D01" w:rsidP="007637A4">
            <w:pPr>
              <w:rPr>
                <w:rFonts w:ascii="Arial" w:hAnsi="Arial" w:cs="Arial"/>
                <w:sz w:val="24"/>
                <w:szCs w:val="24"/>
              </w:rPr>
            </w:pPr>
            <w:r w:rsidRPr="00C80D01">
              <w:rPr>
                <w:rFonts w:ascii="Arial" w:hAnsi="Arial" w:cs="Arial"/>
                <w:sz w:val="24"/>
                <w:szCs w:val="24"/>
              </w:rPr>
              <w:t>“Personal” or “Commercial”</w:t>
            </w:r>
          </w:p>
        </w:tc>
      </w:tr>
    </w:tbl>
    <w:p w14:paraId="584395A7" w14:textId="77777777" w:rsidR="00C80D01" w:rsidRPr="00C80D01" w:rsidRDefault="00C80D01" w:rsidP="00C80D01">
      <w:pPr>
        <w:ind w:left="540" w:firstLine="720"/>
        <w:rPr>
          <w:rFonts w:ascii="Arial" w:hAnsi="Arial" w:cs="Arial"/>
          <w:sz w:val="24"/>
          <w:szCs w:val="24"/>
        </w:rPr>
      </w:pPr>
    </w:p>
    <w:p w14:paraId="33D10AF3"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lastRenderedPageBreak/>
        <w:t>If Personal:</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69FEB831" w14:textId="77777777" w:rsidTr="007637A4">
        <w:tc>
          <w:tcPr>
            <w:tcW w:w="3417" w:type="dxa"/>
            <w:shd w:val="clear" w:color="auto" w:fill="FDE9D9" w:themeFill="accent6" w:themeFillTint="33"/>
          </w:tcPr>
          <w:p w14:paraId="759DD99A"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43B1D42B"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18254CC4"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6813C49D" w14:textId="77777777" w:rsidTr="007637A4">
        <w:tc>
          <w:tcPr>
            <w:tcW w:w="3417" w:type="dxa"/>
          </w:tcPr>
          <w:p w14:paraId="6BED2A75"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Nationality </w:t>
            </w:r>
          </w:p>
        </w:tc>
        <w:tc>
          <w:tcPr>
            <w:tcW w:w="1670" w:type="dxa"/>
          </w:tcPr>
          <w:p w14:paraId="0482B19C"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Select </w:t>
            </w:r>
          </w:p>
        </w:tc>
        <w:tc>
          <w:tcPr>
            <w:tcW w:w="3003" w:type="dxa"/>
            <w:vAlign w:val="center"/>
          </w:tcPr>
          <w:p w14:paraId="24E45EC0" w14:textId="77777777" w:rsidR="00C80D01" w:rsidRPr="00C80D01" w:rsidRDefault="00C80D01" w:rsidP="007637A4">
            <w:pPr>
              <w:rPr>
                <w:rFonts w:ascii="Arial" w:hAnsi="Arial" w:cs="Arial"/>
                <w:sz w:val="24"/>
                <w:szCs w:val="24"/>
              </w:rPr>
            </w:pPr>
            <w:r w:rsidRPr="00C80D01">
              <w:rPr>
                <w:rFonts w:ascii="Arial" w:hAnsi="Arial" w:cs="Arial"/>
                <w:sz w:val="24"/>
                <w:szCs w:val="24"/>
              </w:rPr>
              <w:t>“Bhutanese” or “Non-Bhutanese”</w:t>
            </w:r>
          </w:p>
        </w:tc>
      </w:tr>
    </w:tbl>
    <w:p w14:paraId="596AA535" w14:textId="77777777" w:rsidR="00C80D01" w:rsidRPr="00C80D01" w:rsidRDefault="00C80D01" w:rsidP="00C80D01">
      <w:pPr>
        <w:ind w:left="540" w:firstLine="720"/>
        <w:rPr>
          <w:rFonts w:ascii="Arial" w:hAnsi="Arial" w:cs="Arial"/>
          <w:sz w:val="24"/>
          <w:szCs w:val="24"/>
        </w:rPr>
      </w:pPr>
    </w:p>
    <w:p w14:paraId="6B50CADA"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t>If Bhutanese:</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0FF7ABE1" w14:textId="77777777" w:rsidTr="007637A4">
        <w:tc>
          <w:tcPr>
            <w:tcW w:w="3417" w:type="dxa"/>
            <w:shd w:val="clear" w:color="auto" w:fill="FDE9D9" w:themeFill="accent6" w:themeFillTint="33"/>
          </w:tcPr>
          <w:p w14:paraId="1582FCEB"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5D2D7040"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33383FE3"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116EE5D9" w14:textId="77777777" w:rsidTr="007637A4">
        <w:tc>
          <w:tcPr>
            <w:tcW w:w="3417" w:type="dxa"/>
          </w:tcPr>
          <w:p w14:paraId="2B8983FF"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CID</w:t>
            </w:r>
          </w:p>
        </w:tc>
        <w:tc>
          <w:tcPr>
            <w:tcW w:w="1670" w:type="dxa"/>
          </w:tcPr>
          <w:p w14:paraId="55999C63" w14:textId="77777777" w:rsidR="00C80D01" w:rsidRPr="00C80D01" w:rsidRDefault="00C80D01" w:rsidP="007637A4">
            <w:pPr>
              <w:rPr>
                <w:rFonts w:ascii="Arial" w:hAnsi="Arial" w:cs="Arial"/>
                <w:sz w:val="24"/>
                <w:szCs w:val="24"/>
              </w:rPr>
            </w:pPr>
          </w:p>
        </w:tc>
        <w:tc>
          <w:tcPr>
            <w:tcW w:w="3003" w:type="dxa"/>
            <w:vMerge w:val="restart"/>
            <w:vAlign w:val="center"/>
          </w:tcPr>
          <w:p w14:paraId="01115823"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Fetch from DCRC</w:t>
            </w:r>
          </w:p>
        </w:tc>
      </w:tr>
      <w:tr w:rsidR="00C80D01" w:rsidRPr="00C80D01" w14:paraId="11845A75" w14:textId="77777777" w:rsidTr="007637A4">
        <w:tc>
          <w:tcPr>
            <w:tcW w:w="3417" w:type="dxa"/>
          </w:tcPr>
          <w:p w14:paraId="667472F9"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Name</w:t>
            </w:r>
          </w:p>
        </w:tc>
        <w:tc>
          <w:tcPr>
            <w:tcW w:w="1670" w:type="dxa"/>
          </w:tcPr>
          <w:p w14:paraId="1C6BA831" w14:textId="77777777" w:rsidR="00C80D01" w:rsidRPr="00C80D01" w:rsidRDefault="00C80D01" w:rsidP="007637A4">
            <w:pPr>
              <w:rPr>
                <w:rFonts w:ascii="Arial" w:hAnsi="Arial" w:cs="Arial"/>
                <w:sz w:val="24"/>
                <w:szCs w:val="24"/>
              </w:rPr>
            </w:pPr>
          </w:p>
        </w:tc>
        <w:tc>
          <w:tcPr>
            <w:tcW w:w="3003" w:type="dxa"/>
            <w:vMerge/>
          </w:tcPr>
          <w:p w14:paraId="692026FB" w14:textId="77777777" w:rsidR="00C80D01" w:rsidRPr="00C80D01" w:rsidRDefault="00C80D01" w:rsidP="007637A4">
            <w:pPr>
              <w:rPr>
                <w:rFonts w:ascii="Arial" w:hAnsi="Arial" w:cs="Arial"/>
                <w:sz w:val="24"/>
                <w:szCs w:val="24"/>
              </w:rPr>
            </w:pPr>
          </w:p>
        </w:tc>
      </w:tr>
      <w:tr w:rsidR="00C80D01" w:rsidRPr="00C80D01" w14:paraId="4086AE21" w14:textId="77777777" w:rsidTr="007637A4">
        <w:tc>
          <w:tcPr>
            <w:tcW w:w="3417" w:type="dxa"/>
          </w:tcPr>
          <w:p w14:paraId="1D8EE3DE"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Dzongkhag</w:t>
            </w:r>
          </w:p>
        </w:tc>
        <w:tc>
          <w:tcPr>
            <w:tcW w:w="1670" w:type="dxa"/>
          </w:tcPr>
          <w:p w14:paraId="0DC87951" w14:textId="77777777" w:rsidR="00C80D01" w:rsidRPr="00C80D01" w:rsidRDefault="00C80D01" w:rsidP="007637A4">
            <w:pPr>
              <w:rPr>
                <w:rFonts w:ascii="Arial" w:hAnsi="Arial" w:cs="Arial"/>
                <w:sz w:val="24"/>
                <w:szCs w:val="24"/>
              </w:rPr>
            </w:pPr>
          </w:p>
        </w:tc>
        <w:tc>
          <w:tcPr>
            <w:tcW w:w="3003" w:type="dxa"/>
            <w:vMerge/>
          </w:tcPr>
          <w:p w14:paraId="5EE2DEB5" w14:textId="77777777" w:rsidR="00C80D01" w:rsidRPr="00C80D01" w:rsidRDefault="00C80D01" w:rsidP="007637A4">
            <w:pPr>
              <w:rPr>
                <w:rFonts w:ascii="Arial" w:hAnsi="Arial" w:cs="Arial"/>
                <w:sz w:val="24"/>
                <w:szCs w:val="24"/>
              </w:rPr>
            </w:pPr>
          </w:p>
        </w:tc>
      </w:tr>
      <w:tr w:rsidR="00C80D01" w:rsidRPr="00C80D01" w14:paraId="7D55F786" w14:textId="77777777" w:rsidTr="007637A4">
        <w:tc>
          <w:tcPr>
            <w:tcW w:w="3417" w:type="dxa"/>
          </w:tcPr>
          <w:p w14:paraId="09D302CE"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Gewog</w:t>
            </w:r>
          </w:p>
        </w:tc>
        <w:tc>
          <w:tcPr>
            <w:tcW w:w="1670" w:type="dxa"/>
          </w:tcPr>
          <w:p w14:paraId="7F1F5201" w14:textId="77777777" w:rsidR="00C80D01" w:rsidRPr="00C80D01" w:rsidRDefault="00C80D01" w:rsidP="007637A4">
            <w:pPr>
              <w:rPr>
                <w:rFonts w:ascii="Arial" w:hAnsi="Arial" w:cs="Arial"/>
                <w:sz w:val="24"/>
                <w:szCs w:val="24"/>
              </w:rPr>
            </w:pPr>
          </w:p>
        </w:tc>
        <w:tc>
          <w:tcPr>
            <w:tcW w:w="3003" w:type="dxa"/>
            <w:vMerge/>
          </w:tcPr>
          <w:p w14:paraId="6F99E0E7" w14:textId="77777777" w:rsidR="00C80D01" w:rsidRPr="00C80D01" w:rsidRDefault="00C80D01" w:rsidP="007637A4">
            <w:pPr>
              <w:rPr>
                <w:rFonts w:ascii="Arial" w:hAnsi="Arial" w:cs="Arial"/>
                <w:sz w:val="24"/>
                <w:szCs w:val="24"/>
              </w:rPr>
            </w:pPr>
          </w:p>
        </w:tc>
      </w:tr>
      <w:tr w:rsidR="00C80D01" w:rsidRPr="00C80D01" w14:paraId="726FF0A0" w14:textId="77777777" w:rsidTr="007637A4">
        <w:tc>
          <w:tcPr>
            <w:tcW w:w="3417" w:type="dxa"/>
          </w:tcPr>
          <w:p w14:paraId="6605C863"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Village</w:t>
            </w:r>
          </w:p>
        </w:tc>
        <w:tc>
          <w:tcPr>
            <w:tcW w:w="1670" w:type="dxa"/>
          </w:tcPr>
          <w:p w14:paraId="06E56FC9" w14:textId="77777777" w:rsidR="00C80D01" w:rsidRPr="00C80D01" w:rsidRDefault="00C80D01" w:rsidP="007637A4">
            <w:pPr>
              <w:rPr>
                <w:rFonts w:ascii="Arial" w:hAnsi="Arial" w:cs="Arial"/>
                <w:sz w:val="24"/>
                <w:szCs w:val="24"/>
              </w:rPr>
            </w:pPr>
          </w:p>
        </w:tc>
        <w:tc>
          <w:tcPr>
            <w:tcW w:w="3003" w:type="dxa"/>
            <w:vMerge/>
          </w:tcPr>
          <w:p w14:paraId="2AFE2220" w14:textId="77777777" w:rsidR="00C80D01" w:rsidRPr="00C80D01" w:rsidRDefault="00C80D01" w:rsidP="007637A4">
            <w:pPr>
              <w:rPr>
                <w:rFonts w:ascii="Arial" w:hAnsi="Arial" w:cs="Arial"/>
                <w:sz w:val="24"/>
                <w:szCs w:val="24"/>
              </w:rPr>
            </w:pPr>
          </w:p>
        </w:tc>
      </w:tr>
    </w:tbl>
    <w:p w14:paraId="4B6F2382" w14:textId="77777777" w:rsidR="00C80D01" w:rsidRPr="00C80D01" w:rsidRDefault="00C80D01" w:rsidP="00C80D01">
      <w:pPr>
        <w:ind w:left="540" w:firstLine="720"/>
        <w:rPr>
          <w:rFonts w:ascii="Arial" w:hAnsi="Arial" w:cs="Arial"/>
          <w:sz w:val="24"/>
          <w:szCs w:val="24"/>
        </w:rPr>
      </w:pPr>
    </w:p>
    <w:p w14:paraId="01B215F6"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t>If Non-Bhutanese:</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368C8495" w14:textId="77777777" w:rsidTr="007637A4">
        <w:tc>
          <w:tcPr>
            <w:tcW w:w="3417" w:type="dxa"/>
            <w:shd w:val="clear" w:color="auto" w:fill="FDE9D9" w:themeFill="accent6" w:themeFillTint="33"/>
          </w:tcPr>
          <w:p w14:paraId="280128C7"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4F862CCA"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697131B3"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5CA46CB4" w14:textId="77777777" w:rsidTr="007637A4">
        <w:tc>
          <w:tcPr>
            <w:tcW w:w="3417" w:type="dxa"/>
          </w:tcPr>
          <w:p w14:paraId="47C718D4"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Passport No.</w:t>
            </w:r>
          </w:p>
        </w:tc>
        <w:tc>
          <w:tcPr>
            <w:tcW w:w="1670" w:type="dxa"/>
          </w:tcPr>
          <w:p w14:paraId="3C10488B" w14:textId="77777777" w:rsidR="00C80D01" w:rsidRPr="00C80D01" w:rsidRDefault="00C80D01" w:rsidP="007637A4">
            <w:pPr>
              <w:rPr>
                <w:rFonts w:ascii="Arial" w:hAnsi="Arial" w:cs="Arial"/>
                <w:sz w:val="24"/>
                <w:szCs w:val="24"/>
              </w:rPr>
            </w:pPr>
            <w:r w:rsidRPr="00C80D01">
              <w:rPr>
                <w:rFonts w:ascii="Arial" w:hAnsi="Arial" w:cs="Arial"/>
                <w:sz w:val="24"/>
                <w:szCs w:val="24"/>
              </w:rPr>
              <w:t>Text</w:t>
            </w:r>
          </w:p>
        </w:tc>
        <w:tc>
          <w:tcPr>
            <w:tcW w:w="3003" w:type="dxa"/>
            <w:vAlign w:val="center"/>
          </w:tcPr>
          <w:p w14:paraId="57BBD9EE" w14:textId="77777777" w:rsidR="00C80D01" w:rsidRPr="00C80D01" w:rsidRDefault="00C80D01" w:rsidP="007637A4">
            <w:pPr>
              <w:jc w:val="center"/>
              <w:rPr>
                <w:rFonts w:ascii="Arial" w:hAnsi="Arial" w:cs="Arial"/>
                <w:sz w:val="24"/>
                <w:szCs w:val="24"/>
              </w:rPr>
            </w:pPr>
          </w:p>
        </w:tc>
      </w:tr>
      <w:tr w:rsidR="00C80D01" w:rsidRPr="00C80D01" w14:paraId="1F491622" w14:textId="77777777" w:rsidTr="007637A4">
        <w:tc>
          <w:tcPr>
            <w:tcW w:w="3417" w:type="dxa"/>
          </w:tcPr>
          <w:p w14:paraId="2AEB2F27"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Nationality </w:t>
            </w:r>
          </w:p>
        </w:tc>
        <w:tc>
          <w:tcPr>
            <w:tcW w:w="1670" w:type="dxa"/>
          </w:tcPr>
          <w:p w14:paraId="1B7CA504" w14:textId="77777777" w:rsidR="00C80D01" w:rsidRPr="00C80D01" w:rsidRDefault="00C80D01" w:rsidP="007637A4">
            <w:pPr>
              <w:rPr>
                <w:rFonts w:ascii="Arial" w:hAnsi="Arial" w:cs="Arial"/>
                <w:sz w:val="24"/>
                <w:szCs w:val="24"/>
              </w:rPr>
            </w:pPr>
            <w:r w:rsidRPr="00C80D01">
              <w:rPr>
                <w:rFonts w:ascii="Arial" w:hAnsi="Arial" w:cs="Arial"/>
                <w:sz w:val="24"/>
                <w:szCs w:val="24"/>
              </w:rPr>
              <w:t>Text</w:t>
            </w:r>
          </w:p>
        </w:tc>
        <w:tc>
          <w:tcPr>
            <w:tcW w:w="3003" w:type="dxa"/>
            <w:vAlign w:val="center"/>
          </w:tcPr>
          <w:p w14:paraId="17D346A0" w14:textId="77777777" w:rsidR="00C80D01" w:rsidRPr="00C80D01" w:rsidRDefault="00C80D01" w:rsidP="007637A4">
            <w:pPr>
              <w:jc w:val="center"/>
              <w:rPr>
                <w:rFonts w:ascii="Arial" w:hAnsi="Arial" w:cs="Arial"/>
                <w:sz w:val="24"/>
                <w:szCs w:val="24"/>
              </w:rPr>
            </w:pPr>
          </w:p>
        </w:tc>
      </w:tr>
      <w:tr w:rsidR="00C80D01" w:rsidRPr="00C80D01" w14:paraId="6181637C" w14:textId="77777777" w:rsidTr="007637A4">
        <w:tc>
          <w:tcPr>
            <w:tcW w:w="3417" w:type="dxa"/>
          </w:tcPr>
          <w:p w14:paraId="51E2DE0F"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Name</w:t>
            </w:r>
          </w:p>
        </w:tc>
        <w:tc>
          <w:tcPr>
            <w:tcW w:w="1670" w:type="dxa"/>
          </w:tcPr>
          <w:p w14:paraId="076DB8C6" w14:textId="77777777" w:rsidR="00C80D01" w:rsidRPr="00C80D01" w:rsidRDefault="00C80D01" w:rsidP="007637A4">
            <w:pPr>
              <w:rPr>
                <w:rFonts w:ascii="Arial" w:hAnsi="Arial" w:cs="Arial"/>
                <w:sz w:val="24"/>
                <w:szCs w:val="24"/>
              </w:rPr>
            </w:pPr>
            <w:r w:rsidRPr="00C80D01">
              <w:rPr>
                <w:rFonts w:ascii="Arial" w:hAnsi="Arial" w:cs="Arial"/>
                <w:sz w:val="24"/>
                <w:szCs w:val="24"/>
              </w:rPr>
              <w:t>Text</w:t>
            </w:r>
          </w:p>
        </w:tc>
        <w:tc>
          <w:tcPr>
            <w:tcW w:w="3003" w:type="dxa"/>
          </w:tcPr>
          <w:p w14:paraId="175636CF" w14:textId="77777777" w:rsidR="00C80D01" w:rsidRPr="00C80D01" w:rsidRDefault="00C80D01" w:rsidP="007637A4">
            <w:pPr>
              <w:rPr>
                <w:rFonts w:ascii="Arial" w:hAnsi="Arial" w:cs="Arial"/>
                <w:sz w:val="24"/>
                <w:szCs w:val="24"/>
              </w:rPr>
            </w:pPr>
          </w:p>
        </w:tc>
      </w:tr>
      <w:tr w:rsidR="00C80D01" w:rsidRPr="00C80D01" w14:paraId="165B890A" w14:textId="77777777" w:rsidTr="007637A4">
        <w:tc>
          <w:tcPr>
            <w:tcW w:w="3417" w:type="dxa"/>
          </w:tcPr>
          <w:p w14:paraId="3BD28668"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Address</w:t>
            </w:r>
          </w:p>
        </w:tc>
        <w:tc>
          <w:tcPr>
            <w:tcW w:w="1670" w:type="dxa"/>
          </w:tcPr>
          <w:p w14:paraId="167B0F03" w14:textId="77777777" w:rsidR="00C80D01" w:rsidRPr="00C80D01" w:rsidRDefault="00C80D01" w:rsidP="007637A4">
            <w:pPr>
              <w:rPr>
                <w:rFonts w:ascii="Arial" w:hAnsi="Arial" w:cs="Arial"/>
                <w:sz w:val="24"/>
                <w:szCs w:val="24"/>
              </w:rPr>
            </w:pPr>
            <w:r w:rsidRPr="00C80D01">
              <w:rPr>
                <w:rFonts w:ascii="Arial" w:hAnsi="Arial" w:cs="Arial"/>
                <w:sz w:val="24"/>
                <w:szCs w:val="24"/>
              </w:rPr>
              <w:t>Text area</w:t>
            </w:r>
          </w:p>
        </w:tc>
        <w:tc>
          <w:tcPr>
            <w:tcW w:w="3003" w:type="dxa"/>
          </w:tcPr>
          <w:p w14:paraId="09FBA7A8" w14:textId="77777777" w:rsidR="00C80D01" w:rsidRPr="00C80D01" w:rsidRDefault="00C80D01" w:rsidP="007637A4">
            <w:pPr>
              <w:rPr>
                <w:rFonts w:ascii="Arial" w:hAnsi="Arial" w:cs="Arial"/>
                <w:sz w:val="24"/>
                <w:szCs w:val="24"/>
              </w:rPr>
            </w:pPr>
          </w:p>
        </w:tc>
      </w:tr>
    </w:tbl>
    <w:p w14:paraId="50A4F02A" w14:textId="77777777" w:rsidR="00C80D01" w:rsidRPr="00C80D01" w:rsidRDefault="00C80D01" w:rsidP="00C80D01">
      <w:pPr>
        <w:ind w:left="540" w:firstLine="720"/>
        <w:rPr>
          <w:rFonts w:ascii="Arial" w:hAnsi="Arial" w:cs="Arial"/>
          <w:sz w:val="24"/>
          <w:szCs w:val="24"/>
        </w:rPr>
      </w:pPr>
    </w:p>
    <w:p w14:paraId="629E698D"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t>Choice:</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71004295" w14:textId="77777777" w:rsidTr="007637A4">
        <w:tc>
          <w:tcPr>
            <w:tcW w:w="3417" w:type="dxa"/>
            <w:shd w:val="clear" w:color="auto" w:fill="FDE9D9" w:themeFill="accent6" w:themeFillTint="33"/>
          </w:tcPr>
          <w:p w14:paraId="72442E72"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3CB6BEA8"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49BCF498"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22405FA9" w14:textId="77777777" w:rsidTr="007637A4">
        <w:tc>
          <w:tcPr>
            <w:tcW w:w="3417" w:type="dxa"/>
          </w:tcPr>
          <w:p w14:paraId="32074664"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Import option </w:t>
            </w:r>
          </w:p>
        </w:tc>
        <w:tc>
          <w:tcPr>
            <w:tcW w:w="1670" w:type="dxa"/>
          </w:tcPr>
          <w:p w14:paraId="5C243255"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Select </w:t>
            </w:r>
          </w:p>
        </w:tc>
        <w:tc>
          <w:tcPr>
            <w:tcW w:w="3003" w:type="dxa"/>
            <w:vAlign w:val="center"/>
          </w:tcPr>
          <w:p w14:paraId="73ABD612" w14:textId="77777777" w:rsidR="00C80D01" w:rsidRPr="00C80D01" w:rsidRDefault="00C80D01" w:rsidP="00C80D01">
            <w:pPr>
              <w:rPr>
                <w:rFonts w:ascii="Arial" w:hAnsi="Arial" w:cs="Arial"/>
                <w:sz w:val="24"/>
                <w:szCs w:val="24"/>
              </w:rPr>
            </w:pPr>
            <w:r w:rsidRPr="00C80D01">
              <w:rPr>
                <w:rFonts w:ascii="Arial" w:hAnsi="Arial" w:cs="Arial"/>
                <w:color w:val="000000"/>
                <w:sz w:val="24"/>
                <w:szCs w:val="24"/>
              </w:rPr>
              <w:t>Import “biological control agents” or “plant and plant products”</w:t>
            </w:r>
          </w:p>
        </w:tc>
      </w:tr>
    </w:tbl>
    <w:p w14:paraId="1AA29842" w14:textId="77777777" w:rsidR="00C80D01" w:rsidRPr="00C80D01" w:rsidRDefault="00C80D01" w:rsidP="00C80D01">
      <w:pPr>
        <w:ind w:left="540" w:firstLine="720"/>
        <w:rPr>
          <w:rFonts w:ascii="Arial" w:hAnsi="Arial" w:cs="Arial"/>
          <w:sz w:val="24"/>
          <w:szCs w:val="24"/>
        </w:rPr>
      </w:pPr>
    </w:p>
    <w:p w14:paraId="6AB7E8DA"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t>**if import biological control agent, use following table:</w:t>
      </w:r>
    </w:p>
    <w:p w14:paraId="2C6CDAF9"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t>Details of consignment (add more button):</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7A22CCAD" w14:textId="77777777" w:rsidTr="007637A4">
        <w:tc>
          <w:tcPr>
            <w:tcW w:w="3417" w:type="dxa"/>
            <w:shd w:val="clear" w:color="auto" w:fill="FDE9D9" w:themeFill="accent6" w:themeFillTint="33"/>
          </w:tcPr>
          <w:p w14:paraId="67194BE2"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50811D9A"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04598A7F"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3E17457B" w14:textId="77777777" w:rsidTr="007637A4">
        <w:tc>
          <w:tcPr>
            <w:tcW w:w="3417" w:type="dxa"/>
          </w:tcPr>
          <w:p w14:paraId="2412FEF0"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Name of Pesticides</w:t>
            </w:r>
          </w:p>
        </w:tc>
        <w:tc>
          <w:tcPr>
            <w:tcW w:w="1670" w:type="dxa"/>
          </w:tcPr>
          <w:p w14:paraId="07CAFADB"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Select </w:t>
            </w:r>
          </w:p>
        </w:tc>
        <w:tc>
          <w:tcPr>
            <w:tcW w:w="3003" w:type="dxa"/>
            <w:vAlign w:val="center"/>
          </w:tcPr>
          <w:p w14:paraId="110669D8" w14:textId="77777777" w:rsidR="00C80D01" w:rsidRPr="00C80D01" w:rsidRDefault="00C80D01" w:rsidP="007637A4">
            <w:pPr>
              <w:rPr>
                <w:rFonts w:ascii="Arial" w:hAnsi="Arial" w:cs="Arial"/>
                <w:sz w:val="24"/>
                <w:szCs w:val="24"/>
              </w:rPr>
            </w:pPr>
            <w:r w:rsidRPr="00C80D01">
              <w:rPr>
                <w:rFonts w:ascii="Arial" w:hAnsi="Arial" w:cs="Arial"/>
                <w:sz w:val="24"/>
                <w:szCs w:val="24"/>
              </w:rPr>
              <w:t>Pull from master data</w:t>
            </w:r>
          </w:p>
        </w:tc>
      </w:tr>
      <w:tr w:rsidR="00C80D01" w:rsidRPr="00C80D01" w14:paraId="3586BDDB" w14:textId="77777777" w:rsidTr="007637A4">
        <w:tc>
          <w:tcPr>
            <w:tcW w:w="3417" w:type="dxa"/>
          </w:tcPr>
          <w:p w14:paraId="1DD15A80"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Descriptions </w:t>
            </w:r>
          </w:p>
        </w:tc>
        <w:tc>
          <w:tcPr>
            <w:tcW w:w="1670" w:type="dxa"/>
          </w:tcPr>
          <w:p w14:paraId="038999AD" w14:textId="77777777" w:rsidR="00C80D01" w:rsidRPr="00C80D01" w:rsidRDefault="00C80D01" w:rsidP="007637A4">
            <w:pPr>
              <w:rPr>
                <w:rFonts w:ascii="Arial" w:hAnsi="Arial" w:cs="Arial"/>
                <w:sz w:val="24"/>
                <w:szCs w:val="24"/>
              </w:rPr>
            </w:pPr>
            <w:r w:rsidRPr="00C80D01">
              <w:rPr>
                <w:rFonts w:ascii="Arial" w:hAnsi="Arial" w:cs="Arial"/>
                <w:sz w:val="24"/>
                <w:szCs w:val="24"/>
              </w:rPr>
              <w:t>Text area</w:t>
            </w:r>
          </w:p>
        </w:tc>
        <w:tc>
          <w:tcPr>
            <w:tcW w:w="3003" w:type="dxa"/>
            <w:vAlign w:val="center"/>
          </w:tcPr>
          <w:p w14:paraId="50D925AA" w14:textId="77777777" w:rsidR="00C80D01" w:rsidRPr="00C80D01" w:rsidRDefault="00C80D01" w:rsidP="007637A4">
            <w:pPr>
              <w:rPr>
                <w:rFonts w:ascii="Arial" w:hAnsi="Arial" w:cs="Arial"/>
                <w:sz w:val="24"/>
                <w:szCs w:val="24"/>
              </w:rPr>
            </w:pPr>
          </w:p>
        </w:tc>
      </w:tr>
      <w:tr w:rsidR="00C80D01" w:rsidRPr="00C80D01" w14:paraId="6F88A765" w14:textId="77777777" w:rsidTr="007637A4">
        <w:tc>
          <w:tcPr>
            <w:tcW w:w="3417" w:type="dxa"/>
          </w:tcPr>
          <w:p w14:paraId="0D2E3EE6"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Quantity </w:t>
            </w:r>
          </w:p>
        </w:tc>
        <w:tc>
          <w:tcPr>
            <w:tcW w:w="1670" w:type="dxa"/>
          </w:tcPr>
          <w:p w14:paraId="422FA3D8" w14:textId="77777777" w:rsidR="00C80D01" w:rsidRPr="00C80D01" w:rsidRDefault="00C80D01" w:rsidP="007637A4">
            <w:pPr>
              <w:rPr>
                <w:rFonts w:ascii="Arial" w:hAnsi="Arial" w:cs="Arial"/>
                <w:sz w:val="24"/>
                <w:szCs w:val="24"/>
              </w:rPr>
            </w:pPr>
            <w:r w:rsidRPr="00C80D01">
              <w:rPr>
                <w:rFonts w:ascii="Arial" w:hAnsi="Arial" w:cs="Arial"/>
                <w:sz w:val="24"/>
                <w:szCs w:val="24"/>
              </w:rPr>
              <w:t>Number</w:t>
            </w:r>
          </w:p>
        </w:tc>
        <w:tc>
          <w:tcPr>
            <w:tcW w:w="3003" w:type="dxa"/>
          </w:tcPr>
          <w:p w14:paraId="38AD6857" w14:textId="77777777" w:rsidR="00C80D01" w:rsidRPr="00C80D01" w:rsidRDefault="00C80D01" w:rsidP="007637A4">
            <w:pPr>
              <w:rPr>
                <w:rFonts w:ascii="Arial" w:hAnsi="Arial" w:cs="Arial"/>
                <w:sz w:val="24"/>
                <w:szCs w:val="24"/>
              </w:rPr>
            </w:pPr>
            <w:r w:rsidRPr="00C80D01">
              <w:rPr>
                <w:rFonts w:ascii="Arial" w:hAnsi="Arial" w:cs="Arial"/>
                <w:sz w:val="24"/>
                <w:szCs w:val="24"/>
              </w:rPr>
              <w:t>Should accept only number, should not accept special character</w:t>
            </w:r>
          </w:p>
        </w:tc>
      </w:tr>
      <w:tr w:rsidR="00C80D01" w:rsidRPr="00C80D01" w14:paraId="1D35B6D8" w14:textId="77777777" w:rsidTr="007637A4">
        <w:tc>
          <w:tcPr>
            <w:tcW w:w="3417" w:type="dxa"/>
          </w:tcPr>
          <w:p w14:paraId="688ACD11"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Unit </w:t>
            </w:r>
          </w:p>
        </w:tc>
        <w:tc>
          <w:tcPr>
            <w:tcW w:w="1670" w:type="dxa"/>
          </w:tcPr>
          <w:p w14:paraId="2FE9FD4A"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tcPr>
          <w:p w14:paraId="3EA6B9E1" w14:textId="77777777" w:rsidR="00C80D01" w:rsidRPr="00C80D01" w:rsidRDefault="00C80D01" w:rsidP="007637A4">
            <w:pPr>
              <w:rPr>
                <w:rFonts w:ascii="Arial" w:hAnsi="Arial" w:cs="Arial"/>
                <w:sz w:val="24"/>
                <w:szCs w:val="24"/>
              </w:rPr>
            </w:pPr>
            <w:r w:rsidRPr="00C80D01">
              <w:rPr>
                <w:rFonts w:ascii="Arial" w:hAnsi="Arial" w:cs="Arial"/>
                <w:sz w:val="24"/>
                <w:szCs w:val="24"/>
              </w:rPr>
              <w:t>Pull from master data</w:t>
            </w:r>
          </w:p>
        </w:tc>
      </w:tr>
    </w:tbl>
    <w:p w14:paraId="30B44899" w14:textId="77777777" w:rsidR="00C80D01" w:rsidRPr="00C80D01" w:rsidRDefault="00C80D01" w:rsidP="00C80D01">
      <w:pPr>
        <w:spacing w:before="120" w:after="120"/>
        <w:jc w:val="both"/>
        <w:rPr>
          <w:rFonts w:ascii="Arial" w:hAnsi="Arial" w:cs="Arial"/>
          <w:sz w:val="24"/>
          <w:szCs w:val="24"/>
        </w:rPr>
      </w:pPr>
      <w:r w:rsidRPr="00C80D01">
        <w:rPr>
          <w:rFonts w:ascii="Arial" w:hAnsi="Arial" w:cs="Arial"/>
          <w:sz w:val="24"/>
          <w:szCs w:val="24"/>
        </w:rPr>
        <w:tab/>
      </w:r>
    </w:p>
    <w:p w14:paraId="0F51DE0A"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lastRenderedPageBreak/>
        <w:t>Other details:</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5B4A0C43" w14:textId="77777777" w:rsidTr="007637A4">
        <w:tc>
          <w:tcPr>
            <w:tcW w:w="3417" w:type="dxa"/>
            <w:shd w:val="clear" w:color="auto" w:fill="FDE9D9" w:themeFill="accent6" w:themeFillTint="33"/>
          </w:tcPr>
          <w:p w14:paraId="52BFF1E9"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28B04E0A"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0EAE99AC"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6EF1363F" w14:textId="77777777" w:rsidTr="007637A4">
        <w:tc>
          <w:tcPr>
            <w:tcW w:w="3417" w:type="dxa"/>
          </w:tcPr>
          <w:p w14:paraId="42C549B2"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Purpose of Import</w:t>
            </w:r>
          </w:p>
        </w:tc>
        <w:tc>
          <w:tcPr>
            <w:tcW w:w="1670" w:type="dxa"/>
          </w:tcPr>
          <w:p w14:paraId="25A905F6" w14:textId="77777777" w:rsidR="00C80D01" w:rsidRPr="00C80D01" w:rsidRDefault="00C80D01" w:rsidP="007637A4">
            <w:pPr>
              <w:rPr>
                <w:rFonts w:ascii="Arial" w:hAnsi="Arial" w:cs="Arial"/>
                <w:sz w:val="24"/>
                <w:szCs w:val="24"/>
              </w:rPr>
            </w:pPr>
            <w:r w:rsidRPr="00C80D01">
              <w:rPr>
                <w:rFonts w:ascii="Arial" w:hAnsi="Arial" w:cs="Arial"/>
                <w:sz w:val="24"/>
                <w:szCs w:val="24"/>
              </w:rPr>
              <w:t>Text Area</w:t>
            </w:r>
          </w:p>
        </w:tc>
        <w:tc>
          <w:tcPr>
            <w:tcW w:w="3003" w:type="dxa"/>
            <w:vAlign w:val="center"/>
          </w:tcPr>
          <w:p w14:paraId="60566F1B" w14:textId="77777777" w:rsidR="00C80D01" w:rsidRPr="00C80D01" w:rsidRDefault="00C80D01" w:rsidP="007637A4">
            <w:pPr>
              <w:rPr>
                <w:rFonts w:ascii="Arial" w:hAnsi="Arial" w:cs="Arial"/>
                <w:sz w:val="24"/>
                <w:szCs w:val="24"/>
              </w:rPr>
            </w:pPr>
          </w:p>
        </w:tc>
      </w:tr>
      <w:tr w:rsidR="00C80D01" w:rsidRPr="00C80D01" w14:paraId="41404032" w14:textId="77777777" w:rsidTr="007637A4">
        <w:tc>
          <w:tcPr>
            <w:tcW w:w="3417" w:type="dxa"/>
          </w:tcPr>
          <w:p w14:paraId="36BB0E1E"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Address of supplying agency</w:t>
            </w:r>
          </w:p>
        </w:tc>
        <w:tc>
          <w:tcPr>
            <w:tcW w:w="1670" w:type="dxa"/>
          </w:tcPr>
          <w:p w14:paraId="411958DC"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Text area </w:t>
            </w:r>
          </w:p>
        </w:tc>
        <w:tc>
          <w:tcPr>
            <w:tcW w:w="3003" w:type="dxa"/>
            <w:vAlign w:val="center"/>
          </w:tcPr>
          <w:p w14:paraId="0472C019" w14:textId="77777777" w:rsidR="00C80D01" w:rsidRPr="00C80D01" w:rsidRDefault="00C80D01" w:rsidP="007637A4">
            <w:pPr>
              <w:rPr>
                <w:rFonts w:ascii="Arial" w:hAnsi="Arial" w:cs="Arial"/>
                <w:sz w:val="24"/>
                <w:szCs w:val="24"/>
              </w:rPr>
            </w:pPr>
          </w:p>
        </w:tc>
      </w:tr>
      <w:tr w:rsidR="00C80D01" w:rsidRPr="00C80D01" w14:paraId="71CE3B99" w14:textId="77777777" w:rsidTr="007637A4">
        <w:tc>
          <w:tcPr>
            <w:tcW w:w="3417" w:type="dxa"/>
          </w:tcPr>
          <w:p w14:paraId="58EB9215"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Place of entry</w:t>
            </w:r>
          </w:p>
        </w:tc>
        <w:tc>
          <w:tcPr>
            <w:tcW w:w="1670" w:type="dxa"/>
          </w:tcPr>
          <w:p w14:paraId="60501A40"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tcPr>
          <w:p w14:paraId="7C0BF54B" w14:textId="77777777" w:rsidR="00C80D01" w:rsidRPr="00C80D01" w:rsidRDefault="00C80D01" w:rsidP="007637A4">
            <w:pPr>
              <w:rPr>
                <w:rFonts w:ascii="Arial" w:hAnsi="Arial" w:cs="Arial"/>
                <w:sz w:val="24"/>
                <w:szCs w:val="24"/>
              </w:rPr>
            </w:pPr>
            <w:r w:rsidRPr="00C80D01">
              <w:rPr>
                <w:rFonts w:ascii="Arial" w:hAnsi="Arial" w:cs="Arial"/>
                <w:sz w:val="24"/>
                <w:szCs w:val="24"/>
              </w:rPr>
              <w:t>Pull from master data (entry point)</w:t>
            </w:r>
          </w:p>
        </w:tc>
      </w:tr>
      <w:tr w:rsidR="00C80D01" w:rsidRPr="00C80D01" w14:paraId="4A6851A8" w14:textId="77777777" w:rsidTr="007637A4">
        <w:tc>
          <w:tcPr>
            <w:tcW w:w="3417" w:type="dxa"/>
          </w:tcPr>
          <w:p w14:paraId="0FD15871"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Final destination </w:t>
            </w:r>
          </w:p>
        </w:tc>
        <w:tc>
          <w:tcPr>
            <w:tcW w:w="1670" w:type="dxa"/>
          </w:tcPr>
          <w:p w14:paraId="6D3AA444"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vAlign w:val="center"/>
          </w:tcPr>
          <w:p w14:paraId="7DBCADE6" w14:textId="77777777" w:rsidR="00C80D01" w:rsidRPr="00C80D01" w:rsidRDefault="00C80D01" w:rsidP="007637A4">
            <w:pPr>
              <w:rPr>
                <w:rFonts w:ascii="Arial" w:hAnsi="Arial" w:cs="Arial"/>
                <w:sz w:val="24"/>
                <w:szCs w:val="24"/>
              </w:rPr>
            </w:pPr>
            <w:r w:rsidRPr="00C80D01">
              <w:rPr>
                <w:rFonts w:ascii="Arial" w:hAnsi="Arial" w:cs="Arial"/>
                <w:sz w:val="24"/>
                <w:szCs w:val="24"/>
              </w:rPr>
              <w:t>From dzongkhag master</w:t>
            </w:r>
          </w:p>
        </w:tc>
      </w:tr>
      <w:tr w:rsidR="00C80D01" w:rsidRPr="00C80D01" w14:paraId="5412B3C9" w14:textId="77777777" w:rsidTr="007637A4">
        <w:tc>
          <w:tcPr>
            <w:tcW w:w="3417" w:type="dxa"/>
          </w:tcPr>
          <w:p w14:paraId="1F1172AC"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Expected date of arrival</w:t>
            </w:r>
          </w:p>
        </w:tc>
        <w:tc>
          <w:tcPr>
            <w:tcW w:w="1670" w:type="dxa"/>
          </w:tcPr>
          <w:p w14:paraId="7B6905C0" w14:textId="77777777" w:rsidR="00C80D01" w:rsidRPr="00C80D01" w:rsidRDefault="00C80D01" w:rsidP="007637A4">
            <w:pPr>
              <w:rPr>
                <w:rFonts w:ascii="Arial" w:hAnsi="Arial" w:cs="Arial"/>
                <w:sz w:val="24"/>
                <w:szCs w:val="24"/>
              </w:rPr>
            </w:pPr>
            <w:r w:rsidRPr="00C80D01">
              <w:rPr>
                <w:rFonts w:ascii="Arial" w:hAnsi="Arial" w:cs="Arial"/>
                <w:sz w:val="24"/>
                <w:szCs w:val="24"/>
              </w:rPr>
              <w:t>date</w:t>
            </w:r>
          </w:p>
        </w:tc>
        <w:tc>
          <w:tcPr>
            <w:tcW w:w="3003" w:type="dxa"/>
            <w:vAlign w:val="center"/>
          </w:tcPr>
          <w:p w14:paraId="070E8BB8" w14:textId="77777777" w:rsidR="00C80D01" w:rsidRPr="00C80D01" w:rsidRDefault="00C80D01" w:rsidP="007637A4">
            <w:pPr>
              <w:rPr>
                <w:rFonts w:ascii="Arial" w:hAnsi="Arial" w:cs="Arial"/>
                <w:sz w:val="24"/>
                <w:szCs w:val="24"/>
              </w:rPr>
            </w:pPr>
            <w:r w:rsidRPr="00C80D01">
              <w:rPr>
                <w:rFonts w:ascii="Arial" w:hAnsi="Arial" w:cs="Arial"/>
                <w:sz w:val="24"/>
                <w:szCs w:val="24"/>
              </w:rPr>
              <w:t>Cannot put yesterday’s date</w:t>
            </w:r>
          </w:p>
        </w:tc>
      </w:tr>
    </w:tbl>
    <w:p w14:paraId="6C880AB9" w14:textId="77777777" w:rsidR="00C80D01" w:rsidRPr="00C80D01" w:rsidRDefault="00C80D01" w:rsidP="00C80D01">
      <w:pPr>
        <w:ind w:left="540" w:firstLine="720"/>
        <w:rPr>
          <w:rFonts w:ascii="Arial" w:hAnsi="Arial" w:cs="Arial"/>
          <w:sz w:val="24"/>
          <w:szCs w:val="24"/>
        </w:rPr>
      </w:pPr>
    </w:p>
    <w:p w14:paraId="3A1039D8"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t>**if it is plant or plant products, use the following table:</w:t>
      </w:r>
    </w:p>
    <w:p w14:paraId="1B87D6D5"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t>Details of consignment (add more button):</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3FAB727F" w14:textId="77777777" w:rsidTr="007637A4">
        <w:tc>
          <w:tcPr>
            <w:tcW w:w="3417" w:type="dxa"/>
            <w:shd w:val="clear" w:color="auto" w:fill="FDE9D9" w:themeFill="accent6" w:themeFillTint="33"/>
          </w:tcPr>
          <w:p w14:paraId="4549682B"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2C2E1BB4"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7FE9994F"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76A7AFF6" w14:textId="77777777" w:rsidTr="007637A4">
        <w:tc>
          <w:tcPr>
            <w:tcW w:w="3417" w:type="dxa"/>
          </w:tcPr>
          <w:p w14:paraId="2F544349"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Common name </w:t>
            </w:r>
          </w:p>
        </w:tc>
        <w:tc>
          <w:tcPr>
            <w:tcW w:w="1670" w:type="dxa"/>
          </w:tcPr>
          <w:p w14:paraId="4EA6167E"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vMerge w:val="restart"/>
            <w:vAlign w:val="center"/>
          </w:tcPr>
          <w:p w14:paraId="54B9CAD8"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from master data</w:t>
            </w:r>
          </w:p>
        </w:tc>
      </w:tr>
      <w:tr w:rsidR="00C80D01" w:rsidRPr="00C80D01" w14:paraId="31789DBA" w14:textId="77777777" w:rsidTr="007637A4">
        <w:tc>
          <w:tcPr>
            <w:tcW w:w="3417" w:type="dxa"/>
          </w:tcPr>
          <w:p w14:paraId="1A165500"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Scientific name</w:t>
            </w:r>
          </w:p>
        </w:tc>
        <w:tc>
          <w:tcPr>
            <w:tcW w:w="1670" w:type="dxa"/>
          </w:tcPr>
          <w:p w14:paraId="65C79260"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vMerge/>
            <w:vAlign w:val="center"/>
          </w:tcPr>
          <w:p w14:paraId="3447619D" w14:textId="77777777" w:rsidR="00C80D01" w:rsidRPr="00C80D01" w:rsidRDefault="00C80D01" w:rsidP="007637A4">
            <w:pPr>
              <w:rPr>
                <w:rFonts w:ascii="Arial" w:hAnsi="Arial" w:cs="Arial"/>
                <w:sz w:val="24"/>
                <w:szCs w:val="24"/>
              </w:rPr>
            </w:pPr>
          </w:p>
        </w:tc>
      </w:tr>
      <w:tr w:rsidR="00C80D01" w:rsidRPr="00C80D01" w14:paraId="2A1383B5" w14:textId="77777777" w:rsidTr="007637A4">
        <w:tc>
          <w:tcPr>
            <w:tcW w:w="3417" w:type="dxa"/>
          </w:tcPr>
          <w:p w14:paraId="7B47AC4D"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Variety</w:t>
            </w:r>
          </w:p>
        </w:tc>
        <w:tc>
          <w:tcPr>
            <w:tcW w:w="1670" w:type="dxa"/>
          </w:tcPr>
          <w:p w14:paraId="07AA0DF9"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vMerge/>
          </w:tcPr>
          <w:p w14:paraId="21E6B0A6" w14:textId="77777777" w:rsidR="00C80D01" w:rsidRPr="00C80D01" w:rsidRDefault="00C80D01" w:rsidP="007637A4">
            <w:pPr>
              <w:rPr>
                <w:rFonts w:ascii="Arial" w:hAnsi="Arial" w:cs="Arial"/>
                <w:sz w:val="24"/>
                <w:szCs w:val="24"/>
              </w:rPr>
            </w:pPr>
          </w:p>
        </w:tc>
      </w:tr>
      <w:tr w:rsidR="00C80D01" w:rsidRPr="00C80D01" w14:paraId="6AA7859C" w14:textId="77777777" w:rsidTr="007637A4">
        <w:tc>
          <w:tcPr>
            <w:tcW w:w="3417" w:type="dxa"/>
          </w:tcPr>
          <w:p w14:paraId="49B08175"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Quantity </w:t>
            </w:r>
          </w:p>
        </w:tc>
        <w:tc>
          <w:tcPr>
            <w:tcW w:w="1670" w:type="dxa"/>
          </w:tcPr>
          <w:p w14:paraId="13634304"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Number </w:t>
            </w:r>
          </w:p>
        </w:tc>
        <w:tc>
          <w:tcPr>
            <w:tcW w:w="3003" w:type="dxa"/>
          </w:tcPr>
          <w:p w14:paraId="620EBE4D" w14:textId="77777777" w:rsidR="00C80D01" w:rsidRPr="00C80D01" w:rsidRDefault="00C80D01" w:rsidP="007637A4">
            <w:pPr>
              <w:rPr>
                <w:rFonts w:ascii="Arial" w:hAnsi="Arial" w:cs="Arial"/>
                <w:sz w:val="24"/>
                <w:szCs w:val="24"/>
              </w:rPr>
            </w:pPr>
            <w:r w:rsidRPr="00C80D01">
              <w:rPr>
                <w:rFonts w:ascii="Arial" w:hAnsi="Arial" w:cs="Arial"/>
                <w:sz w:val="24"/>
                <w:szCs w:val="24"/>
              </w:rPr>
              <w:t>Should accept only number, should not accept special character</w:t>
            </w:r>
          </w:p>
        </w:tc>
      </w:tr>
      <w:tr w:rsidR="00C80D01" w:rsidRPr="00C80D01" w14:paraId="4BAC7F7B" w14:textId="77777777" w:rsidTr="007637A4">
        <w:tc>
          <w:tcPr>
            <w:tcW w:w="3417" w:type="dxa"/>
          </w:tcPr>
          <w:p w14:paraId="37BD9241"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Unit </w:t>
            </w:r>
          </w:p>
        </w:tc>
        <w:tc>
          <w:tcPr>
            <w:tcW w:w="1670" w:type="dxa"/>
          </w:tcPr>
          <w:p w14:paraId="7EA0A69E"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vAlign w:val="center"/>
          </w:tcPr>
          <w:p w14:paraId="742507E3"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From Master data</w:t>
            </w:r>
          </w:p>
        </w:tc>
      </w:tr>
    </w:tbl>
    <w:p w14:paraId="33A380CE" w14:textId="77777777" w:rsidR="00C80D01" w:rsidRPr="00C80D01" w:rsidRDefault="00C80D01" w:rsidP="00C80D01">
      <w:pPr>
        <w:spacing w:before="120" w:after="120"/>
        <w:jc w:val="both"/>
        <w:rPr>
          <w:rFonts w:ascii="Arial" w:hAnsi="Arial" w:cs="Arial"/>
          <w:sz w:val="24"/>
          <w:szCs w:val="24"/>
        </w:rPr>
      </w:pPr>
      <w:r w:rsidRPr="00C80D01">
        <w:rPr>
          <w:rFonts w:ascii="Arial" w:hAnsi="Arial" w:cs="Arial"/>
          <w:sz w:val="24"/>
          <w:szCs w:val="24"/>
        </w:rPr>
        <w:tab/>
      </w:r>
    </w:p>
    <w:p w14:paraId="229120A0" w14:textId="77777777" w:rsidR="00C80D01" w:rsidRPr="00C80D01" w:rsidRDefault="00C80D01" w:rsidP="00C80D01">
      <w:pPr>
        <w:ind w:left="540" w:firstLine="720"/>
        <w:rPr>
          <w:rFonts w:ascii="Arial" w:hAnsi="Arial" w:cs="Arial"/>
          <w:sz w:val="24"/>
          <w:szCs w:val="24"/>
        </w:rPr>
      </w:pPr>
      <w:r w:rsidRPr="00C80D01">
        <w:rPr>
          <w:rFonts w:ascii="Arial" w:hAnsi="Arial" w:cs="Arial"/>
          <w:sz w:val="24"/>
          <w:szCs w:val="24"/>
        </w:rPr>
        <w:t>Other details:</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1B23217E" w14:textId="77777777" w:rsidTr="007637A4">
        <w:tc>
          <w:tcPr>
            <w:tcW w:w="3417" w:type="dxa"/>
            <w:shd w:val="clear" w:color="auto" w:fill="FDE9D9" w:themeFill="accent6" w:themeFillTint="33"/>
          </w:tcPr>
          <w:p w14:paraId="349D6009"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1479FECE"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2730EDE5"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4DDA3C20" w14:textId="77777777" w:rsidTr="007637A4">
        <w:tc>
          <w:tcPr>
            <w:tcW w:w="3417" w:type="dxa"/>
          </w:tcPr>
          <w:p w14:paraId="2DC89433"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Origin or source of plant</w:t>
            </w:r>
          </w:p>
        </w:tc>
        <w:tc>
          <w:tcPr>
            <w:tcW w:w="1670" w:type="dxa"/>
          </w:tcPr>
          <w:p w14:paraId="02EA2F90"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Select </w:t>
            </w:r>
          </w:p>
        </w:tc>
        <w:tc>
          <w:tcPr>
            <w:tcW w:w="3003" w:type="dxa"/>
            <w:vAlign w:val="center"/>
          </w:tcPr>
          <w:p w14:paraId="6D2F6247" w14:textId="77777777" w:rsidR="00C80D01" w:rsidRPr="00C80D01" w:rsidRDefault="00C80D01" w:rsidP="007637A4">
            <w:pPr>
              <w:rPr>
                <w:rFonts w:ascii="Arial" w:hAnsi="Arial" w:cs="Arial"/>
                <w:sz w:val="24"/>
                <w:szCs w:val="24"/>
              </w:rPr>
            </w:pPr>
            <w:r w:rsidRPr="00C80D01">
              <w:rPr>
                <w:rFonts w:ascii="Arial" w:hAnsi="Arial" w:cs="Arial"/>
                <w:sz w:val="24"/>
                <w:szCs w:val="24"/>
              </w:rPr>
              <w:t>From master data</w:t>
            </w:r>
          </w:p>
        </w:tc>
      </w:tr>
      <w:tr w:rsidR="00C80D01" w:rsidRPr="00C80D01" w14:paraId="77EDFB1B" w14:textId="77777777" w:rsidTr="007637A4">
        <w:tc>
          <w:tcPr>
            <w:tcW w:w="3417" w:type="dxa"/>
          </w:tcPr>
          <w:p w14:paraId="48416B9F"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Address of supplying agency</w:t>
            </w:r>
          </w:p>
        </w:tc>
        <w:tc>
          <w:tcPr>
            <w:tcW w:w="1670" w:type="dxa"/>
          </w:tcPr>
          <w:p w14:paraId="10CA7DFE"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Text area </w:t>
            </w:r>
          </w:p>
        </w:tc>
        <w:tc>
          <w:tcPr>
            <w:tcW w:w="3003" w:type="dxa"/>
            <w:vAlign w:val="center"/>
          </w:tcPr>
          <w:p w14:paraId="43503AD6" w14:textId="77777777" w:rsidR="00C80D01" w:rsidRPr="00C80D01" w:rsidRDefault="00C80D01" w:rsidP="007637A4">
            <w:pPr>
              <w:rPr>
                <w:rFonts w:ascii="Arial" w:hAnsi="Arial" w:cs="Arial"/>
                <w:sz w:val="24"/>
                <w:szCs w:val="24"/>
              </w:rPr>
            </w:pPr>
          </w:p>
        </w:tc>
      </w:tr>
      <w:tr w:rsidR="00C80D01" w:rsidRPr="00C80D01" w14:paraId="5354CEED" w14:textId="77777777" w:rsidTr="007637A4">
        <w:tc>
          <w:tcPr>
            <w:tcW w:w="3417" w:type="dxa"/>
          </w:tcPr>
          <w:p w14:paraId="7FC73311"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Means of conveyance </w:t>
            </w:r>
          </w:p>
        </w:tc>
        <w:tc>
          <w:tcPr>
            <w:tcW w:w="1670" w:type="dxa"/>
          </w:tcPr>
          <w:p w14:paraId="17FF018C"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Select </w:t>
            </w:r>
          </w:p>
        </w:tc>
        <w:tc>
          <w:tcPr>
            <w:tcW w:w="3003" w:type="dxa"/>
            <w:vAlign w:val="center"/>
          </w:tcPr>
          <w:p w14:paraId="2CEB20C4" w14:textId="77777777" w:rsidR="00C80D01" w:rsidRPr="00C80D01" w:rsidRDefault="00C80D01" w:rsidP="007637A4">
            <w:pPr>
              <w:rPr>
                <w:rFonts w:ascii="Arial" w:hAnsi="Arial" w:cs="Arial"/>
                <w:sz w:val="24"/>
                <w:szCs w:val="24"/>
              </w:rPr>
            </w:pPr>
            <w:r w:rsidRPr="00C80D01">
              <w:rPr>
                <w:rFonts w:ascii="Arial" w:hAnsi="Arial" w:cs="Arial"/>
                <w:sz w:val="24"/>
                <w:szCs w:val="24"/>
              </w:rPr>
              <w:t>Master data</w:t>
            </w:r>
          </w:p>
        </w:tc>
      </w:tr>
      <w:tr w:rsidR="00C80D01" w:rsidRPr="00C80D01" w14:paraId="7C011A9A" w14:textId="77777777" w:rsidTr="007637A4">
        <w:tc>
          <w:tcPr>
            <w:tcW w:w="3417" w:type="dxa"/>
          </w:tcPr>
          <w:p w14:paraId="77933E20"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Purpose of Import</w:t>
            </w:r>
          </w:p>
        </w:tc>
        <w:tc>
          <w:tcPr>
            <w:tcW w:w="1670" w:type="dxa"/>
          </w:tcPr>
          <w:p w14:paraId="66C33E45" w14:textId="77777777" w:rsidR="00C80D01" w:rsidRPr="00C80D01" w:rsidRDefault="00C80D01" w:rsidP="007637A4">
            <w:pPr>
              <w:rPr>
                <w:rFonts w:ascii="Arial" w:hAnsi="Arial" w:cs="Arial"/>
                <w:sz w:val="24"/>
                <w:szCs w:val="24"/>
              </w:rPr>
            </w:pPr>
            <w:r w:rsidRPr="00C80D01">
              <w:rPr>
                <w:rFonts w:ascii="Arial" w:hAnsi="Arial" w:cs="Arial"/>
                <w:sz w:val="24"/>
                <w:szCs w:val="24"/>
              </w:rPr>
              <w:t>Text Area</w:t>
            </w:r>
          </w:p>
        </w:tc>
        <w:tc>
          <w:tcPr>
            <w:tcW w:w="3003" w:type="dxa"/>
            <w:vAlign w:val="center"/>
          </w:tcPr>
          <w:p w14:paraId="6B38C597" w14:textId="77777777" w:rsidR="00C80D01" w:rsidRPr="00C80D01" w:rsidRDefault="00C80D01" w:rsidP="007637A4">
            <w:pPr>
              <w:rPr>
                <w:rFonts w:ascii="Arial" w:hAnsi="Arial" w:cs="Arial"/>
                <w:sz w:val="24"/>
                <w:szCs w:val="24"/>
              </w:rPr>
            </w:pPr>
          </w:p>
        </w:tc>
      </w:tr>
      <w:tr w:rsidR="00C80D01" w:rsidRPr="00C80D01" w14:paraId="6409EDBE" w14:textId="77777777" w:rsidTr="007637A4">
        <w:tc>
          <w:tcPr>
            <w:tcW w:w="3417" w:type="dxa"/>
          </w:tcPr>
          <w:p w14:paraId="516683C0"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Port of entry</w:t>
            </w:r>
          </w:p>
        </w:tc>
        <w:tc>
          <w:tcPr>
            <w:tcW w:w="1670" w:type="dxa"/>
          </w:tcPr>
          <w:p w14:paraId="64D935B0"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tcPr>
          <w:p w14:paraId="7BED9213" w14:textId="77777777" w:rsidR="00C80D01" w:rsidRPr="00C80D01" w:rsidRDefault="00C80D01" w:rsidP="007637A4">
            <w:pPr>
              <w:rPr>
                <w:rFonts w:ascii="Arial" w:hAnsi="Arial" w:cs="Arial"/>
                <w:sz w:val="24"/>
                <w:szCs w:val="24"/>
              </w:rPr>
            </w:pPr>
            <w:r w:rsidRPr="00C80D01">
              <w:rPr>
                <w:rFonts w:ascii="Arial" w:hAnsi="Arial" w:cs="Arial"/>
                <w:sz w:val="24"/>
                <w:szCs w:val="24"/>
              </w:rPr>
              <w:t>Pull from master data (entry point)</w:t>
            </w:r>
          </w:p>
        </w:tc>
      </w:tr>
      <w:tr w:rsidR="00C80D01" w:rsidRPr="00C80D01" w14:paraId="702A5B57" w14:textId="77777777" w:rsidTr="007637A4">
        <w:tc>
          <w:tcPr>
            <w:tcW w:w="3417" w:type="dxa"/>
          </w:tcPr>
          <w:p w14:paraId="6BF28230"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Purpose</w:t>
            </w:r>
          </w:p>
        </w:tc>
        <w:tc>
          <w:tcPr>
            <w:tcW w:w="1670" w:type="dxa"/>
          </w:tcPr>
          <w:p w14:paraId="5179686B" w14:textId="77777777" w:rsidR="00C80D01" w:rsidRPr="00C80D01" w:rsidRDefault="00C80D01" w:rsidP="007637A4">
            <w:pPr>
              <w:rPr>
                <w:rFonts w:ascii="Arial" w:hAnsi="Arial" w:cs="Arial"/>
                <w:sz w:val="24"/>
                <w:szCs w:val="24"/>
              </w:rPr>
            </w:pPr>
            <w:r w:rsidRPr="00C80D01">
              <w:rPr>
                <w:rFonts w:ascii="Arial" w:hAnsi="Arial" w:cs="Arial"/>
                <w:sz w:val="24"/>
                <w:szCs w:val="24"/>
              </w:rPr>
              <w:t>Text area</w:t>
            </w:r>
          </w:p>
        </w:tc>
        <w:tc>
          <w:tcPr>
            <w:tcW w:w="3003" w:type="dxa"/>
          </w:tcPr>
          <w:p w14:paraId="39A7A9D0" w14:textId="77777777" w:rsidR="00C80D01" w:rsidRPr="00C80D01" w:rsidRDefault="00C80D01" w:rsidP="007637A4">
            <w:pPr>
              <w:rPr>
                <w:rFonts w:ascii="Arial" w:hAnsi="Arial" w:cs="Arial"/>
                <w:sz w:val="24"/>
                <w:szCs w:val="24"/>
              </w:rPr>
            </w:pPr>
          </w:p>
        </w:tc>
      </w:tr>
      <w:tr w:rsidR="00C80D01" w:rsidRPr="00C80D01" w14:paraId="2621EE83" w14:textId="77777777" w:rsidTr="007637A4">
        <w:tc>
          <w:tcPr>
            <w:tcW w:w="3417" w:type="dxa"/>
          </w:tcPr>
          <w:p w14:paraId="23FEFD16"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 xml:space="preserve">Final destination </w:t>
            </w:r>
          </w:p>
        </w:tc>
        <w:tc>
          <w:tcPr>
            <w:tcW w:w="1670" w:type="dxa"/>
          </w:tcPr>
          <w:p w14:paraId="083FFECD"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vAlign w:val="center"/>
          </w:tcPr>
          <w:p w14:paraId="1A1EAEBB" w14:textId="77777777" w:rsidR="00C80D01" w:rsidRPr="00C80D01" w:rsidRDefault="00C80D01" w:rsidP="007637A4">
            <w:pPr>
              <w:rPr>
                <w:rFonts w:ascii="Arial" w:hAnsi="Arial" w:cs="Arial"/>
                <w:sz w:val="24"/>
                <w:szCs w:val="24"/>
              </w:rPr>
            </w:pPr>
            <w:r w:rsidRPr="00C80D01">
              <w:rPr>
                <w:rFonts w:ascii="Arial" w:hAnsi="Arial" w:cs="Arial"/>
                <w:sz w:val="24"/>
                <w:szCs w:val="24"/>
              </w:rPr>
              <w:t>From dzongkhag master</w:t>
            </w:r>
          </w:p>
        </w:tc>
      </w:tr>
      <w:tr w:rsidR="00C80D01" w:rsidRPr="00C80D01" w14:paraId="1374C9DE" w14:textId="77777777" w:rsidTr="007637A4">
        <w:tc>
          <w:tcPr>
            <w:tcW w:w="3417" w:type="dxa"/>
          </w:tcPr>
          <w:p w14:paraId="7EC7E25D"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Expected date of arrival</w:t>
            </w:r>
          </w:p>
        </w:tc>
        <w:tc>
          <w:tcPr>
            <w:tcW w:w="1670" w:type="dxa"/>
          </w:tcPr>
          <w:p w14:paraId="554414A0" w14:textId="77777777" w:rsidR="00C80D01" w:rsidRPr="00C80D01" w:rsidRDefault="00C80D01" w:rsidP="007637A4">
            <w:pPr>
              <w:rPr>
                <w:rFonts w:ascii="Arial" w:hAnsi="Arial" w:cs="Arial"/>
                <w:sz w:val="24"/>
                <w:szCs w:val="24"/>
              </w:rPr>
            </w:pPr>
            <w:r w:rsidRPr="00C80D01">
              <w:rPr>
                <w:rFonts w:ascii="Arial" w:hAnsi="Arial" w:cs="Arial"/>
                <w:sz w:val="24"/>
                <w:szCs w:val="24"/>
              </w:rPr>
              <w:t>date</w:t>
            </w:r>
          </w:p>
        </w:tc>
        <w:tc>
          <w:tcPr>
            <w:tcW w:w="3003" w:type="dxa"/>
            <w:vAlign w:val="center"/>
          </w:tcPr>
          <w:p w14:paraId="2FD82E4B" w14:textId="77777777" w:rsidR="00C80D01" w:rsidRPr="00C80D01" w:rsidRDefault="00C80D01" w:rsidP="007637A4">
            <w:pPr>
              <w:rPr>
                <w:rFonts w:ascii="Arial" w:hAnsi="Arial" w:cs="Arial"/>
                <w:sz w:val="24"/>
                <w:szCs w:val="24"/>
              </w:rPr>
            </w:pPr>
          </w:p>
        </w:tc>
      </w:tr>
    </w:tbl>
    <w:p w14:paraId="0270FC3B" w14:textId="77777777" w:rsidR="00C80D01" w:rsidRPr="00C80D01" w:rsidRDefault="00C80D01" w:rsidP="00C80D01">
      <w:pPr>
        <w:ind w:left="1260"/>
        <w:rPr>
          <w:rFonts w:ascii="Arial" w:hAnsi="Arial" w:cs="Arial"/>
          <w:sz w:val="24"/>
          <w:szCs w:val="24"/>
        </w:rPr>
      </w:pPr>
    </w:p>
    <w:p w14:paraId="438907D9" w14:textId="77777777" w:rsidR="00C80D01" w:rsidRPr="00C80D01" w:rsidRDefault="00C80D01" w:rsidP="00C80D01">
      <w:pPr>
        <w:ind w:left="1260"/>
        <w:rPr>
          <w:rFonts w:ascii="Arial" w:hAnsi="Arial" w:cs="Arial"/>
          <w:sz w:val="24"/>
          <w:szCs w:val="24"/>
        </w:rPr>
      </w:pPr>
      <w:r w:rsidRPr="00C80D01">
        <w:rPr>
          <w:rFonts w:ascii="Arial" w:hAnsi="Arial" w:cs="Arial"/>
          <w:sz w:val="24"/>
          <w:szCs w:val="24"/>
        </w:rPr>
        <w:t xml:space="preserve">GMO condition: </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1F42850F" w14:textId="77777777" w:rsidTr="007637A4">
        <w:tc>
          <w:tcPr>
            <w:tcW w:w="3417" w:type="dxa"/>
            <w:shd w:val="clear" w:color="auto" w:fill="FDE9D9" w:themeFill="accent6" w:themeFillTint="33"/>
          </w:tcPr>
          <w:p w14:paraId="7AFEF44F" w14:textId="77777777" w:rsidR="00C80D01" w:rsidRPr="00C80D01" w:rsidRDefault="00C80D01" w:rsidP="007637A4">
            <w:pP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21EF81CC"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7C5335C3"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0888AA54" w14:textId="77777777" w:rsidTr="007637A4">
        <w:tc>
          <w:tcPr>
            <w:tcW w:w="3417" w:type="dxa"/>
          </w:tcPr>
          <w:p w14:paraId="55F756CE" w14:textId="77777777" w:rsidR="00C80D01" w:rsidRPr="00C80D01" w:rsidRDefault="00C80D01" w:rsidP="007637A4">
            <w:pPr>
              <w:rPr>
                <w:rFonts w:ascii="Arial" w:hAnsi="Arial" w:cs="Arial"/>
                <w:color w:val="000000"/>
                <w:sz w:val="24"/>
                <w:szCs w:val="24"/>
              </w:rPr>
            </w:pPr>
            <w:r w:rsidRPr="00C80D01">
              <w:rPr>
                <w:rFonts w:ascii="Arial" w:hAnsi="Arial" w:cs="Arial"/>
                <w:sz w:val="24"/>
                <w:szCs w:val="24"/>
              </w:rPr>
              <w:t>Products are derived from GMO;</w:t>
            </w:r>
          </w:p>
        </w:tc>
        <w:tc>
          <w:tcPr>
            <w:tcW w:w="1670" w:type="dxa"/>
          </w:tcPr>
          <w:p w14:paraId="0CCA0C2F"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Radio button </w:t>
            </w:r>
          </w:p>
        </w:tc>
        <w:tc>
          <w:tcPr>
            <w:tcW w:w="3003" w:type="dxa"/>
          </w:tcPr>
          <w:p w14:paraId="3E421767" w14:textId="77777777" w:rsidR="00C80D01" w:rsidRPr="00C80D01" w:rsidRDefault="00C80D01" w:rsidP="007637A4">
            <w:pPr>
              <w:rPr>
                <w:rFonts w:ascii="Arial" w:hAnsi="Arial" w:cs="Arial"/>
                <w:sz w:val="24"/>
                <w:szCs w:val="24"/>
              </w:rPr>
            </w:pPr>
            <w:r w:rsidRPr="00C80D01">
              <w:rPr>
                <w:rFonts w:ascii="Arial" w:hAnsi="Arial" w:cs="Arial"/>
                <w:sz w:val="24"/>
                <w:szCs w:val="24"/>
              </w:rPr>
              <w:t>Yes or No</w:t>
            </w:r>
          </w:p>
        </w:tc>
      </w:tr>
    </w:tbl>
    <w:p w14:paraId="7DFB1F2B" w14:textId="77777777" w:rsidR="00C80D01" w:rsidRPr="00C80D01" w:rsidRDefault="00C80D01" w:rsidP="00C80D01">
      <w:pPr>
        <w:ind w:left="1260"/>
        <w:rPr>
          <w:rFonts w:ascii="Arial" w:hAnsi="Arial" w:cs="Arial"/>
          <w:sz w:val="24"/>
          <w:szCs w:val="24"/>
        </w:rPr>
      </w:pPr>
    </w:p>
    <w:p w14:paraId="25E7BFD7" w14:textId="77777777" w:rsidR="00C80D01" w:rsidRPr="00C80D01" w:rsidRDefault="00C80D01" w:rsidP="00C80D01">
      <w:pPr>
        <w:pStyle w:val="Heading2"/>
        <w:numPr>
          <w:ilvl w:val="3"/>
          <w:numId w:val="1"/>
        </w:numPr>
        <w:ind w:left="1260" w:firstLine="0"/>
        <w:rPr>
          <w:rFonts w:ascii="Arial" w:hAnsi="Arial" w:cs="Arial"/>
          <w:color w:val="auto"/>
          <w:sz w:val="24"/>
          <w:szCs w:val="24"/>
        </w:rPr>
      </w:pPr>
      <w:bookmarkStart w:id="100" w:name="_Toc53514884"/>
      <w:r w:rsidRPr="00C80D01">
        <w:rPr>
          <w:rFonts w:ascii="Arial" w:hAnsi="Arial" w:cs="Arial"/>
          <w:color w:val="auto"/>
          <w:sz w:val="24"/>
          <w:szCs w:val="24"/>
        </w:rPr>
        <w:lastRenderedPageBreak/>
        <w:t>Response for verification (Role)</w:t>
      </w:r>
      <w:bookmarkEnd w:id="100"/>
    </w:p>
    <w:p w14:paraId="46B76177" w14:textId="77777777" w:rsidR="00C80D01" w:rsidRPr="00C80D01" w:rsidRDefault="00C80D01" w:rsidP="00C80D01">
      <w:pPr>
        <w:ind w:left="1260"/>
        <w:rPr>
          <w:rFonts w:ascii="Arial" w:hAnsi="Arial" w:cs="Arial"/>
          <w:i/>
          <w:iCs/>
          <w:sz w:val="24"/>
          <w:szCs w:val="24"/>
        </w:rPr>
      </w:pPr>
      <w:r w:rsidRPr="00C80D01">
        <w:rPr>
          <w:rFonts w:ascii="Arial" w:hAnsi="Arial" w:cs="Arial"/>
          <w:i/>
          <w:iCs/>
          <w:sz w:val="24"/>
          <w:szCs w:val="24"/>
        </w:rPr>
        <w:t>** If application has been rejected by BHQ, the importer should apply as new application.</w:t>
      </w:r>
    </w:p>
    <w:p w14:paraId="0422DB37" w14:textId="77777777" w:rsidR="00C80D01" w:rsidRPr="00C80D01" w:rsidRDefault="00C80D01" w:rsidP="00C80D01">
      <w:pPr>
        <w:pStyle w:val="Heading2"/>
        <w:numPr>
          <w:ilvl w:val="3"/>
          <w:numId w:val="1"/>
        </w:numPr>
        <w:ind w:left="1260" w:firstLine="0"/>
        <w:rPr>
          <w:rFonts w:ascii="Arial" w:hAnsi="Arial" w:cs="Arial"/>
          <w:color w:val="auto"/>
          <w:sz w:val="24"/>
          <w:szCs w:val="24"/>
        </w:rPr>
      </w:pPr>
      <w:bookmarkStart w:id="101" w:name="_Toc53514885"/>
      <w:r w:rsidRPr="00C80D01">
        <w:rPr>
          <w:rFonts w:ascii="Arial" w:hAnsi="Arial" w:cs="Arial"/>
          <w:color w:val="auto"/>
          <w:sz w:val="24"/>
          <w:szCs w:val="24"/>
        </w:rPr>
        <w:t>Notify consignment arrival date (Role)</w:t>
      </w:r>
      <w:bookmarkEnd w:id="101"/>
    </w:p>
    <w:p w14:paraId="48407D4F" w14:textId="77777777" w:rsidR="00C80D01" w:rsidRPr="00C80D01" w:rsidRDefault="00C80D01" w:rsidP="00C80D01">
      <w:pPr>
        <w:rPr>
          <w:rFonts w:ascii="Arial" w:hAnsi="Arial" w:cs="Arial"/>
          <w:sz w:val="24"/>
          <w:szCs w:val="24"/>
        </w:rPr>
      </w:pPr>
    </w:p>
    <w:p w14:paraId="6D141F9B" w14:textId="77777777" w:rsidR="00C80D01" w:rsidRPr="00C80D01" w:rsidRDefault="00C80D01" w:rsidP="00C80D01">
      <w:pPr>
        <w:pStyle w:val="ListParagraph"/>
        <w:ind w:left="1260"/>
        <w:rPr>
          <w:rFonts w:ascii="Arial" w:hAnsi="Arial" w:cs="Arial"/>
          <w:sz w:val="24"/>
          <w:szCs w:val="24"/>
        </w:rPr>
      </w:pPr>
      <w:r w:rsidRPr="00C80D01">
        <w:rPr>
          <w:rFonts w:ascii="Arial" w:hAnsi="Arial" w:cs="Arial"/>
          <w:sz w:val="24"/>
          <w:szCs w:val="24"/>
        </w:rPr>
        <w:t>Plant and Plant products details (Add more button)</w:t>
      </w: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316E3D4B" w14:textId="77777777" w:rsidTr="007637A4">
        <w:tc>
          <w:tcPr>
            <w:tcW w:w="3417" w:type="dxa"/>
            <w:shd w:val="clear" w:color="auto" w:fill="FDE9D9" w:themeFill="accent6" w:themeFillTint="33"/>
          </w:tcPr>
          <w:p w14:paraId="380D6A54"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75B4FD71"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3B6BCB97"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51F3489A" w14:textId="77777777" w:rsidTr="007637A4">
        <w:tc>
          <w:tcPr>
            <w:tcW w:w="3417" w:type="dxa"/>
          </w:tcPr>
          <w:p w14:paraId="6D322D20"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Name of plant and plant product</w:t>
            </w:r>
          </w:p>
        </w:tc>
        <w:tc>
          <w:tcPr>
            <w:tcW w:w="1670" w:type="dxa"/>
          </w:tcPr>
          <w:p w14:paraId="38FA1E62" w14:textId="77777777" w:rsidR="00C80D01" w:rsidRPr="00C80D01" w:rsidRDefault="00C80D01" w:rsidP="007637A4">
            <w:pPr>
              <w:rPr>
                <w:rFonts w:ascii="Arial" w:hAnsi="Arial" w:cs="Arial"/>
                <w:sz w:val="24"/>
                <w:szCs w:val="24"/>
              </w:rPr>
            </w:pPr>
            <w:r w:rsidRPr="00C80D01">
              <w:rPr>
                <w:rFonts w:ascii="Arial" w:hAnsi="Arial" w:cs="Arial"/>
                <w:sz w:val="24"/>
                <w:szCs w:val="24"/>
              </w:rPr>
              <w:t>text</w:t>
            </w:r>
          </w:p>
        </w:tc>
        <w:tc>
          <w:tcPr>
            <w:tcW w:w="3003" w:type="dxa"/>
          </w:tcPr>
          <w:p w14:paraId="6E6C75E2" w14:textId="77777777" w:rsidR="00C80D01" w:rsidRPr="00C80D01" w:rsidRDefault="00C80D01" w:rsidP="007637A4">
            <w:pPr>
              <w:rPr>
                <w:rFonts w:ascii="Arial" w:hAnsi="Arial" w:cs="Arial"/>
                <w:sz w:val="24"/>
                <w:szCs w:val="24"/>
              </w:rPr>
            </w:pPr>
          </w:p>
        </w:tc>
      </w:tr>
      <w:tr w:rsidR="00C80D01" w:rsidRPr="00C80D01" w14:paraId="7BC45663" w14:textId="77777777" w:rsidTr="007637A4">
        <w:tc>
          <w:tcPr>
            <w:tcW w:w="3417" w:type="dxa"/>
          </w:tcPr>
          <w:p w14:paraId="7D350C31"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Quantity of plant and plant product</w:t>
            </w:r>
          </w:p>
        </w:tc>
        <w:tc>
          <w:tcPr>
            <w:tcW w:w="1670" w:type="dxa"/>
          </w:tcPr>
          <w:p w14:paraId="7721A23E" w14:textId="77777777" w:rsidR="00C80D01" w:rsidRPr="00C80D01" w:rsidRDefault="00C80D01" w:rsidP="007637A4">
            <w:pPr>
              <w:rPr>
                <w:rFonts w:ascii="Arial" w:hAnsi="Arial" w:cs="Arial"/>
                <w:sz w:val="24"/>
                <w:szCs w:val="24"/>
              </w:rPr>
            </w:pPr>
            <w:r w:rsidRPr="00C80D01">
              <w:rPr>
                <w:rFonts w:ascii="Arial" w:hAnsi="Arial" w:cs="Arial"/>
                <w:sz w:val="24"/>
                <w:szCs w:val="24"/>
              </w:rPr>
              <w:t>number</w:t>
            </w:r>
          </w:p>
        </w:tc>
        <w:tc>
          <w:tcPr>
            <w:tcW w:w="3003" w:type="dxa"/>
          </w:tcPr>
          <w:p w14:paraId="605A1AD5" w14:textId="77777777" w:rsidR="00C80D01" w:rsidRPr="00C80D01" w:rsidRDefault="00C80D01" w:rsidP="007637A4">
            <w:pPr>
              <w:rPr>
                <w:rFonts w:ascii="Arial" w:hAnsi="Arial" w:cs="Arial"/>
                <w:sz w:val="24"/>
                <w:szCs w:val="24"/>
              </w:rPr>
            </w:pPr>
            <w:r w:rsidRPr="00C80D01">
              <w:rPr>
                <w:rFonts w:ascii="Arial" w:hAnsi="Arial" w:cs="Arial"/>
                <w:sz w:val="24"/>
                <w:szCs w:val="24"/>
              </w:rPr>
              <w:t>Should accept only number, should not accept special character</w:t>
            </w:r>
          </w:p>
        </w:tc>
      </w:tr>
      <w:tr w:rsidR="00C80D01" w:rsidRPr="00C80D01" w14:paraId="02A7B8B4" w14:textId="77777777" w:rsidTr="007637A4">
        <w:tc>
          <w:tcPr>
            <w:tcW w:w="3417" w:type="dxa"/>
          </w:tcPr>
          <w:p w14:paraId="3632FB38"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Variety</w:t>
            </w:r>
          </w:p>
        </w:tc>
        <w:tc>
          <w:tcPr>
            <w:tcW w:w="1670" w:type="dxa"/>
          </w:tcPr>
          <w:p w14:paraId="5CDC5282"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tcPr>
          <w:p w14:paraId="0B5623CA"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Pull from </w:t>
            </w:r>
            <w:proofErr w:type="gramStart"/>
            <w:r w:rsidRPr="00C80D01">
              <w:rPr>
                <w:rFonts w:ascii="Arial" w:hAnsi="Arial" w:cs="Arial"/>
                <w:sz w:val="24"/>
                <w:szCs w:val="24"/>
              </w:rPr>
              <w:t>masters</w:t>
            </w:r>
            <w:proofErr w:type="gramEnd"/>
            <w:r w:rsidRPr="00C80D01">
              <w:rPr>
                <w:rFonts w:ascii="Arial" w:hAnsi="Arial" w:cs="Arial"/>
                <w:sz w:val="24"/>
                <w:szCs w:val="24"/>
              </w:rPr>
              <w:t xml:space="preserve"> data</w:t>
            </w:r>
          </w:p>
        </w:tc>
      </w:tr>
      <w:tr w:rsidR="00C80D01" w:rsidRPr="00C80D01" w14:paraId="5E122325" w14:textId="77777777" w:rsidTr="007637A4">
        <w:tc>
          <w:tcPr>
            <w:tcW w:w="3417" w:type="dxa"/>
          </w:tcPr>
          <w:p w14:paraId="77658D55"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Quantity</w:t>
            </w:r>
          </w:p>
        </w:tc>
        <w:tc>
          <w:tcPr>
            <w:tcW w:w="1670" w:type="dxa"/>
          </w:tcPr>
          <w:p w14:paraId="0DEBDBB6" w14:textId="77777777" w:rsidR="00C80D01" w:rsidRPr="00C80D01" w:rsidRDefault="00C80D01" w:rsidP="007637A4">
            <w:pPr>
              <w:rPr>
                <w:rFonts w:ascii="Arial" w:hAnsi="Arial" w:cs="Arial"/>
                <w:sz w:val="24"/>
                <w:szCs w:val="24"/>
              </w:rPr>
            </w:pPr>
            <w:r w:rsidRPr="00C80D01">
              <w:rPr>
                <w:rFonts w:ascii="Arial" w:hAnsi="Arial" w:cs="Arial"/>
                <w:sz w:val="24"/>
                <w:szCs w:val="24"/>
              </w:rPr>
              <w:t>number</w:t>
            </w:r>
          </w:p>
        </w:tc>
        <w:tc>
          <w:tcPr>
            <w:tcW w:w="3003" w:type="dxa"/>
          </w:tcPr>
          <w:p w14:paraId="2C5899D4" w14:textId="77777777" w:rsidR="00C80D01" w:rsidRPr="00C80D01" w:rsidRDefault="00C80D01" w:rsidP="007637A4">
            <w:pPr>
              <w:rPr>
                <w:rFonts w:ascii="Arial" w:hAnsi="Arial" w:cs="Arial"/>
                <w:sz w:val="24"/>
                <w:szCs w:val="24"/>
              </w:rPr>
            </w:pPr>
          </w:p>
        </w:tc>
      </w:tr>
    </w:tbl>
    <w:p w14:paraId="78DB2711" w14:textId="77777777" w:rsidR="00C80D01" w:rsidRPr="00C80D01" w:rsidRDefault="00C80D01" w:rsidP="00C80D01">
      <w:pPr>
        <w:pStyle w:val="ListParagraph"/>
        <w:ind w:left="1260"/>
        <w:rPr>
          <w:rFonts w:ascii="Arial" w:hAnsi="Arial" w:cs="Arial"/>
          <w:sz w:val="24"/>
          <w:szCs w:val="24"/>
        </w:rPr>
      </w:pPr>
      <w:r w:rsidRPr="00C80D01">
        <w:rPr>
          <w:rFonts w:ascii="Arial" w:hAnsi="Arial" w:cs="Arial"/>
          <w:sz w:val="24"/>
          <w:szCs w:val="24"/>
        </w:rPr>
        <w:t>**upon submitting, it should notify BFO</w:t>
      </w:r>
    </w:p>
    <w:p w14:paraId="0A76B535" w14:textId="77777777" w:rsidR="00C80D01" w:rsidRPr="00C80D01" w:rsidRDefault="00C80D01" w:rsidP="00C80D01">
      <w:pPr>
        <w:pStyle w:val="Heading2"/>
        <w:numPr>
          <w:ilvl w:val="2"/>
          <w:numId w:val="1"/>
        </w:numPr>
        <w:ind w:hanging="180"/>
        <w:rPr>
          <w:rFonts w:ascii="Arial" w:hAnsi="Arial" w:cs="Arial"/>
          <w:color w:val="auto"/>
          <w:sz w:val="24"/>
          <w:szCs w:val="24"/>
        </w:rPr>
      </w:pPr>
      <w:bookmarkStart w:id="102" w:name="_Toc53514886"/>
      <w:r w:rsidRPr="00C80D01">
        <w:rPr>
          <w:rFonts w:ascii="Arial" w:hAnsi="Arial" w:cs="Arial"/>
          <w:color w:val="auto"/>
          <w:sz w:val="24"/>
          <w:szCs w:val="24"/>
        </w:rPr>
        <w:t>BAFRA HQ (User)</w:t>
      </w:r>
      <w:bookmarkEnd w:id="102"/>
    </w:p>
    <w:p w14:paraId="071279D0" w14:textId="77777777" w:rsidR="00C80D01" w:rsidRPr="00C80D01" w:rsidRDefault="00C80D01" w:rsidP="00C80D01">
      <w:pPr>
        <w:pStyle w:val="Heading2"/>
        <w:numPr>
          <w:ilvl w:val="3"/>
          <w:numId w:val="1"/>
        </w:numPr>
        <w:ind w:left="1260" w:firstLine="0"/>
        <w:rPr>
          <w:rFonts w:ascii="Arial" w:hAnsi="Arial" w:cs="Arial"/>
          <w:color w:val="auto"/>
          <w:sz w:val="24"/>
          <w:szCs w:val="24"/>
        </w:rPr>
      </w:pPr>
      <w:bookmarkStart w:id="103" w:name="_Toc53514887"/>
      <w:r w:rsidRPr="00C80D01">
        <w:rPr>
          <w:rFonts w:ascii="Arial" w:hAnsi="Arial" w:cs="Arial"/>
          <w:color w:val="auto"/>
          <w:sz w:val="24"/>
          <w:szCs w:val="24"/>
        </w:rPr>
        <w:t>Verify/Reject (Role)</w:t>
      </w:r>
      <w:bookmarkEnd w:id="103"/>
    </w:p>
    <w:p w14:paraId="6AD7E5F2" w14:textId="77777777" w:rsidR="00C80D01" w:rsidRPr="00C80D01" w:rsidRDefault="00C80D01" w:rsidP="00C80D01">
      <w:pPr>
        <w:ind w:left="1260"/>
        <w:rPr>
          <w:rFonts w:ascii="Arial" w:hAnsi="Arial" w:cs="Arial"/>
          <w:i/>
          <w:iCs/>
          <w:sz w:val="24"/>
          <w:szCs w:val="24"/>
        </w:rPr>
      </w:pPr>
      <w:r w:rsidRPr="00C80D01">
        <w:rPr>
          <w:rFonts w:ascii="Arial" w:hAnsi="Arial" w:cs="Arial"/>
          <w:i/>
          <w:iCs/>
          <w:sz w:val="24"/>
          <w:szCs w:val="24"/>
        </w:rPr>
        <w:t xml:space="preserve">** Upon clicking the verify button, issue permit and share information to BFO. </w:t>
      </w:r>
    </w:p>
    <w:p w14:paraId="779D5665" w14:textId="77777777" w:rsidR="00C80D01" w:rsidRPr="00C80D01" w:rsidRDefault="00C80D01" w:rsidP="00C80D01">
      <w:pPr>
        <w:ind w:left="1260"/>
        <w:rPr>
          <w:rFonts w:ascii="Arial" w:hAnsi="Arial" w:cs="Arial"/>
          <w:i/>
          <w:iCs/>
          <w:sz w:val="24"/>
          <w:szCs w:val="24"/>
        </w:rPr>
      </w:pPr>
      <w:r w:rsidRPr="00C80D01">
        <w:rPr>
          <w:rFonts w:ascii="Arial" w:hAnsi="Arial" w:cs="Arial"/>
          <w:i/>
          <w:iCs/>
          <w:sz w:val="24"/>
          <w:szCs w:val="24"/>
        </w:rPr>
        <w:t>**Upon clicking the reject button, notify importer</w:t>
      </w:r>
    </w:p>
    <w:p w14:paraId="6A0846AB" w14:textId="77777777" w:rsidR="00C80D01" w:rsidRPr="00C80D01" w:rsidRDefault="00C80D01" w:rsidP="00C80D01">
      <w:pPr>
        <w:pStyle w:val="Heading2"/>
        <w:numPr>
          <w:ilvl w:val="3"/>
          <w:numId w:val="1"/>
        </w:numPr>
        <w:ind w:left="1260" w:firstLine="0"/>
        <w:rPr>
          <w:rFonts w:ascii="Arial" w:hAnsi="Arial" w:cs="Arial"/>
          <w:color w:val="auto"/>
          <w:sz w:val="24"/>
          <w:szCs w:val="24"/>
        </w:rPr>
      </w:pPr>
      <w:bookmarkStart w:id="104" w:name="_Toc53514888"/>
      <w:r w:rsidRPr="00C80D01">
        <w:rPr>
          <w:rFonts w:ascii="Arial" w:hAnsi="Arial" w:cs="Arial"/>
          <w:color w:val="auto"/>
          <w:sz w:val="24"/>
          <w:szCs w:val="24"/>
        </w:rPr>
        <w:t>Issue import permit (Role)</w:t>
      </w:r>
      <w:bookmarkEnd w:id="104"/>
    </w:p>
    <w:p w14:paraId="5A8BF033" w14:textId="77777777" w:rsidR="00C80D01" w:rsidRPr="00C80D01" w:rsidRDefault="00C80D01" w:rsidP="00C80D01">
      <w:pPr>
        <w:ind w:left="1440"/>
        <w:rPr>
          <w:rFonts w:ascii="Arial" w:hAnsi="Arial" w:cs="Arial"/>
          <w:sz w:val="24"/>
          <w:szCs w:val="24"/>
        </w:rPr>
      </w:pPr>
      <w:r w:rsidRPr="00C80D01">
        <w:rPr>
          <w:rFonts w:ascii="Arial" w:hAnsi="Arial" w:cs="Arial"/>
          <w:sz w:val="24"/>
          <w:szCs w:val="24"/>
        </w:rPr>
        <w:t>Refer annexure. 8 (plant and plant products import</w:t>
      </w:r>
      <w:r>
        <w:rPr>
          <w:rFonts w:ascii="Arial" w:hAnsi="Arial" w:cs="Arial"/>
          <w:sz w:val="24"/>
          <w:szCs w:val="24"/>
        </w:rPr>
        <w:t xml:space="preserve"> permit</w:t>
      </w:r>
      <w:r w:rsidRPr="00C80D01">
        <w:rPr>
          <w:rFonts w:ascii="Arial" w:hAnsi="Arial" w:cs="Arial"/>
          <w:sz w:val="24"/>
          <w:szCs w:val="24"/>
        </w:rPr>
        <w:t>)</w:t>
      </w:r>
    </w:p>
    <w:p w14:paraId="458ACBD0" w14:textId="77777777" w:rsidR="00C80D01" w:rsidRPr="00C80D01" w:rsidRDefault="00C80D01" w:rsidP="00C80D01">
      <w:pPr>
        <w:ind w:left="1440"/>
        <w:rPr>
          <w:rFonts w:ascii="Arial" w:hAnsi="Arial" w:cs="Arial"/>
          <w:sz w:val="24"/>
          <w:szCs w:val="24"/>
        </w:rPr>
      </w:pPr>
      <w:r w:rsidRPr="00C80D01">
        <w:rPr>
          <w:rFonts w:ascii="Arial" w:hAnsi="Arial" w:cs="Arial"/>
          <w:sz w:val="24"/>
          <w:szCs w:val="24"/>
        </w:rPr>
        <w:t>Refer annexure. 9 (</w:t>
      </w:r>
      <w:r>
        <w:rPr>
          <w:rFonts w:ascii="Arial" w:hAnsi="Arial" w:cs="Arial"/>
          <w:sz w:val="24"/>
          <w:szCs w:val="24"/>
        </w:rPr>
        <w:t>I</w:t>
      </w:r>
      <w:r w:rsidRPr="00C80D01">
        <w:rPr>
          <w:rFonts w:ascii="Arial" w:hAnsi="Arial" w:cs="Arial"/>
          <w:sz w:val="24"/>
          <w:szCs w:val="24"/>
        </w:rPr>
        <w:t>mport perm</w:t>
      </w:r>
      <w:r>
        <w:rPr>
          <w:rFonts w:ascii="Arial" w:hAnsi="Arial" w:cs="Arial"/>
          <w:sz w:val="24"/>
          <w:szCs w:val="24"/>
        </w:rPr>
        <w:t>it for biological control agent</w:t>
      </w:r>
      <w:r w:rsidRPr="00C80D01">
        <w:rPr>
          <w:rFonts w:ascii="Arial" w:hAnsi="Arial" w:cs="Arial"/>
          <w:sz w:val="24"/>
          <w:szCs w:val="24"/>
        </w:rPr>
        <w:t>)</w:t>
      </w:r>
    </w:p>
    <w:p w14:paraId="78B9CAFE" w14:textId="77777777" w:rsidR="00C80D01" w:rsidRPr="00C80D01" w:rsidRDefault="00C80D01" w:rsidP="00C80D01">
      <w:pPr>
        <w:ind w:left="1440"/>
        <w:rPr>
          <w:rFonts w:ascii="Arial" w:hAnsi="Arial" w:cs="Arial"/>
          <w:sz w:val="24"/>
          <w:szCs w:val="24"/>
        </w:rPr>
      </w:pPr>
    </w:p>
    <w:p w14:paraId="0AAD69B6" w14:textId="77777777" w:rsidR="00C80D01" w:rsidRPr="00C80D01" w:rsidRDefault="00C80D01" w:rsidP="00C80D01">
      <w:pPr>
        <w:pStyle w:val="Heading2"/>
        <w:numPr>
          <w:ilvl w:val="2"/>
          <w:numId w:val="1"/>
        </w:numPr>
        <w:ind w:hanging="180"/>
        <w:rPr>
          <w:rFonts w:ascii="Arial" w:hAnsi="Arial" w:cs="Arial"/>
          <w:color w:val="auto"/>
          <w:sz w:val="24"/>
          <w:szCs w:val="24"/>
        </w:rPr>
      </w:pPr>
      <w:bookmarkStart w:id="105" w:name="_Toc53514889"/>
      <w:r w:rsidRPr="00C80D01">
        <w:rPr>
          <w:rFonts w:ascii="Arial" w:hAnsi="Arial" w:cs="Arial"/>
          <w:color w:val="auto"/>
          <w:sz w:val="24"/>
          <w:szCs w:val="24"/>
        </w:rPr>
        <w:t>BAFRA Field Office (User)</w:t>
      </w:r>
      <w:bookmarkEnd w:id="105"/>
    </w:p>
    <w:p w14:paraId="39BD3346" w14:textId="77777777" w:rsidR="00C80D01" w:rsidRPr="00C80D01" w:rsidRDefault="00C80D01" w:rsidP="00C80D01">
      <w:pPr>
        <w:pStyle w:val="Heading2"/>
        <w:numPr>
          <w:ilvl w:val="3"/>
          <w:numId w:val="1"/>
        </w:numPr>
        <w:ind w:left="1260" w:firstLine="0"/>
        <w:rPr>
          <w:rFonts w:ascii="Arial" w:hAnsi="Arial" w:cs="Arial"/>
          <w:color w:val="auto"/>
          <w:sz w:val="24"/>
          <w:szCs w:val="24"/>
        </w:rPr>
      </w:pPr>
      <w:bookmarkStart w:id="106" w:name="_Toc53514890"/>
      <w:r w:rsidRPr="00C80D01">
        <w:rPr>
          <w:rFonts w:ascii="Arial" w:hAnsi="Arial" w:cs="Arial"/>
          <w:color w:val="auto"/>
          <w:sz w:val="24"/>
          <w:szCs w:val="24"/>
        </w:rPr>
        <w:t>Inspection (Role)</w:t>
      </w:r>
      <w:bookmarkEnd w:id="106"/>
    </w:p>
    <w:p w14:paraId="2A64DB33" w14:textId="77777777" w:rsidR="00C80D01" w:rsidRPr="00C80D01" w:rsidRDefault="00C80D01" w:rsidP="00C80D01">
      <w:pPr>
        <w:rPr>
          <w:rFonts w:ascii="Arial" w:hAnsi="Arial" w:cs="Arial"/>
          <w:sz w:val="24"/>
          <w:szCs w:val="24"/>
        </w:rPr>
      </w:pPr>
    </w:p>
    <w:tbl>
      <w:tblPr>
        <w:tblStyle w:val="TableGrid"/>
        <w:tblW w:w="0" w:type="auto"/>
        <w:tblInd w:w="1260" w:type="dxa"/>
        <w:tblLook w:val="04A0" w:firstRow="1" w:lastRow="0" w:firstColumn="1" w:lastColumn="0" w:noHBand="0" w:noVBand="1"/>
      </w:tblPr>
      <w:tblGrid>
        <w:gridCol w:w="3417"/>
        <w:gridCol w:w="1670"/>
        <w:gridCol w:w="3003"/>
      </w:tblGrid>
      <w:tr w:rsidR="00C80D01" w:rsidRPr="00C80D01" w14:paraId="257909E7" w14:textId="77777777" w:rsidTr="007637A4">
        <w:tc>
          <w:tcPr>
            <w:tcW w:w="3417" w:type="dxa"/>
            <w:shd w:val="clear" w:color="auto" w:fill="FDE9D9" w:themeFill="accent6" w:themeFillTint="33"/>
          </w:tcPr>
          <w:p w14:paraId="7A39F40A"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Field Name</w:t>
            </w:r>
          </w:p>
        </w:tc>
        <w:tc>
          <w:tcPr>
            <w:tcW w:w="1670" w:type="dxa"/>
            <w:shd w:val="clear" w:color="auto" w:fill="FDE9D9" w:themeFill="accent6" w:themeFillTint="33"/>
          </w:tcPr>
          <w:p w14:paraId="1C540C89"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Input Type</w:t>
            </w:r>
          </w:p>
        </w:tc>
        <w:tc>
          <w:tcPr>
            <w:tcW w:w="3003" w:type="dxa"/>
            <w:shd w:val="clear" w:color="auto" w:fill="FDE9D9" w:themeFill="accent6" w:themeFillTint="33"/>
          </w:tcPr>
          <w:p w14:paraId="5F71A2A2" w14:textId="77777777" w:rsidR="00C80D01" w:rsidRPr="00C80D01" w:rsidRDefault="00C80D01" w:rsidP="007637A4">
            <w:pPr>
              <w:jc w:val="center"/>
              <w:rPr>
                <w:rFonts w:ascii="Arial" w:hAnsi="Arial" w:cs="Arial"/>
                <w:sz w:val="24"/>
                <w:szCs w:val="24"/>
              </w:rPr>
            </w:pPr>
            <w:r w:rsidRPr="00C80D01">
              <w:rPr>
                <w:rFonts w:ascii="Arial" w:hAnsi="Arial" w:cs="Arial"/>
                <w:sz w:val="24"/>
                <w:szCs w:val="24"/>
              </w:rPr>
              <w:t>Validation</w:t>
            </w:r>
          </w:p>
        </w:tc>
      </w:tr>
      <w:tr w:rsidR="00C80D01" w:rsidRPr="00C80D01" w14:paraId="24DB14E1" w14:textId="77777777" w:rsidTr="007637A4">
        <w:tc>
          <w:tcPr>
            <w:tcW w:w="3417" w:type="dxa"/>
          </w:tcPr>
          <w:p w14:paraId="2F7DAFB9"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Name of plant and plant product</w:t>
            </w:r>
          </w:p>
        </w:tc>
        <w:tc>
          <w:tcPr>
            <w:tcW w:w="1670" w:type="dxa"/>
          </w:tcPr>
          <w:p w14:paraId="03CB06A8" w14:textId="77777777" w:rsidR="00C80D01" w:rsidRPr="00C80D01" w:rsidRDefault="00C80D01" w:rsidP="007637A4">
            <w:pPr>
              <w:rPr>
                <w:rFonts w:ascii="Arial" w:hAnsi="Arial" w:cs="Arial"/>
                <w:sz w:val="24"/>
                <w:szCs w:val="24"/>
              </w:rPr>
            </w:pPr>
          </w:p>
        </w:tc>
        <w:tc>
          <w:tcPr>
            <w:tcW w:w="3003" w:type="dxa"/>
            <w:vMerge w:val="restart"/>
          </w:tcPr>
          <w:p w14:paraId="1ECB0239" w14:textId="77777777" w:rsidR="00C80D01" w:rsidRPr="00C80D01" w:rsidRDefault="00C80D01" w:rsidP="007637A4">
            <w:pPr>
              <w:rPr>
                <w:rFonts w:ascii="Arial" w:hAnsi="Arial" w:cs="Arial"/>
                <w:sz w:val="24"/>
                <w:szCs w:val="24"/>
              </w:rPr>
            </w:pPr>
          </w:p>
          <w:p w14:paraId="6D20F81B" w14:textId="77777777" w:rsidR="00C80D01" w:rsidRPr="00C80D01" w:rsidRDefault="00C80D01" w:rsidP="007637A4">
            <w:pPr>
              <w:rPr>
                <w:rFonts w:ascii="Arial" w:hAnsi="Arial" w:cs="Arial"/>
                <w:sz w:val="24"/>
                <w:szCs w:val="24"/>
              </w:rPr>
            </w:pPr>
            <w:r w:rsidRPr="00C80D01">
              <w:rPr>
                <w:rFonts w:ascii="Arial" w:hAnsi="Arial" w:cs="Arial"/>
                <w:sz w:val="24"/>
                <w:szCs w:val="24"/>
              </w:rPr>
              <w:t>Auto populate</w:t>
            </w:r>
          </w:p>
        </w:tc>
      </w:tr>
      <w:tr w:rsidR="00C80D01" w:rsidRPr="00C80D01" w14:paraId="74FC49E2" w14:textId="77777777" w:rsidTr="007637A4">
        <w:tc>
          <w:tcPr>
            <w:tcW w:w="3417" w:type="dxa"/>
          </w:tcPr>
          <w:p w14:paraId="03BCB2F7"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Quantity of plant and plant product</w:t>
            </w:r>
          </w:p>
        </w:tc>
        <w:tc>
          <w:tcPr>
            <w:tcW w:w="1670" w:type="dxa"/>
          </w:tcPr>
          <w:p w14:paraId="792A5C2F" w14:textId="77777777" w:rsidR="00C80D01" w:rsidRPr="00C80D01" w:rsidRDefault="00C80D01" w:rsidP="007637A4">
            <w:pPr>
              <w:rPr>
                <w:rFonts w:ascii="Arial" w:hAnsi="Arial" w:cs="Arial"/>
                <w:sz w:val="24"/>
                <w:szCs w:val="24"/>
              </w:rPr>
            </w:pPr>
          </w:p>
        </w:tc>
        <w:tc>
          <w:tcPr>
            <w:tcW w:w="3003" w:type="dxa"/>
            <w:vMerge/>
          </w:tcPr>
          <w:p w14:paraId="691F6897" w14:textId="77777777" w:rsidR="00C80D01" w:rsidRPr="00C80D01" w:rsidRDefault="00C80D01" w:rsidP="007637A4">
            <w:pPr>
              <w:rPr>
                <w:rFonts w:ascii="Arial" w:hAnsi="Arial" w:cs="Arial"/>
                <w:sz w:val="24"/>
                <w:szCs w:val="24"/>
              </w:rPr>
            </w:pPr>
          </w:p>
        </w:tc>
      </w:tr>
      <w:tr w:rsidR="00C80D01" w:rsidRPr="00C80D01" w14:paraId="5939F739" w14:textId="77777777" w:rsidTr="007637A4">
        <w:tc>
          <w:tcPr>
            <w:tcW w:w="3417" w:type="dxa"/>
          </w:tcPr>
          <w:p w14:paraId="0DAB6BED"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Variety</w:t>
            </w:r>
          </w:p>
        </w:tc>
        <w:tc>
          <w:tcPr>
            <w:tcW w:w="1670" w:type="dxa"/>
          </w:tcPr>
          <w:p w14:paraId="04580A4A" w14:textId="77777777" w:rsidR="00C80D01" w:rsidRPr="00C80D01" w:rsidRDefault="00C80D01" w:rsidP="007637A4">
            <w:pPr>
              <w:rPr>
                <w:rFonts w:ascii="Arial" w:hAnsi="Arial" w:cs="Arial"/>
                <w:sz w:val="24"/>
                <w:szCs w:val="24"/>
              </w:rPr>
            </w:pPr>
          </w:p>
        </w:tc>
        <w:tc>
          <w:tcPr>
            <w:tcW w:w="3003" w:type="dxa"/>
            <w:vMerge/>
          </w:tcPr>
          <w:p w14:paraId="408F6C49" w14:textId="77777777" w:rsidR="00C80D01" w:rsidRPr="00C80D01" w:rsidRDefault="00C80D01" w:rsidP="007637A4">
            <w:pPr>
              <w:rPr>
                <w:rFonts w:ascii="Arial" w:hAnsi="Arial" w:cs="Arial"/>
                <w:sz w:val="24"/>
                <w:szCs w:val="24"/>
              </w:rPr>
            </w:pPr>
          </w:p>
        </w:tc>
      </w:tr>
      <w:tr w:rsidR="00C80D01" w:rsidRPr="00C80D01" w14:paraId="2FD89345" w14:textId="77777777" w:rsidTr="007637A4">
        <w:tc>
          <w:tcPr>
            <w:tcW w:w="3417" w:type="dxa"/>
          </w:tcPr>
          <w:p w14:paraId="1FCE2338"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Quantity cleared</w:t>
            </w:r>
          </w:p>
        </w:tc>
        <w:tc>
          <w:tcPr>
            <w:tcW w:w="1670" w:type="dxa"/>
          </w:tcPr>
          <w:p w14:paraId="4229E932" w14:textId="77777777" w:rsidR="00C80D01" w:rsidRPr="00C80D01" w:rsidRDefault="00C80D01" w:rsidP="007637A4">
            <w:pPr>
              <w:rPr>
                <w:rFonts w:ascii="Arial" w:hAnsi="Arial" w:cs="Arial"/>
                <w:sz w:val="24"/>
                <w:szCs w:val="24"/>
              </w:rPr>
            </w:pPr>
            <w:r w:rsidRPr="00C80D01">
              <w:rPr>
                <w:rFonts w:ascii="Arial" w:hAnsi="Arial" w:cs="Arial"/>
                <w:sz w:val="24"/>
                <w:szCs w:val="24"/>
              </w:rPr>
              <w:t>number</w:t>
            </w:r>
          </w:p>
        </w:tc>
        <w:tc>
          <w:tcPr>
            <w:tcW w:w="3003" w:type="dxa"/>
          </w:tcPr>
          <w:p w14:paraId="5CE3F270"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Should accept only </w:t>
            </w:r>
            <w:r w:rsidRPr="00C80D01">
              <w:rPr>
                <w:rFonts w:ascii="Arial" w:hAnsi="Arial" w:cs="Arial"/>
                <w:sz w:val="24"/>
                <w:szCs w:val="24"/>
              </w:rPr>
              <w:lastRenderedPageBreak/>
              <w:t>number, should not accept special character</w:t>
            </w:r>
          </w:p>
        </w:tc>
      </w:tr>
      <w:tr w:rsidR="00C80D01" w:rsidRPr="00C80D01" w14:paraId="21951120" w14:textId="77777777" w:rsidTr="007637A4">
        <w:tc>
          <w:tcPr>
            <w:tcW w:w="3417" w:type="dxa"/>
          </w:tcPr>
          <w:p w14:paraId="22969D14"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lastRenderedPageBreak/>
              <w:t>Unit</w:t>
            </w:r>
          </w:p>
        </w:tc>
        <w:tc>
          <w:tcPr>
            <w:tcW w:w="1670" w:type="dxa"/>
          </w:tcPr>
          <w:p w14:paraId="0714C809"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tcPr>
          <w:p w14:paraId="434AA47C"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Pull from </w:t>
            </w:r>
            <w:proofErr w:type="gramStart"/>
            <w:r w:rsidRPr="00C80D01">
              <w:rPr>
                <w:rFonts w:ascii="Arial" w:hAnsi="Arial" w:cs="Arial"/>
                <w:sz w:val="24"/>
                <w:szCs w:val="24"/>
              </w:rPr>
              <w:t>masters</w:t>
            </w:r>
            <w:proofErr w:type="gramEnd"/>
            <w:r w:rsidRPr="00C80D01">
              <w:rPr>
                <w:rFonts w:ascii="Arial" w:hAnsi="Arial" w:cs="Arial"/>
                <w:sz w:val="24"/>
                <w:szCs w:val="24"/>
              </w:rPr>
              <w:t xml:space="preserve"> data</w:t>
            </w:r>
          </w:p>
        </w:tc>
      </w:tr>
      <w:tr w:rsidR="00C80D01" w:rsidRPr="00C80D01" w14:paraId="0067B702" w14:textId="77777777" w:rsidTr="007637A4">
        <w:tc>
          <w:tcPr>
            <w:tcW w:w="3417" w:type="dxa"/>
          </w:tcPr>
          <w:p w14:paraId="6EBEB790"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Quantity rejected</w:t>
            </w:r>
          </w:p>
        </w:tc>
        <w:tc>
          <w:tcPr>
            <w:tcW w:w="1670" w:type="dxa"/>
          </w:tcPr>
          <w:p w14:paraId="2594FF55" w14:textId="77777777" w:rsidR="00C80D01" w:rsidRPr="00C80D01" w:rsidRDefault="00C80D01" w:rsidP="007637A4">
            <w:pPr>
              <w:rPr>
                <w:rFonts w:ascii="Arial" w:hAnsi="Arial" w:cs="Arial"/>
                <w:sz w:val="24"/>
                <w:szCs w:val="24"/>
              </w:rPr>
            </w:pPr>
            <w:r w:rsidRPr="00C80D01">
              <w:rPr>
                <w:rFonts w:ascii="Arial" w:hAnsi="Arial" w:cs="Arial"/>
                <w:sz w:val="24"/>
                <w:szCs w:val="24"/>
              </w:rPr>
              <w:t>number</w:t>
            </w:r>
          </w:p>
        </w:tc>
        <w:tc>
          <w:tcPr>
            <w:tcW w:w="3003" w:type="dxa"/>
          </w:tcPr>
          <w:p w14:paraId="601428A2" w14:textId="77777777" w:rsidR="00C80D01" w:rsidRPr="00C80D01" w:rsidRDefault="00C80D01" w:rsidP="007637A4">
            <w:pPr>
              <w:rPr>
                <w:rFonts w:ascii="Arial" w:hAnsi="Arial" w:cs="Arial"/>
                <w:sz w:val="24"/>
                <w:szCs w:val="24"/>
              </w:rPr>
            </w:pPr>
            <w:r w:rsidRPr="00C80D01">
              <w:rPr>
                <w:rFonts w:ascii="Arial" w:hAnsi="Arial" w:cs="Arial"/>
                <w:sz w:val="24"/>
                <w:szCs w:val="24"/>
              </w:rPr>
              <w:t>Should accept only number, should not accept special character</w:t>
            </w:r>
          </w:p>
        </w:tc>
      </w:tr>
      <w:tr w:rsidR="00C80D01" w:rsidRPr="00C80D01" w14:paraId="249CD4DA" w14:textId="77777777" w:rsidTr="007637A4">
        <w:tc>
          <w:tcPr>
            <w:tcW w:w="3417" w:type="dxa"/>
          </w:tcPr>
          <w:p w14:paraId="25E46746"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Unit</w:t>
            </w:r>
          </w:p>
        </w:tc>
        <w:tc>
          <w:tcPr>
            <w:tcW w:w="1670" w:type="dxa"/>
          </w:tcPr>
          <w:p w14:paraId="465AADF7" w14:textId="77777777" w:rsidR="00C80D01" w:rsidRPr="00C80D01" w:rsidRDefault="00C80D01" w:rsidP="007637A4">
            <w:pPr>
              <w:rPr>
                <w:rFonts w:ascii="Arial" w:hAnsi="Arial" w:cs="Arial"/>
                <w:sz w:val="24"/>
                <w:szCs w:val="24"/>
              </w:rPr>
            </w:pPr>
            <w:r w:rsidRPr="00C80D01">
              <w:rPr>
                <w:rFonts w:ascii="Arial" w:hAnsi="Arial" w:cs="Arial"/>
                <w:sz w:val="24"/>
                <w:szCs w:val="24"/>
              </w:rPr>
              <w:t>select</w:t>
            </w:r>
          </w:p>
        </w:tc>
        <w:tc>
          <w:tcPr>
            <w:tcW w:w="3003" w:type="dxa"/>
          </w:tcPr>
          <w:p w14:paraId="1FD0B42D" w14:textId="77777777" w:rsidR="00C80D01" w:rsidRPr="00C80D01" w:rsidRDefault="00C80D01" w:rsidP="007637A4">
            <w:pPr>
              <w:rPr>
                <w:rFonts w:ascii="Arial" w:hAnsi="Arial" w:cs="Arial"/>
                <w:sz w:val="24"/>
                <w:szCs w:val="24"/>
              </w:rPr>
            </w:pPr>
            <w:r w:rsidRPr="00C80D01">
              <w:rPr>
                <w:rFonts w:ascii="Arial" w:hAnsi="Arial" w:cs="Arial"/>
                <w:sz w:val="24"/>
                <w:szCs w:val="24"/>
              </w:rPr>
              <w:t xml:space="preserve">Pull from </w:t>
            </w:r>
            <w:proofErr w:type="gramStart"/>
            <w:r w:rsidRPr="00C80D01">
              <w:rPr>
                <w:rFonts w:ascii="Arial" w:hAnsi="Arial" w:cs="Arial"/>
                <w:sz w:val="24"/>
                <w:szCs w:val="24"/>
              </w:rPr>
              <w:t>masters</w:t>
            </w:r>
            <w:proofErr w:type="gramEnd"/>
            <w:r w:rsidRPr="00C80D01">
              <w:rPr>
                <w:rFonts w:ascii="Arial" w:hAnsi="Arial" w:cs="Arial"/>
                <w:sz w:val="24"/>
                <w:szCs w:val="24"/>
              </w:rPr>
              <w:t xml:space="preserve"> data</w:t>
            </w:r>
          </w:p>
        </w:tc>
      </w:tr>
      <w:tr w:rsidR="00C80D01" w:rsidRPr="00C80D01" w14:paraId="341BD53D" w14:textId="77777777" w:rsidTr="007637A4">
        <w:tc>
          <w:tcPr>
            <w:tcW w:w="3417" w:type="dxa"/>
          </w:tcPr>
          <w:p w14:paraId="2F9E7302" w14:textId="77777777" w:rsidR="00C80D01" w:rsidRPr="00C80D01" w:rsidRDefault="00C80D01" w:rsidP="007637A4">
            <w:pPr>
              <w:rPr>
                <w:rFonts w:ascii="Arial" w:hAnsi="Arial" w:cs="Arial"/>
                <w:color w:val="000000"/>
                <w:sz w:val="24"/>
                <w:szCs w:val="24"/>
              </w:rPr>
            </w:pPr>
            <w:r w:rsidRPr="00C80D01">
              <w:rPr>
                <w:rFonts w:ascii="Arial" w:hAnsi="Arial" w:cs="Arial"/>
                <w:color w:val="000000"/>
                <w:sz w:val="24"/>
                <w:szCs w:val="24"/>
              </w:rPr>
              <w:t>Remarks</w:t>
            </w:r>
          </w:p>
        </w:tc>
        <w:tc>
          <w:tcPr>
            <w:tcW w:w="1670" w:type="dxa"/>
          </w:tcPr>
          <w:p w14:paraId="6CAED5F6" w14:textId="77777777" w:rsidR="00C80D01" w:rsidRPr="00C80D01" w:rsidRDefault="00C80D01" w:rsidP="007637A4">
            <w:pPr>
              <w:rPr>
                <w:rFonts w:ascii="Arial" w:hAnsi="Arial" w:cs="Arial"/>
                <w:sz w:val="24"/>
                <w:szCs w:val="24"/>
              </w:rPr>
            </w:pPr>
            <w:r w:rsidRPr="00C80D01">
              <w:rPr>
                <w:rFonts w:ascii="Arial" w:hAnsi="Arial" w:cs="Arial"/>
                <w:sz w:val="24"/>
                <w:szCs w:val="24"/>
              </w:rPr>
              <w:t>text area</w:t>
            </w:r>
          </w:p>
        </w:tc>
        <w:tc>
          <w:tcPr>
            <w:tcW w:w="3003" w:type="dxa"/>
          </w:tcPr>
          <w:p w14:paraId="0A532E17" w14:textId="77777777" w:rsidR="00C80D01" w:rsidRPr="00C80D01" w:rsidRDefault="00C80D01" w:rsidP="007637A4">
            <w:pPr>
              <w:rPr>
                <w:rFonts w:ascii="Arial" w:hAnsi="Arial" w:cs="Arial"/>
                <w:sz w:val="24"/>
                <w:szCs w:val="24"/>
              </w:rPr>
            </w:pPr>
          </w:p>
        </w:tc>
      </w:tr>
    </w:tbl>
    <w:p w14:paraId="2AD0576F" w14:textId="77777777" w:rsidR="00C80D01" w:rsidRPr="00C80D01" w:rsidRDefault="00C80D01" w:rsidP="00C80D01">
      <w:pPr>
        <w:rPr>
          <w:rFonts w:ascii="Arial" w:hAnsi="Arial" w:cs="Arial"/>
          <w:sz w:val="24"/>
          <w:szCs w:val="24"/>
        </w:rPr>
      </w:pPr>
    </w:p>
    <w:p w14:paraId="15B701BD" w14:textId="77777777" w:rsidR="00C80D01" w:rsidRPr="00C80D01" w:rsidRDefault="00C80D01" w:rsidP="00C80D01">
      <w:pPr>
        <w:ind w:left="1260"/>
        <w:rPr>
          <w:rFonts w:ascii="Arial" w:hAnsi="Arial" w:cs="Arial"/>
          <w:i/>
          <w:iCs/>
          <w:sz w:val="24"/>
          <w:szCs w:val="24"/>
        </w:rPr>
      </w:pPr>
      <w:r w:rsidRPr="00C80D01">
        <w:rPr>
          <w:rFonts w:ascii="Arial" w:hAnsi="Arial" w:cs="Arial"/>
          <w:i/>
          <w:iCs/>
          <w:sz w:val="24"/>
          <w:szCs w:val="24"/>
        </w:rPr>
        <w:t>**If accepted, generate a clearance</w:t>
      </w:r>
    </w:p>
    <w:p w14:paraId="28CA5CEB" w14:textId="77777777" w:rsidR="00C80D01" w:rsidRPr="00C80D01" w:rsidRDefault="00C80D01" w:rsidP="00C80D01">
      <w:pPr>
        <w:ind w:left="1260"/>
        <w:rPr>
          <w:rFonts w:ascii="Arial" w:hAnsi="Arial" w:cs="Arial"/>
          <w:i/>
          <w:iCs/>
          <w:sz w:val="24"/>
          <w:szCs w:val="24"/>
        </w:rPr>
      </w:pPr>
      <w:r w:rsidRPr="00C80D01">
        <w:rPr>
          <w:rFonts w:ascii="Arial" w:hAnsi="Arial" w:cs="Arial"/>
          <w:i/>
          <w:iCs/>
          <w:sz w:val="24"/>
          <w:szCs w:val="24"/>
        </w:rPr>
        <w:t xml:space="preserve">** If rejected, enable remarks field and save reasons for rejection. </w:t>
      </w:r>
    </w:p>
    <w:p w14:paraId="765B721E" w14:textId="77777777" w:rsidR="00560123" w:rsidRDefault="00560123" w:rsidP="00767821"/>
    <w:p w14:paraId="2D35E56E" w14:textId="77777777" w:rsidR="000D67CB" w:rsidRPr="008D7A43" w:rsidRDefault="000D67CB" w:rsidP="000D67CB">
      <w:pPr>
        <w:pStyle w:val="Heading1"/>
        <w:numPr>
          <w:ilvl w:val="0"/>
          <w:numId w:val="1"/>
        </w:numPr>
        <w:spacing w:before="100" w:beforeAutospacing="1"/>
        <w:ind w:left="357" w:hanging="357"/>
        <w:rPr>
          <w:rFonts w:ascii="Arial" w:hAnsi="Arial" w:cs="Arial"/>
          <w:color w:val="auto"/>
        </w:rPr>
      </w:pPr>
      <w:bookmarkStart w:id="107" w:name="_Toc53514891"/>
      <w:r w:rsidRPr="008D7A43">
        <w:rPr>
          <w:rFonts w:ascii="Arial" w:hAnsi="Arial" w:cs="Arial"/>
          <w:color w:val="auto"/>
        </w:rPr>
        <w:lastRenderedPageBreak/>
        <w:t>Export Certificate for food products</w:t>
      </w:r>
      <w:bookmarkEnd w:id="107"/>
    </w:p>
    <w:p w14:paraId="07AF829C" w14:textId="77777777" w:rsidR="000D67CB" w:rsidRPr="008D7A43" w:rsidRDefault="000D67CB" w:rsidP="000D67CB">
      <w:pPr>
        <w:pStyle w:val="Heading2"/>
        <w:numPr>
          <w:ilvl w:val="1"/>
          <w:numId w:val="1"/>
        </w:numPr>
        <w:ind w:hanging="540"/>
        <w:rPr>
          <w:rFonts w:ascii="Arial" w:hAnsi="Arial" w:cs="Arial"/>
          <w:color w:val="auto"/>
          <w:sz w:val="24"/>
          <w:szCs w:val="24"/>
        </w:rPr>
      </w:pPr>
      <w:bookmarkStart w:id="108" w:name="_Toc53514892"/>
      <w:r w:rsidRPr="008D7A43">
        <w:rPr>
          <w:rFonts w:ascii="Arial" w:hAnsi="Arial" w:cs="Arial"/>
          <w:color w:val="auto"/>
          <w:sz w:val="24"/>
          <w:szCs w:val="24"/>
        </w:rPr>
        <w:t>Service Name: Export Certificate for food products</w:t>
      </w:r>
      <w:bookmarkEnd w:id="108"/>
    </w:p>
    <w:p w14:paraId="73323F62" w14:textId="77777777" w:rsidR="009851B2" w:rsidRPr="009851B2" w:rsidRDefault="000D67CB" w:rsidP="000D67CB">
      <w:pPr>
        <w:pStyle w:val="Heading2"/>
        <w:numPr>
          <w:ilvl w:val="1"/>
          <w:numId w:val="1"/>
        </w:numPr>
        <w:ind w:left="540" w:hanging="360"/>
        <w:rPr>
          <w:rFonts w:asciiTheme="minorHAnsi" w:hAnsiTheme="minorHAnsi" w:cstheme="minorHAnsi"/>
          <w:color w:val="auto"/>
          <w:sz w:val="24"/>
          <w:szCs w:val="24"/>
        </w:rPr>
      </w:pPr>
      <w:bookmarkStart w:id="109" w:name="_Toc53514893"/>
      <w:r w:rsidRPr="008D7A43">
        <w:rPr>
          <w:rFonts w:ascii="Arial" w:hAnsi="Arial" w:cs="Arial"/>
          <w:color w:val="auto"/>
          <w:sz w:val="24"/>
          <w:szCs w:val="24"/>
        </w:rPr>
        <w:t>Process Flow</w:t>
      </w:r>
      <w:bookmarkEnd w:id="109"/>
    </w:p>
    <w:p w14:paraId="69B692F4" w14:textId="77777777" w:rsidR="000D67CB" w:rsidRPr="005B50B7" w:rsidRDefault="000D67CB" w:rsidP="009851B2">
      <w:pPr>
        <w:pStyle w:val="Heading2"/>
        <w:ind w:left="540"/>
        <w:rPr>
          <w:rFonts w:asciiTheme="minorHAnsi" w:hAnsiTheme="minorHAnsi" w:cstheme="minorHAnsi"/>
          <w:color w:val="auto"/>
          <w:sz w:val="24"/>
          <w:szCs w:val="24"/>
        </w:rPr>
      </w:pPr>
      <w:bookmarkStart w:id="110" w:name="_Toc53510363"/>
      <w:bookmarkStart w:id="111" w:name="_Toc53514894"/>
      <w:r w:rsidRPr="00511CD9">
        <w:rPr>
          <w:rFonts w:asciiTheme="minorHAnsi" w:hAnsiTheme="minorHAnsi" w:cstheme="minorHAnsi"/>
          <w:noProof/>
          <w:color w:val="auto"/>
          <w:sz w:val="24"/>
          <w:szCs w:val="24"/>
        </w:rPr>
        <w:drawing>
          <wp:inline distT="0" distB="0" distL="0" distR="0" wp14:anchorId="4DB823FA" wp14:editId="2C491320">
            <wp:extent cx="4777232" cy="429323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77232" cy="4293235"/>
                    </a:xfrm>
                    <a:prstGeom prst="rect">
                      <a:avLst/>
                    </a:prstGeom>
                    <a:noFill/>
                    <a:ln>
                      <a:noFill/>
                    </a:ln>
                  </pic:spPr>
                </pic:pic>
              </a:graphicData>
            </a:graphic>
          </wp:inline>
        </w:drawing>
      </w:r>
      <w:bookmarkEnd w:id="110"/>
      <w:bookmarkEnd w:id="111"/>
    </w:p>
    <w:p w14:paraId="1C307A54" w14:textId="77777777" w:rsidR="009851B2" w:rsidRDefault="009851B2" w:rsidP="009851B2">
      <w:pPr>
        <w:pStyle w:val="Heading2"/>
        <w:ind w:left="540"/>
        <w:rPr>
          <w:rFonts w:ascii="Arial" w:hAnsi="Arial" w:cs="Arial"/>
          <w:color w:val="auto"/>
          <w:sz w:val="24"/>
          <w:szCs w:val="24"/>
        </w:rPr>
      </w:pPr>
    </w:p>
    <w:p w14:paraId="0AD19A46" w14:textId="77777777" w:rsidR="000D67CB" w:rsidRPr="008D7A43" w:rsidRDefault="000D67CB" w:rsidP="000D67CB">
      <w:pPr>
        <w:pStyle w:val="Heading2"/>
        <w:numPr>
          <w:ilvl w:val="1"/>
          <w:numId w:val="1"/>
        </w:numPr>
        <w:ind w:left="540" w:hanging="270"/>
        <w:rPr>
          <w:rFonts w:ascii="Arial" w:hAnsi="Arial" w:cs="Arial"/>
          <w:color w:val="auto"/>
          <w:sz w:val="24"/>
          <w:szCs w:val="24"/>
        </w:rPr>
      </w:pPr>
      <w:bookmarkStart w:id="112" w:name="_Toc53514895"/>
      <w:r w:rsidRPr="008D7A43">
        <w:rPr>
          <w:rFonts w:ascii="Arial" w:hAnsi="Arial" w:cs="Arial"/>
          <w:color w:val="auto"/>
          <w:sz w:val="24"/>
          <w:szCs w:val="24"/>
        </w:rPr>
        <w:t>Users and Roles</w:t>
      </w:r>
      <w:bookmarkEnd w:id="112"/>
    </w:p>
    <w:p w14:paraId="261813EC" w14:textId="77777777" w:rsidR="000D67CB" w:rsidRPr="008D7A43" w:rsidRDefault="000D67CB" w:rsidP="000D67CB">
      <w:pPr>
        <w:pStyle w:val="Heading2"/>
        <w:numPr>
          <w:ilvl w:val="2"/>
          <w:numId w:val="1"/>
        </w:numPr>
        <w:ind w:hanging="180"/>
        <w:rPr>
          <w:rFonts w:ascii="Arial" w:hAnsi="Arial" w:cs="Arial"/>
          <w:color w:val="auto"/>
          <w:sz w:val="24"/>
          <w:szCs w:val="24"/>
        </w:rPr>
      </w:pPr>
      <w:bookmarkStart w:id="113" w:name="_Toc53514896"/>
      <w:r>
        <w:rPr>
          <w:rFonts w:ascii="Arial" w:hAnsi="Arial" w:cs="Arial"/>
          <w:color w:val="auto"/>
          <w:sz w:val="24"/>
          <w:szCs w:val="24"/>
        </w:rPr>
        <w:t xml:space="preserve">Food Product </w:t>
      </w:r>
      <w:r w:rsidRPr="008D7A43">
        <w:rPr>
          <w:rFonts w:ascii="Arial" w:hAnsi="Arial" w:cs="Arial"/>
          <w:color w:val="auto"/>
          <w:sz w:val="24"/>
          <w:szCs w:val="24"/>
        </w:rPr>
        <w:t>Exporter (User)</w:t>
      </w:r>
      <w:bookmarkEnd w:id="113"/>
    </w:p>
    <w:p w14:paraId="04C109D2" w14:textId="77777777" w:rsidR="000D67CB" w:rsidRPr="008D7A43" w:rsidRDefault="000D67CB" w:rsidP="000D67CB">
      <w:pPr>
        <w:pStyle w:val="Heading2"/>
        <w:numPr>
          <w:ilvl w:val="3"/>
          <w:numId w:val="1"/>
        </w:numPr>
        <w:ind w:left="1260" w:firstLine="0"/>
        <w:rPr>
          <w:rFonts w:ascii="Arial" w:hAnsi="Arial" w:cs="Arial"/>
          <w:color w:val="auto"/>
          <w:sz w:val="24"/>
          <w:szCs w:val="24"/>
        </w:rPr>
      </w:pPr>
      <w:bookmarkStart w:id="114" w:name="_Toc53514897"/>
      <w:r w:rsidRPr="008D7A43">
        <w:rPr>
          <w:rFonts w:ascii="Arial" w:hAnsi="Arial" w:cs="Arial"/>
          <w:color w:val="auto"/>
          <w:sz w:val="24"/>
          <w:szCs w:val="24"/>
        </w:rPr>
        <w:t>Apply export permit (Role)</w:t>
      </w:r>
      <w:bookmarkEnd w:id="114"/>
    </w:p>
    <w:p w14:paraId="7CA282E5" w14:textId="77777777" w:rsidR="000D67CB" w:rsidRPr="008D7A43" w:rsidRDefault="000D67CB" w:rsidP="000D67CB">
      <w:pPr>
        <w:ind w:left="540" w:firstLine="720"/>
        <w:rPr>
          <w:rFonts w:ascii="Arial" w:hAnsi="Arial" w:cs="Arial"/>
          <w:sz w:val="24"/>
          <w:szCs w:val="24"/>
        </w:rPr>
      </w:pPr>
      <w:r w:rsidRPr="008D7A43">
        <w:rPr>
          <w:rFonts w:ascii="Arial" w:hAnsi="Arial" w:cs="Arial"/>
          <w:sz w:val="24"/>
          <w:szCs w:val="24"/>
        </w:rPr>
        <w:t>Description of consignment:</w:t>
      </w:r>
    </w:p>
    <w:tbl>
      <w:tblPr>
        <w:tblStyle w:val="TableGrid"/>
        <w:tblW w:w="0" w:type="auto"/>
        <w:tblInd w:w="1260" w:type="dxa"/>
        <w:tblLook w:val="04A0" w:firstRow="1" w:lastRow="0" w:firstColumn="1" w:lastColumn="0" w:noHBand="0" w:noVBand="1"/>
      </w:tblPr>
      <w:tblGrid>
        <w:gridCol w:w="3417"/>
        <w:gridCol w:w="1670"/>
        <w:gridCol w:w="3003"/>
      </w:tblGrid>
      <w:tr w:rsidR="000D67CB" w:rsidRPr="008D7A43" w14:paraId="5ADCDD79" w14:textId="77777777" w:rsidTr="007637A4">
        <w:tc>
          <w:tcPr>
            <w:tcW w:w="3417" w:type="dxa"/>
            <w:shd w:val="clear" w:color="auto" w:fill="FDE9D9" w:themeFill="accent6" w:themeFillTint="33"/>
          </w:tcPr>
          <w:p w14:paraId="01848195"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536BE44E"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6D22607F"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Validation</w:t>
            </w:r>
          </w:p>
        </w:tc>
      </w:tr>
      <w:tr w:rsidR="000D67CB" w:rsidRPr="008D7A43" w14:paraId="5407A2A0" w14:textId="77777777" w:rsidTr="007637A4">
        <w:tc>
          <w:tcPr>
            <w:tcW w:w="3417" w:type="dxa"/>
          </w:tcPr>
          <w:p w14:paraId="6629562D"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Trade license</w:t>
            </w:r>
          </w:p>
        </w:tc>
        <w:tc>
          <w:tcPr>
            <w:tcW w:w="1670" w:type="dxa"/>
          </w:tcPr>
          <w:p w14:paraId="5ADBF9C7" w14:textId="77777777" w:rsidR="000D67CB" w:rsidRPr="008D7A43" w:rsidRDefault="000D67CB" w:rsidP="007637A4">
            <w:pPr>
              <w:rPr>
                <w:rFonts w:ascii="Arial" w:hAnsi="Arial" w:cs="Arial"/>
                <w:sz w:val="24"/>
                <w:szCs w:val="24"/>
              </w:rPr>
            </w:pPr>
            <w:r w:rsidRPr="008D7A43">
              <w:rPr>
                <w:rFonts w:ascii="Arial" w:hAnsi="Arial" w:cs="Arial"/>
                <w:sz w:val="24"/>
                <w:szCs w:val="24"/>
              </w:rPr>
              <w:t>text</w:t>
            </w:r>
          </w:p>
        </w:tc>
        <w:tc>
          <w:tcPr>
            <w:tcW w:w="3003" w:type="dxa"/>
            <w:vMerge w:val="restart"/>
            <w:vAlign w:val="center"/>
          </w:tcPr>
          <w:p w14:paraId="440A23AE" w14:textId="77777777" w:rsidR="000D67CB" w:rsidRPr="008D7A43" w:rsidRDefault="000D67CB" w:rsidP="007637A4">
            <w:pPr>
              <w:rPr>
                <w:rFonts w:ascii="Arial" w:hAnsi="Arial" w:cs="Arial"/>
                <w:sz w:val="24"/>
                <w:szCs w:val="24"/>
              </w:rPr>
            </w:pPr>
            <w:r w:rsidRPr="008D7A43">
              <w:rPr>
                <w:rFonts w:ascii="Arial" w:hAnsi="Arial" w:cs="Arial"/>
                <w:sz w:val="24"/>
                <w:szCs w:val="24"/>
              </w:rPr>
              <w:t>Pull from DoT</w:t>
            </w:r>
          </w:p>
        </w:tc>
      </w:tr>
      <w:tr w:rsidR="000D67CB" w:rsidRPr="008D7A43" w14:paraId="0FC27C61" w14:textId="77777777" w:rsidTr="007637A4">
        <w:tc>
          <w:tcPr>
            <w:tcW w:w="3417" w:type="dxa"/>
          </w:tcPr>
          <w:p w14:paraId="43F6BADA"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CID</w:t>
            </w:r>
          </w:p>
        </w:tc>
        <w:tc>
          <w:tcPr>
            <w:tcW w:w="1670" w:type="dxa"/>
          </w:tcPr>
          <w:p w14:paraId="6B6B1828" w14:textId="77777777" w:rsidR="000D67CB" w:rsidRPr="008D7A43" w:rsidRDefault="000D67CB" w:rsidP="007637A4">
            <w:pPr>
              <w:rPr>
                <w:rFonts w:ascii="Arial" w:hAnsi="Arial" w:cs="Arial"/>
                <w:sz w:val="24"/>
                <w:szCs w:val="24"/>
              </w:rPr>
            </w:pPr>
          </w:p>
        </w:tc>
        <w:tc>
          <w:tcPr>
            <w:tcW w:w="3003" w:type="dxa"/>
            <w:vMerge/>
            <w:vAlign w:val="center"/>
          </w:tcPr>
          <w:p w14:paraId="068AA401" w14:textId="77777777" w:rsidR="000D67CB" w:rsidRPr="008D7A43" w:rsidRDefault="000D67CB" w:rsidP="007637A4">
            <w:pPr>
              <w:rPr>
                <w:rFonts w:ascii="Arial" w:hAnsi="Arial" w:cs="Arial"/>
                <w:sz w:val="24"/>
                <w:szCs w:val="24"/>
              </w:rPr>
            </w:pPr>
          </w:p>
        </w:tc>
      </w:tr>
      <w:tr w:rsidR="000D67CB" w:rsidRPr="008D7A43" w14:paraId="0C84B1F7" w14:textId="77777777" w:rsidTr="007637A4">
        <w:tc>
          <w:tcPr>
            <w:tcW w:w="3417" w:type="dxa"/>
          </w:tcPr>
          <w:p w14:paraId="332A49B0"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Name of exporter</w:t>
            </w:r>
          </w:p>
        </w:tc>
        <w:tc>
          <w:tcPr>
            <w:tcW w:w="1670" w:type="dxa"/>
          </w:tcPr>
          <w:p w14:paraId="7859C478" w14:textId="77777777" w:rsidR="000D67CB" w:rsidRPr="008D7A43" w:rsidRDefault="000D67CB" w:rsidP="007637A4">
            <w:pPr>
              <w:rPr>
                <w:rFonts w:ascii="Arial" w:hAnsi="Arial" w:cs="Arial"/>
                <w:sz w:val="24"/>
                <w:szCs w:val="24"/>
              </w:rPr>
            </w:pPr>
          </w:p>
        </w:tc>
        <w:tc>
          <w:tcPr>
            <w:tcW w:w="3003" w:type="dxa"/>
            <w:vMerge/>
          </w:tcPr>
          <w:p w14:paraId="26D32023" w14:textId="77777777" w:rsidR="000D67CB" w:rsidRPr="008D7A43" w:rsidRDefault="000D67CB" w:rsidP="007637A4">
            <w:pPr>
              <w:rPr>
                <w:rFonts w:ascii="Arial" w:hAnsi="Arial" w:cs="Arial"/>
                <w:sz w:val="24"/>
                <w:szCs w:val="24"/>
              </w:rPr>
            </w:pPr>
          </w:p>
        </w:tc>
      </w:tr>
      <w:tr w:rsidR="000D67CB" w:rsidRPr="008D7A43" w14:paraId="20661428" w14:textId="77777777" w:rsidTr="007637A4">
        <w:tc>
          <w:tcPr>
            <w:tcW w:w="3417" w:type="dxa"/>
          </w:tcPr>
          <w:p w14:paraId="59ABFCA3"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Dzongkhag</w:t>
            </w:r>
          </w:p>
        </w:tc>
        <w:tc>
          <w:tcPr>
            <w:tcW w:w="1670" w:type="dxa"/>
          </w:tcPr>
          <w:p w14:paraId="3607E3FD" w14:textId="77777777" w:rsidR="000D67CB" w:rsidRPr="008D7A43" w:rsidRDefault="000D67CB" w:rsidP="007637A4">
            <w:pPr>
              <w:rPr>
                <w:rFonts w:ascii="Arial" w:hAnsi="Arial" w:cs="Arial"/>
                <w:sz w:val="24"/>
                <w:szCs w:val="24"/>
              </w:rPr>
            </w:pPr>
          </w:p>
        </w:tc>
        <w:tc>
          <w:tcPr>
            <w:tcW w:w="3003" w:type="dxa"/>
            <w:vMerge/>
          </w:tcPr>
          <w:p w14:paraId="67C23487" w14:textId="77777777" w:rsidR="000D67CB" w:rsidRPr="008D7A43" w:rsidRDefault="000D67CB" w:rsidP="007637A4">
            <w:pPr>
              <w:rPr>
                <w:rFonts w:ascii="Arial" w:hAnsi="Arial" w:cs="Arial"/>
                <w:sz w:val="24"/>
                <w:szCs w:val="24"/>
              </w:rPr>
            </w:pPr>
          </w:p>
        </w:tc>
      </w:tr>
      <w:tr w:rsidR="000D67CB" w:rsidRPr="008D7A43" w14:paraId="44A9A785" w14:textId="77777777" w:rsidTr="007637A4">
        <w:tc>
          <w:tcPr>
            <w:tcW w:w="3417" w:type="dxa"/>
          </w:tcPr>
          <w:p w14:paraId="072018B4"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Gewog</w:t>
            </w:r>
          </w:p>
        </w:tc>
        <w:tc>
          <w:tcPr>
            <w:tcW w:w="1670" w:type="dxa"/>
          </w:tcPr>
          <w:p w14:paraId="75606085" w14:textId="77777777" w:rsidR="000D67CB" w:rsidRPr="008D7A43" w:rsidRDefault="000D67CB" w:rsidP="007637A4">
            <w:pPr>
              <w:rPr>
                <w:rFonts w:ascii="Arial" w:hAnsi="Arial" w:cs="Arial"/>
                <w:sz w:val="24"/>
                <w:szCs w:val="24"/>
              </w:rPr>
            </w:pPr>
          </w:p>
        </w:tc>
        <w:tc>
          <w:tcPr>
            <w:tcW w:w="3003" w:type="dxa"/>
            <w:vMerge/>
          </w:tcPr>
          <w:p w14:paraId="0D63B1D3" w14:textId="77777777" w:rsidR="000D67CB" w:rsidRPr="008D7A43" w:rsidRDefault="000D67CB" w:rsidP="007637A4">
            <w:pPr>
              <w:rPr>
                <w:rFonts w:ascii="Arial" w:hAnsi="Arial" w:cs="Arial"/>
                <w:sz w:val="24"/>
                <w:szCs w:val="24"/>
              </w:rPr>
            </w:pPr>
          </w:p>
        </w:tc>
      </w:tr>
      <w:tr w:rsidR="000D67CB" w:rsidRPr="008D7A43" w14:paraId="60D3B8F7" w14:textId="77777777" w:rsidTr="007637A4">
        <w:tc>
          <w:tcPr>
            <w:tcW w:w="3417" w:type="dxa"/>
          </w:tcPr>
          <w:p w14:paraId="3B8C782D"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lastRenderedPageBreak/>
              <w:t>Village</w:t>
            </w:r>
          </w:p>
        </w:tc>
        <w:tc>
          <w:tcPr>
            <w:tcW w:w="1670" w:type="dxa"/>
          </w:tcPr>
          <w:p w14:paraId="16EB2E8B" w14:textId="77777777" w:rsidR="000D67CB" w:rsidRPr="008D7A43" w:rsidRDefault="000D67CB" w:rsidP="007637A4">
            <w:pPr>
              <w:rPr>
                <w:rFonts w:ascii="Arial" w:hAnsi="Arial" w:cs="Arial"/>
                <w:sz w:val="24"/>
                <w:szCs w:val="24"/>
              </w:rPr>
            </w:pPr>
          </w:p>
        </w:tc>
        <w:tc>
          <w:tcPr>
            <w:tcW w:w="3003" w:type="dxa"/>
            <w:vMerge/>
          </w:tcPr>
          <w:p w14:paraId="576535F4" w14:textId="77777777" w:rsidR="000D67CB" w:rsidRPr="008D7A43" w:rsidRDefault="000D67CB" w:rsidP="007637A4">
            <w:pPr>
              <w:rPr>
                <w:rFonts w:ascii="Arial" w:hAnsi="Arial" w:cs="Arial"/>
                <w:sz w:val="24"/>
                <w:szCs w:val="24"/>
              </w:rPr>
            </w:pPr>
          </w:p>
        </w:tc>
      </w:tr>
      <w:tr w:rsidR="000D67CB" w:rsidRPr="008D7A43" w14:paraId="3519398A" w14:textId="77777777" w:rsidTr="007637A4">
        <w:tc>
          <w:tcPr>
            <w:tcW w:w="3417" w:type="dxa"/>
          </w:tcPr>
          <w:p w14:paraId="356BC814"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Name of importer</w:t>
            </w:r>
          </w:p>
        </w:tc>
        <w:tc>
          <w:tcPr>
            <w:tcW w:w="1670" w:type="dxa"/>
          </w:tcPr>
          <w:p w14:paraId="02E773C5" w14:textId="77777777" w:rsidR="000D67CB" w:rsidRPr="008D7A43" w:rsidRDefault="000D67CB" w:rsidP="007637A4">
            <w:pPr>
              <w:rPr>
                <w:rFonts w:ascii="Arial" w:hAnsi="Arial" w:cs="Arial"/>
                <w:sz w:val="24"/>
                <w:szCs w:val="24"/>
              </w:rPr>
            </w:pPr>
            <w:r w:rsidRPr="008D7A43">
              <w:rPr>
                <w:rFonts w:ascii="Arial" w:hAnsi="Arial" w:cs="Arial"/>
                <w:sz w:val="24"/>
                <w:szCs w:val="24"/>
              </w:rPr>
              <w:t>text</w:t>
            </w:r>
          </w:p>
        </w:tc>
        <w:tc>
          <w:tcPr>
            <w:tcW w:w="3003" w:type="dxa"/>
          </w:tcPr>
          <w:p w14:paraId="04511181" w14:textId="77777777" w:rsidR="000D67CB" w:rsidRPr="008D7A43" w:rsidRDefault="000D67CB" w:rsidP="007637A4">
            <w:pPr>
              <w:rPr>
                <w:rFonts w:ascii="Arial" w:hAnsi="Arial" w:cs="Arial"/>
                <w:sz w:val="24"/>
                <w:szCs w:val="24"/>
              </w:rPr>
            </w:pPr>
          </w:p>
        </w:tc>
      </w:tr>
      <w:tr w:rsidR="000D67CB" w:rsidRPr="008D7A43" w14:paraId="41D169D0" w14:textId="77777777" w:rsidTr="007637A4">
        <w:tc>
          <w:tcPr>
            <w:tcW w:w="3417" w:type="dxa"/>
          </w:tcPr>
          <w:p w14:paraId="23C12C08"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Address of importer</w:t>
            </w:r>
          </w:p>
        </w:tc>
        <w:tc>
          <w:tcPr>
            <w:tcW w:w="1670" w:type="dxa"/>
          </w:tcPr>
          <w:p w14:paraId="44C2EF62" w14:textId="77777777" w:rsidR="000D67CB" w:rsidRPr="008D7A43" w:rsidRDefault="000D67CB" w:rsidP="007637A4">
            <w:pPr>
              <w:rPr>
                <w:rFonts w:ascii="Arial" w:hAnsi="Arial" w:cs="Arial"/>
                <w:sz w:val="24"/>
                <w:szCs w:val="24"/>
              </w:rPr>
            </w:pPr>
            <w:proofErr w:type="spellStart"/>
            <w:r w:rsidRPr="008D7A43">
              <w:rPr>
                <w:rFonts w:ascii="Arial" w:hAnsi="Arial" w:cs="Arial"/>
                <w:sz w:val="24"/>
                <w:szCs w:val="24"/>
              </w:rPr>
              <w:t>Textarea</w:t>
            </w:r>
            <w:proofErr w:type="spellEnd"/>
          </w:p>
        </w:tc>
        <w:tc>
          <w:tcPr>
            <w:tcW w:w="3003" w:type="dxa"/>
          </w:tcPr>
          <w:p w14:paraId="056654D7" w14:textId="77777777" w:rsidR="000D67CB" w:rsidRPr="008D7A43" w:rsidRDefault="000D67CB" w:rsidP="007637A4">
            <w:pPr>
              <w:rPr>
                <w:rFonts w:ascii="Arial" w:hAnsi="Arial" w:cs="Arial"/>
                <w:sz w:val="24"/>
                <w:szCs w:val="24"/>
              </w:rPr>
            </w:pPr>
          </w:p>
        </w:tc>
      </w:tr>
      <w:tr w:rsidR="000D67CB" w:rsidRPr="008D7A43" w14:paraId="7FB58E26" w14:textId="77777777" w:rsidTr="007637A4">
        <w:tc>
          <w:tcPr>
            <w:tcW w:w="3417" w:type="dxa"/>
          </w:tcPr>
          <w:p w14:paraId="19D522C3" w14:textId="77777777" w:rsidR="000D67CB" w:rsidRPr="008D7A43" w:rsidRDefault="000D67CB" w:rsidP="007637A4">
            <w:pPr>
              <w:rPr>
                <w:rFonts w:ascii="Arial" w:hAnsi="Arial" w:cs="Arial"/>
                <w:color w:val="000000"/>
                <w:sz w:val="24"/>
                <w:szCs w:val="24"/>
              </w:rPr>
            </w:pPr>
            <w:r w:rsidRPr="008D7A43">
              <w:rPr>
                <w:rFonts w:ascii="Arial" w:hAnsi="Arial" w:cs="Arial"/>
                <w:sz w:val="24"/>
                <w:szCs w:val="24"/>
              </w:rPr>
              <w:t>Number of packages</w:t>
            </w:r>
          </w:p>
        </w:tc>
        <w:tc>
          <w:tcPr>
            <w:tcW w:w="1670" w:type="dxa"/>
          </w:tcPr>
          <w:p w14:paraId="20A35049" w14:textId="77777777" w:rsidR="000D67CB" w:rsidRPr="008D7A43" w:rsidRDefault="000D67CB" w:rsidP="007637A4">
            <w:pPr>
              <w:rPr>
                <w:rFonts w:ascii="Arial" w:hAnsi="Arial" w:cs="Arial"/>
                <w:sz w:val="24"/>
                <w:szCs w:val="24"/>
              </w:rPr>
            </w:pPr>
            <w:r w:rsidRPr="008D7A43">
              <w:rPr>
                <w:rFonts w:ascii="Arial" w:hAnsi="Arial" w:cs="Arial"/>
                <w:sz w:val="24"/>
                <w:szCs w:val="24"/>
              </w:rPr>
              <w:t>number</w:t>
            </w:r>
          </w:p>
        </w:tc>
        <w:tc>
          <w:tcPr>
            <w:tcW w:w="3003" w:type="dxa"/>
          </w:tcPr>
          <w:p w14:paraId="344BB1E6" w14:textId="77777777" w:rsidR="000D67CB" w:rsidRPr="00D65A48" w:rsidRDefault="000D67CB" w:rsidP="007637A4">
            <w:pPr>
              <w:rPr>
                <w:rFonts w:ascii="Arial" w:hAnsi="Arial" w:cs="Arial"/>
                <w:sz w:val="24"/>
                <w:szCs w:val="24"/>
              </w:rPr>
            </w:pPr>
            <w:r w:rsidRPr="00D65A48">
              <w:rPr>
                <w:rFonts w:ascii="Arial" w:hAnsi="Arial" w:cs="Arial"/>
                <w:sz w:val="24"/>
                <w:szCs w:val="24"/>
              </w:rPr>
              <w:t xml:space="preserve">Should accept only number, </w:t>
            </w:r>
          </w:p>
          <w:p w14:paraId="56F492EE" w14:textId="77777777" w:rsidR="000D67CB" w:rsidRPr="008D7A43" w:rsidRDefault="000D67CB" w:rsidP="007637A4">
            <w:pPr>
              <w:rPr>
                <w:rFonts w:ascii="Arial" w:hAnsi="Arial" w:cs="Arial"/>
                <w:sz w:val="24"/>
                <w:szCs w:val="24"/>
              </w:rPr>
            </w:pPr>
            <w:r w:rsidRPr="00D65A48">
              <w:rPr>
                <w:rFonts w:ascii="Arial" w:hAnsi="Arial" w:cs="Arial"/>
                <w:sz w:val="24"/>
                <w:szCs w:val="24"/>
              </w:rPr>
              <w:t>should not accept special character</w:t>
            </w:r>
          </w:p>
        </w:tc>
      </w:tr>
      <w:tr w:rsidR="000D67CB" w:rsidRPr="008D7A43" w14:paraId="0AAFA7C6" w14:textId="77777777" w:rsidTr="007637A4">
        <w:tc>
          <w:tcPr>
            <w:tcW w:w="3417" w:type="dxa"/>
          </w:tcPr>
          <w:p w14:paraId="731B31E6" w14:textId="77777777" w:rsidR="000D67CB" w:rsidRPr="008D7A43" w:rsidRDefault="000D67CB" w:rsidP="007637A4">
            <w:pPr>
              <w:rPr>
                <w:rFonts w:ascii="Arial" w:hAnsi="Arial" w:cs="Arial"/>
                <w:sz w:val="24"/>
                <w:szCs w:val="24"/>
              </w:rPr>
            </w:pPr>
            <w:r w:rsidRPr="008D7A43">
              <w:rPr>
                <w:rFonts w:ascii="Arial" w:hAnsi="Arial" w:cs="Arial"/>
                <w:sz w:val="24"/>
                <w:szCs w:val="24"/>
              </w:rPr>
              <w:t>Description of packages</w:t>
            </w:r>
          </w:p>
        </w:tc>
        <w:tc>
          <w:tcPr>
            <w:tcW w:w="1670" w:type="dxa"/>
          </w:tcPr>
          <w:p w14:paraId="75564C8C" w14:textId="77777777" w:rsidR="000D67CB" w:rsidRPr="008D7A43" w:rsidRDefault="000D67CB" w:rsidP="007637A4">
            <w:pPr>
              <w:rPr>
                <w:rFonts w:ascii="Arial" w:hAnsi="Arial" w:cs="Arial"/>
                <w:sz w:val="24"/>
                <w:szCs w:val="24"/>
              </w:rPr>
            </w:pPr>
            <w:r w:rsidRPr="008D7A43">
              <w:rPr>
                <w:rFonts w:ascii="Arial" w:hAnsi="Arial" w:cs="Arial"/>
                <w:sz w:val="24"/>
                <w:szCs w:val="24"/>
              </w:rPr>
              <w:t>text area</w:t>
            </w:r>
          </w:p>
        </w:tc>
        <w:tc>
          <w:tcPr>
            <w:tcW w:w="3003" w:type="dxa"/>
          </w:tcPr>
          <w:p w14:paraId="0AC38AC7" w14:textId="77777777" w:rsidR="000D67CB" w:rsidRPr="008D7A43" w:rsidRDefault="000D67CB" w:rsidP="007637A4">
            <w:pPr>
              <w:rPr>
                <w:rFonts w:ascii="Arial" w:hAnsi="Arial" w:cs="Arial"/>
                <w:sz w:val="24"/>
                <w:szCs w:val="24"/>
              </w:rPr>
            </w:pPr>
          </w:p>
        </w:tc>
      </w:tr>
      <w:tr w:rsidR="000D67CB" w:rsidRPr="008D7A43" w14:paraId="595C8987" w14:textId="77777777" w:rsidTr="007637A4">
        <w:tc>
          <w:tcPr>
            <w:tcW w:w="3417" w:type="dxa"/>
          </w:tcPr>
          <w:p w14:paraId="0FC4023E" w14:textId="77777777" w:rsidR="000D67CB" w:rsidRPr="008D7A43" w:rsidRDefault="000D67CB" w:rsidP="007637A4">
            <w:pPr>
              <w:rPr>
                <w:rFonts w:ascii="Arial" w:hAnsi="Arial" w:cs="Arial"/>
                <w:color w:val="000000"/>
                <w:sz w:val="24"/>
                <w:szCs w:val="24"/>
              </w:rPr>
            </w:pPr>
            <w:r w:rsidRPr="008D7A43">
              <w:rPr>
                <w:rFonts w:ascii="Arial" w:hAnsi="Arial" w:cs="Arial"/>
                <w:sz w:val="24"/>
                <w:szCs w:val="24"/>
              </w:rPr>
              <w:t>Declared point of exit</w:t>
            </w:r>
          </w:p>
        </w:tc>
        <w:tc>
          <w:tcPr>
            <w:tcW w:w="1670" w:type="dxa"/>
          </w:tcPr>
          <w:p w14:paraId="6D96B78C" w14:textId="77777777" w:rsidR="000D67CB" w:rsidRPr="008D7A43" w:rsidRDefault="000D67CB" w:rsidP="007637A4">
            <w:pPr>
              <w:rPr>
                <w:rFonts w:ascii="Arial" w:hAnsi="Arial" w:cs="Arial"/>
                <w:sz w:val="24"/>
                <w:szCs w:val="24"/>
              </w:rPr>
            </w:pPr>
            <w:r w:rsidRPr="008D7A43">
              <w:rPr>
                <w:rFonts w:ascii="Arial" w:hAnsi="Arial" w:cs="Arial"/>
                <w:sz w:val="24"/>
                <w:szCs w:val="24"/>
              </w:rPr>
              <w:t>Select</w:t>
            </w:r>
          </w:p>
        </w:tc>
        <w:tc>
          <w:tcPr>
            <w:tcW w:w="3003" w:type="dxa"/>
          </w:tcPr>
          <w:p w14:paraId="4A0C6A73" w14:textId="77777777" w:rsidR="000D67CB" w:rsidRPr="008D7A43" w:rsidRDefault="000D67CB" w:rsidP="007637A4">
            <w:pPr>
              <w:rPr>
                <w:rFonts w:ascii="Arial" w:hAnsi="Arial" w:cs="Arial"/>
                <w:sz w:val="24"/>
                <w:szCs w:val="24"/>
              </w:rPr>
            </w:pPr>
            <w:r w:rsidRPr="008D7A43">
              <w:rPr>
                <w:rFonts w:ascii="Arial" w:hAnsi="Arial" w:cs="Arial"/>
                <w:sz w:val="24"/>
                <w:szCs w:val="24"/>
              </w:rPr>
              <w:t>Pull from master’s data</w:t>
            </w:r>
          </w:p>
        </w:tc>
      </w:tr>
      <w:tr w:rsidR="000D67CB" w:rsidRPr="008D7A43" w14:paraId="0A8E7F53" w14:textId="77777777" w:rsidTr="007637A4">
        <w:tc>
          <w:tcPr>
            <w:tcW w:w="3417" w:type="dxa"/>
          </w:tcPr>
          <w:p w14:paraId="4E14F262" w14:textId="77777777" w:rsidR="000D67CB" w:rsidRPr="008D7A43" w:rsidRDefault="000D67CB" w:rsidP="007637A4">
            <w:pPr>
              <w:rPr>
                <w:rFonts w:ascii="Arial" w:hAnsi="Arial" w:cs="Arial"/>
                <w:color w:val="000000"/>
                <w:sz w:val="24"/>
                <w:szCs w:val="24"/>
              </w:rPr>
            </w:pPr>
            <w:r w:rsidRPr="008D7A43">
              <w:rPr>
                <w:rFonts w:ascii="Arial" w:hAnsi="Arial" w:cs="Arial"/>
                <w:sz w:val="24"/>
                <w:szCs w:val="24"/>
              </w:rPr>
              <w:t>Name of the product</w:t>
            </w:r>
          </w:p>
        </w:tc>
        <w:tc>
          <w:tcPr>
            <w:tcW w:w="1670" w:type="dxa"/>
          </w:tcPr>
          <w:p w14:paraId="14A37A7D" w14:textId="77777777" w:rsidR="000D67CB" w:rsidRPr="008D7A43" w:rsidRDefault="000D67CB" w:rsidP="007637A4">
            <w:pPr>
              <w:rPr>
                <w:rFonts w:ascii="Arial" w:hAnsi="Arial" w:cs="Arial"/>
                <w:sz w:val="24"/>
                <w:szCs w:val="24"/>
              </w:rPr>
            </w:pPr>
            <w:r w:rsidRPr="008D7A43">
              <w:rPr>
                <w:rFonts w:ascii="Arial" w:hAnsi="Arial" w:cs="Arial"/>
                <w:sz w:val="24"/>
                <w:szCs w:val="24"/>
              </w:rPr>
              <w:t>Text</w:t>
            </w:r>
          </w:p>
        </w:tc>
        <w:tc>
          <w:tcPr>
            <w:tcW w:w="3003" w:type="dxa"/>
          </w:tcPr>
          <w:p w14:paraId="5E9EBB90" w14:textId="77777777" w:rsidR="000D67CB" w:rsidRPr="008D7A43" w:rsidRDefault="000D67CB" w:rsidP="007637A4">
            <w:pPr>
              <w:rPr>
                <w:rFonts w:ascii="Arial" w:hAnsi="Arial" w:cs="Arial"/>
                <w:sz w:val="24"/>
                <w:szCs w:val="24"/>
              </w:rPr>
            </w:pPr>
          </w:p>
        </w:tc>
      </w:tr>
      <w:tr w:rsidR="000D67CB" w:rsidRPr="008D7A43" w14:paraId="5D3A0372" w14:textId="77777777" w:rsidTr="007637A4">
        <w:tc>
          <w:tcPr>
            <w:tcW w:w="3417" w:type="dxa"/>
          </w:tcPr>
          <w:p w14:paraId="17B737DF" w14:textId="77777777" w:rsidR="000D67CB" w:rsidRPr="008D7A43" w:rsidRDefault="000D67CB" w:rsidP="007637A4">
            <w:pPr>
              <w:rPr>
                <w:rFonts w:ascii="Arial" w:hAnsi="Arial" w:cs="Arial"/>
                <w:color w:val="000000"/>
                <w:sz w:val="24"/>
                <w:szCs w:val="24"/>
              </w:rPr>
            </w:pPr>
            <w:r w:rsidRPr="008D7A43">
              <w:rPr>
                <w:rFonts w:ascii="Arial" w:hAnsi="Arial" w:cs="Arial"/>
                <w:sz w:val="24"/>
                <w:szCs w:val="24"/>
              </w:rPr>
              <w:t>Quantity declared</w:t>
            </w:r>
          </w:p>
        </w:tc>
        <w:tc>
          <w:tcPr>
            <w:tcW w:w="1670" w:type="dxa"/>
          </w:tcPr>
          <w:p w14:paraId="6AE719A3" w14:textId="77777777" w:rsidR="000D67CB" w:rsidRPr="008D7A43" w:rsidRDefault="000D67CB" w:rsidP="007637A4">
            <w:pPr>
              <w:rPr>
                <w:rFonts w:ascii="Arial" w:hAnsi="Arial" w:cs="Arial"/>
                <w:sz w:val="24"/>
                <w:szCs w:val="24"/>
              </w:rPr>
            </w:pPr>
            <w:r w:rsidRPr="008D7A43">
              <w:rPr>
                <w:rFonts w:ascii="Arial" w:hAnsi="Arial" w:cs="Arial"/>
                <w:sz w:val="24"/>
                <w:szCs w:val="24"/>
              </w:rPr>
              <w:t>number</w:t>
            </w:r>
          </w:p>
        </w:tc>
        <w:tc>
          <w:tcPr>
            <w:tcW w:w="3003" w:type="dxa"/>
          </w:tcPr>
          <w:p w14:paraId="3ECF61D3" w14:textId="77777777" w:rsidR="000D67CB" w:rsidRPr="00D65A48" w:rsidRDefault="000D67CB" w:rsidP="007637A4">
            <w:pPr>
              <w:rPr>
                <w:rFonts w:ascii="Arial" w:hAnsi="Arial" w:cs="Arial"/>
                <w:sz w:val="24"/>
                <w:szCs w:val="24"/>
              </w:rPr>
            </w:pPr>
            <w:r w:rsidRPr="00D65A48">
              <w:rPr>
                <w:rFonts w:ascii="Arial" w:hAnsi="Arial" w:cs="Arial"/>
                <w:sz w:val="24"/>
                <w:szCs w:val="24"/>
              </w:rPr>
              <w:t xml:space="preserve">Should accept only number, </w:t>
            </w:r>
          </w:p>
          <w:p w14:paraId="34E8ACCD" w14:textId="77777777" w:rsidR="000D67CB" w:rsidRPr="008D7A43" w:rsidRDefault="000D67CB" w:rsidP="007637A4">
            <w:pPr>
              <w:rPr>
                <w:rFonts w:ascii="Arial" w:hAnsi="Arial" w:cs="Arial"/>
                <w:sz w:val="24"/>
                <w:szCs w:val="24"/>
              </w:rPr>
            </w:pPr>
            <w:r w:rsidRPr="00D65A48">
              <w:rPr>
                <w:rFonts w:ascii="Arial" w:hAnsi="Arial" w:cs="Arial"/>
                <w:sz w:val="24"/>
                <w:szCs w:val="24"/>
              </w:rPr>
              <w:t>should not accept special character</w:t>
            </w:r>
          </w:p>
        </w:tc>
      </w:tr>
      <w:tr w:rsidR="000D67CB" w:rsidRPr="008D7A43" w14:paraId="49623181" w14:textId="77777777" w:rsidTr="007637A4">
        <w:tc>
          <w:tcPr>
            <w:tcW w:w="3417" w:type="dxa"/>
          </w:tcPr>
          <w:p w14:paraId="15A3177D" w14:textId="77777777" w:rsidR="000D67CB" w:rsidRPr="008D7A43" w:rsidRDefault="000D67CB" w:rsidP="007637A4">
            <w:pPr>
              <w:rPr>
                <w:rFonts w:ascii="Arial" w:hAnsi="Arial" w:cs="Arial"/>
                <w:sz w:val="24"/>
                <w:szCs w:val="24"/>
              </w:rPr>
            </w:pPr>
            <w:r w:rsidRPr="008D7A43">
              <w:rPr>
                <w:rFonts w:ascii="Arial" w:hAnsi="Arial" w:cs="Arial"/>
                <w:sz w:val="24"/>
                <w:szCs w:val="24"/>
              </w:rPr>
              <w:t>Tentative date of export</w:t>
            </w:r>
          </w:p>
        </w:tc>
        <w:tc>
          <w:tcPr>
            <w:tcW w:w="1670" w:type="dxa"/>
          </w:tcPr>
          <w:p w14:paraId="2CC8DF8B" w14:textId="77777777" w:rsidR="000D67CB" w:rsidRPr="008D7A43" w:rsidRDefault="000D67CB" w:rsidP="007637A4">
            <w:pPr>
              <w:rPr>
                <w:rFonts w:ascii="Arial" w:hAnsi="Arial" w:cs="Arial"/>
                <w:sz w:val="24"/>
                <w:szCs w:val="24"/>
              </w:rPr>
            </w:pPr>
            <w:r w:rsidRPr="008D7A43">
              <w:rPr>
                <w:rFonts w:ascii="Arial" w:hAnsi="Arial" w:cs="Arial"/>
                <w:sz w:val="24"/>
                <w:szCs w:val="24"/>
              </w:rPr>
              <w:t>date</w:t>
            </w:r>
          </w:p>
        </w:tc>
        <w:tc>
          <w:tcPr>
            <w:tcW w:w="3003" w:type="dxa"/>
          </w:tcPr>
          <w:p w14:paraId="313495C3" w14:textId="77777777" w:rsidR="000D67CB" w:rsidRPr="008D7A43" w:rsidRDefault="000D67CB" w:rsidP="007637A4">
            <w:pPr>
              <w:rPr>
                <w:rFonts w:ascii="Arial" w:hAnsi="Arial" w:cs="Arial"/>
                <w:sz w:val="24"/>
                <w:szCs w:val="24"/>
              </w:rPr>
            </w:pPr>
            <w:r w:rsidRPr="008D7A43">
              <w:rPr>
                <w:rFonts w:ascii="Arial" w:hAnsi="Arial" w:cs="Arial"/>
                <w:sz w:val="24"/>
                <w:szCs w:val="24"/>
              </w:rPr>
              <w:t>Cannot select yesterday’s date</w:t>
            </w:r>
          </w:p>
        </w:tc>
      </w:tr>
      <w:tr w:rsidR="000D67CB" w:rsidRPr="008D7A43" w14:paraId="68D31C20" w14:textId="77777777" w:rsidTr="007637A4">
        <w:tc>
          <w:tcPr>
            <w:tcW w:w="3417" w:type="dxa"/>
          </w:tcPr>
          <w:p w14:paraId="57120FA2" w14:textId="77777777" w:rsidR="000D67CB" w:rsidRPr="008D7A43" w:rsidRDefault="000D67CB" w:rsidP="007637A4">
            <w:pPr>
              <w:rPr>
                <w:rFonts w:ascii="Arial" w:hAnsi="Arial" w:cs="Arial"/>
                <w:sz w:val="24"/>
                <w:szCs w:val="24"/>
              </w:rPr>
            </w:pPr>
            <w:r w:rsidRPr="008D7A43">
              <w:rPr>
                <w:rFonts w:ascii="Arial" w:hAnsi="Arial" w:cs="Arial"/>
                <w:sz w:val="24"/>
                <w:szCs w:val="24"/>
              </w:rPr>
              <w:t>Location of Consignment</w:t>
            </w:r>
          </w:p>
        </w:tc>
        <w:tc>
          <w:tcPr>
            <w:tcW w:w="1670" w:type="dxa"/>
          </w:tcPr>
          <w:p w14:paraId="6AEE97A9" w14:textId="77777777" w:rsidR="000D67CB" w:rsidRPr="008D7A43" w:rsidRDefault="000D67CB" w:rsidP="007637A4">
            <w:pPr>
              <w:rPr>
                <w:rFonts w:ascii="Arial" w:hAnsi="Arial" w:cs="Arial"/>
                <w:sz w:val="24"/>
                <w:szCs w:val="24"/>
              </w:rPr>
            </w:pPr>
            <w:r w:rsidRPr="008D7A43">
              <w:rPr>
                <w:rFonts w:ascii="Arial" w:hAnsi="Arial" w:cs="Arial"/>
                <w:sz w:val="24"/>
                <w:szCs w:val="24"/>
              </w:rPr>
              <w:t>select</w:t>
            </w:r>
          </w:p>
        </w:tc>
        <w:tc>
          <w:tcPr>
            <w:tcW w:w="3003" w:type="dxa"/>
          </w:tcPr>
          <w:p w14:paraId="5E3D181E" w14:textId="77777777" w:rsidR="000D67CB" w:rsidRPr="008D7A43" w:rsidRDefault="000D67CB" w:rsidP="007637A4">
            <w:pPr>
              <w:rPr>
                <w:rFonts w:ascii="Arial" w:hAnsi="Arial" w:cs="Arial"/>
                <w:sz w:val="24"/>
                <w:szCs w:val="24"/>
              </w:rPr>
            </w:pPr>
            <w:r>
              <w:rPr>
                <w:rFonts w:ascii="Arial" w:hAnsi="Arial" w:cs="Arial"/>
                <w:sz w:val="24"/>
                <w:szCs w:val="24"/>
              </w:rPr>
              <w:t xml:space="preserve">Pull from master </w:t>
            </w:r>
            <w:proofErr w:type="gramStart"/>
            <w:r>
              <w:rPr>
                <w:rFonts w:ascii="Arial" w:hAnsi="Arial" w:cs="Arial"/>
                <w:sz w:val="24"/>
                <w:szCs w:val="24"/>
              </w:rPr>
              <w:t>data(</w:t>
            </w:r>
            <w:proofErr w:type="gramEnd"/>
            <w:r>
              <w:rPr>
                <w:rFonts w:ascii="Arial" w:hAnsi="Arial" w:cs="Arial"/>
                <w:sz w:val="24"/>
                <w:szCs w:val="24"/>
              </w:rPr>
              <w:t>Origin or source of country)</w:t>
            </w:r>
          </w:p>
        </w:tc>
      </w:tr>
      <w:tr w:rsidR="000D67CB" w:rsidRPr="008D7A43" w14:paraId="3E00E416" w14:textId="77777777" w:rsidTr="007637A4">
        <w:tc>
          <w:tcPr>
            <w:tcW w:w="3417" w:type="dxa"/>
          </w:tcPr>
          <w:p w14:paraId="05EAE0AE" w14:textId="77777777" w:rsidR="000D67CB" w:rsidRPr="008D7A43" w:rsidRDefault="000D67CB" w:rsidP="007637A4">
            <w:pPr>
              <w:jc w:val="both"/>
              <w:rPr>
                <w:rFonts w:ascii="Arial" w:hAnsi="Arial" w:cs="Arial"/>
                <w:sz w:val="24"/>
                <w:szCs w:val="24"/>
              </w:rPr>
            </w:pPr>
            <w:r w:rsidRPr="008D7A43">
              <w:rPr>
                <w:rFonts w:ascii="Arial" w:hAnsi="Arial" w:cs="Arial"/>
                <w:sz w:val="24"/>
                <w:szCs w:val="24"/>
              </w:rPr>
              <w:t>Any Additional Information</w:t>
            </w:r>
          </w:p>
        </w:tc>
        <w:tc>
          <w:tcPr>
            <w:tcW w:w="1670" w:type="dxa"/>
          </w:tcPr>
          <w:p w14:paraId="1EBA19A7" w14:textId="77777777" w:rsidR="000D67CB" w:rsidRPr="008D7A43" w:rsidRDefault="000D67CB" w:rsidP="007637A4">
            <w:pPr>
              <w:rPr>
                <w:rFonts w:ascii="Arial" w:hAnsi="Arial" w:cs="Arial"/>
                <w:sz w:val="24"/>
                <w:szCs w:val="24"/>
              </w:rPr>
            </w:pPr>
            <w:r w:rsidRPr="008D7A43">
              <w:rPr>
                <w:rFonts w:ascii="Arial" w:hAnsi="Arial" w:cs="Arial"/>
                <w:sz w:val="24"/>
                <w:szCs w:val="24"/>
              </w:rPr>
              <w:t>textbox</w:t>
            </w:r>
          </w:p>
        </w:tc>
        <w:tc>
          <w:tcPr>
            <w:tcW w:w="3003" w:type="dxa"/>
          </w:tcPr>
          <w:p w14:paraId="6476D61C" w14:textId="77777777" w:rsidR="000D67CB" w:rsidRPr="008D7A43" w:rsidRDefault="000D67CB" w:rsidP="007637A4">
            <w:pPr>
              <w:rPr>
                <w:rFonts w:ascii="Arial" w:hAnsi="Arial" w:cs="Arial"/>
                <w:sz w:val="24"/>
                <w:szCs w:val="24"/>
              </w:rPr>
            </w:pPr>
          </w:p>
        </w:tc>
      </w:tr>
      <w:tr w:rsidR="000D67CB" w:rsidRPr="008D7A43" w14:paraId="1CC5348F" w14:textId="77777777" w:rsidTr="007637A4">
        <w:tc>
          <w:tcPr>
            <w:tcW w:w="3417" w:type="dxa"/>
          </w:tcPr>
          <w:p w14:paraId="433AF9C2" w14:textId="77777777" w:rsidR="000D67CB" w:rsidRPr="008D7A43" w:rsidRDefault="000D67CB" w:rsidP="007637A4">
            <w:pPr>
              <w:jc w:val="both"/>
              <w:rPr>
                <w:rFonts w:ascii="Arial" w:hAnsi="Arial" w:cs="Arial"/>
                <w:sz w:val="24"/>
                <w:szCs w:val="24"/>
              </w:rPr>
            </w:pPr>
            <w:r w:rsidRPr="008D7A43">
              <w:rPr>
                <w:rFonts w:ascii="Arial" w:hAnsi="Arial" w:cs="Arial"/>
                <w:sz w:val="24"/>
                <w:szCs w:val="24"/>
              </w:rPr>
              <w:t>Inspection Date</w:t>
            </w:r>
          </w:p>
        </w:tc>
        <w:tc>
          <w:tcPr>
            <w:tcW w:w="1670" w:type="dxa"/>
          </w:tcPr>
          <w:p w14:paraId="488C522E" w14:textId="77777777" w:rsidR="000D67CB" w:rsidRPr="008D7A43" w:rsidRDefault="000D67CB" w:rsidP="007637A4">
            <w:pPr>
              <w:rPr>
                <w:rFonts w:ascii="Arial" w:hAnsi="Arial" w:cs="Arial"/>
                <w:sz w:val="24"/>
                <w:szCs w:val="24"/>
              </w:rPr>
            </w:pPr>
            <w:r w:rsidRPr="008D7A43">
              <w:rPr>
                <w:rFonts w:ascii="Arial" w:hAnsi="Arial" w:cs="Arial"/>
                <w:sz w:val="24"/>
                <w:szCs w:val="24"/>
              </w:rPr>
              <w:t>date</w:t>
            </w:r>
          </w:p>
        </w:tc>
        <w:tc>
          <w:tcPr>
            <w:tcW w:w="3003" w:type="dxa"/>
          </w:tcPr>
          <w:p w14:paraId="4A398C39" w14:textId="77777777" w:rsidR="000D67CB" w:rsidRPr="008D7A43" w:rsidRDefault="000D67CB" w:rsidP="007637A4">
            <w:pPr>
              <w:rPr>
                <w:rFonts w:ascii="Arial" w:hAnsi="Arial" w:cs="Arial"/>
                <w:sz w:val="24"/>
                <w:szCs w:val="24"/>
              </w:rPr>
            </w:pPr>
            <w:r w:rsidRPr="008D7A43">
              <w:rPr>
                <w:rFonts w:ascii="Arial" w:hAnsi="Arial" w:cs="Arial"/>
                <w:sz w:val="24"/>
                <w:szCs w:val="24"/>
              </w:rPr>
              <w:t>Cannot select before tentative date of export</w:t>
            </w:r>
          </w:p>
        </w:tc>
      </w:tr>
      <w:tr w:rsidR="000D67CB" w:rsidRPr="008D7A43" w14:paraId="4D4FB9F4" w14:textId="77777777" w:rsidTr="007637A4">
        <w:tc>
          <w:tcPr>
            <w:tcW w:w="3417" w:type="dxa"/>
          </w:tcPr>
          <w:p w14:paraId="547E2139" w14:textId="77777777" w:rsidR="000D67CB" w:rsidRPr="008D7A43" w:rsidRDefault="000D67CB" w:rsidP="007637A4">
            <w:pPr>
              <w:jc w:val="both"/>
              <w:rPr>
                <w:rFonts w:ascii="Arial" w:hAnsi="Arial" w:cs="Arial"/>
                <w:sz w:val="24"/>
                <w:szCs w:val="24"/>
              </w:rPr>
            </w:pPr>
            <w:r w:rsidRPr="008D7A43">
              <w:rPr>
                <w:rFonts w:ascii="Arial" w:hAnsi="Arial" w:cs="Arial"/>
                <w:sz w:val="24"/>
                <w:szCs w:val="24"/>
              </w:rPr>
              <w:t>Purpose for export</w:t>
            </w:r>
          </w:p>
        </w:tc>
        <w:tc>
          <w:tcPr>
            <w:tcW w:w="1670" w:type="dxa"/>
          </w:tcPr>
          <w:p w14:paraId="05CD684B" w14:textId="77777777" w:rsidR="000D67CB" w:rsidRPr="008D7A43" w:rsidRDefault="000D67CB" w:rsidP="007637A4">
            <w:pPr>
              <w:rPr>
                <w:rFonts w:ascii="Arial" w:hAnsi="Arial" w:cs="Arial"/>
                <w:sz w:val="24"/>
                <w:szCs w:val="24"/>
              </w:rPr>
            </w:pPr>
            <w:r w:rsidRPr="008D7A43">
              <w:rPr>
                <w:rFonts w:ascii="Arial" w:hAnsi="Arial" w:cs="Arial"/>
                <w:sz w:val="24"/>
                <w:szCs w:val="24"/>
              </w:rPr>
              <w:t>select</w:t>
            </w:r>
          </w:p>
        </w:tc>
        <w:tc>
          <w:tcPr>
            <w:tcW w:w="3003" w:type="dxa"/>
          </w:tcPr>
          <w:p w14:paraId="3426BDE5" w14:textId="77777777" w:rsidR="000D67CB" w:rsidRPr="008D7A43" w:rsidRDefault="000D67CB" w:rsidP="007637A4">
            <w:pPr>
              <w:rPr>
                <w:rFonts w:ascii="Arial" w:hAnsi="Arial" w:cs="Arial"/>
                <w:sz w:val="24"/>
                <w:szCs w:val="24"/>
              </w:rPr>
            </w:pPr>
            <w:r w:rsidRPr="008D7A43">
              <w:rPr>
                <w:rFonts w:ascii="Arial" w:hAnsi="Arial" w:cs="Arial"/>
                <w:b/>
                <w:sz w:val="24"/>
                <w:szCs w:val="24"/>
              </w:rPr>
              <w:t>sale/further processing</w:t>
            </w:r>
          </w:p>
        </w:tc>
      </w:tr>
      <w:tr w:rsidR="000D67CB" w:rsidRPr="008D7A43" w14:paraId="1F2ADCD2" w14:textId="77777777" w:rsidTr="007637A4">
        <w:tc>
          <w:tcPr>
            <w:tcW w:w="3417" w:type="dxa"/>
          </w:tcPr>
          <w:p w14:paraId="069DB596" w14:textId="77777777" w:rsidR="000D67CB" w:rsidRPr="008D7A43" w:rsidRDefault="000D67CB" w:rsidP="007637A4">
            <w:pPr>
              <w:jc w:val="both"/>
              <w:rPr>
                <w:rFonts w:ascii="Arial" w:hAnsi="Arial" w:cs="Arial"/>
                <w:sz w:val="24"/>
                <w:szCs w:val="24"/>
              </w:rPr>
            </w:pPr>
            <w:r w:rsidRPr="008D7A43">
              <w:rPr>
                <w:rFonts w:ascii="Arial" w:hAnsi="Arial" w:cs="Arial"/>
                <w:sz w:val="24"/>
                <w:szCs w:val="24"/>
              </w:rPr>
              <w:t>Place of Inspection</w:t>
            </w:r>
          </w:p>
        </w:tc>
        <w:tc>
          <w:tcPr>
            <w:tcW w:w="1670" w:type="dxa"/>
          </w:tcPr>
          <w:p w14:paraId="6B4BFD34" w14:textId="77777777" w:rsidR="000D67CB" w:rsidRPr="008D7A43" w:rsidRDefault="000D67CB" w:rsidP="007637A4">
            <w:pPr>
              <w:rPr>
                <w:rFonts w:ascii="Arial" w:hAnsi="Arial" w:cs="Arial"/>
                <w:sz w:val="24"/>
                <w:szCs w:val="24"/>
              </w:rPr>
            </w:pPr>
            <w:r w:rsidRPr="008D7A43">
              <w:rPr>
                <w:rFonts w:ascii="Arial" w:hAnsi="Arial" w:cs="Arial"/>
                <w:sz w:val="24"/>
                <w:szCs w:val="24"/>
              </w:rPr>
              <w:t>text</w:t>
            </w:r>
          </w:p>
        </w:tc>
        <w:tc>
          <w:tcPr>
            <w:tcW w:w="3003" w:type="dxa"/>
          </w:tcPr>
          <w:p w14:paraId="5D3D9931" w14:textId="77777777" w:rsidR="000D67CB" w:rsidRPr="008D7A43" w:rsidRDefault="000D67CB" w:rsidP="007637A4">
            <w:pPr>
              <w:rPr>
                <w:rFonts w:ascii="Arial" w:hAnsi="Arial" w:cs="Arial"/>
                <w:b/>
                <w:sz w:val="24"/>
                <w:szCs w:val="24"/>
              </w:rPr>
            </w:pPr>
          </w:p>
        </w:tc>
      </w:tr>
    </w:tbl>
    <w:p w14:paraId="4A662CF8" w14:textId="77777777" w:rsidR="000D67CB" w:rsidRDefault="000D67CB" w:rsidP="000D67CB">
      <w:pPr>
        <w:tabs>
          <w:tab w:val="left" w:pos="7009"/>
        </w:tabs>
        <w:ind w:left="540" w:firstLine="720"/>
        <w:rPr>
          <w:rFonts w:ascii="Arial" w:hAnsi="Arial" w:cs="Arial"/>
          <w:sz w:val="24"/>
          <w:szCs w:val="24"/>
        </w:rPr>
      </w:pPr>
    </w:p>
    <w:p w14:paraId="4CD80746" w14:textId="77777777" w:rsidR="000D67CB" w:rsidRDefault="000D67CB" w:rsidP="000D67CB">
      <w:pPr>
        <w:tabs>
          <w:tab w:val="left" w:pos="7009"/>
        </w:tabs>
        <w:ind w:left="540" w:firstLine="720"/>
        <w:rPr>
          <w:rFonts w:ascii="Arial" w:hAnsi="Arial" w:cs="Arial"/>
          <w:sz w:val="24"/>
          <w:szCs w:val="24"/>
        </w:rPr>
      </w:pPr>
      <w:r>
        <w:rPr>
          <w:rFonts w:ascii="Arial" w:hAnsi="Arial" w:cs="Arial"/>
          <w:sz w:val="24"/>
          <w:szCs w:val="24"/>
        </w:rPr>
        <w:t>Do you need GMO:</w:t>
      </w:r>
    </w:p>
    <w:tbl>
      <w:tblPr>
        <w:tblStyle w:val="TableGrid"/>
        <w:tblW w:w="0" w:type="auto"/>
        <w:tblInd w:w="1260" w:type="dxa"/>
        <w:tblLook w:val="04A0" w:firstRow="1" w:lastRow="0" w:firstColumn="1" w:lastColumn="0" w:noHBand="0" w:noVBand="1"/>
      </w:tblPr>
      <w:tblGrid>
        <w:gridCol w:w="3417"/>
        <w:gridCol w:w="1670"/>
        <w:gridCol w:w="3003"/>
      </w:tblGrid>
      <w:tr w:rsidR="000D67CB" w:rsidRPr="008D7A43" w14:paraId="2B97DC22" w14:textId="77777777" w:rsidTr="007637A4">
        <w:tc>
          <w:tcPr>
            <w:tcW w:w="3417" w:type="dxa"/>
            <w:shd w:val="clear" w:color="auto" w:fill="FDE9D9" w:themeFill="accent6" w:themeFillTint="33"/>
          </w:tcPr>
          <w:p w14:paraId="169BF8D3"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78A57BCF"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7F8BA723"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Validation</w:t>
            </w:r>
          </w:p>
        </w:tc>
      </w:tr>
      <w:tr w:rsidR="000D67CB" w:rsidRPr="008D7A43" w14:paraId="510F189A" w14:textId="77777777" w:rsidTr="007637A4">
        <w:tc>
          <w:tcPr>
            <w:tcW w:w="3417" w:type="dxa"/>
          </w:tcPr>
          <w:p w14:paraId="7BE4C5E9" w14:textId="77777777" w:rsidR="000D67CB" w:rsidRPr="008D7A43" w:rsidRDefault="000D67CB" w:rsidP="007637A4">
            <w:pPr>
              <w:rPr>
                <w:rFonts w:ascii="Arial" w:hAnsi="Arial" w:cs="Arial"/>
                <w:color w:val="000000"/>
                <w:sz w:val="24"/>
                <w:szCs w:val="24"/>
              </w:rPr>
            </w:pPr>
            <w:r>
              <w:rPr>
                <w:rFonts w:ascii="Arial" w:hAnsi="Arial" w:cs="Arial"/>
                <w:color w:val="000000"/>
                <w:sz w:val="24"/>
                <w:szCs w:val="24"/>
              </w:rPr>
              <w:t>GMO Free Certificate</w:t>
            </w:r>
          </w:p>
        </w:tc>
        <w:tc>
          <w:tcPr>
            <w:tcW w:w="1670" w:type="dxa"/>
          </w:tcPr>
          <w:p w14:paraId="12897961" w14:textId="77777777" w:rsidR="000D67CB" w:rsidRPr="008D7A43" w:rsidRDefault="000D67CB" w:rsidP="007637A4">
            <w:pPr>
              <w:rPr>
                <w:rFonts w:ascii="Arial" w:hAnsi="Arial" w:cs="Arial"/>
                <w:sz w:val="24"/>
                <w:szCs w:val="24"/>
              </w:rPr>
            </w:pPr>
            <w:r>
              <w:rPr>
                <w:rFonts w:ascii="Arial" w:hAnsi="Arial" w:cs="Arial"/>
                <w:sz w:val="24"/>
                <w:szCs w:val="24"/>
              </w:rPr>
              <w:t>Radio button</w:t>
            </w:r>
          </w:p>
        </w:tc>
        <w:tc>
          <w:tcPr>
            <w:tcW w:w="3003" w:type="dxa"/>
            <w:vAlign w:val="center"/>
          </w:tcPr>
          <w:p w14:paraId="3F0229EC" w14:textId="77777777" w:rsidR="000D67CB" w:rsidRPr="008D7A43" w:rsidRDefault="000D67CB" w:rsidP="007637A4">
            <w:pPr>
              <w:rPr>
                <w:rFonts w:ascii="Arial" w:hAnsi="Arial" w:cs="Arial"/>
                <w:sz w:val="24"/>
                <w:szCs w:val="24"/>
              </w:rPr>
            </w:pPr>
            <w:r>
              <w:rPr>
                <w:rFonts w:ascii="Arial" w:hAnsi="Arial" w:cs="Arial"/>
                <w:sz w:val="24"/>
                <w:szCs w:val="24"/>
              </w:rPr>
              <w:t>Yes/No</w:t>
            </w:r>
          </w:p>
        </w:tc>
      </w:tr>
    </w:tbl>
    <w:p w14:paraId="4B2FABEE" w14:textId="77777777" w:rsidR="000D67CB" w:rsidRDefault="000D67CB" w:rsidP="000D67CB">
      <w:pPr>
        <w:tabs>
          <w:tab w:val="left" w:pos="7009"/>
        </w:tabs>
        <w:ind w:left="540" w:firstLine="720"/>
        <w:rPr>
          <w:rFonts w:ascii="Arial" w:hAnsi="Arial" w:cs="Arial"/>
          <w:sz w:val="24"/>
          <w:szCs w:val="24"/>
        </w:rPr>
      </w:pPr>
    </w:p>
    <w:p w14:paraId="7EE39715" w14:textId="77777777" w:rsidR="000D67CB" w:rsidRDefault="000D67CB" w:rsidP="000D67CB">
      <w:pPr>
        <w:tabs>
          <w:tab w:val="left" w:pos="7009"/>
        </w:tabs>
        <w:ind w:left="540" w:firstLine="720"/>
        <w:rPr>
          <w:rFonts w:ascii="Arial" w:hAnsi="Arial" w:cs="Arial"/>
          <w:sz w:val="24"/>
          <w:szCs w:val="24"/>
        </w:rPr>
      </w:pPr>
      <w:r>
        <w:rPr>
          <w:rFonts w:ascii="Arial" w:hAnsi="Arial" w:cs="Arial"/>
          <w:sz w:val="24"/>
          <w:szCs w:val="24"/>
        </w:rPr>
        <w:t xml:space="preserve">Do you need Radiation </w:t>
      </w:r>
      <w:proofErr w:type="gramStart"/>
      <w:r>
        <w:rPr>
          <w:rFonts w:ascii="Arial" w:hAnsi="Arial" w:cs="Arial"/>
          <w:sz w:val="24"/>
          <w:szCs w:val="24"/>
        </w:rPr>
        <w:t>Certificate :</w:t>
      </w:r>
      <w:proofErr w:type="gramEnd"/>
    </w:p>
    <w:tbl>
      <w:tblPr>
        <w:tblStyle w:val="TableGrid"/>
        <w:tblW w:w="0" w:type="auto"/>
        <w:tblInd w:w="1260" w:type="dxa"/>
        <w:tblLook w:val="04A0" w:firstRow="1" w:lastRow="0" w:firstColumn="1" w:lastColumn="0" w:noHBand="0" w:noVBand="1"/>
      </w:tblPr>
      <w:tblGrid>
        <w:gridCol w:w="3417"/>
        <w:gridCol w:w="1670"/>
        <w:gridCol w:w="3003"/>
      </w:tblGrid>
      <w:tr w:rsidR="000D67CB" w:rsidRPr="008D7A43" w14:paraId="4CE0C42D" w14:textId="77777777" w:rsidTr="007637A4">
        <w:tc>
          <w:tcPr>
            <w:tcW w:w="3417" w:type="dxa"/>
            <w:shd w:val="clear" w:color="auto" w:fill="FDE9D9" w:themeFill="accent6" w:themeFillTint="33"/>
          </w:tcPr>
          <w:p w14:paraId="7C2807B9"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26BD313B"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43166300"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Validation</w:t>
            </w:r>
          </w:p>
        </w:tc>
      </w:tr>
      <w:tr w:rsidR="000D67CB" w:rsidRPr="008D7A43" w14:paraId="261721DE" w14:textId="77777777" w:rsidTr="007637A4">
        <w:tc>
          <w:tcPr>
            <w:tcW w:w="3417" w:type="dxa"/>
          </w:tcPr>
          <w:p w14:paraId="65D2CFA2" w14:textId="77777777" w:rsidR="000D67CB" w:rsidRPr="008D7A43" w:rsidRDefault="000D67CB" w:rsidP="007637A4">
            <w:pPr>
              <w:rPr>
                <w:rFonts w:ascii="Arial" w:hAnsi="Arial" w:cs="Arial"/>
                <w:color w:val="000000"/>
                <w:sz w:val="24"/>
                <w:szCs w:val="24"/>
              </w:rPr>
            </w:pPr>
            <w:r>
              <w:rPr>
                <w:rFonts w:ascii="Arial" w:hAnsi="Arial" w:cs="Arial"/>
                <w:sz w:val="24"/>
                <w:szCs w:val="24"/>
              </w:rPr>
              <w:t>Radiation Certificate</w:t>
            </w:r>
          </w:p>
        </w:tc>
        <w:tc>
          <w:tcPr>
            <w:tcW w:w="1670" w:type="dxa"/>
          </w:tcPr>
          <w:p w14:paraId="63745929" w14:textId="77777777" w:rsidR="000D67CB" w:rsidRPr="008D7A43" w:rsidRDefault="000D67CB" w:rsidP="007637A4">
            <w:pPr>
              <w:rPr>
                <w:rFonts w:ascii="Arial" w:hAnsi="Arial" w:cs="Arial"/>
                <w:sz w:val="24"/>
                <w:szCs w:val="24"/>
              </w:rPr>
            </w:pPr>
            <w:r>
              <w:rPr>
                <w:rFonts w:ascii="Arial" w:hAnsi="Arial" w:cs="Arial"/>
                <w:sz w:val="24"/>
                <w:szCs w:val="24"/>
              </w:rPr>
              <w:t>Radio button</w:t>
            </w:r>
          </w:p>
        </w:tc>
        <w:tc>
          <w:tcPr>
            <w:tcW w:w="3003" w:type="dxa"/>
            <w:vAlign w:val="center"/>
          </w:tcPr>
          <w:p w14:paraId="018D5589" w14:textId="77777777" w:rsidR="000D67CB" w:rsidRPr="008D7A43" w:rsidRDefault="000D67CB" w:rsidP="007637A4">
            <w:pPr>
              <w:rPr>
                <w:rFonts w:ascii="Arial" w:hAnsi="Arial" w:cs="Arial"/>
                <w:sz w:val="24"/>
                <w:szCs w:val="24"/>
              </w:rPr>
            </w:pPr>
            <w:r>
              <w:rPr>
                <w:rFonts w:ascii="Arial" w:hAnsi="Arial" w:cs="Arial"/>
                <w:sz w:val="24"/>
                <w:szCs w:val="24"/>
              </w:rPr>
              <w:t>Yes/No</w:t>
            </w:r>
          </w:p>
        </w:tc>
      </w:tr>
    </w:tbl>
    <w:p w14:paraId="607B04DC" w14:textId="77777777" w:rsidR="000D67CB" w:rsidRDefault="000D67CB" w:rsidP="000D67CB">
      <w:pPr>
        <w:ind w:firstLine="720"/>
        <w:rPr>
          <w:rFonts w:ascii="Arial" w:hAnsi="Arial" w:cs="Arial"/>
          <w:i/>
          <w:iCs/>
          <w:sz w:val="24"/>
          <w:szCs w:val="24"/>
        </w:rPr>
      </w:pPr>
    </w:p>
    <w:p w14:paraId="6A764EA3" w14:textId="77777777" w:rsidR="000D67CB" w:rsidRDefault="000D67CB" w:rsidP="000D67CB">
      <w:pPr>
        <w:ind w:firstLine="720"/>
        <w:rPr>
          <w:rFonts w:ascii="Arial" w:hAnsi="Arial" w:cs="Arial"/>
          <w:i/>
          <w:iCs/>
          <w:sz w:val="24"/>
          <w:szCs w:val="24"/>
        </w:rPr>
      </w:pPr>
      <w:r w:rsidRPr="008D7A43">
        <w:rPr>
          <w:rFonts w:ascii="Arial" w:hAnsi="Arial" w:cs="Arial"/>
          <w:i/>
          <w:iCs/>
          <w:sz w:val="24"/>
          <w:szCs w:val="24"/>
        </w:rPr>
        <w:t>** Upon submitting, the form should forward to BHO</w:t>
      </w:r>
    </w:p>
    <w:p w14:paraId="57B3BC26" w14:textId="77777777" w:rsidR="000D67CB" w:rsidRPr="008D7A43" w:rsidRDefault="000D67CB" w:rsidP="000D67CB">
      <w:pPr>
        <w:ind w:firstLine="720"/>
        <w:rPr>
          <w:rFonts w:ascii="Arial" w:hAnsi="Arial" w:cs="Arial"/>
          <w:i/>
          <w:iCs/>
          <w:sz w:val="24"/>
          <w:szCs w:val="24"/>
        </w:rPr>
      </w:pPr>
    </w:p>
    <w:p w14:paraId="2545DE17" w14:textId="77777777" w:rsidR="000D67CB" w:rsidRPr="008D7A43" w:rsidRDefault="000D67CB" w:rsidP="000D67CB">
      <w:pPr>
        <w:pStyle w:val="Heading2"/>
        <w:numPr>
          <w:ilvl w:val="2"/>
          <w:numId w:val="1"/>
        </w:numPr>
        <w:ind w:hanging="180"/>
        <w:rPr>
          <w:rFonts w:ascii="Arial" w:hAnsi="Arial" w:cs="Arial"/>
          <w:color w:val="auto"/>
          <w:sz w:val="24"/>
          <w:szCs w:val="24"/>
        </w:rPr>
      </w:pPr>
      <w:bookmarkStart w:id="115" w:name="_Toc53514898"/>
      <w:r w:rsidRPr="008D7A43">
        <w:rPr>
          <w:rFonts w:ascii="Arial" w:hAnsi="Arial" w:cs="Arial"/>
          <w:color w:val="auto"/>
          <w:sz w:val="24"/>
          <w:szCs w:val="24"/>
        </w:rPr>
        <w:t>BAFRA Field Office (User)</w:t>
      </w:r>
      <w:bookmarkEnd w:id="115"/>
    </w:p>
    <w:p w14:paraId="0465DB7F" w14:textId="77777777" w:rsidR="000D67CB" w:rsidRPr="008D7A43" w:rsidRDefault="000D67CB" w:rsidP="000D67CB">
      <w:pPr>
        <w:pStyle w:val="Heading2"/>
        <w:numPr>
          <w:ilvl w:val="3"/>
          <w:numId w:val="1"/>
        </w:numPr>
        <w:ind w:left="1260" w:firstLine="0"/>
        <w:rPr>
          <w:rFonts w:ascii="Arial" w:hAnsi="Arial" w:cs="Arial"/>
          <w:color w:val="auto"/>
          <w:sz w:val="24"/>
          <w:szCs w:val="24"/>
        </w:rPr>
      </w:pPr>
      <w:bookmarkStart w:id="116" w:name="_Toc53514899"/>
      <w:r w:rsidRPr="008D7A43">
        <w:rPr>
          <w:rFonts w:ascii="Arial" w:hAnsi="Arial" w:cs="Arial"/>
          <w:color w:val="auto"/>
          <w:sz w:val="24"/>
          <w:szCs w:val="24"/>
        </w:rPr>
        <w:t>Inspection (Role)</w:t>
      </w:r>
      <w:bookmarkEnd w:id="116"/>
    </w:p>
    <w:p w14:paraId="52A24105" w14:textId="77777777" w:rsidR="000D67CB" w:rsidRPr="008D7A43" w:rsidRDefault="000D67CB" w:rsidP="000D67CB">
      <w:pPr>
        <w:rPr>
          <w:rFonts w:ascii="Arial" w:hAnsi="Arial" w:cs="Arial"/>
        </w:rPr>
      </w:pPr>
    </w:p>
    <w:tbl>
      <w:tblPr>
        <w:tblStyle w:val="TableGrid"/>
        <w:tblW w:w="0" w:type="auto"/>
        <w:tblInd w:w="1260" w:type="dxa"/>
        <w:tblLook w:val="04A0" w:firstRow="1" w:lastRow="0" w:firstColumn="1" w:lastColumn="0" w:noHBand="0" w:noVBand="1"/>
      </w:tblPr>
      <w:tblGrid>
        <w:gridCol w:w="3417"/>
        <w:gridCol w:w="1670"/>
        <w:gridCol w:w="3003"/>
      </w:tblGrid>
      <w:tr w:rsidR="000D67CB" w:rsidRPr="008D7A43" w14:paraId="6C8CB4A4" w14:textId="77777777" w:rsidTr="007637A4">
        <w:tc>
          <w:tcPr>
            <w:tcW w:w="3417" w:type="dxa"/>
            <w:shd w:val="clear" w:color="auto" w:fill="FDE9D9" w:themeFill="accent6" w:themeFillTint="33"/>
          </w:tcPr>
          <w:p w14:paraId="35A54B43"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lastRenderedPageBreak/>
              <w:t>Field Name</w:t>
            </w:r>
          </w:p>
        </w:tc>
        <w:tc>
          <w:tcPr>
            <w:tcW w:w="1670" w:type="dxa"/>
            <w:shd w:val="clear" w:color="auto" w:fill="FDE9D9" w:themeFill="accent6" w:themeFillTint="33"/>
          </w:tcPr>
          <w:p w14:paraId="21451924"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72E23EB6" w14:textId="77777777" w:rsidR="000D67CB" w:rsidRPr="008D7A43" w:rsidRDefault="000D67CB" w:rsidP="007637A4">
            <w:pPr>
              <w:jc w:val="center"/>
              <w:rPr>
                <w:rFonts w:ascii="Arial" w:hAnsi="Arial" w:cs="Arial"/>
                <w:sz w:val="24"/>
                <w:szCs w:val="24"/>
              </w:rPr>
            </w:pPr>
            <w:r w:rsidRPr="008D7A43">
              <w:rPr>
                <w:rFonts w:ascii="Arial" w:hAnsi="Arial" w:cs="Arial"/>
                <w:sz w:val="24"/>
                <w:szCs w:val="24"/>
              </w:rPr>
              <w:t>Validation</w:t>
            </w:r>
          </w:p>
        </w:tc>
      </w:tr>
      <w:tr w:rsidR="000D67CB" w:rsidRPr="008D7A43" w14:paraId="0BC7DD15" w14:textId="77777777" w:rsidTr="007637A4">
        <w:tc>
          <w:tcPr>
            <w:tcW w:w="3417" w:type="dxa"/>
          </w:tcPr>
          <w:p w14:paraId="6CFAE067"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Name of product</w:t>
            </w:r>
          </w:p>
        </w:tc>
        <w:tc>
          <w:tcPr>
            <w:tcW w:w="1670" w:type="dxa"/>
          </w:tcPr>
          <w:p w14:paraId="6F7FADC0" w14:textId="77777777" w:rsidR="000D67CB" w:rsidRPr="008D7A43" w:rsidRDefault="000D67CB" w:rsidP="007637A4">
            <w:pPr>
              <w:rPr>
                <w:rFonts w:ascii="Arial" w:hAnsi="Arial" w:cs="Arial"/>
                <w:sz w:val="24"/>
                <w:szCs w:val="24"/>
              </w:rPr>
            </w:pPr>
            <w:r>
              <w:rPr>
                <w:rFonts w:ascii="Arial" w:hAnsi="Arial" w:cs="Arial"/>
                <w:sz w:val="24"/>
                <w:szCs w:val="24"/>
              </w:rPr>
              <w:t>Auto populate</w:t>
            </w:r>
          </w:p>
        </w:tc>
        <w:tc>
          <w:tcPr>
            <w:tcW w:w="3003" w:type="dxa"/>
            <w:vMerge w:val="restart"/>
            <w:vAlign w:val="center"/>
          </w:tcPr>
          <w:p w14:paraId="103992F8" w14:textId="77777777" w:rsidR="000D67CB" w:rsidRPr="008D7A43" w:rsidRDefault="000D67CB" w:rsidP="007637A4">
            <w:pPr>
              <w:rPr>
                <w:rFonts w:ascii="Arial" w:hAnsi="Arial" w:cs="Arial"/>
                <w:sz w:val="24"/>
                <w:szCs w:val="24"/>
              </w:rPr>
            </w:pPr>
            <w:r w:rsidRPr="008D7A43">
              <w:rPr>
                <w:rFonts w:ascii="Arial" w:hAnsi="Arial" w:cs="Arial"/>
                <w:sz w:val="24"/>
                <w:szCs w:val="24"/>
              </w:rPr>
              <w:t>Pull from above</w:t>
            </w:r>
          </w:p>
        </w:tc>
      </w:tr>
      <w:tr w:rsidR="000D67CB" w:rsidRPr="008D7A43" w14:paraId="77FE533B" w14:textId="77777777" w:rsidTr="007637A4">
        <w:tc>
          <w:tcPr>
            <w:tcW w:w="3417" w:type="dxa"/>
          </w:tcPr>
          <w:p w14:paraId="0D792FD2"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Quantity requested</w:t>
            </w:r>
          </w:p>
        </w:tc>
        <w:tc>
          <w:tcPr>
            <w:tcW w:w="1670" w:type="dxa"/>
          </w:tcPr>
          <w:p w14:paraId="7D2C3FCF" w14:textId="77777777" w:rsidR="000D67CB" w:rsidRPr="008D7A43" w:rsidRDefault="000D67CB" w:rsidP="007637A4">
            <w:pPr>
              <w:rPr>
                <w:rFonts w:ascii="Arial" w:hAnsi="Arial" w:cs="Arial"/>
                <w:sz w:val="24"/>
                <w:szCs w:val="24"/>
              </w:rPr>
            </w:pPr>
            <w:r>
              <w:rPr>
                <w:rFonts w:ascii="Arial" w:hAnsi="Arial" w:cs="Arial"/>
                <w:sz w:val="24"/>
                <w:szCs w:val="24"/>
              </w:rPr>
              <w:t>Auto populate</w:t>
            </w:r>
          </w:p>
        </w:tc>
        <w:tc>
          <w:tcPr>
            <w:tcW w:w="3003" w:type="dxa"/>
            <w:vMerge/>
            <w:vAlign w:val="center"/>
          </w:tcPr>
          <w:p w14:paraId="2598F511" w14:textId="77777777" w:rsidR="000D67CB" w:rsidRPr="008D7A43" w:rsidRDefault="000D67CB" w:rsidP="007637A4">
            <w:pPr>
              <w:rPr>
                <w:rFonts w:ascii="Arial" w:hAnsi="Arial" w:cs="Arial"/>
                <w:sz w:val="24"/>
                <w:szCs w:val="24"/>
              </w:rPr>
            </w:pPr>
          </w:p>
        </w:tc>
      </w:tr>
      <w:tr w:rsidR="000D67CB" w:rsidRPr="008D7A43" w14:paraId="3BAA9F34" w14:textId="77777777" w:rsidTr="007637A4">
        <w:tc>
          <w:tcPr>
            <w:tcW w:w="3417" w:type="dxa"/>
          </w:tcPr>
          <w:p w14:paraId="72CBF844"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Unit</w:t>
            </w:r>
          </w:p>
        </w:tc>
        <w:tc>
          <w:tcPr>
            <w:tcW w:w="1670" w:type="dxa"/>
          </w:tcPr>
          <w:p w14:paraId="16003008" w14:textId="77777777" w:rsidR="000D67CB" w:rsidRPr="008D7A43" w:rsidRDefault="000D67CB" w:rsidP="007637A4">
            <w:pPr>
              <w:rPr>
                <w:rFonts w:ascii="Arial" w:hAnsi="Arial" w:cs="Arial"/>
                <w:sz w:val="24"/>
                <w:szCs w:val="24"/>
              </w:rPr>
            </w:pPr>
            <w:r>
              <w:rPr>
                <w:rFonts w:ascii="Arial" w:hAnsi="Arial" w:cs="Arial"/>
                <w:sz w:val="24"/>
                <w:szCs w:val="24"/>
              </w:rPr>
              <w:t>Auto populate</w:t>
            </w:r>
          </w:p>
        </w:tc>
        <w:tc>
          <w:tcPr>
            <w:tcW w:w="3003" w:type="dxa"/>
            <w:vMerge/>
            <w:vAlign w:val="center"/>
          </w:tcPr>
          <w:p w14:paraId="203F68F7" w14:textId="77777777" w:rsidR="000D67CB" w:rsidRPr="008D7A43" w:rsidRDefault="000D67CB" w:rsidP="007637A4">
            <w:pPr>
              <w:rPr>
                <w:rFonts w:ascii="Arial" w:hAnsi="Arial" w:cs="Arial"/>
                <w:sz w:val="24"/>
                <w:szCs w:val="24"/>
              </w:rPr>
            </w:pPr>
          </w:p>
        </w:tc>
      </w:tr>
      <w:tr w:rsidR="000D67CB" w:rsidRPr="008D7A43" w14:paraId="7D391DFD" w14:textId="77777777" w:rsidTr="007637A4">
        <w:tc>
          <w:tcPr>
            <w:tcW w:w="3417" w:type="dxa"/>
          </w:tcPr>
          <w:p w14:paraId="1BAA4EB5"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Quantity certified</w:t>
            </w:r>
          </w:p>
        </w:tc>
        <w:tc>
          <w:tcPr>
            <w:tcW w:w="1670" w:type="dxa"/>
          </w:tcPr>
          <w:p w14:paraId="6F9A2DCC" w14:textId="77777777" w:rsidR="000D67CB" w:rsidRPr="008D7A43" w:rsidRDefault="000D67CB" w:rsidP="007637A4">
            <w:pPr>
              <w:rPr>
                <w:rFonts w:ascii="Arial" w:hAnsi="Arial" w:cs="Arial"/>
                <w:sz w:val="24"/>
                <w:szCs w:val="24"/>
              </w:rPr>
            </w:pPr>
            <w:r>
              <w:rPr>
                <w:rFonts w:ascii="Arial" w:hAnsi="Arial" w:cs="Arial"/>
                <w:sz w:val="24"/>
                <w:szCs w:val="24"/>
              </w:rPr>
              <w:t>Number</w:t>
            </w:r>
          </w:p>
        </w:tc>
        <w:tc>
          <w:tcPr>
            <w:tcW w:w="3003" w:type="dxa"/>
            <w:vAlign w:val="center"/>
          </w:tcPr>
          <w:p w14:paraId="08DBE638" w14:textId="77777777" w:rsidR="000D67CB" w:rsidRPr="00D65A48" w:rsidRDefault="000D67CB" w:rsidP="007637A4">
            <w:pPr>
              <w:rPr>
                <w:rFonts w:ascii="Arial" w:hAnsi="Arial" w:cs="Arial"/>
                <w:sz w:val="24"/>
                <w:szCs w:val="24"/>
              </w:rPr>
            </w:pPr>
            <w:r w:rsidRPr="00D65A48">
              <w:rPr>
                <w:rFonts w:ascii="Arial" w:hAnsi="Arial" w:cs="Arial"/>
                <w:sz w:val="24"/>
                <w:szCs w:val="24"/>
              </w:rPr>
              <w:t xml:space="preserve">Should accept only number, </w:t>
            </w:r>
          </w:p>
          <w:p w14:paraId="771BB69A" w14:textId="77777777" w:rsidR="000D67CB" w:rsidRPr="008D7A43" w:rsidRDefault="000D67CB" w:rsidP="007637A4">
            <w:pPr>
              <w:rPr>
                <w:rFonts w:ascii="Arial" w:hAnsi="Arial" w:cs="Arial"/>
                <w:sz w:val="24"/>
                <w:szCs w:val="24"/>
              </w:rPr>
            </w:pPr>
            <w:r w:rsidRPr="00D65A48">
              <w:rPr>
                <w:rFonts w:ascii="Arial" w:hAnsi="Arial" w:cs="Arial"/>
                <w:sz w:val="24"/>
                <w:szCs w:val="24"/>
              </w:rPr>
              <w:t>should not accept special character</w:t>
            </w:r>
          </w:p>
        </w:tc>
      </w:tr>
      <w:tr w:rsidR="000D67CB" w:rsidRPr="008D7A43" w14:paraId="44D045C2" w14:textId="77777777" w:rsidTr="007637A4">
        <w:tc>
          <w:tcPr>
            <w:tcW w:w="3417" w:type="dxa"/>
          </w:tcPr>
          <w:p w14:paraId="1340706B"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Unit</w:t>
            </w:r>
          </w:p>
        </w:tc>
        <w:tc>
          <w:tcPr>
            <w:tcW w:w="1670" w:type="dxa"/>
          </w:tcPr>
          <w:p w14:paraId="2A2575F0" w14:textId="77777777" w:rsidR="000D67CB" w:rsidRPr="008D7A43" w:rsidRDefault="000D67CB" w:rsidP="007637A4">
            <w:pPr>
              <w:rPr>
                <w:rFonts w:ascii="Arial" w:hAnsi="Arial" w:cs="Arial"/>
                <w:sz w:val="24"/>
                <w:szCs w:val="24"/>
              </w:rPr>
            </w:pPr>
            <w:r>
              <w:rPr>
                <w:rFonts w:ascii="Arial" w:hAnsi="Arial" w:cs="Arial"/>
                <w:sz w:val="24"/>
                <w:szCs w:val="24"/>
              </w:rPr>
              <w:t>Select</w:t>
            </w:r>
          </w:p>
        </w:tc>
        <w:tc>
          <w:tcPr>
            <w:tcW w:w="3003" w:type="dxa"/>
            <w:vAlign w:val="center"/>
          </w:tcPr>
          <w:p w14:paraId="7A2A5372" w14:textId="77777777" w:rsidR="000D67CB" w:rsidRPr="008D7A43" w:rsidRDefault="000D67CB" w:rsidP="007637A4">
            <w:pPr>
              <w:rPr>
                <w:rFonts w:ascii="Arial" w:hAnsi="Arial" w:cs="Arial"/>
                <w:sz w:val="24"/>
                <w:szCs w:val="24"/>
              </w:rPr>
            </w:pPr>
            <w:r>
              <w:rPr>
                <w:rFonts w:ascii="Arial" w:hAnsi="Arial" w:cs="Arial"/>
                <w:sz w:val="24"/>
                <w:szCs w:val="24"/>
              </w:rPr>
              <w:t>Pull from master data</w:t>
            </w:r>
          </w:p>
        </w:tc>
      </w:tr>
      <w:tr w:rsidR="000D67CB" w:rsidRPr="008D7A43" w14:paraId="576BB51A" w14:textId="77777777" w:rsidTr="007637A4">
        <w:tc>
          <w:tcPr>
            <w:tcW w:w="3417" w:type="dxa"/>
          </w:tcPr>
          <w:p w14:paraId="0510FB5F"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Quantity rejected</w:t>
            </w:r>
          </w:p>
        </w:tc>
        <w:tc>
          <w:tcPr>
            <w:tcW w:w="1670" w:type="dxa"/>
          </w:tcPr>
          <w:p w14:paraId="77882175" w14:textId="77777777" w:rsidR="000D67CB" w:rsidRPr="008D7A43" w:rsidRDefault="000D67CB" w:rsidP="007637A4">
            <w:pPr>
              <w:rPr>
                <w:rFonts w:ascii="Arial" w:hAnsi="Arial" w:cs="Arial"/>
                <w:sz w:val="24"/>
                <w:szCs w:val="24"/>
              </w:rPr>
            </w:pPr>
            <w:r>
              <w:rPr>
                <w:rFonts w:ascii="Arial" w:hAnsi="Arial" w:cs="Arial"/>
                <w:sz w:val="24"/>
                <w:szCs w:val="24"/>
              </w:rPr>
              <w:t>Number</w:t>
            </w:r>
          </w:p>
        </w:tc>
        <w:tc>
          <w:tcPr>
            <w:tcW w:w="3003" w:type="dxa"/>
            <w:vAlign w:val="center"/>
          </w:tcPr>
          <w:p w14:paraId="3C787D51" w14:textId="77777777" w:rsidR="000D67CB" w:rsidRPr="00D65A48" w:rsidRDefault="000D67CB" w:rsidP="007637A4">
            <w:pPr>
              <w:rPr>
                <w:rFonts w:ascii="Arial" w:hAnsi="Arial" w:cs="Arial"/>
                <w:sz w:val="24"/>
                <w:szCs w:val="24"/>
              </w:rPr>
            </w:pPr>
            <w:r>
              <w:rPr>
                <w:rFonts w:ascii="Arial" w:hAnsi="Arial" w:cs="Arial"/>
                <w:sz w:val="24"/>
                <w:szCs w:val="24"/>
              </w:rPr>
              <w:t>(requested-</w:t>
            </w:r>
            <w:proofErr w:type="gramStart"/>
            <w:r>
              <w:rPr>
                <w:rFonts w:ascii="Arial" w:hAnsi="Arial" w:cs="Arial"/>
                <w:sz w:val="24"/>
                <w:szCs w:val="24"/>
              </w:rPr>
              <w:t>certified)</w:t>
            </w:r>
            <w:r w:rsidRPr="00D65A48">
              <w:rPr>
                <w:rFonts w:ascii="Arial" w:hAnsi="Arial" w:cs="Arial"/>
                <w:sz w:val="24"/>
                <w:szCs w:val="24"/>
              </w:rPr>
              <w:t>Should</w:t>
            </w:r>
            <w:proofErr w:type="gramEnd"/>
            <w:r w:rsidRPr="00D65A48">
              <w:rPr>
                <w:rFonts w:ascii="Arial" w:hAnsi="Arial" w:cs="Arial"/>
                <w:sz w:val="24"/>
                <w:szCs w:val="24"/>
              </w:rPr>
              <w:t xml:space="preserve"> accept only number, </w:t>
            </w:r>
          </w:p>
          <w:p w14:paraId="756C50FB" w14:textId="77777777" w:rsidR="000D67CB" w:rsidRPr="008D7A43" w:rsidRDefault="000D67CB" w:rsidP="007637A4">
            <w:pPr>
              <w:rPr>
                <w:rFonts w:ascii="Arial" w:hAnsi="Arial" w:cs="Arial"/>
                <w:sz w:val="24"/>
                <w:szCs w:val="24"/>
              </w:rPr>
            </w:pPr>
            <w:r w:rsidRPr="00D65A48">
              <w:rPr>
                <w:rFonts w:ascii="Arial" w:hAnsi="Arial" w:cs="Arial"/>
                <w:sz w:val="24"/>
                <w:szCs w:val="24"/>
              </w:rPr>
              <w:t>should not accept special character</w:t>
            </w:r>
          </w:p>
        </w:tc>
      </w:tr>
      <w:tr w:rsidR="000D67CB" w:rsidRPr="008D7A43" w14:paraId="292EF8F0" w14:textId="77777777" w:rsidTr="007637A4">
        <w:tc>
          <w:tcPr>
            <w:tcW w:w="3417" w:type="dxa"/>
          </w:tcPr>
          <w:p w14:paraId="5A0F9377"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Unit</w:t>
            </w:r>
          </w:p>
        </w:tc>
        <w:tc>
          <w:tcPr>
            <w:tcW w:w="1670" w:type="dxa"/>
          </w:tcPr>
          <w:p w14:paraId="22992116" w14:textId="77777777" w:rsidR="000D67CB" w:rsidRPr="008D7A43" w:rsidRDefault="000D67CB" w:rsidP="007637A4">
            <w:pPr>
              <w:rPr>
                <w:rFonts w:ascii="Arial" w:hAnsi="Arial" w:cs="Arial"/>
                <w:sz w:val="24"/>
                <w:szCs w:val="24"/>
              </w:rPr>
            </w:pPr>
            <w:r>
              <w:rPr>
                <w:rFonts w:ascii="Arial" w:hAnsi="Arial" w:cs="Arial"/>
                <w:sz w:val="24"/>
                <w:szCs w:val="24"/>
              </w:rPr>
              <w:t>Select</w:t>
            </w:r>
          </w:p>
        </w:tc>
        <w:tc>
          <w:tcPr>
            <w:tcW w:w="3003" w:type="dxa"/>
            <w:vAlign w:val="center"/>
          </w:tcPr>
          <w:p w14:paraId="67970F33" w14:textId="77777777" w:rsidR="000D67CB" w:rsidRPr="008D7A43" w:rsidRDefault="000D67CB" w:rsidP="007637A4">
            <w:pPr>
              <w:rPr>
                <w:rFonts w:ascii="Arial" w:hAnsi="Arial" w:cs="Arial"/>
                <w:sz w:val="24"/>
                <w:szCs w:val="24"/>
              </w:rPr>
            </w:pPr>
            <w:r>
              <w:rPr>
                <w:rFonts w:ascii="Arial" w:hAnsi="Arial" w:cs="Arial"/>
                <w:sz w:val="24"/>
                <w:szCs w:val="24"/>
              </w:rPr>
              <w:t>Pull from master data</w:t>
            </w:r>
          </w:p>
        </w:tc>
      </w:tr>
      <w:tr w:rsidR="000D67CB" w:rsidRPr="008D7A43" w14:paraId="6AF926B5" w14:textId="77777777" w:rsidTr="007637A4">
        <w:tc>
          <w:tcPr>
            <w:tcW w:w="3417" w:type="dxa"/>
          </w:tcPr>
          <w:p w14:paraId="0A10C7C3" w14:textId="77777777" w:rsidR="000D67CB" w:rsidRPr="008D7A43" w:rsidRDefault="000D67CB" w:rsidP="007637A4">
            <w:pPr>
              <w:rPr>
                <w:rFonts w:ascii="Arial" w:hAnsi="Arial" w:cs="Arial"/>
                <w:color w:val="000000"/>
                <w:sz w:val="24"/>
                <w:szCs w:val="24"/>
              </w:rPr>
            </w:pPr>
            <w:r w:rsidRPr="008D7A43">
              <w:rPr>
                <w:rFonts w:ascii="Arial" w:hAnsi="Arial" w:cs="Arial"/>
                <w:color w:val="000000"/>
                <w:sz w:val="24"/>
                <w:szCs w:val="24"/>
              </w:rPr>
              <w:t>Remarks (Reasons for rejection)</w:t>
            </w:r>
          </w:p>
        </w:tc>
        <w:tc>
          <w:tcPr>
            <w:tcW w:w="1670" w:type="dxa"/>
          </w:tcPr>
          <w:p w14:paraId="40CC3CA3" w14:textId="77777777" w:rsidR="000D67CB" w:rsidRPr="008D7A43" w:rsidRDefault="000D67CB" w:rsidP="007637A4">
            <w:pPr>
              <w:rPr>
                <w:rFonts w:ascii="Arial" w:hAnsi="Arial" w:cs="Arial"/>
                <w:sz w:val="24"/>
                <w:szCs w:val="24"/>
              </w:rPr>
            </w:pPr>
          </w:p>
        </w:tc>
        <w:tc>
          <w:tcPr>
            <w:tcW w:w="3003" w:type="dxa"/>
            <w:vAlign w:val="center"/>
          </w:tcPr>
          <w:p w14:paraId="763F06EA" w14:textId="77777777" w:rsidR="000D67CB" w:rsidRPr="008D7A43" w:rsidRDefault="000D67CB" w:rsidP="007637A4">
            <w:pPr>
              <w:rPr>
                <w:rFonts w:ascii="Arial" w:hAnsi="Arial" w:cs="Arial"/>
                <w:sz w:val="24"/>
                <w:szCs w:val="24"/>
              </w:rPr>
            </w:pPr>
          </w:p>
        </w:tc>
      </w:tr>
    </w:tbl>
    <w:p w14:paraId="734ED693" w14:textId="77777777" w:rsidR="000D67CB" w:rsidRPr="008D7A43" w:rsidRDefault="000D67CB" w:rsidP="000D67CB">
      <w:pPr>
        <w:rPr>
          <w:rFonts w:ascii="Arial" w:hAnsi="Arial" w:cs="Arial"/>
        </w:rPr>
      </w:pPr>
      <w:r w:rsidRPr="008D7A43">
        <w:rPr>
          <w:rFonts w:ascii="Arial" w:hAnsi="Arial" w:cs="Arial"/>
        </w:rPr>
        <w:t xml:space="preserve">                             ** if approved, issue certificate and share information to BHQ</w:t>
      </w:r>
    </w:p>
    <w:p w14:paraId="328ACA1A" w14:textId="77777777" w:rsidR="000D67CB" w:rsidRPr="008D7A43" w:rsidRDefault="000D67CB" w:rsidP="000D67CB">
      <w:pPr>
        <w:ind w:left="1440"/>
        <w:rPr>
          <w:rFonts w:ascii="Arial" w:hAnsi="Arial" w:cs="Arial"/>
          <w:sz w:val="24"/>
          <w:szCs w:val="24"/>
        </w:rPr>
      </w:pPr>
      <w:r>
        <w:rPr>
          <w:rFonts w:ascii="Arial" w:hAnsi="Arial" w:cs="Arial"/>
          <w:sz w:val="24"/>
          <w:szCs w:val="24"/>
        </w:rPr>
        <w:t>**Refer annexure. 11</w:t>
      </w:r>
      <w:r w:rsidRPr="008D7A43">
        <w:rPr>
          <w:rFonts w:ascii="Arial" w:hAnsi="Arial" w:cs="Arial"/>
          <w:sz w:val="24"/>
          <w:szCs w:val="24"/>
        </w:rPr>
        <w:t xml:space="preserve"> (Export certificate format)</w:t>
      </w:r>
    </w:p>
    <w:p w14:paraId="1178154D" w14:textId="77777777" w:rsidR="000D67CB" w:rsidRDefault="000D67CB" w:rsidP="000D67CB">
      <w:pPr>
        <w:ind w:left="1260"/>
        <w:rPr>
          <w:rFonts w:ascii="Arial" w:hAnsi="Arial" w:cs="Arial"/>
          <w:i/>
          <w:iCs/>
          <w:sz w:val="24"/>
          <w:szCs w:val="24"/>
        </w:rPr>
      </w:pPr>
      <w:r w:rsidRPr="008D7A43">
        <w:rPr>
          <w:rFonts w:ascii="Arial" w:hAnsi="Arial" w:cs="Arial"/>
          <w:i/>
          <w:iCs/>
          <w:sz w:val="24"/>
          <w:szCs w:val="24"/>
        </w:rPr>
        <w:t xml:space="preserve">  **Upon clicking the reject button, notify exporter</w:t>
      </w:r>
    </w:p>
    <w:p w14:paraId="46D5D3E2" w14:textId="77777777" w:rsidR="000D67CB" w:rsidRPr="00935FAC" w:rsidRDefault="000D67CB" w:rsidP="000D67CB">
      <w:pPr>
        <w:ind w:left="1260"/>
        <w:rPr>
          <w:rFonts w:ascii="Arial" w:hAnsi="Arial" w:cs="Arial"/>
          <w:sz w:val="24"/>
          <w:szCs w:val="24"/>
        </w:rPr>
      </w:pPr>
    </w:p>
    <w:p w14:paraId="142E65B0" w14:textId="77777777" w:rsidR="000D67CB" w:rsidRDefault="000D67CB" w:rsidP="00767821"/>
    <w:p w14:paraId="52FFC995" w14:textId="77777777" w:rsidR="007D0F47" w:rsidRPr="008D7A43" w:rsidRDefault="007D0F47" w:rsidP="007D0F47">
      <w:pPr>
        <w:pStyle w:val="Heading1"/>
        <w:numPr>
          <w:ilvl w:val="0"/>
          <w:numId w:val="1"/>
        </w:numPr>
        <w:spacing w:before="100" w:beforeAutospacing="1"/>
        <w:ind w:left="357" w:hanging="357"/>
        <w:rPr>
          <w:rFonts w:ascii="Arial" w:hAnsi="Arial" w:cs="Arial"/>
          <w:color w:val="auto"/>
        </w:rPr>
      </w:pPr>
      <w:bookmarkStart w:id="117" w:name="_Toc53514900"/>
      <w:r w:rsidRPr="008D7A43">
        <w:rPr>
          <w:rFonts w:ascii="Arial" w:hAnsi="Arial" w:cs="Arial"/>
          <w:color w:val="auto"/>
        </w:rPr>
        <w:lastRenderedPageBreak/>
        <w:t xml:space="preserve">Export Certificate for </w:t>
      </w:r>
      <w:r>
        <w:rPr>
          <w:rFonts w:ascii="Arial" w:hAnsi="Arial" w:cs="Arial"/>
          <w:color w:val="auto"/>
        </w:rPr>
        <w:t>Plant &amp; Plant P</w:t>
      </w:r>
      <w:r w:rsidRPr="008D7A43">
        <w:rPr>
          <w:rFonts w:ascii="Arial" w:hAnsi="Arial" w:cs="Arial"/>
          <w:color w:val="auto"/>
        </w:rPr>
        <w:t>roducts</w:t>
      </w:r>
      <w:bookmarkEnd w:id="117"/>
    </w:p>
    <w:p w14:paraId="39E53F42" w14:textId="77777777" w:rsidR="007D0F47" w:rsidRPr="008D7A43" w:rsidRDefault="007D0F47" w:rsidP="007D0F47">
      <w:pPr>
        <w:pStyle w:val="Heading2"/>
        <w:numPr>
          <w:ilvl w:val="1"/>
          <w:numId w:val="1"/>
        </w:numPr>
        <w:ind w:hanging="540"/>
        <w:rPr>
          <w:rFonts w:ascii="Arial" w:hAnsi="Arial" w:cs="Arial"/>
          <w:color w:val="auto"/>
          <w:sz w:val="24"/>
          <w:szCs w:val="24"/>
        </w:rPr>
      </w:pPr>
      <w:bookmarkStart w:id="118" w:name="_Toc53514901"/>
      <w:r w:rsidRPr="008D7A43">
        <w:rPr>
          <w:rFonts w:ascii="Arial" w:hAnsi="Arial" w:cs="Arial"/>
          <w:color w:val="auto"/>
          <w:sz w:val="24"/>
          <w:szCs w:val="24"/>
        </w:rPr>
        <w:t>Service Name: Export Certificate for</w:t>
      </w:r>
      <w:r>
        <w:rPr>
          <w:rFonts w:ascii="Arial" w:hAnsi="Arial" w:cs="Arial"/>
          <w:color w:val="auto"/>
          <w:sz w:val="24"/>
          <w:szCs w:val="24"/>
        </w:rPr>
        <w:t xml:space="preserve"> Plant and Plant</w:t>
      </w:r>
      <w:r w:rsidRPr="008D7A43">
        <w:rPr>
          <w:rFonts w:ascii="Arial" w:hAnsi="Arial" w:cs="Arial"/>
          <w:color w:val="auto"/>
          <w:sz w:val="24"/>
          <w:szCs w:val="24"/>
        </w:rPr>
        <w:t xml:space="preserve"> products</w:t>
      </w:r>
      <w:bookmarkEnd w:id="118"/>
    </w:p>
    <w:p w14:paraId="2AB8908F" w14:textId="77777777" w:rsidR="00BE0E5C" w:rsidRPr="00BE0E5C" w:rsidRDefault="007D0F47" w:rsidP="007D0F47">
      <w:pPr>
        <w:pStyle w:val="Heading2"/>
        <w:numPr>
          <w:ilvl w:val="1"/>
          <w:numId w:val="1"/>
        </w:numPr>
        <w:ind w:left="540" w:hanging="360"/>
        <w:rPr>
          <w:rFonts w:asciiTheme="minorHAnsi" w:hAnsiTheme="minorHAnsi" w:cstheme="minorHAnsi"/>
          <w:color w:val="auto"/>
          <w:sz w:val="24"/>
          <w:szCs w:val="24"/>
        </w:rPr>
      </w:pPr>
      <w:bookmarkStart w:id="119" w:name="_Toc53514902"/>
      <w:r w:rsidRPr="008D7A43">
        <w:rPr>
          <w:rFonts w:ascii="Arial" w:hAnsi="Arial" w:cs="Arial"/>
          <w:color w:val="auto"/>
          <w:sz w:val="24"/>
          <w:szCs w:val="24"/>
        </w:rPr>
        <w:t>Process Flow</w:t>
      </w:r>
      <w:bookmarkEnd w:id="119"/>
    </w:p>
    <w:p w14:paraId="058E7FAA" w14:textId="77777777" w:rsidR="007D0F47" w:rsidRPr="005B50B7" w:rsidRDefault="007D0F47" w:rsidP="00BE0E5C">
      <w:pPr>
        <w:pStyle w:val="Heading2"/>
        <w:ind w:left="540"/>
        <w:rPr>
          <w:rFonts w:asciiTheme="minorHAnsi" w:hAnsiTheme="minorHAnsi" w:cstheme="minorHAnsi"/>
          <w:color w:val="auto"/>
          <w:sz w:val="24"/>
          <w:szCs w:val="24"/>
        </w:rPr>
      </w:pPr>
      <w:bookmarkStart w:id="120" w:name="_Toc53510372"/>
      <w:bookmarkStart w:id="121" w:name="_Toc53514903"/>
      <w:r w:rsidRPr="00511CD9">
        <w:rPr>
          <w:rFonts w:asciiTheme="minorHAnsi" w:hAnsiTheme="minorHAnsi" w:cstheme="minorHAnsi"/>
          <w:noProof/>
          <w:color w:val="auto"/>
          <w:sz w:val="24"/>
          <w:szCs w:val="24"/>
        </w:rPr>
        <w:drawing>
          <wp:inline distT="0" distB="0" distL="0" distR="0" wp14:anchorId="0A6F7C48" wp14:editId="71FF9ED5">
            <wp:extent cx="4777232" cy="429323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77232" cy="4293235"/>
                    </a:xfrm>
                    <a:prstGeom prst="rect">
                      <a:avLst/>
                    </a:prstGeom>
                    <a:noFill/>
                    <a:ln>
                      <a:noFill/>
                    </a:ln>
                  </pic:spPr>
                </pic:pic>
              </a:graphicData>
            </a:graphic>
          </wp:inline>
        </w:drawing>
      </w:r>
      <w:bookmarkEnd w:id="120"/>
      <w:bookmarkEnd w:id="121"/>
    </w:p>
    <w:p w14:paraId="46C45BB3" w14:textId="77777777" w:rsidR="00BE0E5C" w:rsidRDefault="00BE0E5C" w:rsidP="00BE0E5C">
      <w:pPr>
        <w:pStyle w:val="Heading2"/>
        <w:ind w:left="540"/>
        <w:rPr>
          <w:rFonts w:ascii="Arial" w:hAnsi="Arial" w:cs="Arial"/>
          <w:color w:val="auto"/>
          <w:sz w:val="24"/>
          <w:szCs w:val="24"/>
        </w:rPr>
      </w:pPr>
    </w:p>
    <w:p w14:paraId="75FEABAE" w14:textId="77777777" w:rsidR="007D0F47" w:rsidRPr="008D7A43" w:rsidRDefault="007D0F47" w:rsidP="007D0F47">
      <w:pPr>
        <w:pStyle w:val="Heading2"/>
        <w:numPr>
          <w:ilvl w:val="1"/>
          <w:numId w:val="1"/>
        </w:numPr>
        <w:ind w:left="540" w:hanging="270"/>
        <w:rPr>
          <w:rFonts w:ascii="Arial" w:hAnsi="Arial" w:cs="Arial"/>
          <w:color w:val="auto"/>
          <w:sz w:val="24"/>
          <w:szCs w:val="24"/>
        </w:rPr>
      </w:pPr>
      <w:bookmarkStart w:id="122" w:name="_Toc53514904"/>
      <w:r w:rsidRPr="008D7A43">
        <w:rPr>
          <w:rFonts w:ascii="Arial" w:hAnsi="Arial" w:cs="Arial"/>
          <w:color w:val="auto"/>
          <w:sz w:val="24"/>
          <w:szCs w:val="24"/>
        </w:rPr>
        <w:t>Users and Roles</w:t>
      </w:r>
      <w:bookmarkEnd w:id="122"/>
    </w:p>
    <w:p w14:paraId="460D2141" w14:textId="77777777" w:rsidR="007D0F47" w:rsidRPr="008D7A43" w:rsidRDefault="007D0F47" w:rsidP="007D0F47">
      <w:pPr>
        <w:pStyle w:val="Heading2"/>
        <w:numPr>
          <w:ilvl w:val="2"/>
          <w:numId w:val="1"/>
        </w:numPr>
        <w:ind w:hanging="180"/>
        <w:rPr>
          <w:rFonts w:ascii="Arial" w:hAnsi="Arial" w:cs="Arial"/>
          <w:color w:val="auto"/>
          <w:sz w:val="24"/>
          <w:szCs w:val="24"/>
        </w:rPr>
      </w:pPr>
      <w:bookmarkStart w:id="123" w:name="_Toc53514905"/>
      <w:r>
        <w:rPr>
          <w:rFonts w:ascii="Arial" w:hAnsi="Arial" w:cs="Arial"/>
          <w:color w:val="auto"/>
          <w:sz w:val="24"/>
          <w:szCs w:val="24"/>
        </w:rPr>
        <w:t xml:space="preserve">Plant and plant product </w:t>
      </w:r>
      <w:r w:rsidRPr="008D7A43">
        <w:rPr>
          <w:rFonts w:ascii="Arial" w:hAnsi="Arial" w:cs="Arial"/>
          <w:color w:val="auto"/>
          <w:sz w:val="24"/>
          <w:szCs w:val="24"/>
        </w:rPr>
        <w:t>Exporter (User)</w:t>
      </w:r>
      <w:bookmarkEnd w:id="123"/>
    </w:p>
    <w:p w14:paraId="00C19BF3" w14:textId="77777777" w:rsidR="007D0F47" w:rsidRPr="008D7A43" w:rsidRDefault="007D0F47" w:rsidP="007D0F47">
      <w:pPr>
        <w:pStyle w:val="Heading2"/>
        <w:numPr>
          <w:ilvl w:val="3"/>
          <w:numId w:val="1"/>
        </w:numPr>
        <w:ind w:left="1260" w:firstLine="0"/>
        <w:rPr>
          <w:rFonts w:ascii="Arial" w:hAnsi="Arial" w:cs="Arial"/>
          <w:color w:val="auto"/>
          <w:sz w:val="24"/>
          <w:szCs w:val="24"/>
        </w:rPr>
      </w:pPr>
      <w:bookmarkStart w:id="124" w:name="_Toc53514906"/>
      <w:r w:rsidRPr="008D7A43">
        <w:rPr>
          <w:rFonts w:ascii="Arial" w:hAnsi="Arial" w:cs="Arial"/>
          <w:color w:val="auto"/>
          <w:sz w:val="24"/>
          <w:szCs w:val="24"/>
        </w:rPr>
        <w:t>Apply export permit (Role)</w:t>
      </w:r>
      <w:bookmarkEnd w:id="124"/>
    </w:p>
    <w:p w14:paraId="1E886AE2" w14:textId="77777777" w:rsidR="007D0F47" w:rsidRDefault="007D0F47" w:rsidP="007D0F47">
      <w:pPr>
        <w:ind w:left="540" w:firstLine="720"/>
        <w:rPr>
          <w:rFonts w:ascii="Arial" w:hAnsi="Arial" w:cs="Arial"/>
          <w:sz w:val="24"/>
          <w:szCs w:val="24"/>
        </w:rPr>
      </w:pPr>
    </w:p>
    <w:p w14:paraId="72791D04" w14:textId="77777777" w:rsidR="007D0F47" w:rsidRDefault="007D0F47" w:rsidP="007D0F47">
      <w:pPr>
        <w:ind w:left="540" w:firstLine="720"/>
        <w:rPr>
          <w:rFonts w:ascii="Arial" w:hAnsi="Arial" w:cs="Arial"/>
          <w:sz w:val="24"/>
          <w:szCs w:val="24"/>
        </w:rPr>
      </w:pPr>
      <w:r>
        <w:rPr>
          <w:rFonts w:ascii="Arial" w:hAnsi="Arial" w:cs="Arial"/>
          <w:sz w:val="24"/>
          <w:szCs w:val="24"/>
        </w:rPr>
        <w:t>Type of Permit:</w:t>
      </w:r>
    </w:p>
    <w:tbl>
      <w:tblPr>
        <w:tblStyle w:val="TableGrid"/>
        <w:tblW w:w="0" w:type="auto"/>
        <w:tblInd w:w="1260" w:type="dxa"/>
        <w:tblLook w:val="04A0" w:firstRow="1" w:lastRow="0" w:firstColumn="1" w:lastColumn="0" w:noHBand="0" w:noVBand="1"/>
      </w:tblPr>
      <w:tblGrid>
        <w:gridCol w:w="3417"/>
        <w:gridCol w:w="1670"/>
        <w:gridCol w:w="3003"/>
      </w:tblGrid>
      <w:tr w:rsidR="007D0F47" w:rsidRPr="008D7A43" w14:paraId="1D1D2318" w14:textId="77777777" w:rsidTr="007637A4">
        <w:tc>
          <w:tcPr>
            <w:tcW w:w="3417" w:type="dxa"/>
            <w:shd w:val="clear" w:color="auto" w:fill="FDE9D9" w:themeFill="accent6" w:themeFillTint="33"/>
          </w:tcPr>
          <w:p w14:paraId="2B5B21A5"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62268A7C"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7B9BA530"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4F9F0602" w14:textId="77777777" w:rsidTr="007637A4">
        <w:tc>
          <w:tcPr>
            <w:tcW w:w="3417" w:type="dxa"/>
          </w:tcPr>
          <w:p w14:paraId="01D7FE8E" w14:textId="77777777" w:rsidR="007D0F47" w:rsidRPr="008D7A43" w:rsidRDefault="007D0F47" w:rsidP="007637A4">
            <w:pPr>
              <w:rPr>
                <w:rFonts w:ascii="Arial" w:hAnsi="Arial" w:cs="Arial"/>
                <w:color w:val="000000"/>
                <w:sz w:val="24"/>
                <w:szCs w:val="24"/>
              </w:rPr>
            </w:pPr>
            <w:r>
              <w:rPr>
                <w:rFonts w:ascii="Arial" w:hAnsi="Arial" w:cs="Arial"/>
                <w:color w:val="000000"/>
                <w:sz w:val="24"/>
                <w:szCs w:val="24"/>
              </w:rPr>
              <w:t>Type</w:t>
            </w:r>
          </w:p>
        </w:tc>
        <w:tc>
          <w:tcPr>
            <w:tcW w:w="1670" w:type="dxa"/>
          </w:tcPr>
          <w:p w14:paraId="564D2EDA"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003" w:type="dxa"/>
            <w:vAlign w:val="center"/>
          </w:tcPr>
          <w:p w14:paraId="6A0B53E9" w14:textId="77777777" w:rsidR="007D0F47" w:rsidRPr="008D7A43" w:rsidRDefault="007D0F47" w:rsidP="007637A4">
            <w:pPr>
              <w:rPr>
                <w:rFonts w:ascii="Arial" w:hAnsi="Arial" w:cs="Arial"/>
                <w:sz w:val="24"/>
                <w:szCs w:val="24"/>
              </w:rPr>
            </w:pPr>
            <w:r>
              <w:rPr>
                <w:rFonts w:ascii="Arial" w:hAnsi="Arial" w:cs="Arial"/>
                <w:sz w:val="24"/>
                <w:szCs w:val="24"/>
              </w:rPr>
              <w:t xml:space="preserve">Pull from master </w:t>
            </w:r>
            <w:proofErr w:type="gramStart"/>
            <w:r>
              <w:rPr>
                <w:rFonts w:ascii="Arial" w:hAnsi="Arial" w:cs="Arial"/>
                <w:sz w:val="24"/>
                <w:szCs w:val="24"/>
              </w:rPr>
              <w:t>data(</w:t>
            </w:r>
            <w:proofErr w:type="gramEnd"/>
            <w:r>
              <w:rPr>
                <w:rFonts w:ascii="Arial" w:hAnsi="Arial" w:cs="Arial"/>
                <w:sz w:val="24"/>
                <w:szCs w:val="24"/>
              </w:rPr>
              <w:t xml:space="preserve">Export certificate or </w:t>
            </w:r>
            <w:proofErr w:type="spellStart"/>
            <w:r>
              <w:rPr>
                <w:rFonts w:ascii="Arial" w:hAnsi="Arial" w:cs="Arial"/>
                <w:sz w:val="24"/>
                <w:szCs w:val="24"/>
              </w:rPr>
              <w:t>Phytosanitory</w:t>
            </w:r>
            <w:proofErr w:type="spellEnd"/>
            <w:r>
              <w:rPr>
                <w:rFonts w:ascii="Arial" w:hAnsi="Arial" w:cs="Arial"/>
                <w:sz w:val="24"/>
                <w:szCs w:val="24"/>
              </w:rPr>
              <w:t xml:space="preserve"> certificate)</w:t>
            </w:r>
          </w:p>
        </w:tc>
      </w:tr>
    </w:tbl>
    <w:p w14:paraId="22B657F1" w14:textId="77777777" w:rsidR="007D0F47" w:rsidRDefault="007D0F47" w:rsidP="007D0F47">
      <w:pPr>
        <w:ind w:left="540" w:firstLine="720"/>
        <w:rPr>
          <w:rFonts w:ascii="Arial" w:hAnsi="Arial" w:cs="Arial"/>
          <w:sz w:val="24"/>
          <w:szCs w:val="24"/>
        </w:rPr>
      </w:pPr>
    </w:p>
    <w:p w14:paraId="48586A87" w14:textId="77777777" w:rsidR="007D0F47" w:rsidRDefault="007D0F47" w:rsidP="007D0F47">
      <w:pPr>
        <w:ind w:left="540" w:firstLine="720"/>
        <w:rPr>
          <w:rFonts w:ascii="Arial" w:hAnsi="Arial" w:cs="Arial"/>
          <w:sz w:val="24"/>
          <w:szCs w:val="24"/>
        </w:rPr>
      </w:pPr>
    </w:p>
    <w:p w14:paraId="02FB9CCE" w14:textId="77777777" w:rsidR="007D0F47" w:rsidRDefault="007D0F47" w:rsidP="007D0F47">
      <w:pPr>
        <w:ind w:left="720"/>
        <w:rPr>
          <w:rFonts w:ascii="Arial" w:hAnsi="Arial" w:cs="Arial"/>
          <w:sz w:val="24"/>
          <w:szCs w:val="24"/>
        </w:rPr>
      </w:pPr>
      <w:r>
        <w:rPr>
          <w:rFonts w:ascii="Arial" w:hAnsi="Arial" w:cs="Arial"/>
          <w:sz w:val="24"/>
          <w:szCs w:val="24"/>
        </w:rPr>
        <w:t xml:space="preserve">      Profile:</w:t>
      </w:r>
    </w:p>
    <w:tbl>
      <w:tblPr>
        <w:tblStyle w:val="TableGrid"/>
        <w:tblW w:w="0" w:type="auto"/>
        <w:tblInd w:w="1260" w:type="dxa"/>
        <w:tblLook w:val="04A0" w:firstRow="1" w:lastRow="0" w:firstColumn="1" w:lastColumn="0" w:noHBand="0" w:noVBand="1"/>
      </w:tblPr>
      <w:tblGrid>
        <w:gridCol w:w="3417"/>
        <w:gridCol w:w="1670"/>
        <w:gridCol w:w="3003"/>
      </w:tblGrid>
      <w:tr w:rsidR="007D0F47" w:rsidRPr="008D7A43" w14:paraId="55C3FDCA" w14:textId="77777777" w:rsidTr="007637A4">
        <w:tc>
          <w:tcPr>
            <w:tcW w:w="3417" w:type="dxa"/>
            <w:shd w:val="clear" w:color="auto" w:fill="FDE9D9" w:themeFill="accent6" w:themeFillTint="33"/>
          </w:tcPr>
          <w:p w14:paraId="09BB438F"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701B8BAE"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6BCA9506"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047764AE" w14:textId="77777777" w:rsidTr="007637A4">
        <w:tc>
          <w:tcPr>
            <w:tcW w:w="3417" w:type="dxa"/>
          </w:tcPr>
          <w:p w14:paraId="5AEC1CE7" w14:textId="77777777" w:rsidR="007D0F47" w:rsidRPr="008D7A43" w:rsidRDefault="007D0F47" w:rsidP="007637A4">
            <w:pPr>
              <w:rPr>
                <w:rFonts w:ascii="Arial" w:hAnsi="Arial" w:cs="Arial"/>
                <w:color w:val="000000"/>
                <w:sz w:val="24"/>
                <w:szCs w:val="24"/>
              </w:rPr>
            </w:pPr>
            <w:r>
              <w:rPr>
                <w:rFonts w:ascii="Arial" w:hAnsi="Arial" w:cs="Arial"/>
                <w:color w:val="000000"/>
                <w:sz w:val="24"/>
                <w:szCs w:val="24"/>
              </w:rPr>
              <w:t>CID</w:t>
            </w:r>
          </w:p>
        </w:tc>
        <w:tc>
          <w:tcPr>
            <w:tcW w:w="1670" w:type="dxa"/>
          </w:tcPr>
          <w:p w14:paraId="2F1DA0B0" w14:textId="77777777" w:rsidR="007D0F47" w:rsidRPr="008D7A43" w:rsidRDefault="007D0F47" w:rsidP="007637A4">
            <w:pPr>
              <w:rPr>
                <w:rFonts w:ascii="Arial" w:hAnsi="Arial" w:cs="Arial"/>
                <w:sz w:val="24"/>
                <w:szCs w:val="24"/>
              </w:rPr>
            </w:pPr>
          </w:p>
        </w:tc>
        <w:tc>
          <w:tcPr>
            <w:tcW w:w="3003" w:type="dxa"/>
            <w:vMerge w:val="restart"/>
            <w:vAlign w:val="center"/>
          </w:tcPr>
          <w:p w14:paraId="1EAA4074" w14:textId="77777777" w:rsidR="007D0F47" w:rsidRPr="008D7A43" w:rsidRDefault="007D0F47" w:rsidP="007637A4">
            <w:pPr>
              <w:rPr>
                <w:rFonts w:ascii="Arial" w:hAnsi="Arial" w:cs="Arial"/>
                <w:sz w:val="24"/>
                <w:szCs w:val="24"/>
              </w:rPr>
            </w:pPr>
            <w:r>
              <w:rPr>
                <w:rFonts w:ascii="Arial" w:hAnsi="Arial" w:cs="Arial"/>
                <w:sz w:val="24"/>
                <w:szCs w:val="24"/>
              </w:rPr>
              <w:t xml:space="preserve">Pull from DCRT </w:t>
            </w:r>
            <w:proofErr w:type="spellStart"/>
            <w:r>
              <w:rPr>
                <w:rFonts w:ascii="Arial" w:hAnsi="Arial" w:cs="Arial"/>
                <w:sz w:val="24"/>
                <w:szCs w:val="24"/>
              </w:rPr>
              <w:t>Api</w:t>
            </w:r>
            <w:proofErr w:type="spellEnd"/>
          </w:p>
        </w:tc>
      </w:tr>
      <w:tr w:rsidR="007D0F47" w:rsidRPr="008D7A43" w14:paraId="50429FAC" w14:textId="77777777" w:rsidTr="007637A4">
        <w:tc>
          <w:tcPr>
            <w:tcW w:w="3417" w:type="dxa"/>
          </w:tcPr>
          <w:p w14:paraId="735E2613" w14:textId="77777777" w:rsidR="007D0F47" w:rsidRDefault="007D0F47" w:rsidP="007637A4">
            <w:pPr>
              <w:rPr>
                <w:rFonts w:ascii="Arial" w:hAnsi="Arial" w:cs="Arial"/>
                <w:color w:val="000000"/>
                <w:sz w:val="24"/>
                <w:szCs w:val="24"/>
              </w:rPr>
            </w:pPr>
            <w:r>
              <w:rPr>
                <w:rFonts w:ascii="Arial" w:hAnsi="Arial" w:cs="Arial"/>
                <w:color w:val="000000"/>
                <w:sz w:val="24"/>
                <w:szCs w:val="24"/>
              </w:rPr>
              <w:t>Name</w:t>
            </w:r>
          </w:p>
        </w:tc>
        <w:tc>
          <w:tcPr>
            <w:tcW w:w="1670" w:type="dxa"/>
          </w:tcPr>
          <w:p w14:paraId="7DE78FF3" w14:textId="77777777" w:rsidR="007D0F47" w:rsidRPr="008D7A43" w:rsidRDefault="007D0F47" w:rsidP="007637A4">
            <w:pPr>
              <w:rPr>
                <w:rFonts w:ascii="Arial" w:hAnsi="Arial" w:cs="Arial"/>
                <w:sz w:val="24"/>
                <w:szCs w:val="24"/>
              </w:rPr>
            </w:pPr>
          </w:p>
        </w:tc>
        <w:tc>
          <w:tcPr>
            <w:tcW w:w="3003" w:type="dxa"/>
            <w:vMerge/>
            <w:vAlign w:val="center"/>
          </w:tcPr>
          <w:p w14:paraId="378A5098" w14:textId="77777777" w:rsidR="007D0F47" w:rsidRDefault="007D0F47" w:rsidP="007637A4">
            <w:pPr>
              <w:rPr>
                <w:rFonts w:ascii="Arial" w:hAnsi="Arial" w:cs="Arial"/>
                <w:sz w:val="24"/>
                <w:szCs w:val="24"/>
              </w:rPr>
            </w:pPr>
          </w:p>
        </w:tc>
      </w:tr>
      <w:tr w:rsidR="007D0F47" w:rsidRPr="008D7A43" w14:paraId="0BA0B757" w14:textId="77777777" w:rsidTr="007637A4">
        <w:tc>
          <w:tcPr>
            <w:tcW w:w="3417" w:type="dxa"/>
          </w:tcPr>
          <w:p w14:paraId="26F47C20" w14:textId="77777777" w:rsidR="007D0F47" w:rsidRDefault="007D0F47" w:rsidP="007637A4">
            <w:pPr>
              <w:rPr>
                <w:rFonts w:ascii="Arial" w:hAnsi="Arial" w:cs="Arial"/>
                <w:color w:val="000000"/>
                <w:sz w:val="24"/>
                <w:szCs w:val="24"/>
              </w:rPr>
            </w:pPr>
            <w:r>
              <w:rPr>
                <w:rFonts w:ascii="Arial" w:hAnsi="Arial" w:cs="Arial"/>
                <w:color w:val="000000"/>
                <w:sz w:val="24"/>
                <w:szCs w:val="24"/>
              </w:rPr>
              <w:t>Permanent Address</w:t>
            </w:r>
          </w:p>
        </w:tc>
        <w:tc>
          <w:tcPr>
            <w:tcW w:w="1670" w:type="dxa"/>
          </w:tcPr>
          <w:p w14:paraId="0C4AAE05" w14:textId="77777777" w:rsidR="007D0F47" w:rsidRPr="008D7A43" w:rsidRDefault="007D0F47" w:rsidP="007637A4">
            <w:pPr>
              <w:rPr>
                <w:rFonts w:ascii="Arial" w:hAnsi="Arial" w:cs="Arial"/>
                <w:sz w:val="24"/>
                <w:szCs w:val="24"/>
              </w:rPr>
            </w:pPr>
          </w:p>
        </w:tc>
        <w:tc>
          <w:tcPr>
            <w:tcW w:w="3003" w:type="dxa"/>
            <w:vMerge/>
            <w:vAlign w:val="center"/>
          </w:tcPr>
          <w:p w14:paraId="2802B9DA" w14:textId="77777777" w:rsidR="007D0F47" w:rsidRDefault="007D0F47" w:rsidP="007637A4">
            <w:pPr>
              <w:rPr>
                <w:rFonts w:ascii="Arial" w:hAnsi="Arial" w:cs="Arial"/>
                <w:sz w:val="24"/>
                <w:szCs w:val="24"/>
              </w:rPr>
            </w:pPr>
          </w:p>
        </w:tc>
      </w:tr>
      <w:tr w:rsidR="007D0F47" w:rsidRPr="008D7A43" w14:paraId="786785C2" w14:textId="77777777" w:rsidTr="007637A4">
        <w:tc>
          <w:tcPr>
            <w:tcW w:w="3417" w:type="dxa"/>
          </w:tcPr>
          <w:p w14:paraId="2FA64199" w14:textId="77777777" w:rsidR="007D0F47" w:rsidRDefault="007D0F47" w:rsidP="007637A4">
            <w:pPr>
              <w:rPr>
                <w:rFonts w:ascii="Arial" w:hAnsi="Arial" w:cs="Arial"/>
                <w:color w:val="000000"/>
                <w:sz w:val="24"/>
                <w:szCs w:val="24"/>
              </w:rPr>
            </w:pPr>
            <w:r>
              <w:rPr>
                <w:rFonts w:ascii="Arial" w:hAnsi="Arial" w:cs="Arial"/>
                <w:color w:val="000000"/>
                <w:sz w:val="24"/>
                <w:szCs w:val="24"/>
              </w:rPr>
              <w:t>Trade License</w:t>
            </w:r>
          </w:p>
        </w:tc>
        <w:tc>
          <w:tcPr>
            <w:tcW w:w="1670" w:type="dxa"/>
          </w:tcPr>
          <w:p w14:paraId="182F5EE1" w14:textId="77777777" w:rsidR="007D0F47" w:rsidRPr="008D7A43" w:rsidRDefault="007D0F47" w:rsidP="007637A4">
            <w:pPr>
              <w:rPr>
                <w:rFonts w:ascii="Arial" w:hAnsi="Arial" w:cs="Arial"/>
                <w:sz w:val="24"/>
                <w:szCs w:val="24"/>
              </w:rPr>
            </w:pPr>
          </w:p>
        </w:tc>
        <w:tc>
          <w:tcPr>
            <w:tcW w:w="3003" w:type="dxa"/>
            <w:vMerge/>
            <w:vAlign w:val="center"/>
          </w:tcPr>
          <w:p w14:paraId="6C579E79" w14:textId="77777777" w:rsidR="007D0F47" w:rsidRDefault="007D0F47" w:rsidP="007637A4">
            <w:pPr>
              <w:rPr>
                <w:rFonts w:ascii="Arial" w:hAnsi="Arial" w:cs="Arial"/>
                <w:sz w:val="24"/>
                <w:szCs w:val="24"/>
              </w:rPr>
            </w:pPr>
          </w:p>
        </w:tc>
      </w:tr>
      <w:tr w:rsidR="007D0F47" w:rsidRPr="008D7A43" w14:paraId="23BAC575" w14:textId="77777777" w:rsidTr="007637A4">
        <w:tc>
          <w:tcPr>
            <w:tcW w:w="3417" w:type="dxa"/>
          </w:tcPr>
          <w:p w14:paraId="368362C8" w14:textId="77777777" w:rsidR="007D0F47" w:rsidRDefault="007D0F47" w:rsidP="007637A4">
            <w:pPr>
              <w:rPr>
                <w:rFonts w:ascii="Arial" w:hAnsi="Arial" w:cs="Arial"/>
                <w:color w:val="000000"/>
                <w:sz w:val="24"/>
                <w:szCs w:val="24"/>
              </w:rPr>
            </w:pPr>
            <w:r>
              <w:rPr>
                <w:rFonts w:ascii="Arial" w:hAnsi="Arial" w:cs="Arial"/>
                <w:color w:val="000000"/>
                <w:sz w:val="24"/>
                <w:szCs w:val="24"/>
              </w:rPr>
              <w:t>Contact no</w:t>
            </w:r>
          </w:p>
        </w:tc>
        <w:tc>
          <w:tcPr>
            <w:tcW w:w="1670" w:type="dxa"/>
          </w:tcPr>
          <w:p w14:paraId="69715D82"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003" w:type="dxa"/>
            <w:vAlign w:val="center"/>
          </w:tcPr>
          <w:p w14:paraId="3D1D2FAD" w14:textId="77777777" w:rsidR="007D0F47" w:rsidRDefault="007D0F47" w:rsidP="007637A4">
            <w:pPr>
              <w:rPr>
                <w:rFonts w:ascii="Arial" w:hAnsi="Arial" w:cs="Arial"/>
                <w:sz w:val="24"/>
                <w:szCs w:val="24"/>
              </w:rPr>
            </w:pPr>
            <w:r>
              <w:rPr>
                <w:rFonts w:ascii="Arial" w:hAnsi="Arial" w:cs="Arial"/>
                <w:sz w:val="24"/>
                <w:szCs w:val="24"/>
              </w:rPr>
              <w:t>Should not accept any special number, should accept only number</w:t>
            </w:r>
          </w:p>
        </w:tc>
      </w:tr>
      <w:tr w:rsidR="007D0F47" w:rsidRPr="008D7A43" w14:paraId="09D2B1C3" w14:textId="77777777" w:rsidTr="007637A4">
        <w:tc>
          <w:tcPr>
            <w:tcW w:w="3417" w:type="dxa"/>
          </w:tcPr>
          <w:p w14:paraId="4F35E987" w14:textId="77777777" w:rsidR="007D0F47" w:rsidRDefault="007D0F47" w:rsidP="007637A4">
            <w:pPr>
              <w:rPr>
                <w:rFonts w:ascii="Arial" w:hAnsi="Arial" w:cs="Arial"/>
                <w:color w:val="000000"/>
                <w:sz w:val="24"/>
                <w:szCs w:val="24"/>
              </w:rPr>
            </w:pPr>
            <w:r>
              <w:rPr>
                <w:rFonts w:ascii="Arial" w:hAnsi="Arial" w:cs="Arial"/>
                <w:color w:val="000000"/>
                <w:sz w:val="24"/>
                <w:szCs w:val="24"/>
              </w:rPr>
              <w:t>Email</w:t>
            </w:r>
          </w:p>
        </w:tc>
        <w:tc>
          <w:tcPr>
            <w:tcW w:w="1670" w:type="dxa"/>
          </w:tcPr>
          <w:p w14:paraId="624CB995" w14:textId="77777777" w:rsidR="007D0F47" w:rsidRPr="008D7A43" w:rsidRDefault="007D0F47" w:rsidP="007637A4">
            <w:pPr>
              <w:rPr>
                <w:rFonts w:ascii="Arial" w:hAnsi="Arial" w:cs="Arial"/>
                <w:sz w:val="24"/>
                <w:szCs w:val="24"/>
              </w:rPr>
            </w:pPr>
            <w:r>
              <w:rPr>
                <w:rFonts w:ascii="Arial" w:hAnsi="Arial" w:cs="Arial"/>
                <w:sz w:val="24"/>
                <w:szCs w:val="24"/>
              </w:rPr>
              <w:t>email</w:t>
            </w:r>
          </w:p>
        </w:tc>
        <w:tc>
          <w:tcPr>
            <w:tcW w:w="3003" w:type="dxa"/>
            <w:vAlign w:val="center"/>
          </w:tcPr>
          <w:p w14:paraId="3478654B" w14:textId="77777777" w:rsidR="007D0F47" w:rsidRDefault="007D0F47" w:rsidP="007637A4">
            <w:pPr>
              <w:rPr>
                <w:rFonts w:ascii="Arial" w:hAnsi="Arial" w:cs="Arial"/>
                <w:sz w:val="24"/>
                <w:szCs w:val="24"/>
              </w:rPr>
            </w:pPr>
          </w:p>
        </w:tc>
      </w:tr>
      <w:tr w:rsidR="007D0F47" w:rsidRPr="008D7A43" w14:paraId="5A72AE92" w14:textId="77777777" w:rsidTr="007637A4">
        <w:tc>
          <w:tcPr>
            <w:tcW w:w="3417" w:type="dxa"/>
          </w:tcPr>
          <w:p w14:paraId="72FA2C33" w14:textId="77777777" w:rsidR="007D0F47" w:rsidRDefault="007D0F47" w:rsidP="007637A4">
            <w:pPr>
              <w:rPr>
                <w:rFonts w:ascii="Arial" w:hAnsi="Arial" w:cs="Arial"/>
                <w:color w:val="000000"/>
                <w:sz w:val="24"/>
                <w:szCs w:val="24"/>
              </w:rPr>
            </w:pPr>
            <w:r>
              <w:rPr>
                <w:rFonts w:ascii="Arial" w:hAnsi="Arial" w:cs="Arial"/>
                <w:color w:val="000000"/>
                <w:sz w:val="24"/>
                <w:szCs w:val="24"/>
              </w:rPr>
              <w:t>Current Address</w:t>
            </w:r>
          </w:p>
        </w:tc>
        <w:tc>
          <w:tcPr>
            <w:tcW w:w="1670" w:type="dxa"/>
          </w:tcPr>
          <w:p w14:paraId="027EA0BC" w14:textId="77777777" w:rsidR="007D0F47" w:rsidRPr="008D7A43" w:rsidRDefault="007D0F47" w:rsidP="007637A4">
            <w:pPr>
              <w:rPr>
                <w:rFonts w:ascii="Arial" w:hAnsi="Arial" w:cs="Arial"/>
                <w:sz w:val="24"/>
                <w:szCs w:val="24"/>
              </w:rPr>
            </w:pPr>
            <w:r>
              <w:rPr>
                <w:rFonts w:ascii="Arial" w:hAnsi="Arial" w:cs="Arial"/>
                <w:sz w:val="24"/>
                <w:szCs w:val="24"/>
              </w:rPr>
              <w:t>Text area</w:t>
            </w:r>
          </w:p>
        </w:tc>
        <w:tc>
          <w:tcPr>
            <w:tcW w:w="3003" w:type="dxa"/>
            <w:vAlign w:val="center"/>
          </w:tcPr>
          <w:p w14:paraId="4EE8F7AE" w14:textId="77777777" w:rsidR="007D0F47" w:rsidRDefault="007D0F47" w:rsidP="007637A4">
            <w:pPr>
              <w:rPr>
                <w:rFonts w:ascii="Arial" w:hAnsi="Arial" w:cs="Arial"/>
                <w:sz w:val="24"/>
                <w:szCs w:val="24"/>
              </w:rPr>
            </w:pPr>
          </w:p>
        </w:tc>
      </w:tr>
      <w:tr w:rsidR="007D0F47" w:rsidRPr="008D7A43" w14:paraId="0EDCFB89" w14:textId="77777777" w:rsidTr="007637A4">
        <w:tc>
          <w:tcPr>
            <w:tcW w:w="3417" w:type="dxa"/>
          </w:tcPr>
          <w:p w14:paraId="7C9FF825" w14:textId="77777777" w:rsidR="007D0F47" w:rsidRDefault="007D0F47" w:rsidP="007637A4">
            <w:pPr>
              <w:rPr>
                <w:rFonts w:ascii="Arial" w:hAnsi="Arial" w:cs="Arial"/>
                <w:color w:val="000000"/>
                <w:sz w:val="24"/>
                <w:szCs w:val="24"/>
              </w:rPr>
            </w:pPr>
            <w:r>
              <w:rPr>
                <w:rFonts w:ascii="Arial" w:hAnsi="Arial" w:cs="Arial"/>
                <w:color w:val="000000"/>
                <w:sz w:val="24"/>
                <w:szCs w:val="24"/>
              </w:rPr>
              <w:t>Date of Inspection Requested</w:t>
            </w:r>
          </w:p>
        </w:tc>
        <w:tc>
          <w:tcPr>
            <w:tcW w:w="1670" w:type="dxa"/>
          </w:tcPr>
          <w:p w14:paraId="1FFF8CDE" w14:textId="77777777" w:rsidR="007D0F47" w:rsidRPr="008D7A43" w:rsidRDefault="007D0F47" w:rsidP="007637A4">
            <w:pPr>
              <w:rPr>
                <w:rFonts w:ascii="Arial" w:hAnsi="Arial" w:cs="Arial"/>
                <w:sz w:val="24"/>
                <w:szCs w:val="24"/>
              </w:rPr>
            </w:pPr>
            <w:r>
              <w:rPr>
                <w:rFonts w:ascii="Arial" w:hAnsi="Arial" w:cs="Arial"/>
                <w:sz w:val="24"/>
                <w:szCs w:val="24"/>
              </w:rPr>
              <w:t>date</w:t>
            </w:r>
          </w:p>
        </w:tc>
        <w:tc>
          <w:tcPr>
            <w:tcW w:w="3003" w:type="dxa"/>
            <w:vAlign w:val="center"/>
          </w:tcPr>
          <w:p w14:paraId="29CBEA01" w14:textId="77777777" w:rsidR="007D0F47" w:rsidRDefault="007D0F47" w:rsidP="007637A4">
            <w:pPr>
              <w:rPr>
                <w:rFonts w:ascii="Arial" w:hAnsi="Arial" w:cs="Arial"/>
                <w:sz w:val="24"/>
                <w:szCs w:val="24"/>
              </w:rPr>
            </w:pPr>
          </w:p>
        </w:tc>
      </w:tr>
      <w:tr w:rsidR="007D0F47" w:rsidRPr="008D7A43" w14:paraId="213B2763" w14:textId="77777777" w:rsidTr="007637A4">
        <w:tc>
          <w:tcPr>
            <w:tcW w:w="3417" w:type="dxa"/>
          </w:tcPr>
          <w:p w14:paraId="4EAA8212" w14:textId="77777777" w:rsidR="007D0F47" w:rsidRDefault="007D0F47" w:rsidP="007637A4">
            <w:pPr>
              <w:rPr>
                <w:rFonts w:ascii="Arial" w:hAnsi="Arial" w:cs="Arial"/>
                <w:color w:val="000000"/>
                <w:sz w:val="24"/>
                <w:szCs w:val="24"/>
              </w:rPr>
            </w:pPr>
            <w:r>
              <w:rPr>
                <w:rFonts w:ascii="Arial" w:hAnsi="Arial" w:cs="Arial"/>
                <w:color w:val="000000"/>
                <w:sz w:val="24"/>
                <w:szCs w:val="24"/>
              </w:rPr>
              <w:t>Place of Inspection Requested</w:t>
            </w:r>
          </w:p>
        </w:tc>
        <w:tc>
          <w:tcPr>
            <w:tcW w:w="1670" w:type="dxa"/>
          </w:tcPr>
          <w:p w14:paraId="7E4CDB6E"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003" w:type="dxa"/>
            <w:vAlign w:val="center"/>
          </w:tcPr>
          <w:p w14:paraId="658B0491" w14:textId="77777777" w:rsidR="007D0F47" w:rsidRDefault="007D0F47" w:rsidP="007637A4">
            <w:pPr>
              <w:rPr>
                <w:rFonts w:ascii="Arial" w:hAnsi="Arial" w:cs="Arial"/>
                <w:sz w:val="24"/>
                <w:szCs w:val="24"/>
              </w:rPr>
            </w:pPr>
            <w:r>
              <w:rPr>
                <w:rFonts w:ascii="Arial" w:hAnsi="Arial" w:cs="Arial"/>
                <w:sz w:val="24"/>
                <w:szCs w:val="24"/>
              </w:rPr>
              <w:t>Pull from master data</w:t>
            </w:r>
          </w:p>
        </w:tc>
      </w:tr>
    </w:tbl>
    <w:p w14:paraId="7562CC57" w14:textId="77777777" w:rsidR="007D0F47" w:rsidRDefault="007D0F47" w:rsidP="007D0F47">
      <w:pPr>
        <w:ind w:left="540" w:firstLine="720"/>
        <w:rPr>
          <w:rFonts w:ascii="Arial" w:hAnsi="Arial" w:cs="Arial"/>
          <w:sz w:val="24"/>
          <w:szCs w:val="24"/>
        </w:rPr>
      </w:pPr>
    </w:p>
    <w:p w14:paraId="6A461B77" w14:textId="77777777" w:rsidR="007D0F47" w:rsidRDefault="007D0F47" w:rsidP="007D0F47">
      <w:pPr>
        <w:ind w:left="540" w:firstLine="720"/>
        <w:rPr>
          <w:rFonts w:ascii="Arial" w:hAnsi="Arial" w:cs="Arial"/>
          <w:sz w:val="24"/>
          <w:szCs w:val="24"/>
        </w:rPr>
      </w:pPr>
      <w:r>
        <w:rPr>
          <w:rFonts w:ascii="Arial" w:hAnsi="Arial" w:cs="Arial"/>
          <w:sz w:val="24"/>
          <w:szCs w:val="24"/>
        </w:rPr>
        <w:t>If both direct export and retail selected, use the following table:</w:t>
      </w:r>
    </w:p>
    <w:tbl>
      <w:tblPr>
        <w:tblStyle w:val="TableGrid"/>
        <w:tblW w:w="0" w:type="auto"/>
        <w:tblInd w:w="1260" w:type="dxa"/>
        <w:tblLook w:val="04A0" w:firstRow="1" w:lastRow="0" w:firstColumn="1" w:lastColumn="0" w:noHBand="0" w:noVBand="1"/>
      </w:tblPr>
      <w:tblGrid>
        <w:gridCol w:w="3417"/>
        <w:gridCol w:w="1670"/>
        <w:gridCol w:w="3003"/>
      </w:tblGrid>
      <w:tr w:rsidR="007D0F47" w:rsidRPr="008D7A43" w14:paraId="16C7ACFA" w14:textId="77777777" w:rsidTr="007637A4">
        <w:tc>
          <w:tcPr>
            <w:tcW w:w="3417" w:type="dxa"/>
            <w:shd w:val="clear" w:color="auto" w:fill="FDE9D9" w:themeFill="accent6" w:themeFillTint="33"/>
          </w:tcPr>
          <w:p w14:paraId="1E9899CC"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5F50DA5C"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3BD5DE8D"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5302006E" w14:textId="77777777" w:rsidTr="007637A4">
        <w:tc>
          <w:tcPr>
            <w:tcW w:w="3417" w:type="dxa"/>
          </w:tcPr>
          <w:p w14:paraId="0543BFED" w14:textId="77777777" w:rsidR="007D0F47" w:rsidRPr="008D7A43" w:rsidRDefault="007D0F47" w:rsidP="007637A4">
            <w:pPr>
              <w:rPr>
                <w:rFonts w:ascii="Arial" w:hAnsi="Arial" w:cs="Arial"/>
                <w:color w:val="000000"/>
                <w:sz w:val="24"/>
                <w:szCs w:val="24"/>
              </w:rPr>
            </w:pPr>
            <w:r>
              <w:rPr>
                <w:rFonts w:ascii="Arial" w:hAnsi="Arial" w:cs="Arial"/>
                <w:color w:val="000000"/>
                <w:sz w:val="24"/>
                <w:szCs w:val="24"/>
              </w:rPr>
              <w:t>Type of export</w:t>
            </w:r>
          </w:p>
        </w:tc>
        <w:tc>
          <w:tcPr>
            <w:tcW w:w="1670" w:type="dxa"/>
          </w:tcPr>
          <w:p w14:paraId="1326970E"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003" w:type="dxa"/>
            <w:vAlign w:val="center"/>
          </w:tcPr>
          <w:p w14:paraId="4A7DB127" w14:textId="77777777" w:rsidR="007D0F47" w:rsidRPr="008D7A43" w:rsidRDefault="007D0F47" w:rsidP="007637A4">
            <w:pPr>
              <w:rPr>
                <w:rFonts w:ascii="Arial" w:hAnsi="Arial" w:cs="Arial"/>
                <w:sz w:val="24"/>
                <w:szCs w:val="24"/>
              </w:rPr>
            </w:pPr>
            <w:r>
              <w:rPr>
                <w:rFonts w:ascii="Arial" w:hAnsi="Arial" w:cs="Arial"/>
                <w:sz w:val="24"/>
                <w:szCs w:val="24"/>
              </w:rPr>
              <w:t xml:space="preserve">For direct export only or </w:t>
            </w:r>
            <w:proofErr w:type="gramStart"/>
            <w:r>
              <w:rPr>
                <w:rFonts w:ascii="Arial" w:hAnsi="Arial" w:cs="Arial"/>
                <w:sz w:val="24"/>
                <w:szCs w:val="24"/>
              </w:rPr>
              <w:t>For</w:t>
            </w:r>
            <w:proofErr w:type="gramEnd"/>
            <w:r>
              <w:rPr>
                <w:rFonts w:ascii="Arial" w:hAnsi="Arial" w:cs="Arial"/>
                <w:sz w:val="24"/>
                <w:szCs w:val="24"/>
              </w:rPr>
              <w:t xml:space="preserve"> retail through outlets</w:t>
            </w:r>
          </w:p>
        </w:tc>
      </w:tr>
    </w:tbl>
    <w:p w14:paraId="0ED75EF2" w14:textId="77777777" w:rsidR="007D0F47" w:rsidRDefault="007D0F47" w:rsidP="007D0F47">
      <w:pPr>
        <w:ind w:left="540" w:firstLine="720"/>
        <w:rPr>
          <w:rFonts w:ascii="Arial" w:hAnsi="Arial" w:cs="Arial"/>
          <w:sz w:val="24"/>
          <w:szCs w:val="24"/>
        </w:rPr>
      </w:pPr>
    </w:p>
    <w:p w14:paraId="77621B5D" w14:textId="77777777" w:rsidR="007D0F47" w:rsidRDefault="007D0F47" w:rsidP="007D0F47">
      <w:pPr>
        <w:ind w:left="540" w:firstLine="720"/>
        <w:rPr>
          <w:rFonts w:ascii="Arial" w:hAnsi="Arial" w:cs="Arial"/>
          <w:sz w:val="24"/>
          <w:szCs w:val="24"/>
        </w:rPr>
      </w:pPr>
      <w:r>
        <w:rPr>
          <w:rFonts w:ascii="Arial" w:hAnsi="Arial" w:cs="Arial"/>
          <w:sz w:val="24"/>
          <w:szCs w:val="24"/>
        </w:rPr>
        <w:t>If direct export certificate, use following table :( Add more button)</w:t>
      </w:r>
    </w:p>
    <w:tbl>
      <w:tblPr>
        <w:tblStyle w:val="TableGrid"/>
        <w:tblW w:w="0" w:type="auto"/>
        <w:tblInd w:w="1260" w:type="dxa"/>
        <w:tblLook w:val="04A0" w:firstRow="1" w:lastRow="0" w:firstColumn="1" w:lastColumn="0" w:noHBand="0" w:noVBand="1"/>
      </w:tblPr>
      <w:tblGrid>
        <w:gridCol w:w="3340"/>
        <w:gridCol w:w="1638"/>
        <w:gridCol w:w="3338"/>
      </w:tblGrid>
      <w:tr w:rsidR="007D0F47" w:rsidRPr="008D7A43" w14:paraId="0B113C45" w14:textId="77777777" w:rsidTr="007637A4">
        <w:tc>
          <w:tcPr>
            <w:tcW w:w="3340" w:type="dxa"/>
            <w:shd w:val="clear" w:color="auto" w:fill="FDE9D9" w:themeFill="accent6" w:themeFillTint="33"/>
          </w:tcPr>
          <w:p w14:paraId="09C0BA7F"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38" w:type="dxa"/>
            <w:shd w:val="clear" w:color="auto" w:fill="FDE9D9" w:themeFill="accent6" w:themeFillTint="33"/>
          </w:tcPr>
          <w:p w14:paraId="41BF496B"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338" w:type="dxa"/>
            <w:shd w:val="clear" w:color="auto" w:fill="FDE9D9" w:themeFill="accent6" w:themeFillTint="33"/>
          </w:tcPr>
          <w:p w14:paraId="627058F3"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089823EF" w14:textId="77777777" w:rsidTr="007637A4">
        <w:tc>
          <w:tcPr>
            <w:tcW w:w="3340" w:type="dxa"/>
          </w:tcPr>
          <w:p w14:paraId="2F41DC50" w14:textId="77777777" w:rsidR="007D0F47" w:rsidRPr="008D7A43" w:rsidRDefault="007D0F47" w:rsidP="007637A4">
            <w:pPr>
              <w:rPr>
                <w:rFonts w:ascii="Arial" w:hAnsi="Arial" w:cs="Arial"/>
                <w:color w:val="000000"/>
                <w:sz w:val="24"/>
                <w:szCs w:val="24"/>
              </w:rPr>
            </w:pPr>
            <w:r>
              <w:rPr>
                <w:rFonts w:ascii="Arial" w:hAnsi="Arial" w:cs="Arial"/>
                <w:color w:val="000000"/>
                <w:sz w:val="24"/>
                <w:szCs w:val="24"/>
              </w:rPr>
              <w:t>DAMC Registration</w:t>
            </w:r>
          </w:p>
        </w:tc>
        <w:tc>
          <w:tcPr>
            <w:tcW w:w="1638" w:type="dxa"/>
          </w:tcPr>
          <w:p w14:paraId="0CADBA37" w14:textId="77777777" w:rsidR="007D0F47" w:rsidRPr="008D7A43" w:rsidRDefault="007D0F47" w:rsidP="007637A4">
            <w:pPr>
              <w:rPr>
                <w:rFonts w:ascii="Arial" w:hAnsi="Arial" w:cs="Arial"/>
                <w:sz w:val="24"/>
                <w:szCs w:val="24"/>
              </w:rPr>
            </w:pPr>
          </w:p>
        </w:tc>
        <w:tc>
          <w:tcPr>
            <w:tcW w:w="3338" w:type="dxa"/>
            <w:vAlign w:val="center"/>
          </w:tcPr>
          <w:p w14:paraId="7FCD7897" w14:textId="77777777" w:rsidR="007D0F47" w:rsidRPr="008D7A43" w:rsidRDefault="007D0F47" w:rsidP="007637A4">
            <w:pPr>
              <w:rPr>
                <w:rFonts w:ascii="Arial" w:hAnsi="Arial" w:cs="Arial"/>
                <w:sz w:val="24"/>
                <w:szCs w:val="24"/>
              </w:rPr>
            </w:pPr>
          </w:p>
        </w:tc>
      </w:tr>
      <w:tr w:rsidR="007D0F47" w:rsidRPr="008D7A43" w14:paraId="2B0EFF17" w14:textId="77777777" w:rsidTr="007637A4">
        <w:tc>
          <w:tcPr>
            <w:tcW w:w="3340" w:type="dxa"/>
          </w:tcPr>
          <w:p w14:paraId="4FA72AAA" w14:textId="77777777" w:rsidR="007D0F47" w:rsidRDefault="007D0F47" w:rsidP="007637A4">
            <w:pPr>
              <w:rPr>
                <w:rFonts w:ascii="Arial" w:hAnsi="Arial" w:cs="Arial"/>
                <w:color w:val="000000"/>
                <w:sz w:val="24"/>
                <w:szCs w:val="24"/>
              </w:rPr>
            </w:pPr>
            <w:r>
              <w:rPr>
                <w:rFonts w:ascii="Arial" w:hAnsi="Arial" w:cs="Arial"/>
                <w:color w:val="000000"/>
                <w:sz w:val="24"/>
                <w:szCs w:val="24"/>
              </w:rPr>
              <w:t>Royalty Slip</w:t>
            </w:r>
          </w:p>
        </w:tc>
        <w:tc>
          <w:tcPr>
            <w:tcW w:w="1638" w:type="dxa"/>
          </w:tcPr>
          <w:p w14:paraId="5B1CA75A"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754D219A" w14:textId="77777777" w:rsidR="007D0F47" w:rsidRPr="008D7A43" w:rsidRDefault="007D0F47" w:rsidP="007637A4">
            <w:pPr>
              <w:rPr>
                <w:rFonts w:ascii="Arial" w:hAnsi="Arial" w:cs="Arial"/>
                <w:sz w:val="24"/>
                <w:szCs w:val="24"/>
              </w:rPr>
            </w:pPr>
            <w:r>
              <w:rPr>
                <w:rFonts w:ascii="Arial" w:hAnsi="Arial" w:cs="Arial"/>
                <w:sz w:val="24"/>
                <w:szCs w:val="24"/>
              </w:rPr>
              <w:t>Should not accept any special number, should accept only number</w:t>
            </w:r>
          </w:p>
        </w:tc>
      </w:tr>
      <w:tr w:rsidR="007D0F47" w:rsidRPr="008D7A43" w14:paraId="687B3903" w14:textId="77777777" w:rsidTr="007637A4">
        <w:tc>
          <w:tcPr>
            <w:tcW w:w="3340" w:type="dxa"/>
          </w:tcPr>
          <w:p w14:paraId="795CEFCA" w14:textId="77777777" w:rsidR="007D0F47" w:rsidRDefault="007D0F47" w:rsidP="007637A4">
            <w:pPr>
              <w:rPr>
                <w:rFonts w:ascii="Arial" w:hAnsi="Arial" w:cs="Arial"/>
                <w:color w:val="000000"/>
                <w:sz w:val="24"/>
                <w:szCs w:val="24"/>
              </w:rPr>
            </w:pPr>
            <w:r>
              <w:rPr>
                <w:rFonts w:ascii="Arial" w:hAnsi="Arial" w:cs="Arial"/>
                <w:color w:val="000000"/>
                <w:sz w:val="24"/>
                <w:szCs w:val="24"/>
              </w:rPr>
              <w:t>Product Name</w:t>
            </w:r>
          </w:p>
        </w:tc>
        <w:tc>
          <w:tcPr>
            <w:tcW w:w="1638" w:type="dxa"/>
          </w:tcPr>
          <w:p w14:paraId="7D6821CC" w14:textId="77777777" w:rsidR="007D0F47"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1EE59469" w14:textId="77777777" w:rsidR="007D0F47" w:rsidRPr="008D7A43" w:rsidRDefault="007D0F47" w:rsidP="007637A4">
            <w:pPr>
              <w:rPr>
                <w:rFonts w:ascii="Arial" w:hAnsi="Arial" w:cs="Arial"/>
                <w:sz w:val="24"/>
                <w:szCs w:val="24"/>
              </w:rPr>
            </w:pPr>
          </w:p>
        </w:tc>
      </w:tr>
      <w:tr w:rsidR="007D0F47" w:rsidRPr="008D7A43" w14:paraId="63285477" w14:textId="77777777" w:rsidTr="007637A4">
        <w:tc>
          <w:tcPr>
            <w:tcW w:w="3340" w:type="dxa"/>
          </w:tcPr>
          <w:p w14:paraId="5A47231F" w14:textId="77777777" w:rsidR="007D0F47" w:rsidRDefault="007D0F47" w:rsidP="007637A4">
            <w:pPr>
              <w:rPr>
                <w:rFonts w:ascii="Arial" w:hAnsi="Arial" w:cs="Arial"/>
                <w:color w:val="000000"/>
                <w:sz w:val="24"/>
                <w:szCs w:val="24"/>
              </w:rPr>
            </w:pPr>
            <w:r>
              <w:rPr>
                <w:rFonts w:ascii="Arial" w:hAnsi="Arial" w:cs="Arial"/>
                <w:color w:val="000000"/>
                <w:sz w:val="24"/>
                <w:szCs w:val="24"/>
              </w:rPr>
              <w:t xml:space="preserve">Gross Weight </w:t>
            </w:r>
          </w:p>
        </w:tc>
        <w:tc>
          <w:tcPr>
            <w:tcW w:w="1638" w:type="dxa"/>
          </w:tcPr>
          <w:p w14:paraId="761B3FD7"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0E6D044F" w14:textId="77777777" w:rsidR="007D0F47" w:rsidRPr="004A7B71" w:rsidRDefault="007D0F47" w:rsidP="007637A4">
            <w:pPr>
              <w:rPr>
                <w:rFonts w:ascii="Arial" w:hAnsi="Arial" w:cs="Arial"/>
                <w:sz w:val="24"/>
                <w:szCs w:val="24"/>
              </w:rPr>
            </w:pPr>
            <w:r w:rsidRPr="004A7B71">
              <w:rPr>
                <w:rFonts w:ascii="Arial" w:hAnsi="Arial" w:cs="Arial"/>
                <w:sz w:val="24"/>
                <w:szCs w:val="24"/>
              </w:rPr>
              <w:t xml:space="preserve">Should accept only number, </w:t>
            </w:r>
          </w:p>
          <w:p w14:paraId="074AFF14" w14:textId="77777777" w:rsidR="007D0F47" w:rsidRPr="008D7A43" w:rsidRDefault="007D0F47" w:rsidP="007637A4">
            <w:pPr>
              <w:rPr>
                <w:rFonts w:ascii="Arial" w:hAnsi="Arial" w:cs="Arial"/>
                <w:sz w:val="24"/>
                <w:szCs w:val="24"/>
              </w:rPr>
            </w:pPr>
            <w:r w:rsidRPr="004A7B71">
              <w:rPr>
                <w:rFonts w:ascii="Arial" w:hAnsi="Arial" w:cs="Arial"/>
                <w:sz w:val="24"/>
                <w:szCs w:val="24"/>
              </w:rPr>
              <w:t>should not accept special character</w:t>
            </w:r>
          </w:p>
        </w:tc>
      </w:tr>
      <w:tr w:rsidR="007D0F47" w:rsidRPr="008D7A43" w14:paraId="44D3738B" w14:textId="77777777" w:rsidTr="007637A4">
        <w:tc>
          <w:tcPr>
            <w:tcW w:w="3340" w:type="dxa"/>
          </w:tcPr>
          <w:p w14:paraId="1D3D4DE5" w14:textId="77777777" w:rsidR="007D0F47" w:rsidRDefault="007D0F47" w:rsidP="007637A4">
            <w:pPr>
              <w:rPr>
                <w:rFonts w:ascii="Arial" w:hAnsi="Arial" w:cs="Arial"/>
                <w:color w:val="000000"/>
                <w:sz w:val="24"/>
                <w:szCs w:val="24"/>
              </w:rPr>
            </w:pPr>
            <w:r>
              <w:rPr>
                <w:rFonts w:ascii="Arial" w:hAnsi="Arial" w:cs="Arial"/>
                <w:color w:val="000000"/>
                <w:sz w:val="24"/>
                <w:szCs w:val="24"/>
              </w:rPr>
              <w:t>Gross Weight Unit</w:t>
            </w:r>
          </w:p>
        </w:tc>
        <w:tc>
          <w:tcPr>
            <w:tcW w:w="1638" w:type="dxa"/>
          </w:tcPr>
          <w:p w14:paraId="53E21CE9"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247C04DE"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75CA6E5D" w14:textId="77777777" w:rsidTr="007637A4">
        <w:tc>
          <w:tcPr>
            <w:tcW w:w="3340" w:type="dxa"/>
          </w:tcPr>
          <w:p w14:paraId="7F046C7D" w14:textId="77777777" w:rsidR="007D0F47" w:rsidRDefault="007D0F47" w:rsidP="007637A4">
            <w:pPr>
              <w:rPr>
                <w:rFonts w:ascii="Arial" w:hAnsi="Arial" w:cs="Arial"/>
                <w:color w:val="000000"/>
                <w:sz w:val="24"/>
                <w:szCs w:val="24"/>
              </w:rPr>
            </w:pPr>
            <w:r>
              <w:rPr>
                <w:rFonts w:ascii="Arial" w:hAnsi="Arial" w:cs="Arial"/>
                <w:color w:val="000000"/>
                <w:sz w:val="24"/>
                <w:szCs w:val="24"/>
              </w:rPr>
              <w:t>Net Weight</w:t>
            </w:r>
          </w:p>
        </w:tc>
        <w:tc>
          <w:tcPr>
            <w:tcW w:w="1638" w:type="dxa"/>
          </w:tcPr>
          <w:p w14:paraId="67C3052C"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3FAA5C4D" w14:textId="77777777" w:rsidR="007D0F47" w:rsidRPr="004A7B71" w:rsidRDefault="007D0F47" w:rsidP="007637A4">
            <w:pPr>
              <w:rPr>
                <w:rFonts w:ascii="Arial" w:hAnsi="Arial" w:cs="Arial"/>
                <w:sz w:val="24"/>
                <w:szCs w:val="24"/>
              </w:rPr>
            </w:pPr>
            <w:r w:rsidRPr="004A7B71">
              <w:rPr>
                <w:rFonts w:ascii="Arial" w:hAnsi="Arial" w:cs="Arial"/>
                <w:sz w:val="24"/>
                <w:szCs w:val="24"/>
              </w:rPr>
              <w:t xml:space="preserve">Should accept only number, </w:t>
            </w:r>
          </w:p>
          <w:p w14:paraId="05A3BE5B" w14:textId="77777777" w:rsidR="007D0F47" w:rsidRPr="008D7A43" w:rsidRDefault="007D0F47" w:rsidP="007637A4">
            <w:pPr>
              <w:rPr>
                <w:rFonts w:ascii="Arial" w:hAnsi="Arial" w:cs="Arial"/>
                <w:sz w:val="24"/>
                <w:szCs w:val="24"/>
              </w:rPr>
            </w:pPr>
            <w:r w:rsidRPr="004A7B71">
              <w:rPr>
                <w:rFonts w:ascii="Arial" w:hAnsi="Arial" w:cs="Arial"/>
                <w:sz w:val="24"/>
                <w:szCs w:val="24"/>
              </w:rPr>
              <w:t>should not accept special character</w:t>
            </w:r>
          </w:p>
        </w:tc>
      </w:tr>
      <w:tr w:rsidR="007D0F47" w:rsidRPr="008D7A43" w14:paraId="0CF01351" w14:textId="77777777" w:rsidTr="007637A4">
        <w:tc>
          <w:tcPr>
            <w:tcW w:w="3340" w:type="dxa"/>
          </w:tcPr>
          <w:p w14:paraId="71F8E6A9" w14:textId="77777777" w:rsidR="007D0F47" w:rsidRDefault="007D0F47" w:rsidP="007637A4">
            <w:pPr>
              <w:rPr>
                <w:rFonts w:ascii="Arial" w:hAnsi="Arial" w:cs="Arial"/>
                <w:color w:val="000000"/>
                <w:sz w:val="24"/>
                <w:szCs w:val="24"/>
              </w:rPr>
            </w:pPr>
            <w:r>
              <w:rPr>
                <w:rFonts w:ascii="Arial" w:hAnsi="Arial" w:cs="Arial"/>
                <w:color w:val="000000"/>
                <w:sz w:val="24"/>
                <w:szCs w:val="24"/>
              </w:rPr>
              <w:t>Net Weight Unit</w:t>
            </w:r>
          </w:p>
        </w:tc>
        <w:tc>
          <w:tcPr>
            <w:tcW w:w="1638" w:type="dxa"/>
          </w:tcPr>
          <w:p w14:paraId="74B5CB6A"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7D49A29B"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3782A314" w14:textId="77777777" w:rsidTr="007637A4">
        <w:tc>
          <w:tcPr>
            <w:tcW w:w="3340" w:type="dxa"/>
          </w:tcPr>
          <w:p w14:paraId="7121B967" w14:textId="77777777" w:rsidR="007D0F47" w:rsidRDefault="007D0F47" w:rsidP="007637A4">
            <w:pPr>
              <w:rPr>
                <w:rFonts w:ascii="Arial" w:hAnsi="Arial" w:cs="Arial"/>
                <w:color w:val="000000"/>
                <w:sz w:val="24"/>
                <w:szCs w:val="24"/>
              </w:rPr>
            </w:pPr>
            <w:r>
              <w:rPr>
                <w:rFonts w:ascii="Arial" w:hAnsi="Arial" w:cs="Arial"/>
                <w:color w:val="000000"/>
                <w:sz w:val="24"/>
                <w:szCs w:val="24"/>
              </w:rPr>
              <w:t>No. of Package</w:t>
            </w:r>
          </w:p>
        </w:tc>
        <w:tc>
          <w:tcPr>
            <w:tcW w:w="1638" w:type="dxa"/>
          </w:tcPr>
          <w:p w14:paraId="35D2A05A"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6C5E60F4" w14:textId="77777777" w:rsidR="007D0F47" w:rsidRPr="004A7B71" w:rsidRDefault="007D0F47" w:rsidP="007637A4">
            <w:pPr>
              <w:rPr>
                <w:rFonts w:ascii="Arial" w:hAnsi="Arial" w:cs="Arial"/>
                <w:sz w:val="24"/>
                <w:szCs w:val="24"/>
              </w:rPr>
            </w:pPr>
            <w:r w:rsidRPr="004A7B71">
              <w:rPr>
                <w:rFonts w:ascii="Arial" w:hAnsi="Arial" w:cs="Arial"/>
                <w:sz w:val="24"/>
                <w:szCs w:val="24"/>
              </w:rPr>
              <w:t xml:space="preserve">Should accept only number, </w:t>
            </w:r>
          </w:p>
          <w:p w14:paraId="7BBA5CAF" w14:textId="77777777" w:rsidR="007D0F47" w:rsidRPr="008D7A43" w:rsidRDefault="007D0F47" w:rsidP="007637A4">
            <w:pPr>
              <w:rPr>
                <w:rFonts w:ascii="Arial" w:hAnsi="Arial" w:cs="Arial"/>
                <w:sz w:val="24"/>
                <w:szCs w:val="24"/>
              </w:rPr>
            </w:pPr>
            <w:r w:rsidRPr="004A7B71">
              <w:rPr>
                <w:rFonts w:ascii="Arial" w:hAnsi="Arial" w:cs="Arial"/>
                <w:sz w:val="24"/>
                <w:szCs w:val="24"/>
              </w:rPr>
              <w:t>should not accept special character</w:t>
            </w:r>
          </w:p>
        </w:tc>
      </w:tr>
      <w:tr w:rsidR="007D0F47" w:rsidRPr="008D7A43" w14:paraId="5BBEBE28" w14:textId="77777777" w:rsidTr="007637A4">
        <w:tc>
          <w:tcPr>
            <w:tcW w:w="3340" w:type="dxa"/>
          </w:tcPr>
          <w:p w14:paraId="29B719B2" w14:textId="77777777" w:rsidR="007D0F47" w:rsidRDefault="007D0F47" w:rsidP="007637A4">
            <w:pPr>
              <w:rPr>
                <w:rFonts w:ascii="Arial" w:hAnsi="Arial" w:cs="Arial"/>
                <w:color w:val="000000"/>
                <w:sz w:val="24"/>
                <w:szCs w:val="24"/>
              </w:rPr>
            </w:pPr>
            <w:r>
              <w:rPr>
                <w:rFonts w:ascii="Arial" w:hAnsi="Arial" w:cs="Arial"/>
                <w:color w:val="000000"/>
                <w:sz w:val="24"/>
                <w:szCs w:val="24"/>
              </w:rPr>
              <w:t xml:space="preserve">Description of packaging </w:t>
            </w:r>
            <w:r>
              <w:rPr>
                <w:rFonts w:ascii="Arial" w:hAnsi="Arial" w:cs="Arial"/>
                <w:color w:val="000000"/>
                <w:sz w:val="24"/>
                <w:szCs w:val="24"/>
              </w:rPr>
              <w:lastRenderedPageBreak/>
              <w:t>material</w:t>
            </w:r>
          </w:p>
        </w:tc>
        <w:tc>
          <w:tcPr>
            <w:tcW w:w="1638" w:type="dxa"/>
          </w:tcPr>
          <w:p w14:paraId="70619CED" w14:textId="77777777" w:rsidR="007D0F47" w:rsidRPr="008D7A43" w:rsidRDefault="007D0F47" w:rsidP="007637A4">
            <w:pPr>
              <w:rPr>
                <w:rFonts w:ascii="Arial" w:hAnsi="Arial" w:cs="Arial"/>
                <w:sz w:val="24"/>
                <w:szCs w:val="24"/>
              </w:rPr>
            </w:pPr>
            <w:r>
              <w:rPr>
                <w:rFonts w:ascii="Arial" w:hAnsi="Arial" w:cs="Arial"/>
                <w:sz w:val="24"/>
                <w:szCs w:val="24"/>
              </w:rPr>
              <w:lastRenderedPageBreak/>
              <w:t>Text area</w:t>
            </w:r>
          </w:p>
        </w:tc>
        <w:tc>
          <w:tcPr>
            <w:tcW w:w="3338" w:type="dxa"/>
            <w:vAlign w:val="center"/>
          </w:tcPr>
          <w:p w14:paraId="6BCE1313" w14:textId="77777777" w:rsidR="007D0F47" w:rsidRPr="008D7A43" w:rsidRDefault="007D0F47" w:rsidP="007637A4">
            <w:pPr>
              <w:rPr>
                <w:rFonts w:ascii="Arial" w:hAnsi="Arial" w:cs="Arial"/>
                <w:sz w:val="24"/>
                <w:szCs w:val="24"/>
              </w:rPr>
            </w:pPr>
          </w:p>
        </w:tc>
      </w:tr>
      <w:tr w:rsidR="007D0F47" w:rsidRPr="008D7A43" w14:paraId="3630725A" w14:textId="77777777" w:rsidTr="007637A4">
        <w:tc>
          <w:tcPr>
            <w:tcW w:w="3340" w:type="dxa"/>
          </w:tcPr>
          <w:p w14:paraId="3F91E0EB" w14:textId="77777777" w:rsidR="007D0F47" w:rsidRDefault="007D0F47" w:rsidP="007637A4">
            <w:pPr>
              <w:rPr>
                <w:rFonts w:ascii="Arial" w:hAnsi="Arial" w:cs="Arial"/>
                <w:color w:val="000000"/>
                <w:sz w:val="24"/>
                <w:szCs w:val="24"/>
              </w:rPr>
            </w:pPr>
            <w:r>
              <w:rPr>
                <w:rFonts w:ascii="Arial" w:hAnsi="Arial" w:cs="Arial"/>
                <w:color w:val="000000"/>
                <w:sz w:val="24"/>
                <w:szCs w:val="24"/>
              </w:rPr>
              <w:t>Declared point of exit</w:t>
            </w:r>
          </w:p>
        </w:tc>
        <w:tc>
          <w:tcPr>
            <w:tcW w:w="1638" w:type="dxa"/>
          </w:tcPr>
          <w:p w14:paraId="5A6E6FC9"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59C358BF"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731BB395" w14:textId="77777777" w:rsidTr="007637A4">
        <w:tc>
          <w:tcPr>
            <w:tcW w:w="3340" w:type="dxa"/>
          </w:tcPr>
          <w:p w14:paraId="7B9FADCD" w14:textId="77777777" w:rsidR="007D0F47" w:rsidRDefault="007D0F47" w:rsidP="007637A4">
            <w:pPr>
              <w:rPr>
                <w:rFonts w:ascii="Arial" w:hAnsi="Arial" w:cs="Arial"/>
                <w:color w:val="000000"/>
                <w:sz w:val="24"/>
                <w:szCs w:val="24"/>
              </w:rPr>
            </w:pPr>
            <w:r>
              <w:rPr>
                <w:rFonts w:ascii="Arial" w:hAnsi="Arial" w:cs="Arial"/>
                <w:color w:val="000000"/>
                <w:sz w:val="24"/>
                <w:szCs w:val="24"/>
              </w:rPr>
              <w:t>Importing Country</w:t>
            </w:r>
          </w:p>
        </w:tc>
        <w:tc>
          <w:tcPr>
            <w:tcW w:w="1638" w:type="dxa"/>
          </w:tcPr>
          <w:p w14:paraId="37DB79C6"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79DB74C5"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27856B2B" w14:textId="77777777" w:rsidTr="007637A4">
        <w:tc>
          <w:tcPr>
            <w:tcW w:w="3340" w:type="dxa"/>
          </w:tcPr>
          <w:p w14:paraId="08C54B73" w14:textId="77777777" w:rsidR="007D0F47" w:rsidRDefault="007D0F47" w:rsidP="007637A4">
            <w:pPr>
              <w:rPr>
                <w:rFonts w:ascii="Arial" w:hAnsi="Arial" w:cs="Arial"/>
                <w:color w:val="000000"/>
                <w:sz w:val="24"/>
                <w:szCs w:val="24"/>
              </w:rPr>
            </w:pPr>
            <w:r>
              <w:rPr>
                <w:rFonts w:ascii="Arial" w:hAnsi="Arial" w:cs="Arial"/>
                <w:color w:val="000000"/>
                <w:sz w:val="24"/>
                <w:szCs w:val="24"/>
              </w:rPr>
              <w:t>Name of Consignee</w:t>
            </w:r>
          </w:p>
        </w:tc>
        <w:tc>
          <w:tcPr>
            <w:tcW w:w="1638" w:type="dxa"/>
          </w:tcPr>
          <w:p w14:paraId="13EC390C" w14:textId="77777777" w:rsidR="007D0F47" w:rsidRPr="008D7A43"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685532A9" w14:textId="77777777" w:rsidR="007D0F47" w:rsidRPr="008D7A43" w:rsidRDefault="007D0F47" w:rsidP="007637A4">
            <w:pPr>
              <w:rPr>
                <w:rFonts w:ascii="Arial" w:hAnsi="Arial" w:cs="Arial"/>
                <w:sz w:val="24"/>
                <w:szCs w:val="24"/>
              </w:rPr>
            </w:pPr>
          </w:p>
        </w:tc>
      </w:tr>
      <w:tr w:rsidR="007D0F47" w:rsidRPr="008D7A43" w14:paraId="12E972D7" w14:textId="77777777" w:rsidTr="007637A4">
        <w:tc>
          <w:tcPr>
            <w:tcW w:w="3340" w:type="dxa"/>
          </w:tcPr>
          <w:p w14:paraId="446D0811" w14:textId="77777777" w:rsidR="007D0F47" w:rsidRDefault="007D0F47" w:rsidP="007637A4">
            <w:pPr>
              <w:rPr>
                <w:rFonts w:ascii="Arial" w:hAnsi="Arial" w:cs="Arial"/>
                <w:color w:val="000000"/>
                <w:sz w:val="24"/>
                <w:szCs w:val="24"/>
              </w:rPr>
            </w:pPr>
            <w:r>
              <w:rPr>
                <w:rFonts w:ascii="Arial" w:hAnsi="Arial" w:cs="Arial"/>
                <w:color w:val="000000"/>
                <w:sz w:val="24"/>
                <w:szCs w:val="24"/>
              </w:rPr>
              <w:t>Address of Consignee</w:t>
            </w:r>
          </w:p>
        </w:tc>
        <w:tc>
          <w:tcPr>
            <w:tcW w:w="1638" w:type="dxa"/>
          </w:tcPr>
          <w:p w14:paraId="25DB5DE7" w14:textId="77777777" w:rsidR="007D0F47" w:rsidRPr="008D7A43"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6BAE25B5" w14:textId="77777777" w:rsidR="007D0F47" w:rsidRPr="008D7A43" w:rsidRDefault="007D0F47" w:rsidP="007637A4">
            <w:pPr>
              <w:rPr>
                <w:rFonts w:ascii="Arial" w:hAnsi="Arial" w:cs="Arial"/>
                <w:sz w:val="24"/>
                <w:szCs w:val="24"/>
              </w:rPr>
            </w:pPr>
          </w:p>
        </w:tc>
      </w:tr>
      <w:tr w:rsidR="007D0F47" w:rsidRPr="008D7A43" w14:paraId="36305796" w14:textId="77777777" w:rsidTr="007637A4">
        <w:tc>
          <w:tcPr>
            <w:tcW w:w="3340" w:type="dxa"/>
          </w:tcPr>
          <w:p w14:paraId="20E74CBE" w14:textId="77777777" w:rsidR="007D0F47" w:rsidRDefault="007D0F47" w:rsidP="007637A4">
            <w:pPr>
              <w:rPr>
                <w:rFonts w:ascii="Arial" w:hAnsi="Arial" w:cs="Arial"/>
                <w:color w:val="000000"/>
                <w:sz w:val="24"/>
                <w:szCs w:val="24"/>
              </w:rPr>
            </w:pPr>
            <w:r>
              <w:rPr>
                <w:rFonts w:ascii="Arial" w:hAnsi="Arial" w:cs="Arial"/>
                <w:color w:val="000000"/>
                <w:sz w:val="24"/>
                <w:szCs w:val="24"/>
              </w:rPr>
              <w:t>Name of Conveyance</w:t>
            </w:r>
          </w:p>
        </w:tc>
        <w:tc>
          <w:tcPr>
            <w:tcW w:w="1638" w:type="dxa"/>
          </w:tcPr>
          <w:p w14:paraId="6477D60F" w14:textId="77777777" w:rsidR="007D0F47" w:rsidRPr="008D7A43" w:rsidRDefault="007D0F47" w:rsidP="007637A4">
            <w:pPr>
              <w:rPr>
                <w:rFonts w:ascii="Arial" w:hAnsi="Arial" w:cs="Arial"/>
                <w:sz w:val="24"/>
                <w:szCs w:val="24"/>
              </w:rPr>
            </w:pPr>
            <w:r>
              <w:rPr>
                <w:rFonts w:ascii="Arial" w:hAnsi="Arial" w:cs="Arial"/>
                <w:sz w:val="24"/>
                <w:szCs w:val="24"/>
              </w:rPr>
              <w:t xml:space="preserve">Text </w:t>
            </w:r>
          </w:p>
        </w:tc>
        <w:tc>
          <w:tcPr>
            <w:tcW w:w="3338" w:type="dxa"/>
            <w:vAlign w:val="center"/>
          </w:tcPr>
          <w:p w14:paraId="645BF0C3" w14:textId="77777777" w:rsidR="007D0F47" w:rsidRPr="008D7A43" w:rsidRDefault="007D0F47" w:rsidP="007637A4">
            <w:pPr>
              <w:rPr>
                <w:rFonts w:ascii="Arial" w:hAnsi="Arial" w:cs="Arial"/>
                <w:sz w:val="24"/>
                <w:szCs w:val="24"/>
              </w:rPr>
            </w:pPr>
          </w:p>
        </w:tc>
      </w:tr>
      <w:tr w:rsidR="007D0F47" w:rsidRPr="008D7A43" w14:paraId="7E9978B3" w14:textId="77777777" w:rsidTr="007637A4">
        <w:tc>
          <w:tcPr>
            <w:tcW w:w="3340" w:type="dxa"/>
          </w:tcPr>
          <w:p w14:paraId="779CDACC" w14:textId="77777777" w:rsidR="007D0F47" w:rsidRDefault="007D0F47" w:rsidP="007637A4">
            <w:pPr>
              <w:rPr>
                <w:rFonts w:ascii="Arial" w:hAnsi="Arial" w:cs="Arial"/>
                <w:color w:val="000000"/>
                <w:sz w:val="24"/>
                <w:szCs w:val="24"/>
              </w:rPr>
            </w:pPr>
            <w:r>
              <w:rPr>
                <w:rFonts w:ascii="Arial" w:hAnsi="Arial" w:cs="Arial"/>
                <w:color w:val="000000"/>
                <w:sz w:val="24"/>
                <w:szCs w:val="24"/>
              </w:rPr>
              <w:t>Mode of Conveyance</w:t>
            </w:r>
          </w:p>
        </w:tc>
        <w:tc>
          <w:tcPr>
            <w:tcW w:w="1638" w:type="dxa"/>
          </w:tcPr>
          <w:p w14:paraId="5782C4FC"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4ECBE192" w14:textId="77777777" w:rsidR="007D0F47" w:rsidRPr="008D7A43" w:rsidRDefault="007D0F47" w:rsidP="007637A4">
            <w:pPr>
              <w:rPr>
                <w:rFonts w:ascii="Arial" w:hAnsi="Arial" w:cs="Arial"/>
                <w:sz w:val="24"/>
                <w:szCs w:val="24"/>
              </w:rPr>
            </w:pPr>
            <w:r>
              <w:rPr>
                <w:rFonts w:ascii="Arial" w:hAnsi="Arial" w:cs="Arial"/>
                <w:sz w:val="24"/>
                <w:szCs w:val="24"/>
              </w:rPr>
              <w:t>Sea/Air/Road/Rail/Passenger</w:t>
            </w:r>
          </w:p>
        </w:tc>
      </w:tr>
    </w:tbl>
    <w:p w14:paraId="60B862FC" w14:textId="77777777" w:rsidR="007D0F47" w:rsidRDefault="007D0F47" w:rsidP="007D0F47">
      <w:pPr>
        <w:ind w:left="540" w:firstLine="720"/>
        <w:rPr>
          <w:rFonts w:ascii="Arial" w:hAnsi="Arial" w:cs="Arial"/>
          <w:sz w:val="24"/>
          <w:szCs w:val="24"/>
        </w:rPr>
      </w:pPr>
    </w:p>
    <w:p w14:paraId="1CBA5669" w14:textId="77777777" w:rsidR="007D0F47" w:rsidRDefault="007D0F47" w:rsidP="007D0F47">
      <w:pPr>
        <w:tabs>
          <w:tab w:val="left" w:pos="7009"/>
        </w:tabs>
        <w:ind w:left="540" w:firstLine="720"/>
        <w:rPr>
          <w:rFonts w:ascii="Arial" w:hAnsi="Arial" w:cs="Arial"/>
          <w:sz w:val="24"/>
          <w:szCs w:val="24"/>
        </w:rPr>
      </w:pPr>
      <w:r>
        <w:rPr>
          <w:rFonts w:ascii="Arial" w:hAnsi="Arial" w:cs="Arial"/>
          <w:sz w:val="24"/>
          <w:szCs w:val="24"/>
        </w:rPr>
        <w:t>Do you need GMO:</w:t>
      </w:r>
    </w:p>
    <w:tbl>
      <w:tblPr>
        <w:tblStyle w:val="TableGrid"/>
        <w:tblW w:w="0" w:type="auto"/>
        <w:tblInd w:w="1260" w:type="dxa"/>
        <w:tblLook w:val="04A0" w:firstRow="1" w:lastRow="0" w:firstColumn="1" w:lastColumn="0" w:noHBand="0" w:noVBand="1"/>
      </w:tblPr>
      <w:tblGrid>
        <w:gridCol w:w="3417"/>
        <w:gridCol w:w="1670"/>
        <w:gridCol w:w="3003"/>
      </w:tblGrid>
      <w:tr w:rsidR="007D0F47" w:rsidRPr="008D7A43" w14:paraId="1EA0A670" w14:textId="77777777" w:rsidTr="007637A4">
        <w:tc>
          <w:tcPr>
            <w:tcW w:w="3417" w:type="dxa"/>
            <w:shd w:val="clear" w:color="auto" w:fill="FDE9D9" w:themeFill="accent6" w:themeFillTint="33"/>
          </w:tcPr>
          <w:p w14:paraId="3391AD19"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76AA5F56"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01185C7C"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6F03EEE7" w14:textId="77777777" w:rsidTr="007637A4">
        <w:tc>
          <w:tcPr>
            <w:tcW w:w="3417" w:type="dxa"/>
          </w:tcPr>
          <w:p w14:paraId="141DE2AB" w14:textId="77777777" w:rsidR="007D0F47" w:rsidRPr="008D7A43" w:rsidRDefault="007D0F47" w:rsidP="007637A4">
            <w:pPr>
              <w:rPr>
                <w:rFonts w:ascii="Arial" w:hAnsi="Arial" w:cs="Arial"/>
                <w:color w:val="000000"/>
                <w:sz w:val="24"/>
                <w:szCs w:val="24"/>
              </w:rPr>
            </w:pPr>
            <w:r>
              <w:rPr>
                <w:rFonts w:ascii="Arial" w:hAnsi="Arial" w:cs="Arial"/>
                <w:color w:val="000000"/>
                <w:sz w:val="24"/>
                <w:szCs w:val="24"/>
              </w:rPr>
              <w:t>GMO Free Certificate</w:t>
            </w:r>
          </w:p>
        </w:tc>
        <w:tc>
          <w:tcPr>
            <w:tcW w:w="1670" w:type="dxa"/>
          </w:tcPr>
          <w:p w14:paraId="598D8024" w14:textId="77777777" w:rsidR="007D0F47" w:rsidRPr="008D7A43" w:rsidRDefault="007D0F47" w:rsidP="007637A4">
            <w:pPr>
              <w:rPr>
                <w:rFonts w:ascii="Arial" w:hAnsi="Arial" w:cs="Arial"/>
                <w:sz w:val="24"/>
                <w:szCs w:val="24"/>
              </w:rPr>
            </w:pPr>
            <w:r>
              <w:rPr>
                <w:rFonts w:ascii="Arial" w:hAnsi="Arial" w:cs="Arial"/>
                <w:sz w:val="24"/>
                <w:szCs w:val="24"/>
              </w:rPr>
              <w:t>Radio button</w:t>
            </w:r>
          </w:p>
        </w:tc>
        <w:tc>
          <w:tcPr>
            <w:tcW w:w="3003" w:type="dxa"/>
            <w:vAlign w:val="center"/>
          </w:tcPr>
          <w:p w14:paraId="2479C83F" w14:textId="77777777" w:rsidR="007D0F47" w:rsidRPr="008D7A43" w:rsidRDefault="007D0F47" w:rsidP="007637A4">
            <w:pPr>
              <w:rPr>
                <w:rFonts w:ascii="Arial" w:hAnsi="Arial" w:cs="Arial"/>
                <w:sz w:val="24"/>
                <w:szCs w:val="24"/>
              </w:rPr>
            </w:pPr>
            <w:r>
              <w:rPr>
                <w:rFonts w:ascii="Arial" w:hAnsi="Arial" w:cs="Arial"/>
                <w:sz w:val="24"/>
                <w:szCs w:val="24"/>
              </w:rPr>
              <w:t>Yes/No</w:t>
            </w:r>
          </w:p>
        </w:tc>
      </w:tr>
    </w:tbl>
    <w:p w14:paraId="04F101D7" w14:textId="77777777" w:rsidR="007D0F47" w:rsidRDefault="007D0F47" w:rsidP="007D0F47">
      <w:pPr>
        <w:tabs>
          <w:tab w:val="left" w:pos="7009"/>
        </w:tabs>
        <w:ind w:left="540" w:firstLine="720"/>
        <w:rPr>
          <w:rFonts w:ascii="Arial" w:hAnsi="Arial" w:cs="Arial"/>
          <w:sz w:val="24"/>
          <w:szCs w:val="24"/>
        </w:rPr>
      </w:pPr>
    </w:p>
    <w:p w14:paraId="2CE05A91" w14:textId="77777777" w:rsidR="007D0F47" w:rsidRDefault="007D0F47" w:rsidP="007D0F47">
      <w:pPr>
        <w:tabs>
          <w:tab w:val="left" w:pos="7009"/>
        </w:tabs>
        <w:ind w:left="540" w:firstLine="720"/>
        <w:rPr>
          <w:rFonts w:ascii="Arial" w:hAnsi="Arial" w:cs="Arial"/>
          <w:sz w:val="24"/>
          <w:szCs w:val="24"/>
        </w:rPr>
      </w:pPr>
      <w:r>
        <w:rPr>
          <w:rFonts w:ascii="Arial" w:hAnsi="Arial" w:cs="Arial"/>
          <w:sz w:val="24"/>
          <w:szCs w:val="24"/>
        </w:rPr>
        <w:t xml:space="preserve">Do you need Radiation </w:t>
      </w:r>
      <w:proofErr w:type="gramStart"/>
      <w:r>
        <w:rPr>
          <w:rFonts w:ascii="Arial" w:hAnsi="Arial" w:cs="Arial"/>
          <w:sz w:val="24"/>
          <w:szCs w:val="24"/>
        </w:rPr>
        <w:t>Certificate :</w:t>
      </w:r>
      <w:proofErr w:type="gramEnd"/>
    </w:p>
    <w:tbl>
      <w:tblPr>
        <w:tblStyle w:val="TableGrid"/>
        <w:tblW w:w="0" w:type="auto"/>
        <w:tblInd w:w="1260" w:type="dxa"/>
        <w:tblLook w:val="04A0" w:firstRow="1" w:lastRow="0" w:firstColumn="1" w:lastColumn="0" w:noHBand="0" w:noVBand="1"/>
      </w:tblPr>
      <w:tblGrid>
        <w:gridCol w:w="3417"/>
        <w:gridCol w:w="1670"/>
        <w:gridCol w:w="3003"/>
      </w:tblGrid>
      <w:tr w:rsidR="007D0F47" w:rsidRPr="008D7A43" w14:paraId="0C8D6BE8" w14:textId="77777777" w:rsidTr="007637A4">
        <w:tc>
          <w:tcPr>
            <w:tcW w:w="3417" w:type="dxa"/>
            <w:shd w:val="clear" w:color="auto" w:fill="FDE9D9" w:themeFill="accent6" w:themeFillTint="33"/>
          </w:tcPr>
          <w:p w14:paraId="35FF2EC3"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19B1D0A0"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559D3F2C"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023A919D" w14:textId="77777777" w:rsidTr="007637A4">
        <w:tc>
          <w:tcPr>
            <w:tcW w:w="3417" w:type="dxa"/>
          </w:tcPr>
          <w:p w14:paraId="28714C7E" w14:textId="77777777" w:rsidR="007D0F47" w:rsidRPr="008D7A43" w:rsidRDefault="007D0F47" w:rsidP="007637A4">
            <w:pPr>
              <w:rPr>
                <w:rFonts w:ascii="Arial" w:hAnsi="Arial" w:cs="Arial"/>
                <w:color w:val="000000"/>
                <w:sz w:val="24"/>
                <w:szCs w:val="24"/>
              </w:rPr>
            </w:pPr>
            <w:r>
              <w:rPr>
                <w:rFonts w:ascii="Arial" w:hAnsi="Arial" w:cs="Arial"/>
                <w:sz w:val="24"/>
                <w:szCs w:val="24"/>
              </w:rPr>
              <w:t>Radiation Certificate</w:t>
            </w:r>
          </w:p>
        </w:tc>
        <w:tc>
          <w:tcPr>
            <w:tcW w:w="1670" w:type="dxa"/>
          </w:tcPr>
          <w:p w14:paraId="1D9053DE" w14:textId="77777777" w:rsidR="007D0F47" w:rsidRPr="008D7A43" w:rsidRDefault="007D0F47" w:rsidP="007637A4">
            <w:pPr>
              <w:rPr>
                <w:rFonts w:ascii="Arial" w:hAnsi="Arial" w:cs="Arial"/>
                <w:sz w:val="24"/>
                <w:szCs w:val="24"/>
              </w:rPr>
            </w:pPr>
            <w:r>
              <w:rPr>
                <w:rFonts w:ascii="Arial" w:hAnsi="Arial" w:cs="Arial"/>
                <w:sz w:val="24"/>
                <w:szCs w:val="24"/>
              </w:rPr>
              <w:t>Radio button</w:t>
            </w:r>
          </w:p>
        </w:tc>
        <w:tc>
          <w:tcPr>
            <w:tcW w:w="3003" w:type="dxa"/>
            <w:vAlign w:val="center"/>
          </w:tcPr>
          <w:p w14:paraId="44EE3A2C" w14:textId="77777777" w:rsidR="007D0F47" w:rsidRPr="008D7A43" w:rsidRDefault="007D0F47" w:rsidP="007637A4">
            <w:pPr>
              <w:rPr>
                <w:rFonts w:ascii="Arial" w:hAnsi="Arial" w:cs="Arial"/>
                <w:sz w:val="24"/>
                <w:szCs w:val="24"/>
              </w:rPr>
            </w:pPr>
            <w:r>
              <w:rPr>
                <w:rFonts w:ascii="Arial" w:hAnsi="Arial" w:cs="Arial"/>
                <w:sz w:val="24"/>
                <w:szCs w:val="24"/>
              </w:rPr>
              <w:t>Yes/No</w:t>
            </w:r>
          </w:p>
        </w:tc>
      </w:tr>
    </w:tbl>
    <w:p w14:paraId="1BF0EF88" w14:textId="77777777" w:rsidR="007D0F47" w:rsidRDefault="007D0F47" w:rsidP="007D0F47">
      <w:pPr>
        <w:tabs>
          <w:tab w:val="left" w:pos="7009"/>
        </w:tabs>
        <w:ind w:left="540" w:firstLine="720"/>
        <w:rPr>
          <w:rFonts w:ascii="Arial" w:hAnsi="Arial" w:cs="Arial"/>
          <w:sz w:val="24"/>
          <w:szCs w:val="24"/>
        </w:rPr>
      </w:pPr>
    </w:p>
    <w:p w14:paraId="0521F06E" w14:textId="77777777" w:rsidR="007D0F47" w:rsidRDefault="007D0F47" w:rsidP="007D0F47">
      <w:pPr>
        <w:ind w:left="540" w:firstLine="720"/>
        <w:rPr>
          <w:rFonts w:ascii="Arial" w:hAnsi="Arial" w:cs="Arial"/>
          <w:sz w:val="24"/>
          <w:szCs w:val="24"/>
        </w:rPr>
      </w:pPr>
      <w:r>
        <w:rPr>
          <w:rFonts w:ascii="Arial" w:hAnsi="Arial" w:cs="Arial"/>
          <w:sz w:val="24"/>
          <w:szCs w:val="24"/>
        </w:rPr>
        <w:t>If Retail through Outlet certificate is selected, use following table:</w:t>
      </w:r>
    </w:p>
    <w:tbl>
      <w:tblPr>
        <w:tblStyle w:val="TableGrid"/>
        <w:tblW w:w="0" w:type="auto"/>
        <w:tblInd w:w="1260" w:type="dxa"/>
        <w:tblLook w:val="04A0" w:firstRow="1" w:lastRow="0" w:firstColumn="1" w:lastColumn="0" w:noHBand="0" w:noVBand="1"/>
      </w:tblPr>
      <w:tblGrid>
        <w:gridCol w:w="3340"/>
        <w:gridCol w:w="1638"/>
        <w:gridCol w:w="3338"/>
      </w:tblGrid>
      <w:tr w:rsidR="007D0F47" w:rsidRPr="008D7A43" w14:paraId="7AB2B985" w14:textId="77777777" w:rsidTr="007637A4">
        <w:tc>
          <w:tcPr>
            <w:tcW w:w="3340" w:type="dxa"/>
            <w:shd w:val="clear" w:color="auto" w:fill="FDE9D9" w:themeFill="accent6" w:themeFillTint="33"/>
          </w:tcPr>
          <w:p w14:paraId="0211630A"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38" w:type="dxa"/>
            <w:shd w:val="clear" w:color="auto" w:fill="FDE9D9" w:themeFill="accent6" w:themeFillTint="33"/>
          </w:tcPr>
          <w:p w14:paraId="70111726"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338" w:type="dxa"/>
            <w:shd w:val="clear" w:color="auto" w:fill="FDE9D9" w:themeFill="accent6" w:themeFillTint="33"/>
          </w:tcPr>
          <w:p w14:paraId="5AB20690"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6C3017F7" w14:textId="77777777" w:rsidTr="007637A4">
        <w:tc>
          <w:tcPr>
            <w:tcW w:w="3340" w:type="dxa"/>
          </w:tcPr>
          <w:p w14:paraId="35842325" w14:textId="77777777" w:rsidR="007D0F47" w:rsidRDefault="007D0F47" w:rsidP="007637A4">
            <w:pPr>
              <w:rPr>
                <w:rFonts w:ascii="Arial" w:hAnsi="Arial" w:cs="Arial"/>
                <w:color w:val="000000"/>
                <w:sz w:val="24"/>
                <w:szCs w:val="24"/>
              </w:rPr>
            </w:pPr>
            <w:r>
              <w:rPr>
                <w:rFonts w:ascii="Arial" w:hAnsi="Arial" w:cs="Arial"/>
                <w:color w:val="000000"/>
                <w:sz w:val="24"/>
                <w:szCs w:val="24"/>
              </w:rPr>
              <w:t>Product Name</w:t>
            </w:r>
          </w:p>
        </w:tc>
        <w:tc>
          <w:tcPr>
            <w:tcW w:w="1638" w:type="dxa"/>
          </w:tcPr>
          <w:p w14:paraId="294517C9" w14:textId="77777777" w:rsidR="007D0F47"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5AAE4F96" w14:textId="77777777" w:rsidR="007D0F47" w:rsidRPr="008D7A43" w:rsidRDefault="007D0F47" w:rsidP="007637A4">
            <w:pPr>
              <w:rPr>
                <w:rFonts w:ascii="Arial" w:hAnsi="Arial" w:cs="Arial"/>
                <w:sz w:val="24"/>
                <w:szCs w:val="24"/>
              </w:rPr>
            </w:pPr>
          </w:p>
        </w:tc>
      </w:tr>
      <w:tr w:rsidR="007D0F47" w:rsidRPr="008D7A43" w14:paraId="24AEEFAB" w14:textId="77777777" w:rsidTr="007637A4">
        <w:tc>
          <w:tcPr>
            <w:tcW w:w="3340" w:type="dxa"/>
          </w:tcPr>
          <w:p w14:paraId="0C143CD8" w14:textId="77777777" w:rsidR="007D0F47" w:rsidRDefault="007D0F47" w:rsidP="007637A4">
            <w:pPr>
              <w:rPr>
                <w:rFonts w:ascii="Arial" w:hAnsi="Arial" w:cs="Arial"/>
                <w:color w:val="000000"/>
                <w:sz w:val="24"/>
                <w:szCs w:val="24"/>
              </w:rPr>
            </w:pPr>
            <w:r>
              <w:rPr>
                <w:rFonts w:ascii="Arial" w:hAnsi="Arial" w:cs="Arial"/>
                <w:color w:val="000000"/>
                <w:sz w:val="24"/>
                <w:szCs w:val="24"/>
              </w:rPr>
              <w:t xml:space="preserve">Gross Weight </w:t>
            </w:r>
          </w:p>
        </w:tc>
        <w:tc>
          <w:tcPr>
            <w:tcW w:w="1638" w:type="dxa"/>
          </w:tcPr>
          <w:p w14:paraId="7F6EE356"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5C145546" w14:textId="77777777" w:rsidR="007D0F47" w:rsidRPr="004A7B71" w:rsidRDefault="007D0F47" w:rsidP="007637A4">
            <w:pPr>
              <w:rPr>
                <w:rFonts w:ascii="Arial" w:hAnsi="Arial" w:cs="Arial"/>
                <w:sz w:val="24"/>
                <w:szCs w:val="24"/>
              </w:rPr>
            </w:pPr>
            <w:r w:rsidRPr="004A7B71">
              <w:rPr>
                <w:rFonts w:ascii="Arial" w:hAnsi="Arial" w:cs="Arial"/>
                <w:sz w:val="24"/>
                <w:szCs w:val="24"/>
              </w:rPr>
              <w:t xml:space="preserve">Should accept only number, </w:t>
            </w:r>
          </w:p>
          <w:p w14:paraId="1318422A" w14:textId="77777777" w:rsidR="007D0F47" w:rsidRPr="008D7A43" w:rsidRDefault="007D0F47" w:rsidP="007637A4">
            <w:pPr>
              <w:rPr>
                <w:rFonts w:ascii="Arial" w:hAnsi="Arial" w:cs="Arial"/>
                <w:sz w:val="24"/>
                <w:szCs w:val="24"/>
              </w:rPr>
            </w:pPr>
            <w:r w:rsidRPr="004A7B71">
              <w:rPr>
                <w:rFonts w:ascii="Arial" w:hAnsi="Arial" w:cs="Arial"/>
                <w:sz w:val="24"/>
                <w:szCs w:val="24"/>
              </w:rPr>
              <w:t>should not accept special character</w:t>
            </w:r>
          </w:p>
        </w:tc>
      </w:tr>
      <w:tr w:rsidR="007D0F47" w:rsidRPr="008D7A43" w14:paraId="6CBB389B" w14:textId="77777777" w:rsidTr="007637A4">
        <w:tc>
          <w:tcPr>
            <w:tcW w:w="3340" w:type="dxa"/>
          </w:tcPr>
          <w:p w14:paraId="662D459D" w14:textId="77777777" w:rsidR="007D0F47" w:rsidRDefault="007D0F47" w:rsidP="007637A4">
            <w:pPr>
              <w:rPr>
                <w:rFonts w:ascii="Arial" w:hAnsi="Arial" w:cs="Arial"/>
                <w:color w:val="000000"/>
                <w:sz w:val="24"/>
                <w:szCs w:val="24"/>
              </w:rPr>
            </w:pPr>
            <w:r>
              <w:rPr>
                <w:rFonts w:ascii="Arial" w:hAnsi="Arial" w:cs="Arial"/>
                <w:color w:val="000000"/>
                <w:sz w:val="24"/>
                <w:szCs w:val="24"/>
              </w:rPr>
              <w:t>Gross Weight Unit</w:t>
            </w:r>
          </w:p>
        </w:tc>
        <w:tc>
          <w:tcPr>
            <w:tcW w:w="1638" w:type="dxa"/>
          </w:tcPr>
          <w:p w14:paraId="71D497B6"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03CD0EBE"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706CA642" w14:textId="77777777" w:rsidTr="007637A4">
        <w:tc>
          <w:tcPr>
            <w:tcW w:w="3340" w:type="dxa"/>
          </w:tcPr>
          <w:p w14:paraId="65778B3E" w14:textId="77777777" w:rsidR="007D0F47" w:rsidRDefault="007D0F47" w:rsidP="007637A4">
            <w:pPr>
              <w:rPr>
                <w:rFonts w:ascii="Arial" w:hAnsi="Arial" w:cs="Arial"/>
                <w:color w:val="000000"/>
                <w:sz w:val="24"/>
                <w:szCs w:val="24"/>
              </w:rPr>
            </w:pPr>
            <w:r>
              <w:rPr>
                <w:rFonts w:ascii="Arial" w:hAnsi="Arial" w:cs="Arial"/>
                <w:color w:val="000000"/>
                <w:sz w:val="24"/>
                <w:szCs w:val="24"/>
              </w:rPr>
              <w:t>Net Weight</w:t>
            </w:r>
          </w:p>
        </w:tc>
        <w:tc>
          <w:tcPr>
            <w:tcW w:w="1638" w:type="dxa"/>
          </w:tcPr>
          <w:p w14:paraId="3625A9F5"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5DF5ED13" w14:textId="77777777" w:rsidR="007D0F47" w:rsidRPr="004A7B71" w:rsidRDefault="007D0F47" w:rsidP="007637A4">
            <w:pPr>
              <w:rPr>
                <w:rFonts w:ascii="Arial" w:hAnsi="Arial" w:cs="Arial"/>
                <w:sz w:val="24"/>
                <w:szCs w:val="24"/>
              </w:rPr>
            </w:pPr>
            <w:r w:rsidRPr="004A7B71">
              <w:rPr>
                <w:rFonts w:ascii="Arial" w:hAnsi="Arial" w:cs="Arial"/>
                <w:sz w:val="24"/>
                <w:szCs w:val="24"/>
              </w:rPr>
              <w:t xml:space="preserve">Should accept only number, </w:t>
            </w:r>
          </w:p>
          <w:p w14:paraId="3E94E046" w14:textId="77777777" w:rsidR="007D0F47" w:rsidRPr="008D7A43" w:rsidRDefault="007D0F47" w:rsidP="007637A4">
            <w:pPr>
              <w:rPr>
                <w:rFonts w:ascii="Arial" w:hAnsi="Arial" w:cs="Arial"/>
                <w:sz w:val="24"/>
                <w:szCs w:val="24"/>
              </w:rPr>
            </w:pPr>
            <w:r w:rsidRPr="004A7B71">
              <w:rPr>
                <w:rFonts w:ascii="Arial" w:hAnsi="Arial" w:cs="Arial"/>
                <w:sz w:val="24"/>
                <w:szCs w:val="24"/>
              </w:rPr>
              <w:t>should not accept special character</w:t>
            </w:r>
          </w:p>
        </w:tc>
      </w:tr>
      <w:tr w:rsidR="007D0F47" w:rsidRPr="008D7A43" w14:paraId="379A2229" w14:textId="77777777" w:rsidTr="007637A4">
        <w:tc>
          <w:tcPr>
            <w:tcW w:w="3340" w:type="dxa"/>
          </w:tcPr>
          <w:p w14:paraId="13332119" w14:textId="77777777" w:rsidR="007D0F47" w:rsidRDefault="007D0F47" w:rsidP="007637A4">
            <w:pPr>
              <w:rPr>
                <w:rFonts w:ascii="Arial" w:hAnsi="Arial" w:cs="Arial"/>
                <w:color w:val="000000"/>
                <w:sz w:val="24"/>
                <w:szCs w:val="24"/>
              </w:rPr>
            </w:pPr>
            <w:r>
              <w:rPr>
                <w:rFonts w:ascii="Arial" w:hAnsi="Arial" w:cs="Arial"/>
                <w:color w:val="000000"/>
                <w:sz w:val="24"/>
                <w:szCs w:val="24"/>
              </w:rPr>
              <w:t>Net Weight Unit</w:t>
            </w:r>
          </w:p>
        </w:tc>
        <w:tc>
          <w:tcPr>
            <w:tcW w:w="1638" w:type="dxa"/>
          </w:tcPr>
          <w:p w14:paraId="2B897DF2"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54B179CA"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4FE5265F" w14:textId="77777777" w:rsidTr="007637A4">
        <w:tc>
          <w:tcPr>
            <w:tcW w:w="3340" w:type="dxa"/>
          </w:tcPr>
          <w:p w14:paraId="2F1D4853" w14:textId="77777777" w:rsidR="007D0F47" w:rsidRDefault="007D0F47" w:rsidP="007637A4">
            <w:pPr>
              <w:rPr>
                <w:rFonts w:ascii="Arial" w:hAnsi="Arial" w:cs="Arial"/>
                <w:color w:val="000000"/>
                <w:sz w:val="24"/>
                <w:szCs w:val="24"/>
              </w:rPr>
            </w:pPr>
            <w:r>
              <w:rPr>
                <w:rFonts w:ascii="Arial" w:hAnsi="Arial" w:cs="Arial"/>
                <w:color w:val="000000"/>
                <w:sz w:val="24"/>
                <w:szCs w:val="24"/>
              </w:rPr>
              <w:t>No. of Package</w:t>
            </w:r>
          </w:p>
        </w:tc>
        <w:tc>
          <w:tcPr>
            <w:tcW w:w="1638" w:type="dxa"/>
          </w:tcPr>
          <w:p w14:paraId="116C724B"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08696E6F" w14:textId="77777777" w:rsidR="007D0F47" w:rsidRPr="004A7B71" w:rsidRDefault="007D0F47" w:rsidP="007637A4">
            <w:pPr>
              <w:rPr>
                <w:rFonts w:ascii="Arial" w:hAnsi="Arial" w:cs="Arial"/>
                <w:sz w:val="24"/>
                <w:szCs w:val="24"/>
              </w:rPr>
            </w:pPr>
            <w:r w:rsidRPr="004A7B71">
              <w:rPr>
                <w:rFonts w:ascii="Arial" w:hAnsi="Arial" w:cs="Arial"/>
                <w:sz w:val="24"/>
                <w:szCs w:val="24"/>
              </w:rPr>
              <w:t xml:space="preserve">Should accept only number, </w:t>
            </w:r>
          </w:p>
          <w:p w14:paraId="4FBE3ADE" w14:textId="77777777" w:rsidR="007D0F47" w:rsidRPr="008D7A43" w:rsidRDefault="007D0F47" w:rsidP="007637A4">
            <w:pPr>
              <w:rPr>
                <w:rFonts w:ascii="Arial" w:hAnsi="Arial" w:cs="Arial"/>
                <w:sz w:val="24"/>
                <w:szCs w:val="24"/>
              </w:rPr>
            </w:pPr>
            <w:r w:rsidRPr="004A7B71">
              <w:rPr>
                <w:rFonts w:ascii="Arial" w:hAnsi="Arial" w:cs="Arial"/>
                <w:sz w:val="24"/>
                <w:szCs w:val="24"/>
              </w:rPr>
              <w:t>should not accept special character</w:t>
            </w:r>
          </w:p>
        </w:tc>
      </w:tr>
      <w:tr w:rsidR="007D0F47" w:rsidRPr="008D7A43" w14:paraId="18419CF0" w14:textId="77777777" w:rsidTr="007637A4">
        <w:tc>
          <w:tcPr>
            <w:tcW w:w="3340" w:type="dxa"/>
          </w:tcPr>
          <w:p w14:paraId="24FDEE8B" w14:textId="77777777" w:rsidR="007D0F47" w:rsidRDefault="007D0F47" w:rsidP="007637A4">
            <w:pPr>
              <w:rPr>
                <w:rFonts w:ascii="Arial" w:hAnsi="Arial" w:cs="Arial"/>
                <w:color w:val="000000"/>
                <w:sz w:val="24"/>
                <w:szCs w:val="24"/>
              </w:rPr>
            </w:pPr>
            <w:r>
              <w:rPr>
                <w:rFonts w:ascii="Arial" w:hAnsi="Arial" w:cs="Arial"/>
                <w:color w:val="000000"/>
                <w:sz w:val="24"/>
                <w:szCs w:val="24"/>
              </w:rPr>
              <w:t>Description of packaging material</w:t>
            </w:r>
          </w:p>
        </w:tc>
        <w:tc>
          <w:tcPr>
            <w:tcW w:w="1638" w:type="dxa"/>
          </w:tcPr>
          <w:p w14:paraId="3CB510C8" w14:textId="77777777" w:rsidR="007D0F47" w:rsidRPr="008D7A43"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09518AAC" w14:textId="77777777" w:rsidR="007D0F47" w:rsidRPr="008D7A43" w:rsidRDefault="007D0F47" w:rsidP="007637A4">
            <w:pPr>
              <w:rPr>
                <w:rFonts w:ascii="Arial" w:hAnsi="Arial" w:cs="Arial"/>
                <w:sz w:val="24"/>
                <w:szCs w:val="24"/>
              </w:rPr>
            </w:pPr>
          </w:p>
        </w:tc>
      </w:tr>
      <w:tr w:rsidR="007D0F47" w:rsidRPr="008D7A43" w14:paraId="338F8C55" w14:textId="77777777" w:rsidTr="007637A4">
        <w:tc>
          <w:tcPr>
            <w:tcW w:w="3340" w:type="dxa"/>
          </w:tcPr>
          <w:p w14:paraId="282E5C5C" w14:textId="77777777" w:rsidR="007D0F47" w:rsidRDefault="007D0F47" w:rsidP="007637A4">
            <w:pPr>
              <w:rPr>
                <w:rFonts w:ascii="Arial" w:hAnsi="Arial" w:cs="Arial"/>
                <w:color w:val="000000"/>
                <w:sz w:val="24"/>
                <w:szCs w:val="24"/>
              </w:rPr>
            </w:pPr>
            <w:r>
              <w:rPr>
                <w:rFonts w:ascii="Arial" w:hAnsi="Arial" w:cs="Arial"/>
                <w:color w:val="000000"/>
                <w:sz w:val="24"/>
                <w:szCs w:val="24"/>
              </w:rPr>
              <w:t>Name of outlet</w:t>
            </w:r>
          </w:p>
        </w:tc>
        <w:tc>
          <w:tcPr>
            <w:tcW w:w="1638" w:type="dxa"/>
          </w:tcPr>
          <w:p w14:paraId="1599FF9B" w14:textId="77777777" w:rsidR="007D0F47"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4FEF8A0A" w14:textId="77777777" w:rsidR="007D0F47" w:rsidRPr="008D7A43" w:rsidRDefault="007D0F47" w:rsidP="007637A4">
            <w:pPr>
              <w:rPr>
                <w:rFonts w:ascii="Arial" w:hAnsi="Arial" w:cs="Arial"/>
                <w:sz w:val="24"/>
                <w:szCs w:val="24"/>
              </w:rPr>
            </w:pPr>
          </w:p>
        </w:tc>
      </w:tr>
      <w:tr w:rsidR="007D0F47" w:rsidRPr="008D7A43" w14:paraId="3EFCEDF9" w14:textId="77777777" w:rsidTr="007637A4">
        <w:tc>
          <w:tcPr>
            <w:tcW w:w="3340" w:type="dxa"/>
          </w:tcPr>
          <w:p w14:paraId="25076588" w14:textId="77777777" w:rsidR="007D0F47" w:rsidRDefault="007D0F47" w:rsidP="007637A4">
            <w:pPr>
              <w:rPr>
                <w:rFonts w:ascii="Arial" w:hAnsi="Arial" w:cs="Arial"/>
                <w:color w:val="000000"/>
                <w:sz w:val="24"/>
                <w:szCs w:val="24"/>
              </w:rPr>
            </w:pPr>
            <w:r>
              <w:rPr>
                <w:rFonts w:ascii="Arial" w:hAnsi="Arial" w:cs="Arial"/>
                <w:color w:val="000000"/>
                <w:sz w:val="24"/>
                <w:szCs w:val="24"/>
              </w:rPr>
              <w:t>Tel.no. of the outlet owner</w:t>
            </w:r>
          </w:p>
        </w:tc>
        <w:tc>
          <w:tcPr>
            <w:tcW w:w="1638" w:type="dxa"/>
          </w:tcPr>
          <w:p w14:paraId="27CEE547" w14:textId="77777777" w:rsidR="007D0F47"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473EAA96" w14:textId="77777777" w:rsidR="007D0F47" w:rsidRPr="004A7B71" w:rsidRDefault="007D0F47" w:rsidP="007637A4">
            <w:pPr>
              <w:rPr>
                <w:rFonts w:ascii="Arial" w:hAnsi="Arial" w:cs="Arial"/>
                <w:sz w:val="24"/>
                <w:szCs w:val="24"/>
              </w:rPr>
            </w:pPr>
            <w:r w:rsidRPr="004A7B71">
              <w:rPr>
                <w:rFonts w:ascii="Arial" w:hAnsi="Arial" w:cs="Arial"/>
                <w:sz w:val="24"/>
                <w:szCs w:val="24"/>
              </w:rPr>
              <w:t xml:space="preserve">Should accept only number, </w:t>
            </w:r>
          </w:p>
          <w:p w14:paraId="4A231582" w14:textId="77777777" w:rsidR="007D0F47" w:rsidRPr="008D7A43" w:rsidRDefault="007D0F47" w:rsidP="007637A4">
            <w:pPr>
              <w:rPr>
                <w:rFonts w:ascii="Arial" w:hAnsi="Arial" w:cs="Arial"/>
                <w:sz w:val="24"/>
                <w:szCs w:val="24"/>
              </w:rPr>
            </w:pPr>
            <w:r w:rsidRPr="004A7B71">
              <w:rPr>
                <w:rFonts w:ascii="Arial" w:hAnsi="Arial" w:cs="Arial"/>
                <w:sz w:val="24"/>
                <w:szCs w:val="24"/>
              </w:rPr>
              <w:t>should not accept special character</w:t>
            </w:r>
          </w:p>
        </w:tc>
      </w:tr>
      <w:tr w:rsidR="007D0F47" w:rsidRPr="008D7A43" w14:paraId="6A9F2DB9" w14:textId="77777777" w:rsidTr="007637A4">
        <w:tc>
          <w:tcPr>
            <w:tcW w:w="3340" w:type="dxa"/>
          </w:tcPr>
          <w:p w14:paraId="084249D2" w14:textId="77777777" w:rsidR="007D0F47" w:rsidRDefault="007D0F47" w:rsidP="007637A4">
            <w:pPr>
              <w:rPr>
                <w:rFonts w:ascii="Arial" w:hAnsi="Arial" w:cs="Arial"/>
                <w:color w:val="000000"/>
                <w:sz w:val="24"/>
                <w:szCs w:val="24"/>
              </w:rPr>
            </w:pPr>
            <w:r>
              <w:rPr>
                <w:rFonts w:ascii="Arial" w:hAnsi="Arial" w:cs="Arial"/>
                <w:color w:val="000000"/>
                <w:sz w:val="24"/>
                <w:szCs w:val="24"/>
              </w:rPr>
              <w:t xml:space="preserve">Address of outlet </w:t>
            </w:r>
          </w:p>
        </w:tc>
        <w:tc>
          <w:tcPr>
            <w:tcW w:w="1638" w:type="dxa"/>
          </w:tcPr>
          <w:p w14:paraId="7216A107" w14:textId="77777777" w:rsidR="007D0F47"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692C7C08" w14:textId="77777777" w:rsidR="007D0F47" w:rsidRPr="008D7A43" w:rsidRDefault="007D0F47" w:rsidP="007637A4">
            <w:pPr>
              <w:rPr>
                <w:rFonts w:ascii="Arial" w:hAnsi="Arial" w:cs="Arial"/>
                <w:sz w:val="24"/>
                <w:szCs w:val="24"/>
              </w:rPr>
            </w:pPr>
          </w:p>
        </w:tc>
      </w:tr>
      <w:tr w:rsidR="007D0F47" w:rsidRPr="008D7A43" w14:paraId="4E7ACAD2" w14:textId="77777777" w:rsidTr="007637A4">
        <w:tc>
          <w:tcPr>
            <w:tcW w:w="3340" w:type="dxa"/>
          </w:tcPr>
          <w:p w14:paraId="77AA04D8" w14:textId="77777777" w:rsidR="007D0F47" w:rsidRDefault="007D0F47" w:rsidP="007637A4">
            <w:pPr>
              <w:rPr>
                <w:rFonts w:ascii="Arial" w:hAnsi="Arial" w:cs="Arial"/>
                <w:color w:val="000000"/>
                <w:sz w:val="24"/>
                <w:szCs w:val="24"/>
              </w:rPr>
            </w:pPr>
            <w:r>
              <w:rPr>
                <w:rFonts w:ascii="Arial" w:hAnsi="Arial" w:cs="Arial"/>
                <w:color w:val="000000"/>
                <w:sz w:val="24"/>
                <w:szCs w:val="24"/>
              </w:rPr>
              <w:t>Admissible agreement</w:t>
            </w:r>
          </w:p>
        </w:tc>
        <w:tc>
          <w:tcPr>
            <w:tcW w:w="1638" w:type="dxa"/>
          </w:tcPr>
          <w:p w14:paraId="5088CF39" w14:textId="77777777" w:rsidR="007D0F47" w:rsidRDefault="007D0F47" w:rsidP="007637A4">
            <w:pPr>
              <w:rPr>
                <w:rFonts w:ascii="Arial" w:hAnsi="Arial" w:cs="Arial"/>
                <w:sz w:val="24"/>
                <w:szCs w:val="24"/>
              </w:rPr>
            </w:pPr>
            <w:r>
              <w:rPr>
                <w:rFonts w:ascii="Arial" w:hAnsi="Arial" w:cs="Arial"/>
                <w:sz w:val="24"/>
                <w:szCs w:val="24"/>
              </w:rPr>
              <w:t xml:space="preserve">Text </w:t>
            </w:r>
          </w:p>
        </w:tc>
        <w:tc>
          <w:tcPr>
            <w:tcW w:w="3338" w:type="dxa"/>
            <w:vAlign w:val="center"/>
          </w:tcPr>
          <w:p w14:paraId="2B82A82F" w14:textId="77777777" w:rsidR="007D0F47" w:rsidRPr="008D7A43" w:rsidRDefault="007D0F47" w:rsidP="007637A4">
            <w:pPr>
              <w:rPr>
                <w:rFonts w:ascii="Arial" w:hAnsi="Arial" w:cs="Arial"/>
                <w:sz w:val="24"/>
                <w:szCs w:val="24"/>
              </w:rPr>
            </w:pPr>
          </w:p>
        </w:tc>
      </w:tr>
    </w:tbl>
    <w:p w14:paraId="57C3B986" w14:textId="77777777" w:rsidR="007D0F47" w:rsidRDefault="007D0F47" w:rsidP="007D0F47">
      <w:pPr>
        <w:rPr>
          <w:rFonts w:ascii="Arial" w:hAnsi="Arial" w:cs="Arial"/>
          <w:sz w:val="24"/>
          <w:szCs w:val="24"/>
        </w:rPr>
      </w:pPr>
    </w:p>
    <w:p w14:paraId="0AB11E5A" w14:textId="77777777" w:rsidR="007D0F47" w:rsidRPr="008D7A43" w:rsidRDefault="007D0F47" w:rsidP="007D0F47">
      <w:pPr>
        <w:ind w:left="540" w:firstLine="720"/>
        <w:rPr>
          <w:rFonts w:ascii="Arial" w:hAnsi="Arial" w:cs="Arial"/>
          <w:sz w:val="24"/>
          <w:szCs w:val="24"/>
        </w:rPr>
      </w:pPr>
      <w:r>
        <w:rPr>
          <w:rFonts w:ascii="Arial" w:hAnsi="Arial" w:cs="Arial"/>
          <w:sz w:val="24"/>
          <w:szCs w:val="24"/>
        </w:rPr>
        <w:lastRenderedPageBreak/>
        <w:t>Declaration</w:t>
      </w:r>
      <w:r w:rsidRPr="008D7A43">
        <w:rPr>
          <w:rFonts w:ascii="Arial" w:hAnsi="Arial" w:cs="Arial"/>
          <w:sz w:val="24"/>
          <w:szCs w:val="24"/>
        </w:rPr>
        <w:t>:</w:t>
      </w:r>
    </w:p>
    <w:tbl>
      <w:tblPr>
        <w:tblStyle w:val="TableGrid"/>
        <w:tblW w:w="0" w:type="auto"/>
        <w:tblInd w:w="1260" w:type="dxa"/>
        <w:tblLook w:val="04A0" w:firstRow="1" w:lastRow="0" w:firstColumn="1" w:lastColumn="0" w:noHBand="0" w:noVBand="1"/>
      </w:tblPr>
      <w:tblGrid>
        <w:gridCol w:w="3417"/>
        <w:gridCol w:w="1670"/>
        <w:gridCol w:w="3003"/>
      </w:tblGrid>
      <w:tr w:rsidR="007D0F47" w:rsidRPr="008D7A43" w14:paraId="0202C4D3" w14:textId="77777777" w:rsidTr="007637A4">
        <w:tc>
          <w:tcPr>
            <w:tcW w:w="3417" w:type="dxa"/>
            <w:shd w:val="clear" w:color="auto" w:fill="FDE9D9" w:themeFill="accent6" w:themeFillTint="33"/>
          </w:tcPr>
          <w:p w14:paraId="47E61FE9"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626316D8"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0E703736"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040FDB52" w14:textId="77777777" w:rsidTr="007637A4">
        <w:tc>
          <w:tcPr>
            <w:tcW w:w="3417" w:type="dxa"/>
          </w:tcPr>
          <w:p w14:paraId="3F457A97" w14:textId="77777777" w:rsidR="007D0F47" w:rsidRPr="008D7A43" w:rsidRDefault="007D0F47" w:rsidP="007637A4">
            <w:pPr>
              <w:rPr>
                <w:rFonts w:ascii="Arial" w:hAnsi="Arial" w:cs="Arial"/>
                <w:color w:val="000000"/>
                <w:sz w:val="24"/>
                <w:szCs w:val="24"/>
              </w:rPr>
            </w:pPr>
            <w:r w:rsidRPr="00E26412">
              <w:rPr>
                <w:rFonts w:ascii="Arial" w:hAnsi="Arial" w:cs="Arial"/>
                <w:color w:val="000000"/>
                <w:sz w:val="24"/>
                <w:szCs w:val="24"/>
              </w:rPr>
              <w:t>I/We the exporter</w:t>
            </w:r>
            <w:proofErr w:type="gramStart"/>
            <w:r w:rsidRPr="00E26412">
              <w:rPr>
                <w:rFonts w:ascii="Arial" w:hAnsi="Arial" w:cs="Arial"/>
                <w:color w:val="000000"/>
                <w:sz w:val="24"/>
                <w:szCs w:val="24"/>
              </w:rPr>
              <w:t>/.authorized</w:t>
            </w:r>
            <w:proofErr w:type="gramEnd"/>
            <w:r w:rsidRPr="00E26412">
              <w:rPr>
                <w:rFonts w:ascii="Arial" w:hAnsi="Arial" w:cs="Arial"/>
                <w:color w:val="000000"/>
                <w:sz w:val="24"/>
                <w:szCs w:val="24"/>
              </w:rPr>
              <w:t xml:space="preserve"> agent of the exporter declare that the information furnished in this form, to the best of our knowledge and belief, is true, correct and complete in every respect.</w:t>
            </w:r>
          </w:p>
        </w:tc>
        <w:tc>
          <w:tcPr>
            <w:tcW w:w="1670" w:type="dxa"/>
          </w:tcPr>
          <w:p w14:paraId="677CC594" w14:textId="77777777" w:rsidR="007D0F47" w:rsidRPr="008D7A43" w:rsidRDefault="007D0F47" w:rsidP="007637A4">
            <w:pPr>
              <w:rPr>
                <w:rFonts w:ascii="Arial" w:hAnsi="Arial" w:cs="Arial"/>
                <w:sz w:val="24"/>
                <w:szCs w:val="24"/>
              </w:rPr>
            </w:pPr>
            <w:r>
              <w:rPr>
                <w:rFonts w:ascii="Arial" w:hAnsi="Arial" w:cs="Arial"/>
                <w:sz w:val="24"/>
                <w:szCs w:val="24"/>
              </w:rPr>
              <w:t>Radio Button</w:t>
            </w:r>
          </w:p>
        </w:tc>
        <w:tc>
          <w:tcPr>
            <w:tcW w:w="3003" w:type="dxa"/>
            <w:vMerge w:val="restart"/>
            <w:vAlign w:val="center"/>
          </w:tcPr>
          <w:p w14:paraId="38B49DA0" w14:textId="77777777" w:rsidR="007D0F47" w:rsidRPr="008D7A43" w:rsidRDefault="007D0F47" w:rsidP="007637A4">
            <w:pPr>
              <w:rPr>
                <w:rFonts w:ascii="Arial" w:hAnsi="Arial" w:cs="Arial"/>
                <w:sz w:val="24"/>
                <w:szCs w:val="24"/>
              </w:rPr>
            </w:pPr>
            <w:r>
              <w:rPr>
                <w:rFonts w:ascii="Arial" w:hAnsi="Arial" w:cs="Arial"/>
                <w:sz w:val="24"/>
                <w:szCs w:val="24"/>
              </w:rPr>
              <w:t>Yes/no</w:t>
            </w:r>
          </w:p>
        </w:tc>
      </w:tr>
      <w:tr w:rsidR="007D0F47" w:rsidRPr="008D7A43" w14:paraId="03BF732F" w14:textId="77777777" w:rsidTr="007637A4">
        <w:tc>
          <w:tcPr>
            <w:tcW w:w="3417" w:type="dxa"/>
          </w:tcPr>
          <w:p w14:paraId="6F5D843F" w14:textId="77777777" w:rsidR="007D0F47" w:rsidRPr="008D7A43" w:rsidRDefault="007D0F47" w:rsidP="007637A4">
            <w:pPr>
              <w:rPr>
                <w:rFonts w:ascii="Arial" w:hAnsi="Arial" w:cs="Arial"/>
                <w:color w:val="000000"/>
                <w:sz w:val="24"/>
                <w:szCs w:val="24"/>
              </w:rPr>
            </w:pPr>
            <w:r w:rsidRPr="00E26412">
              <w:rPr>
                <w:rFonts w:ascii="Arial" w:hAnsi="Arial" w:cs="Arial"/>
                <w:color w:val="000000"/>
                <w:sz w:val="24"/>
                <w:szCs w:val="24"/>
              </w:rPr>
              <w:t>I/We shall provide any relevant information and related documents connected with export of consignment for issuance of the Export Certificate.</w:t>
            </w:r>
          </w:p>
        </w:tc>
        <w:tc>
          <w:tcPr>
            <w:tcW w:w="1670" w:type="dxa"/>
          </w:tcPr>
          <w:p w14:paraId="71A74C36" w14:textId="77777777" w:rsidR="007D0F47" w:rsidRPr="008D7A43" w:rsidRDefault="007D0F47" w:rsidP="007637A4">
            <w:pPr>
              <w:rPr>
                <w:rFonts w:ascii="Arial" w:hAnsi="Arial" w:cs="Arial"/>
                <w:sz w:val="24"/>
                <w:szCs w:val="24"/>
              </w:rPr>
            </w:pPr>
            <w:r>
              <w:rPr>
                <w:rFonts w:ascii="Arial" w:hAnsi="Arial" w:cs="Arial"/>
                <w:sz w:val="24"/>
                <w:szCs w:val="24"/>
              </w:rPr>
              <w:t>Radio Button</w:t>
            </w:r>
          </w:p>
        </w:tc>
        <w:tc>
          <w:tcPr>
            <w:tcW w:w="3003" w:type="dxa"/>
            <w:vMerge/>
            <w:vAlign w:val="center"/>
          </w:tcPr>
          <w:p w14:paraId="3A23A00A" w14:textId="77777777" w:rsidR="007D0F47" w:rsidRPr="008D7A43" w:rsidRDefault="007D0F47" w:rsidP="007637A4">
            <w:pPr>
              <w:rPr>
                <w:rFonts w:ascii="Arial" w:hAnsi="Arial" w:cs="Arial"/>
                <w:sz w:val="24"/>
                <w:szCs w:val="24"/>
              </w:rPr>
            </w:pPr>
          </w:p>
        </w:tc>
      </w:tr>
    </w:tbl>
    <w:p w14:paraId="62B2737E" w14:textId="77777777" w:rsidR="007D0F47" w:rsidRDefault="007D0F47" w:rsidP="007D0F47">
      <w:pPr>
        <w:rPr>
          <w:rFonts w:ascii="Arial" w:hAnsi="Arial" w:cs="Arial"/>
          <w:i/>
          <w:iCs/>
          <w:sz w:val="24"/>
          <w:szCs w:val="24"/>
        </w:rPr>
      </w:pPr>
    </w:p>
    <w:p w14:paraId="7305830F" w14:textId="77777777" w:rsidR="007D0F47" w:rsidRDefault="007D0F47" w:rsidP="007D0F47">
      <w:pPr>
        <w:tabs>
          <w:tab w:val="left" w:pos="7009"/>
        </w:tabs>
        <w:ind w:left="540" w:firstLine="720"/>
        <w:rPr>
          <w:rFonts w:ascii="Arial" w:hAnsi="Arial" w:cs="Arial"/>
          <w:sz w:val="24"/>
          <w:szCs w:val="24"/>
        </w:rPr>
      </w:pPr>
      <w:r>
        <w:rPr>
          <w:rFonts w:ascii="Arial" w:hAnsi="Arial" w:cs="Arial"/>
          <w:sz w:val="24"/>
          <w:szCs w:val="24"/>
        </w:rPr>
        <w:t>Do you need GMO:</w:t>
      </w:r>
    </w:p>
    <w:tbl>
      <w:tblPr>
        <w:tblStyle w:val="TableGrid"/>
        <w:tblW w:w="0" w:type="auto"/>
        <w:tblInd w:w="1260" w:type="dxa"/>
        <w:tblLook w:val="04A0" w:firstRow="1" w:lastRow="0" w:firstColumn="1" w:lastColumn="0" w:noHBand="0" w:noVBand="1"/>
      </w:tblPr>
      <w:tblGrid>
        <w:gridCol w:w="3417"/>
        <w:gridCol w:w="1670"/>
        <w:gridCol w:w="3003"/>
      </w:tblGrid>
      <w:tr w:rsidR="007D0F47" w:rsidRPr="008D7A43" w14:paraId="41462816" w14:textId="77777777" w:rsidTr="007637A4">
        <w:tc>
          <w:tcPr>
            <w:tcW w:w="3417" w:type="dxa"/>
            <w:shd w:val="clear" w:color="auto" w:fill="FDE9D9" w:themeFill="accent6" w:themeFillTint="33"/>
          </w:tcPr>
          <w:p w14:paraId="3581D1EF"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505F7E7D"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7A8451E1"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6BC51426" w14:textId="77777777" w:rsidTr="007637A4">
        <w:tc>
          <w:tcPr>
            <w:tcW w:w="3417" w:type="dxa"/>
          </w:tcPr>
          <w:p w14:paraId="3B7CBDDE" w14:textId="77777777" w:rsidR="007D0F47" w:rsidRPr="008D7A43" w:rsidRDefault="007D0F47" w:rsidP="007637A4">
            <w:pPr>
              <w:rPr>
                <w:rFonts w:ascii="Arial" w:hAnsi="Arial" w:cs="Arial"/>
                <w:color w:val="000000"/>
                <w:sz w:val="24"/>
                <w:szCs w:val="24"/>
              </w:rPr>
            </w:pPr>
            <w:r>
              <w:rPr>
                <w:rFonts w:ascii="Arial" w:hAnsi="Arial" w:cs="Arial"/>
                <w:color w:val="000000"/>
                <w:sz w:val="24"/>
                <w:szCs w:val="24"/>
              </w:rPr>
              <w:t>GMO Free Certificate</w:t>
            </w:r>
          </w:p>
        </w:tc>
        <w:tc>
          <w:tcPr>
            <w:tcW w:w="1670" w:type="dxa"/>
          </w:tcPr>
          <w:p w14:paraId="3B8CBA60" w14:textId="77777777" w:rsidR="007D0F47" w:rsidRPr="008D7A43" w:rsidRDefault="007D0F47" w:rsidP="007637A4">
            <w:pPr>
              <w:rPr>
                <w:rFonts w:ascii="Arial" w:hAnsi="Arial" w:cs="Arial"/>
                <w:sz w:val="24"/>
                <w:szCs w:val="24"/>
              </w:rPr>
            </w:pPr>
            <w:r>
              <w:rPr>
                <w:rFonts w:ascii="Arial" w:hAnsi="Arial" w:cs="Arial"/>
                <w:sz w:val="24"/>
                <w:szCs w:val="24"/>
              </w:rPr>
              <w:t>Radio button</w:t>
            </w:r>
          </w:p>
        </w:tc>
        <w:tc>
          <w:tcPr>
            <w:tcW w:w="3003" w:type="dxa"/>
            <w:vAlign w:val="center"/>
          </w:tcPr>
          <w:p w14:paraId="20D6CEB7" w14:textId="77777777" w:rsidR="007D0F47" w:rsidRPr="008D7A43" w:rsidRDefault="007D0F47" w:rsidP="007637A4">
            <w:pPr>
              <w:rPr>
                <w:rFonts w:ascii="Arial" w:hAnsi="Arial" w:cs="Arial"/>
                <w:sz w:val="24"/>
                <w:szCs w:val="24"/>
              </w:rPr>
            </w:pPr>
            <w:r>
              <w:rPr>
                <w:rFonts w:ascii="Arial" w:hAnsi="Arial" w:cs="Arial"/>
                <w:sz w:val="24"/>
                <w:szCs w:val="24"/>
              </w:rPr>
              <w:t>Yes/No</w:t>
            </w:r>
          </w:p>
        </w:tc>
      </w:tr>
    </w:tbl>
    <w:p w14:paraId="02A2F590" w14:textId="77777777" w:rsidR="007D0F47" w:rsidRDefault="007D0F47" w:rsidP="007D0F47">
      <w:pPr>
        <w:rPr>
          <w:rFonts w:ascii="Arial" w:hAnsi="Arial" w:cs="Arial"/>
          <w:i/>
          <w:iCs/>
          <w:sz w:val="24"/>
          <w:szCs w:val="24"/>
        </w:rPr>
      </w:pPr>
    </w:p>
    <w:p w14:paraId="40B33D40" w14:textId="77777777" w:rsidR="007D0F47" w:rsidRDefault="007D0F47" w:rsidP="007D0F47">
      <w:pPr>
        <w:ind w:left="720"/>
        <w:rPr>
          <w:rFonts w:ascii="Arial" w:hAnsi="Arial" w:cs="Arial"/>
          <w:i/>
          <w:iCs/>
          <w:sz w:val="24"/>
          <w:szCs w:val="24"/>
        </w:rPr>
      </w:pPr>
      <w:r w:rsidRPr="008D7A43">
        <w:rPr>
          <w:rFonts w:ascii="Arial" w:hAnsi="Arial" w:cs="Arial"/>
          <w:i/>
          <w:iCs/>
          <w:sz w:val="24"/>
          <w:szCs w:val="24"/>
        </w:rPr>
        <w:t xml:space="preserve"> ** Upon submitting, the form</w:t>
      </w:r>
      <w:r>
        <w:rPr>
          <w:rFonts w:ascii="Arial" w:hAnsi="Arial" w:cs="Arial"/>
          <w:i/>
          <w:iCs/>
          <w:sz w:val="24"/>
          <w:szCs w:val="24"/>
        </w:rPr>
        <w:t xml:space="preserve"> should forward to BFO</w:t>
      </w:r>
    </w:p>
    <w:p w14:paraId="374192F9" w14:textId="77777777" w:rsidR="007D0F47" w:rsidRDefault="007D0F47" w:rsidP="007D0F47">
      <w:pPr>
        <w:rPr>
          <w:rFonts w:ascii="Arial" w:hAnsi="Arial" w:cs="Arial"/>
          <w:sz w:val="24"/>
          <w:szCs w:val="24"/>
        </w:rPr>
      </w:pPr>
    </w:p>
    <w:p w14:paraId="69B03950" w14:textId="77777777" w:rsidR="007D0F47" w:rsidRDefault="007D0F47" w:rsidP="007D0F47">
      <w:pPr>
        <w:ind w:firstLine="720"/>
        <w:rPr>
          <w:rFonts w:ascii="Arial" w:hAnsi="Arial" w:cs="Arial"/>
          <w:sz w:val="24"/>
          <w:szCs w:val="24"/>
        </w:rPr>
      </w:pPr>
      <w:r>
        <w:rPr>
          <w:rFonts w:ascii="Arial" w:hAnsi="Arial" w:cs="Arial"/>
          <w:sz w:val="24"/>
          <w:szCs w:val="24"/>
        </w:rPr>
        <w:t>If phytosanitary is selected, use following table:</w:t>
      </w:r>
    </w:p>
    <w:tbl>
      <w:tblPr>
        <w:tblStyle w:val="TableGrid"/>
        <w:tblW w:w="0" w:type="auto"/>
        <w:tblInd w:w="1260" w:type="dxa"/>
        <w:tblLook w:val="04A0" w:firstRow="1" w:lastRow="0" w:firstColumn="1" w:lastColumn="0" w:noHBand="0" w:noVBand="1"/>
      </w:tblPr>
      <w:tblGrid>
        <w:gridCol w:w="3340"/>
        <w:gridCol w:w="1638"/>
        <w:gridCol w:w="3338"/>
      </w:tblGrid>
      <w:tr w:rsidR="007D0F47" w:rsidRPr="008D7A43" w14:paraId="59D1F277" w14:textId="77777777" w:rsidTr="007637A4">
        <w:tc>
          <w:tcPr>
            <w:tcW w:w="3340" w:type="dxa"/>
            <w:shd w:val="clear" w:color="auto" w:fill="FDE9D9" w:themeFill="accent6" w:themeFillTint="33"/>
          </w:tcPr>
          <w:p w14:paraId="2893B09E"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38" w:type="dxa"/>
            <w:shd w:val="clear" w:color="auto" w:fill="FDE9D9" w:themeFill="accent6" w:themeFillTint="33"/>
          </w:tcPr>
          <w:p w14:paraId="44EB6F38"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338" w:type="dxa"/>
            <w:shd w:val="clear" w:color="auto" w:fill="FDE9D9" w:themeFill="accent6" w:themeFillTint="33"/>
          </w:tcPr>
          <w:p w14:paraId="17169EAC"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54B7ECAD" w14:textId="77777777" w:rsidTr="007637A4">
        <w:tc>
          <w:tcPr>
            <w:tcW w:w="3340" w:type="dxa"/>
          </w:tcPr>
          <w:p w14:paraId="664FB218" w14:textId="77777777" w:rsidR="007D0F47" w:rsidRPr="008D7A43" w:rsidRDefault="007D0F47" w:rsidP="007637A4">
            <w:pPr>
              <w:rPr>
                <w:rFonts w:ascii="Arial" w:hAnsi="Arial" w:cs="Arial"/>
                <w:color w:val="000000"/>
                <w:sz w:val="24"/>
                <w:szCs w:val="24"/>
              </w:rPr>
            </w:pPr>
            <w:r>
              <w:rPr>
                <w:rFonts w:ascii="Arial" w:hAnsi="Arial" w:cs="Arial"/>
                <w:color w:val="000000"/>
                <w:sz w:val="24"/>
                <w:szCs w:val="24"/>
              </w:rPr>
              <w:t>CID</w:t>
            </w:r>
          </w:p>
        </w:tc>
        <w:tc>
          <w:tcPr>
            <w:tcW w:w="1638" w:type="dxa"/>
          </w:tcPr>
          <w:p w14:paraId="1A702E05" w14:textId="77777777" w:rsidR="007D0F47" w:rsidRPr="008D7A43" w:rsidRDefault="007D0F47" w:rsidP="007637A4">
            <w:pPr>
              <w:rPr>
                <w:rFonts w:ascii="Arial" w:hAnsi="Arial" w:cs="Arial"/>
                <w:sz w:val="24"/>
                <w:szCs w:val="24"/>
              </w:rPr>
            </w:pPr>
          </w:p>
        </w:tc>
        <w:tc>
          <w:tcPr>
            <w:tcW w:w="3338" w:type="dxa"/>
            <w:vMerge w:val="restart"/>
            <w:vAlign w:val="center"/>
          </w:tcPr>
          <w:p w14:paraId="5CA22D7D" w14:textId="77777777" w:rsidR="007D0F47" w:rsidRPr="008D7A43" w:rsidRDefault="007D0F47" w:rsidP="007637A4">
            <w:pPr>
              <w:rPr>
                <w:rFonts w:ascii="Arial" w:hAnsi="Arial" w:cs="Arial"/>
                <w:sz w:val="24"/>
                <w:szCs w:val="24"/>
              </w:rPr>
            </w:pPr>
            <w:r>
              <w:rPr>
                <w:rFonts w:ascii="Arial" w:hAnsi="Arial" w:cs="Arial"/>
                <w:sz w:val="24"/>
                <w:szCs w:val="24"/>
              </w:rPr>
              <w:t xml:space="preserve">Pull from DCRC </w:t>
            </w:r>
            <w:proofErr w:type="spellStart"/>
            <w:r>
              <w:rPr>
                <w:rFonts w:ascii="Arial" w:hAnsi="Arial" w:cs="Arial"/>
                <w:sz w:val="24"/>
                <w:szCs w:val="24"/>
              </w:rPr>
              <w:t>Api</w:t>
            </w:r>
            <w:proofErr w:type="spellEnd"/>
          </w:p>
        </w:tc>
      </w:tr>
      <w:tr w:rsidR="007D0F47" w:rsidRPr="008D7A43" w14:paraId="2827E633" w14:textId="77777777" w:rsidTr="007637A4">
        <w:tc>
          <w:tcPr>
            <w:tcW w:w="3340" w:type="dxa"/>
          </w:tcPr>
          <w:p w14:paraId="2EFF81A4" w14:textId="77777777" w:rsidR="007D0F47" w:rsidRDefault="007D0F47" w:rsidP="007637A4">
            <w:pPr>
              <w:rPr>
                <w:rFonts w:ascii="Arial" w:hAnsi="Arial" w:cs="Arial"/>
                <w:color w:val="000000"/>
                <w:sz w:val="24"/>
                <w:szCs w:val="24"/>
              </w:rPr>
            </w:pPr>
            <w:r>
              <w:rPr>
                <w:rFonts w:ascii="Arial" w:hAnsi="Arial" w:cs="Arial"/>
                <w:color w:val="000000"/>
                <w:sz w:val="24"/>
                <w:szCs w:val="24"/>
              </w:rPr>
              <w:t>Name</w:t>
            </w:r>
          </w:p>
        </w:tc>
        <w:tc>
          <w:tcPr>
            <w:tcW w:w="1638" w:type="dxa"/>
          </w:tcPr>
          <w:p w14:paraId="1B1D2D6C" w14:textId="77777777" w:rsidR="007D0F47" w:rsidRPr="008D7A43" w:rsidRDefault="007D0F47" w:rsidP="007637A4">
            <w:pPr>
              <w:rPr>
                <w:rFonts w:ascii="Arial" w:hAnsi="Arial" w:cs="Arial"/>
                <w:sz w:val="24"/>
                <w:szCs w:val="24"/>
              </w:rPr>
            </w:pPr>
          </w:p>
        </w:tc>
        <w:tc>
          <w:tcPr>
            <w:tcW w:w="3338" w:type="dxa"/>
            <w:vMerge/>
            <w:vAlign w:val="center"/>
          </w:tcPr>
          <w:p w14:paraId="49644E97" w14:textId="77777777" w:rsidR="007D0F47" w:rsidRPr="008D7A43" w:rsidRDefault="007D0F47" w:rsidP="007637A4">
            <w:pPr>
              <w:rPr>
                <w:rFonts w:ascii="Arial" w:hAnsi="Arial" w:cs="Arial"/>
                <w:sz w:val="24"/>
                <w:szCs w:val="24"/>
              </w:rPr>
            </w:pPr>
          </w:p>
        </w:tc>
      </w:tr>
      <w:tr w:rsidR="007D0F47" w:rsidRPr="008D7A43" w14:paraId="7B5EC0EB" w14:textId="77777777" w:rsidTr="007637A4">
        <w:tc>
          <w:tcPr>
            <w:tcW w:w="3340" w:type="dxa"/>
          </w:tcPr>
          <w:p w14:paraId="1DB70939" w14:textId="77777777" w:rsidR="007D0F47" w:rsidRDefault="007D0F47" w:rsidP="007637A4">
            <w:pPr>
              <w:rPr>
                <w:rFonts w:ascii="Arial" w:hAnsi="Arial" w:cs="Arial"/>
                <w:color w:val="000000"/>
                <w:sz w:val="24"/>
                <w:szCs w:val="24"/>
              </w:rPr>
            </w:pPr>
            <w:r>
              <w:rPr>
                <w:rFonts w:ascii="Arial" w:hAnsi="Arial" w:cs="Arial"/>
                <w:color w:val="000000"/>
                <w:sz w:val="24"/>
                <w:szCs w:val="24"/>
              </w:rPr>
              <w:t xml:space="preserve">Trade License </w:t>
            </w:r>
          </w:p>
        </w:tc>
        <w:tc>
          <w:tcPr>
            <w:tcW w:w="1638" w:type="dxa"/>
          </w:tcPr>
          <w:p w14:paraId="11E98941" w14:textId="77777777" w:rsidR="007D0F47" w:rsidRPr="008D7A43" w:rsidRDefault="007D0F47" w:rsidP="007637A4">
            <w:pPr>
              <w:rPr>
                <w:rFonts w:ascii="Arial" w:hAnsi="Arial" w:cs="Arial"/>
                <w:sz w:val="24"/>
                <w:szCs w:val="24"/>
              </w:rPr>
            </w:pPr>
          </w:p>
        </w:tc>
        <w:tc>
          <w:tcPr>
            <w:tcW w:w="3338" w:type="dxa"/>
            <w:vAlign w:val="center"/>
          </w:tcPr>
          <w:p w14:paraId="47434945" w14:textId="77777777" w:rsidR="007D0F47" w:rsidRPr="008D7A43" w:rsidRDefault="007D0F47" w:rsidP="007637A4">
            <w:pPr>
              <w:rPr>
                <w:rFonts w:ascii="Arial" w:hAnsi="Arial" w:cs="Arial"/>
                <w:sz w:val="24"/>
                <w:szCs w:val="24"/>
              </w:rPr>
            </w:pPr>
            <w:r>
              <w:rPr>
                <w:rFonts w:ascii="Arial" w:hAnsi="Arial" w:cs="Arial"/>
                <w:sz w:val="24"/>
                <w:szCs w:val="24"/>
              </w:rPr>
              <w:t>Cross check with DOT</w:t>
            </w:r>
          </w:p>
        </w:tc>
      </w:tr>
      <w:tr w:rsidR="007D0F47" w:rsidRPr="008D7A43" w14:paraId="217C1E1C" w14:textId="77777777" w:rsidTr="007637A4">
        <w:tc>
          <w:tcPr>
            <w:tcW w:w="3340" w:type="dxa"/>
          </w:tcPr>
          <w:p w14:paraId="7D1BE3F0" w14:textId="77777777" w:rsidR="007D0F47" w:rsidRDefault="007D0F47" w:rsidP="007637A4">
            <w:pPr>
              <w:rPr>
                <w:rFonts w:ascii="Arial" w:hAnsi="Arial" w:cs="Arial"/>
                <w:color w:val="000000"/>
                <w:sz w:val="24"/>
                <w:szCs w:val="24"/>
              </w:rPr>
            </w:pPr>
            <w:r>
              <w:rPr>
                <w:rFonts w:ascii="Arial" w:hAnsi="Arial" w:cs="Arial"/>
                <w:color w:val="000000"/>
                <w:sz w:val="24"/>
                <w:szCs w:val="24"/>
              </w:rPr>
              <w:t>BIC No.</w:t>
            </w:r>
          </w:p>
        </w:tc>
        <w:tc>
          <w:tcPr>
            <w:tcW w:w="1638" w:type="dxa"/>
          </w:tcPr>
          <w:p w14:paraId="32047609" w14:textId="77777777" w:rsidR="007D0F47" w:rsidRPr="008D7A43"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7030F6E2" w14:textId="77777777" w:rsidR="007D0F47" w:rsidRPr="008D7A43" w:rsidRDefault="007D0F47" w:rsidP="007637A4">
            <w:pPr>
              <w:rPr>
                <w:rFonts w:ascii="Arial" w:hAnsi="Arial" w:cs="Arial"/>
                <w:sz w:val="24"/>
                <w:szCs w:val="24"/>
              </w:rPr>
            </w:pPr>
          </w:p>
        </w:tc>
      </w:tr>
      <w:tr w:rsidR="007D0F47" w:rsidRPr="008D7A43" w14:paraId="0491E2AD" w14:textId="77777777" w:rsidTr="007637A4">
        <w:tc>
          <w:tcPr>
            <w:tcW w:w="3340" w:type="dxa"/>
          </w:tcPr>
          <w:p w14:paraId="319BE221" w14:textId="77777777" w:rsidR="007D0F47" w:rsidRDefault="007D0F47" w:rsidP="007637A4">
            <w:pPr>
              <w:rPr>
                <w:rFonts w:ascii="Arial" w:hAnsi="Arial" w:cs="Arial"/>
                <w:color w:val="000000"/>
                <w:sz w:val="24"/>
                <w:szCs w:val="24"/>
              </w:rPr>
            </w:pPr>
            <w:r>
              <w:rPr>
                <w:rFonts w:ascii="Arial" w:hAnsi="Arial" w:cs="Arial"/>
                <w:color w:val="000000"/>
                <w:sz w:val="24"/>
                <w:szCs w:val="24"/>
              </w:rPr>
              <w:t>BCCI No.</w:t>
            </w:r>
          </w:p>
        </w:tc>
        <w:tc>
          <w:tcPr>
            <w:tcW w:w="1638" w:type="dxa"/>
          </w:tcPr>
          <w:p w14:paraId="443ECA2E" w14:textId="77777777" w:rsidR="007D0F47" w:rsidRPr="008D7A43"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37DF1769" w14:textId="77777777" w:rsidR="007D0F47" w:rsidRPr="008D7A43" w:rsidRDefault="007D0F47" w:rsidP="007637A4">
            <w:pPr>
              <w:rPr>
                <w:rFonts w:ascii="Arial" w:hAnsi="Arial" w:cs="Arial"/>
                <w:sz w:val="24"/>
                <w:szCs w:val="24"/>
              </w:rPr>
            </w:pPr>
          </w:p>
        </w:tc>
      </w:tr>
      <w:tr w:rsidR="007D0F47" w:rsidRPr="008D7A43" w14:paraId="5EF480B2" w14:textId="77777777" w:rsidTr="007637A4">
        <w:tc>
          <w:tcPr>
            <w:tcW w:w="3340" w:type="dxa"/>
          </w:tcPr>
          <w:p w14:paraId="6BB1BDEB" w14:textId="77777777" w:rsidR="007D0F47" w:rsidRDefault="007D0F47" w:rsidP="007637A4">
            <w:pPr>
              <w:rPr>
                <w:rFonts w:ascii="Arial" w:hAnsi="Arial" w:cs="Arial"/>
                <w:color w:val="000000"/>
                <w:sz w:val="24"/>
                <w:szCs w:val="24"/>
              </w:rPr>
            </w:pPr>
            <w:r>
              <w:rPr>
                <w:rFonts w:ascii="Arial" w:hAnsi="Arial" w:cs="Arial"/>
                <w:color w:val="000000"/>
                <w:sz w:val="24"/>
                <w:szCs w:val="24"/>
              </w:rPr>
              <w:t>Name of consignee</w:t>
            </w:r>
          </w:p>
        </w:tc>
        <w:tc>
          <w:tcPr>
            <w:tcW w:w="1638" w:type="dxa"/>
          </w:tcPr>
          <w:p w14:paraId="1CCFCD9E" w14:textId="77777777" w:rsidR="007D0F47" w:rsidRPr="008D7A43"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6B0FF9F1" w14:textId="77777777" w:rsidR="007D0F47" w:rsidRPr="008D7A43" w:rsidRDefault="007D0F47" w:rsidP="007637A4">
            <w:pPr>
              <w:rPr>
                <w:rFonts w:ascii="Arial" w:hAnsi="Arial" w:cs="Arial"/>
                <w:sz w:val="24"/>
                <w:szCs w:val="24"/>
              </w:rPr>
            </w:pPr>
          </w:p>
        </w:tc>
      </w:tr>
      <w:tr w:rsidR="007D0F47" w:rsidRPr="008D7A43" w14:paraId="26D9A5BE" w14:textId="77777777" w:rsidTr="007637A4">
        <w:tc>
          <w:tcPr>
            <w:tcW w:w="3340" w:type="dxa"/>
          </w:tcPr>
          <w:p w14:paraId="64FA071A" w14:textId="77777777" w:rsidR="007D0F47" w:rsidRDefault="007D0F47" w:rsidP="007637A4">
            <w:pPr>
              <w:rPr>
                <w:rFonts w:ascii="Arial" w:hAnsi="Arial" w:cs="Arial"/>
                <w:color w:val="000000"/>
                <w:sz w:val="24"/>
                <w:szCs w:val="24"/>
              </w:rPr>
            </w:pPr>
            <w:r>
              <w:rPr>
                <w:rFonts w:ascii="Arial" w:hAnsi="Arial" w:cs="Arial"/>
                <w:color w:val="000000"/>
                <w:sz w:val="24"/>
                <w:szCs w:val="24"/>
              </w:rPr>
              <w:t>Address of consignee</w:t>
            </w:r>
          </w:p>
        </w:tc>
        <w:tc>
          <w:tcPr>
            <w:tcW w:w="1638" w:type="dxa"/>
          </w:tcPr>
          <w:p w14:paraId="66EF5380" w14:textId="77777777" w:rsidR="007D0F47" w:rsidRPr="008D7A43"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0663344A" w14:textId="77777777" w:rsidR="007D0F47" w:rsidRPr="008D7A43" w:rsidRDefault="007D0F47" w:rsidP="007637A4">
            <w:pPr>
              <w:rPr>
                <w:rFonts w:ascii="Arial" w:hAnsi="Arial" w:cs="Arial"/>
                <w:sz w:val="24"/>
                <w:szCs w:val="24"/>
              </w:rPr>
            </w:pPr>
          </w:p>
        </w:tc>
      </w:tr>
      <w:tr w:rsidR="007D0F47" w:rsidRPr="008D7A43" w14:paraId="0C71EC60" w14:textId="77777777" w:rsidTr="007637A4">
        <w:tc>
          <w:tcPr>
            <w:tcW w:w="3340" w:type="dxa"/>
          </w:tcPr>
          <w:p w14:paraId="06B83FF8" w14:textId="77777777" w:rsidR="007D0F47" w:rsidRDefault="007D0F47" w:rsidP="007637A4">
            <w:pPr>
              <w:rPr>
                <w:rFonts w:ascii="Arial" w:hAnsi="Arial" w:cs="Arial"/>
                <w:color w:val="000000"/>
                <w:sz w:val="24"/>
                <w:szCs w:val="24"/>
              </w:rPr>
            </w:pPr>
            <w:r>
              <w:rPr>
                <w:rFonts w:ascii="Arial" w:hAnsi="Arial" w:cs="Arial"/>
                <w:color w:val="000000"/>
                <w:sz w:val="24"/>
                <w:szCs w:val="24"/>
              </w:rPr>
              <w:t>Scientific name of Commodity</w:t>
            </w:r>
          </w:p>
        </w:tc>
        <w:tc>
          <w:tcPr>
            <w:tcW w:w="1638" w:type="dxa"/>
          </w:tcPr>
          <w:p w14:paraId="657ACDAE"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Merge w:val="restart"/>
            <w:vAlign w:val="center"/>
          </w:tcPr>
          <w:p w14:paraId="33317C14" w14:textId="77777777" w:rsidR="007D0F47" w:rsidRPr="008D7A43" w:rsidRDefault="007D0F47" w:rsidP="007637A4">
            <w:pPr>
              <w:rPr>
                <w:rFonts w:ascii="Arial" w:hAnsi="Arial" w:cs="Arial"/>
                <w:sz w:val="24"/>
                <w:szCs w:val="24"/>
              </w:rPr>
            </w:pPr>
            <w:r>
              <w:rPr>
                <w:rFonts w:ascii="Arial" w:hAnsi="Arial" w:cs="Arial"/>
                <w:sz w:val="24"/>
                <w:szCs w:val="24"/>
              </w:rPr>
              <w:t>Pull from master(mapping)</w:t>
            </w:r>
          </w:p>
        </w:tc>
      </w:tr>
      <w:tr w:rsidR="007D0F47" w:rsidRPr="008D7A43" w14:paraId="584FD19B" w14:textId="77777777" w:rsidTr="007637A4">
        <w:tc>
          <w:tcPr>
            <w:tcW w:w="3340" w:type="dxa"/>
          </w:tcPr>
          <w:p w14:paraId="0985E1F1" w14:textId="77777777" w:rsidR="007D0F47" w:rsidRDefault="007D0F47" w:rsidP="007637A4">
            <w:pPr>
              <w:rPr>
                <w:rFonts w:ascii="Arial" w:hAnsi="Arial" w:cs="Arial"/>
                <w:color w:val="000000"/>
                <w:sz w:val="24"/>
                <w:szCs w:val="24"/>
              </w:rPr>
            </w:pPr>
            <w:r>
              <w:rPr>
                <w:rFonts w:ascii="Arial" w:hAnsi="Arial" w:cs="Arial"/>
                <w:color w:val="000000"/>
                <w:sz w:val="24"/>
                <w:szCs w:val="24"/>
              </w:rPr>
              <w:t>Common name of Commodity</w:t>
            </w:r>
          </w:p>
        </w:tc>
        <w:tc>
          <w:tcPr>
            <w:tcW w:w="1638" w:type="dxa"/>
          </w:tcPr>
          <w:p w14:paraId="70397D77"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Merge/>
            <w:vAlign w:val="center"/>
          </w:tcPr>
          <w:p w14:paraId="688F30CB" w14:textId="77777777" w:rsidR="007D0F47" w:rsidRPr="008D7A43" w:rsidRDefault="007D0F47" w:rsidP="007637A4">
            <w:pPr>
              <w:rPr>
                <w:rFonts w:ascii="Arial" w:hAnsi="Arial" w:cs="Arial"/>
                <w:sz w:val="24"/>
                <w:szCs w:val="24"/>
              </w:rPr>
            </w:pPr>
          </w:p>
        </w:tc>
      </w:tr>
      <w:tr w:rsidR="007D0F47" w:rsidRPr="008D7A43" w14:paraId="08318C2B" w14:textId="77777777" w:rsidTr="007637A4">
        <w:tc>
          <w:tcPr>
            <w:tcW w:w="3340" w:type="dxa"/>
          </w:tcPr>
          <w:p w14:paraId="09291CCD" w14:textId="77777777" w:rsidR="007D0F47" w:rsidRDefault="007D0F47" w:rsidP="007637A4">
            <w:pPr>
              <w:rPr>
                <w:rFonts w:ascii="Arial" w:hAnsi="Arial" w:cs="Arial"/>
                <w:color w:val="000000"/>
                <w:sz w:val="24"/>
                <w:szCs w:val="24"/>
              </w:rPr>
            </w:pPr>
            <w:r>
              <w:rPr>
                <w:rFonts w:ascii="Arial" w:hAnsi="Arial" w:cs="Arial"/>
                <w:color w:val="000000"/>
                <w:sz w:val="24"/>
                <w:szCs w:val="24"/>
              </w:rPr>
              <w:t>Description of Commodity</w:t>
            </w:r>
          </w:p>
        </w:tc>
        <w:tc>
          <w:tcPr>
            <w:tcW w:w="1638" w:type="dxa"/>
          </w:tcPr>
          <w:p w14:paraId="094290C2" w14:textId="77777777" w:rsidR="007D0F47" w:rsidRPr="008D7A43"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59B8235D" w14:textId="77777777" w:rsidR="007D0F47" w:rsidRPr="008D7A43" w:rsidRDefault="007D0F47" w:rsidP="007637A4">
            <w:pPr>
              <w:rPr>
                <w:rFonts w:ascii="Arial" w:hAnsi="Arial" w:cs="Arial"/>
                <w:sz w:val="24"/>
                <w:szCs w:val="24"/>
              </w:rPr>
            </w:pPr>
          </w:p>
        </w:tc>
      </w:tr>
      <w:tr w:rsidR="007D0F47" w:rsidRPr="008D7A43" w14:paraId="5630329C" w14:textId="77777777" w:rsidTr="007637A4">
        <w:tc>
          <w:tcPr>
            <w:tcW w:w="3340" w:type="dxa"/>
          </w:tcPr>
          <w:p w14:paraId="6FDAF7E1" w14:textId="77777777" w:rsidR="007D0F47" w:rsidRDefault="007D0F47" w:rsidP="007637A4">
            <w:pPr>
              <w:rPr>
                <w:rFonts w:ascii="Arial" w:hAnsi="Arial" w:cs="Arial"/>
                <w:color w:val="000000"/>
                <w:sz w:val="24"/>
                <w:szCs w:val="24"/>
              </w:rPr>
            </w:pPr>
            <w:proofErr w:type="gramStart"/>
            <w:r>
              <w:rPr>
                <w:rFonts w:ascii="Arial" w:hAnsi="Arial" w:cs="Arial"/>
                <w:color w:val="000000"/>
                <w:sz w:val="24"/>
                <w:szCs w:val="24"/>
              </w:rPr>
              <w:t>Quantity(</w:t>
            </w:r>
            <w:proofErr w:type="gramEnd"/>
            <w:r>
              <w:rPr>
                <w:rFonts w:ascii="Arial" w:hAnsi="Arial" w:cs="Arial"/>
                <w:color w:val="000000"/>
                <w:sz w:val="24"/>
                <w:szCs w:val="24"/>
              </w:rPr>
              <w:t>Gross Weight)</w:t>
            </w:r>
          </w:p>
        </w:tc>
        <w:tc>
          <w:tcPr>
            <w:tcW w:w="1638" w:type="dxa"/>
          </w:tcPr>
          <w:p w14:paraId="3E645DA9"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2B69FE07" w14:textId="77777777" w:rsidR="007D0F47" w:rsidRPr="00CD6D0D" w:rsidRDefault="007D0F47" w:rsidP="007637A4">
            <w:pPr>
              <w:rPr>
                <w:rFonts w:ascii="Arial" w:hAnsi="Arial" w:cs="Arial"/>
                <w:sz w:val="24"/>
                <w:szCs w:val="24"/>
              </w:rPr>
            </w:pPr>
            <w:r w:rsidRPr="00CD6D0D">
              <w:rPr>
                <w:rFonts w:ascii="Arial" w:hAnsi="Arial" w:cs="Arial"/>
                <w:sz w:val="24"/>
                <w:szCs w:val="24"/>
              </w:rPr>
              <w:t xml:space="preserve">Should accept only number, </w:t>
            </w:r>
          </w:p>
          <w:p w14:paraId="1C432005" w14:textId="77777777" w:rsidR="007D0F47" w:rsidRPr="008D7A43" w:rsidRDefault="007D0F47" w:rsidP="007637A4">
            <w:pPr>
              <w:rPr>
                <w:rFonts w:ascii="Arial" w:hAnsi="Arial" w:cs="Arial"/>
                <w:sz w:val="24"/>
                <w:szCs w:val="24"/>
              </w:rPr>
            </w:pPr>
            <w:r w:rsidRPr="00CD6D0D">
              <w:rPr>
                <w:rFonts w:ascii="Arial" w:hAnsi="Arial" w:cs="Arial"/>
                <w:sz w:val="24"/>
                <w:szCs w:val="24"/>
              </w:rPr>
              <w:t>should not accept special character</w:t>
            </w:r>
          </w:p>
        </w:tc>
      </w:tr>
      <w:tr w:rsidR="007D0F47" w:rsidRPr="008D7A43" w14:paraId="3ED6E42B" w14:textId="77777777" w:rsidTr="007637A4">
        <w:tc>
          <w:tcPr>
            <w:tcW w:w="3340" w:type="dxa"/>
          </w:tcPr>
          <w:p w14:paraId="12127FDD" w14:textId="77777777" w:rsidR="007D0F47" w:rsidRDefault="007D0F47" w:rsidP="007637A4">
            <w:pPr>
              <w:rPr>
                <w:rFonts w:ascii="Arial" w:hAnsi="Arial" w:cs="Arial"/>
                <w:color w:val="000000"/>
                <w:sz w:val="24"/>
                <w:szCs w:val="24"/>
              </w:rPr>
            </w:pPr>
            <w:r>
              <w:rPr>
                <w:rFonts w:ascii="Arial" w:hAnsi="Arial" w:cs="Arial"/>
                <w:color w:val="000000"/>
                <w:sz w:val="24"/>
                <w:szCs w:val="24"/>
              </w:rPr>
              <w:t>Unit</w:t>
            </w:r>
          </w:p>
        </w:tc>
        <w:tc>
          <w:tcPr>
            <w:tcW w:w="1638" w:type="dxa"/>
          </w:tcPr>
          <w:p w14:paraId="6ABFF80E" w14:textId="77777777" w:rsidR="007D0F47" w:rsidRPr="008D7A43" w:rsidRDefault="007D0F47" w:rsidP="007637A4">
            <w:pPr>
              <w:rPr>
                <w:rFonts w:ascii="Arial" w:hAnsi="Arial" w:cs="Arial"/>
                <w:sz w:val="24"/>
                <w:szCs w:val="24"/>
              </w:rPr>
            </w:pPr>
            <w:r>
              <w:rPr>
                <w:rFonts w:ascii="Arial" w:hAnsi="Arial" w:cs="Arial"/>
                <w:sz w:val="24"/>
                <w:szCs w:val="24"/>
              </w:rPr>
              <w:t xml:space="preserve">Select </w:t>
            </w:r>
          </w:p>
        </w:tc>
        <w:tc>
          <w:tcPr>
            <w:tcW w:w="3338" w:type="dxa"/>
            <w:vAlign w:val="center"/>
          </w:tcPr>
          <w:p w14:paraId="619C28D2"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5B692718" w14:textId="77777777" w:rsidTr="007637A4">
        <w:tc>
          <w:tcPr>
            <w:tcW w:w="3340" w:type="dxa"/>
          </w:tcPr>
          <w:p w14:paraId="54FC2454" w14:textId="77777777" w:rsidR="007D0F47" w:rsidRDefault="007D0F47" w:rsidP="007637A4">
            <w:pPr>
              <w:rPr>
                <w:rFonts w:ascii="Arial" w:hAnsi="Arial" w:cs="Arial"/>
                <w:color w:val="000000"/>
                <w:sz w:val="24"/>
                <w:szCs w:val="24"/>
              </w:rPr>
            </w:pPr>
            <w:proofErr w:type="gramStart"/>
            <w:r>
              <w:rPr>
                <w:rFonts w:ascii="Arial" w:hAnsi="Arial" w:cs="Arial"/>
                <w:color w:val="000000"/>
                <w:sz w:val="24"/>
                <w:szCs w:val="24"/>
              </w:rPr>
              <w:lastRenderedPageBreak/>
              <w:t>Quantity(</w:t>
            </w:r>
            <w:proofErr w:type="gramEnd"/>
            <w:r>
              <w:rPr>
                <w:rFonts w:ascii="Arial" w:hAnsi="Arial" w:cs="Arial"/>
                <w:color w:val="000000"/>
                <w:sz w:val="24"/>
                <w:szCs w:val="24"/>
              </w:rPr>
              <w:t>Net Weight)</w:t>
            </w:r>
          </w:p>
        </w:tc>
        <w:tc>
          <w:tcPr>
            <w:tcW w:w="1638" w:type="dxa"/>
          </w:tcPr>
          <w:p w14:paraId="680A9B21"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79EE416A" w14:textId="77777777" w:rsidR="007D0F47" w:rsidRPr="00CD6D0D" w:rsidRDefault="007D0F47" w:rsidP="007637A4">
            <w:pPr>
              <w:rPr>
                <w:rFonts w:ascii="Arial" w:hAnsi="Arial" w:cs="Arial"/>
                <w:sz w:val="24"/>
                <w:szCs w:val="24"/>
              </w:rPr>
            </w:pPr>
            <w:r w:rsidRPr="00CD6D0D">
              <w:rPr>
                <w:rFonts w:ascii="Arial" w:hAnsi="Arial" w:cs="Arial"/>
                <w:sz w:val="24"/>
                <w:szCs w:val="24"/>
              </w:rPr>
              <w:t xml:space="preserve">Should accept only number, </w:t>
            </w:r>
          </w:p>
          <w:p w14:paraId="44506616" w14:textId="77777777" w:rsidR="007D0F47" w:rsidRPr="008D7A43" w:rsidRDefault="007D0F47" w:rsidP="007637A4">
            <w:pPr>
              <w:rPr>
                <w:rFonts w:ascii="Arial" w:hAnsi="Arial" w:cs="Arial"/>
                <w:sz w:val="24"/>
                <w:szCs w:val="24"/>
              </w:rPr>
            </w:pPr>
            <w:r w:rsidRPr="00CD6D0D">
              <w:rPr>
                <w:rFonts w:ascii="Arial" w:hAnsi="Arial" w:cs="Arial"/>
                <w:sz w:val="24"/>
                <w:szCs w:val="24"/>
              </w:rPr>
              <w:t>should not accept special character</w:t>
            </w:r>
          </w:p>
        </w:tc>
      </w:tr>
      <w:tr w:rsidR="007D0F47" w:rsidRPr="008D7A43" w14:paraId="0B662DBD" w14:textId="77777777" w:rsidTr="007637A4">
        <w:tc>
          <w:tcPr>
            <w:tcW w:w="3340" w:type="dxa"/>
          </w:tcPr>
          <w:p w14:paraId="6C0D9A09" w14:textId="77777777" w:rsidR="007D0F47" w:rsidRDefault="007D0F47" w:rsidP="007637A4">
            <w:pPr>
              <w:rPr>
                <w:rFonts w:ascii="Arial" w:hAnsi="Arial" w:cs="Arial"/>
                <w:color w:val="000000"/>
                <w:sz w:val="24"/>
                <w:szCs w:val="24"/>
              </w:rPr>
            </w:pPr>
            <w:r>
              <w:rPr>
                <w:rFonts w:ascii="Arial" w:hAnsi="Arial" w:cs="Arial"/>
                <w:color w:val="000000"/>
                <w:sz w:val="24"/>
                <w:szCs w:val="24"/>
              </w:rPr>
              <w:t>Unit</w:t>
            </w:r>
          </w:p>
        </w:tc>
        <w:tc>
          <w:tcPr>
            <w:tcW w:w="1638" w:type="dxa"/>
          </w:tcPr>
          <w:p w14:paraId="60DB2EB3"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539B645D"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19B2BEA9" w14:textId="77777777" w:rsidTr="007637A4">
        <w:tc>
          <w:tcPr>
            <w:tcW w:w="3340" w:type="dxa"/>
          </w:tcPr>
          <w:p w14:paraId="69F558FD" w14:textId="77777777" w:rsidR="007D0F47" w:rsidRDefault="007D0F47" w:rsidP="007637A4">
            <w:pPr>
              <w:rPr>
                <w:rFonts w:ascii="Arial" w:hAnsi="Arial" w:cs="Arial"/>
                <w:color w:val="000000"/>
                <w:sz w:val="24"/>
                <w:szCs w:val="24"/>
              </w:rPr>
            </w:pPr>
            <w:r>
              <w:rPr>
                <w:rFonts w:ascii="Arial" w:hAnsi="Arial" w:cs="Arial"/>
                <w:color w:val="000000"/>
                <w:sz w:val="24"/>
                <w:szCs w:val="24"/>
              </w:rPr>
              <w:t>Importing Country</w:t>
            </w:r>
          </w:p>
        </w:tc>
        <w:tc>
          <w:tcPr>
            <w:tcW w:w="1638" w:type="dxa"/>
          </w:tcPr>
          <w:p w14:paraId="0463DDFF"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06482B53"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64E76495" w14:textId="77777777" w:rsidTr="007637A4">
        <w:tc>
          <w:tcPr>
            <w:tcW w:w="3340" w:type="dxa"/>
          </w:tcPr>
          <w:p w14:paraId="79491303" w14:textId="77777777" w:rsidR="007D0F47" w:rsidRDefault="007D0F47" w:rsidP="007637A4">
            <w:pPr>
              <w:rPr>
                <w:rFonts w:ascii="Arial" w:hAnsi="Arial" w:cs="Arial"/>
                <w:color w:val="000000"/>
                <w:sz w:val="24"/>
                <w:szCs w:val="24"/>
              </w:rPr>
            </w:pPr>
            <w:r>
              <w:rPr>
                <w:rFonts w:ascii="Arial" w:hAnsi="Arial" w:cs="Arial"/>
                <w:color w:val="000000"/>
                <w:sz w:val="24"/>
                <w:szCs w:val="24"/>
              </w:rPr>
              <w:t>Declared point of entry</w:t>
            </w:r>
          </w:p>
        </w:tc>
        <w:tc>
          <w:tcPr>
            <w:tcW w:w="1638" w:type="dxa"/>
          </w:tcPr>
          <w:p w14:paraId="036B4E15"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469F35FF"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2020A018" w14:textId="77777777" w:rsidTr="007637A4">
        <w:tc>
          <w:tcPr>
            <w:tcW w:w="3340" w:type="dxa"/>
          </w:tcPr>
          <w:p w14:paraId="1C0A8604" w14:textId="77777777" w:rsidR="007D0F47" w:rsidRDefault="007D0F47" w:rsidP="007637A4">
            <w:pPr>
              <w:rPr>
                <w:rFonts w:ascii="Arial" w:hAnsi="Arial" w:cs="Arial"/>
                <w:color w:val="000000"/>
                <w:sz w:val="24"/>
                <w:szCs w:val="24"/>
              </w:rPr>
            </w:pPr>
            <w:r>
              <w:rPr>
                <w:rFonts w:ascii="Arial" w:hAnsi="Arial" w:cs="Arial"/>
                <w:color w:val="000000"/>
                <w:sz w:val="24"/>
                <w:szCs w:val="24"/>
              </w:rPr>
              <w:t>Number of Package</w:t>
            </w:r>
          </w:p>
        </w:tc>
        <w:tc>
          <w:tcPr>
            <w:tcW w:w="1638" w:type="dxa"/>
          </w:tcPr>
          <w:p w14:paraId="5AC411C8"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2EEB06B1" w14:textId="77777777" w:rsidR="007D0F47" w:rsidRPr="00CD6D0D" w:rsidRDefault="007D0F47" w:rsidP="007637A4">
            <w:pPr>
              <w:rPr>
                <w:rFonts w:ascii="Arial" w:hAnsi="Arial" w:cs="Arial"/>
                <w:sz w:val="24"/>
                <w:szCs w:val="24"/>
              </w:rPr>
            </w:pPr>
            <w:r w:rsidRPr="00CD6D0D">
              <w:rPr>
                <w:rFonts w:ascii="Arial" w:hAnsi="Arial" w:cs="Arial"/>
                <w:sz w:val="24"/>
                <w:szCs w:val="24"/>
              </w:rPr>
              <w:t xml:space="preserve">Should accept only number, </w:t>
            </w:r>
          </w:p>
          <w:p w14:paraId="096C7066" w14:textId="77777777" w:rsidR="007D0F47" w:rsidRPr="008D7A43" w:rsidRDefault="007D0F47" w:rsidP="007637A4">
            <w:pPr>
              <w:rPr>
                <w:rFonts w:ascii="Arial" w:hAnsi="Arial" w:cs="Arial"/>
                <w:sz w:val="24"/>
                <w:szCs w:val="24"/>
              </w:rPr>
            </w:pPr>
            <w:r w:rsidRPr="00CD6D0D">
              <w:rPr>
                <w:rFonts w:ascii="Arial" w:hAnsi="Arial" w:cs="Arial"/>
                <w:sz w:val="24"/>
                <w:szCs w:val="24"/>
              </w:rPr>
              <w:t>should not accept special character</w:t>
            </w:r>
          </w:p>
        </w:tc>
      </w:tr>
      <w:tr w:rsidR="007D0F47" w:rsidRPr="008D7A43" w14:paraId="49203A7A" w14:textId="77777777" w:rsidTr="007637A4">
        <w:tc>
          <w:tcPr>
            <w:tcW w:w="3340" w:type="dxa"/>
          </w:tcPr>
          <w:p w14:paraId="1EAA848C" w14:textId="77777777" w:rsidR="007D0F47" w:rsidRDefault="007D0F47" w:rsidP="007637A4">
            <w:pPr>
              <w:rPr>
                <w:rFonts w:ascii="Arial" w:hAnsi="Arial" w:cs="Arial"/>
                <w:color w:val="000000"/>
                <w:sz w:val="24"/>
                <w:szCs w:val="24"/>
              </w:rPr>
            </w:pPr>
            <w:r>
              <w:rPr>
                <w:rFonts w:ascii="Arial" w:hAnsi="Arial" w:cs="Arial"/>
                <w:color w:val="000000"/>
                <w:sz w:val="24"/>
                <w:szCs w:val="24"/>
              </w:rPr>
              <w:t>Description of package</w:t>
            </w:r>
          </w:p>
        </w:tc>
        <w:tc>
          <w:tcPr>
            <w:tcW w:w="1638" w:type="dxa"/>
          </w:tcPr>
          <w:p w14:paraId="0EABC1CF" w14:textId="77777777" w:rsidR="007D0F47" w:rsidRPr="008D7A43"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6E36D898" w14:textId="77777777" w:rsidR="007D0F47" w:rsidRPr="008D7A43" w:rsidRDefault="007D0F47" w:rsidP="007637A4">
            <w:pPr>
              <w:rPr>
                <w:rFonts w:ascii="Arial" w:hAnsi="Arial" w:cs="Arial"/>
                <w:sz w:val="24"/>
                <w:szCs w:val="24"/>
              </w:rPr>
            </w:pPr>
          </w:p>
        </w:tc>
      </w:tr>
      <w:tr w:rsidR="007D0F47" w:rsidRPr="008D7A43" w14:paraId="22759389" w14:textId="77777777" w:rsidTr="007637A4">
        <w:tc>
          <w:tcPr>
            <w:tcW w:w="3340" w:type="dxa"/>
          </w:tcPr>
          <w:p w14:paraId="74702C84" w14:textId="77777777" w:rsidR="007D0F47" w:rsidRDefault="007D0F47" w:rsidP="007637A4">
            <w:pPr>
              <w:rPr>
                <w:rFonts w:ascii="Arial" w:hAnsi="Arial" w:cs="Arial"/>
                <w:color w:val="000000"/>
                <w:sz w:val="24"/>
                <w:szCs w:val="24"/>
              </w:rPr>
            </w:pPr>
            <w:r>
              <w:rPr>
                <w:rFonts w:ascii="Arial" w:hAnsi="Arial" w:cs="Arial"/>
                <w:color w:val="000000"/>
                <w:sz w:val="24"/>
                <w:szCs w:val="24"/>
              </w:rPr>
              <w:t>Distinguishing Marks</w:t>
            </w:r>
          </w:p>
        </w:tc>
        <w:tc>
          <w:tcPr>
            <w:tcW w:w="1638" w:type="dxa"/>
          </w:tcPr>
          <w:p w14:paraId="0E68A7C3" w14:textId="77777777" w:rsidR="007D0F47" w:rsidRPr="008D7A43"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5FF89537" w14:textId="77777777" w:rsidR="007D0F47" w:rsidRPr="00CD6D0D" w:rsidRDefault="007D0F47" w:rsidP="007637A4">
            <w:pPr>
              <w:rPr>
                <w:rFonts w:ascii="Arial" w:hAnsi="Arial" w:cs="Arial"/>
                <w:sz w:val="24"/>
                <w:szCs w:val="24"/>
              </w:rPr>
            </w:pPr>
            <w:r w:rsidRPr="00CD6D0D">
              <w:rPr>
                <w:rFonts w:ascii="Arial" w:hAnsi="Arial" w:cs="Arial"/>
                <w:sz w:val="24"/>
                <w:szCs w:val="24"/>
              </w:rPr>
              <w:t xml:space="preserve">Should accept only number, </w:t>
            </w:r>
          </w:p>
          <w:p w14:paraId="5E8153B8" w14:textId="77777777" w:rsidR="007D0F47" w:rsidRPr="008D7A43" w:rsidRDefault="007D0F47" w:rsidP="007637A4">
            <w:pPr>
              <w:rPr>
                <w:rFonts w:ascii="Arial" w:hAnsi="Arial" w:cs="Arial"/>
                <w:sz w:val="24"/>
                <w:szCs w:val="24"/>
              </w:rPr>
            </w:pPr>
            <w:r w:rsidRPr="00CD6D0D">
              <w:rPr>
                <w:rFonts w:ascii="Arial" w:hAnsi="Arial" w:cs="Arial"/>
                <w:sz w:val="24"/>
                <w:szCs w:val="24"/>
              </w:rPr>
              <w:t>should not accept special character</w:t>
            </w:r>
          </w:p>
        </w:tc>
      </w:tr>
      <w:tr w:rsidR="007D0F47" w:rsidRPr="008D7A43" w14:paraId="38DB9AFB" w14:textId="77777777" w:rsidTr="007637A4">
        <w:tc>
          <w:tcPr>
            <w:tcW w:w="3340" w:type="dxa"/>
          </w:tcPr>
          <w:p w14:paraId="13A9B282" w14:textId="77777777" w:rsidR="007D0F47" w:rsidRDefault="007D0F47" w:rsidP="007637A4">
            <w:pPr>
              <w:rPr>
                <w:rFonts w:ascii="Arial" w:hAnsi="Arial" w:cs="Arial"/>
                <w:color w:val="000000"/>
                <w:sz w:val="24"/>
                <w:szCs w:val="24"/>
              </w:rPr>
            </w:pPr>
            <w:r>
              <w:rPr>
                <w:rFonts w:ascii="Arial" w:hAnsi="Arial" w:cs="Arial"/>
                <w:color w:val="000000"/>
                <w:sz w:val="24"/>
                <w:szCs w:val="24"/>
              </w:rPr>
              <w:t>Purpose/End use</w:t>
            </w:r>
          </w:p>
        </w:tc>
        <w:tc>
          <w:tcPr>
            <w:tcW w:w="1638" w:type="dxa"/>
          </w:tcPr>
          <w:p w14:paraId="7031E07E" w14:textId="77777777" w:rsidR="007D0F47" w:rsidRPr="008D7A43" w:rsidRDefault="007D0F47" w:rsidP="007637A4">
            <w:pPr>
              <w:rPr>
                <w:rFonts w:ascii="Arial" w:hAnsi="Arial" w:cs="Arial"/>
                <w:sz w:val="24"/>
                <w:szCs w:val="24"/>
              </w:rPr>
            </w:pPr>
            <w:r>
              <w:rPr>
                <w:rFonts w:ascii="Arial" w:hAnsi="Arial" w:cs="Arial"/>
                <w:sz w:val="24"/>
                <w:szCs w:val="24"/>
              </w:rPr>
              <w:t xml:space="preserve">Select </w:t>
            </w:r>
          </w:p>
        </w:tc>
        <w:tc>
          <w:tcPr>
            <w:tcW w:w="3338" w:type="dxa"/>
            <w:vAlign w:val="center"/>
          </w:tcPr>
          <w:p w14:paraId="447E359D"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33F730A0" w14:textId="77777777" w:rsidTr="007637A4">
        <w:tc>
          <w:tcPr>
            <w:tcW w:w="3340" w:type="dxa"/>
          </w:tcPr>
          <w:p w14:paraId="5BD56BF2" w14:textId="77777777" w:rsidR="007D0F47" w:rsidRDefault="007D0F47" w:rsidP="007637A4">
            <w:pPr>
              <w:rPr>
                <w:rFonts w:ascii="Arial" w:hAnsi="Arial" w:cs="Arial"/>
                <w:color w:val="000000"/>
                <w:sz w:val="24"/>
                <w:szCs w:val="24"/>
              </w:rPr>
            </w:pPr>
            <w:r>
              <w:rPr>
                <w:rFonts w:ascii="Arial" w:hAnsi="Arial" w:cs="Arial"/>
                <w:color w:val="000000"/>
                <w:sz w:val="24"/>
                <w:szCs w:val="24"/>
              </w:rPr>
              <w:t>Mode of Conveyance</w:t>
            </w:r>
          </w:p>
        </w:tc>
        <w:tc>
          <w:tcPr>
            <w:tcW w:w="1638" w:type="dxa"/>
          </w:tcPr>
          <w:p w14:paraId="259AF7CF" w14:textId="77777777" w:rsidR="007D0F47" w:rsidRPr="008D7A43"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45219252" w14:textId="77777777" w:rsidR="007D0F47" w:rsidRPr="008D7A43" w:rsidRDefault="007D0F47" w:rsidP="007637A4">
            <w:pPr>
              <w:rPr>
                <w:rFonts w:ascii="Arial" w:hAnsi="Arial" w:cs="Arial"/>
                <w:sz w:val="24"/>
                <w:szCs w:val="24"/>
              </w:rPr>
            </w:pPr>
            <w:r>
              <w:rPr>
                <w:rFonts w:ascii="Arial" w:hAnsi="Arial" w:cs="Arial"/>
                <w:sz w:val="24"/>
                <w:szCs w:val="24"/>
              </w:rPr>
              <w:t>Pull from master data</w:t>
            </w:r>
          </w:p>
        </w:tc>
      </w:tr>
      <w:tr w:rsidR="007D0F47" w:rsidRPr="008D7A43" w14:paraId="263DFCE7" w14:textId="77777777" w:rsidTr="007637A4">
        <w:tc>
          <w:tcPr>
            <w:tcW w:w="3340" w:type="dxa"/>
          </w:tcPr>
          <w:p w14:paraId="2D1145FD" w14:textId="77777777" w:rsidR="007D0F47" w:rsidRDefault="007D0F47" w:rsidP="007637A4">
            <w:pPr>
              <w:rPr>
                <w:rFonts w:ascii="Arial" w:hAnsi="Arial" w:cs="Arial"/>
                <w:color w:val="000000"/>
                <w:sz w:val="24"/>
                <w:szCs w:val="24"/>
              </w:rPr>
            </w:pPr>
            <w:r>
              <w:rPr>
                <w:rFonts w:ascii="Arial" w:hAnsi="Arial" w:cs="Arial"/>
                <w:color w:val="000000"/>
                <w:sz w:val="24"/>
                <w:szCs w:val="24"/>
              </w:rPr>
              <w:t>Name of Conveyance</w:t>
            </w:r>
          </w:p>
        </w:tc>
        <w:tc>
          <w:tcPr>
            <w:tcW w:w="1638" w:type="dxa"/>
          </w:tcPr>
          <w:p w14:paraId="0AB6C8EA" w14:textId="77777777" w:rsidR="007D0F47" w:rsidRPr="008D7A43"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21466FDC" w14:textId="77777777" w:rsidR="007D0F47" w:rsidRPr="008D7A43" w:rsidRDefault="007D0F47" w:rsidP="007637A4">
            <w:pPr>
              <w:rPr>
                <w:rFonts w:ascii="Arial" w:hAnsi="Arial" w:cs="Arial"/>
                <w:sz w:val="24"/>
                <w:szCs w:val="24"/>
              </w:rPr>
            </w:pPr>
          </w:p>
        </w:tc>
      </w:tr>
      <w:tr w:rsidR="007D0F47" w:rsidRPr="008D7A43" w14:paraId="557B3697" w14:textId="77777777" w:rsidTr="007637A4">
        <w:tc>
          <w:tcPr>
            <w:tcW w:w="3340" w:type="dxa"/>
          </w:tcPr>
          <w:p w14:paraId="331BE350" w14:textId="77777777" w:rsidR="007D0F47" w:rsidRDefault="007D0F47" w:rsidP="007637A4">
            <w:pPr>
              <w:rPr>
                <w:rFonts w:ascii="Arial" w:hAnsi="Arial" w:cs="Arial"/>
                <w:color w:val="000000"/>
                <w:sz w:val="24"/>
                <w:szCs w:val="24"/>
              </w:rPr>
            </w:pPr>
            <w:r>
              <w:rPr>
                <w:rFonts w:ascii="Arial" w:hAnsi="Arial" w:cs="Arial"/>
                <w:color w:val="000000"/>
                <w:sz w:val="24"/>
                <w:szCs w:val="24"/>
              </w:rPr>
              <w:t>Departure Date</w:t>
            </w:r>
          </w:p>
        </w:tc>
        <w:tc>
          <w:tcPr>
            <w:tcW w:w="1638" w:type="dxa"/>
          </w:tcPr>
          <w:p w14:paraId="4FEC5325" w14:textId="77777777" w:rsidR="007D0F47" w:rsidRPr="008D7A43" w:rsidRDefault="007D0F47" w:rsidP="007637A4">
            <w:pPr>
              <w:rPr>
                <w:rFonts w:ascii="Arial" w:hAnsi="Arial" w:cs="Arial"/>
                <w:sz w:val="24"/>
                <w:szCs w:val="24"/>
              </w:rPr>
            </w:pPr>
            <w:r>
              <w:rPr>
                <w:rFonts w:ascii="Arial" w:hAnsi="Arial" w:cs="Arial"/>
                <w:sz w:val="24"/>
                <w:szCs w:val="24"/>
              </w:rPr>
              <w:t>Date</w:t>
            </w:r>
          </w:p>
        </w:tc>
        <w:tc>
          <w:tcPr>
            <w:tcW w:w="3338" w:type="dxa"/>
            <w:vAlign w:val="center"/>
          </w:tcPr>
          <w:p w14:paraId="383E9F8A" w14:textId="77777777" w:rsidR="007D0F47" w:rsidRPr="008D7A43" w:rsidRDefault="007D0F47" w:rsidP="007637A4">
            <w:pPr>
              <w:rPr>
                <w:rFonts w:ascii="Arial" w:hAnsi="Arial" w:cs="Arial"/>
                <w:sz w:val="24"/>
                <w:szCs w:val="24"/>
              </w:rPr>
            </w:pPr>
          </w:p>
        </w:tc>
      </w:tr>
      <w:tr w:rsidR="007D0F47" w:rsidRPr="008D7A43" w14:paraId="2DE4BE7D" w14:textId="77777777" w:rsidTr="007637A4">
        <w:tc>
          <w:tcPr>
            <w:tcW w:w="3340" w:type="dxa"/>
          </w:tcPr>
          <w:p w14:paraId="72EA274D" w14:textId="77777777" w:rsidR="007D0F47" w:rsidRDefault="007D0F47" w:rsidP="007637A4">
            <w:pPr>
              <w:rPr>
                <w:rFonts w:ascii="Arial" w:hAnsi="Arial" w:cs="Arial"/>
                <w:color w:val="000000"/>
                <w:sz w:val="24"/>
                <w:szCs w:val="24"/>
              </w:rPr>
            </w:pPr>
            <w:r>
              <w:rPr>
                <w:rFonts w:ascii="Arial" w:hAnsi="Arial" w:cs="Arial"/>
                <w:color w:val="000000"/>
                <w:sz w:val="24"/>
                <w:szCs w:val="24"/>
              </w:rPr>
              <w:t>Date of Inspection desired</w:t>
            </w:r>
          </w:p>
        </w:tc>
        <w:tc>
          <w:tcPr>
            <w:tcW w:w="1638" w:type="dxa"/>
          </w:tcPr>
          <w:p w14:paraId="1BF2BD1F" w14:textId="77777777" w:rsidR="007D0F47" w:rsidRPr="008D7A43" w:rsidRDefault="007D0F47" w:rsidP="007637A4">
            <w:pPr>
              <w:rPr>
                <w:rFonts w:ascii="Arial" w:hAnsi="Arial" w:cs="Arial"/>
                <w:sz w:val="24"/>
                <w:szCs w:val="24"/>
              </w:rPr>
            </w:pPr>
            <w:r>
              <w:rPr>
                <w:rFonts w:ascii="Arial" w:hAnsi="Arial" w:cs="Arial"/>
                <w:sz w:val="24"/>
                <w:szCs w:val="24"/>
              </w:rPr>
              <w:t>Date</w:t>
            </w:r>
          </w:p>
        </w:tc>
        <w:tc>
          <w:tcPr>
            <w:tcW w:w="3338" w:type="dxa"/>
            <w:vAlign w:val="center"/>
          </w:tcPr>
          <w:p w14:paraId="4A4E0363" w14:textId="77777777" w:rsidR="007D0F47" w:rsidRPr="008D7A43" w:rsidRDefault="007D0F47" w:rsidP="007637A4">
            <w:pPr>
              <w:rPr>
                <w:rFonts w:ascii="Arial" w:hAnsi="Arial" w:cs="Arial"/>
                <w:sz w:val="24"/>
                <w:szCs w:val="24"/>
              </w:rPr>
            </w:pPr>
          </w:p>
        </w:tc>
      </w:tr>
      <w:tr w:rsidR="007D0F47" w:rsidRPr="008D7A43" w14:paraId="551A1CEB" w14:textId="77777777" w:rsidTr="007637A4">
        <w:tc>
          <w:tcPr>
            <w:tcW w:w="3340" w:type="dxa"/>
          </w:tcPr>
          <w:p w14:paraId="3B6C8CDD" w14:textId="77777777" w:rsidR="007D0F47" w:rsidRDefault="007D0F47" w:rsidP="007637A4">
            <w:pPr>
              <w:rPr>
                <w:rFonts w:ascii="Arial" w:hAnsi="Arial" w:cs="Arial"/>
                <w:color w:val="000000"/>
                <w:sz w:val="24"/>
                <w:szCs w:val="24"/>
              </w:rPr>
            </w:pPr>
            <w:r>
              <w:rPr>
                <w:rFonts w:ascii="Arial" w:hAnsi="Arial" w:cs="Arial"/>
                <w:color w:val="000000"/>
                <w:sz w:val="24"/>
                <w:szCs w:val="24"/>
              </w:rPr>
              <w:t>Place of Inspection desired</w:t>
            </w:r>
          </w:p>
        </w:tc>
        <w:tc>
          <w:tcPr>
            <w:tcW w:w="1638" w:type="dxa"/>
          </w:tcPr>
          <w:p w14:paraId="4E64D0C0" w14:textId="77777777" w:rsidR="007D0F47" w:rsidRPr="008D7A43" w:rsidRDefault="007D0F47" w:rsidP="007637A4">
            <w:pPr>
              <w:rPr>
                <w:rFonts w:ascii="Arial" w:hAnsi="Arial" w:cs="Arial"/>
                <w:sz w:val="24"/>
                <w:szCs w:val="24"/>
              </w:rPr>
            </w:pPr>
            <w:r>
              <w:rPr>
                <w:rFonts w:ascii="Arial" w:hAnsi="Arial" w:cs="Arial"/>
                <w:sz w:val="24"/>
                <w:szCs w:val="24"/>
              </w:rPr>
              <w:t xml:space="preserve">Select </w:t>
            </w:r>
          </w:p>
        </w:tc>
        <w:tc>
          <w:tcPr>
            <w:tcW w:w="3338" w:type="dxa"/>
            <w:vAlign w:val="center"/>
          </w:tcPr>
          <w:p w14:paraId="0CA9471F" w14:textId="77777777" w:rsidR="007D0F47" w:rsidRPr="008D7A43" w:rsidRDefault="007D0F47" w:rsidP="007637A4">
            <w:pPr>
              <w:rPr>
                <w:rFonts w:ascii="Arial" w:hAnsi="Arial" w:cs="Arial"/>
                <w:sz w:val="24"/>
                <w:szCs w:val="24"/>
              </w:rPr>
            </w:pPr>
            <w:r>
              <w:rPr>
                <w:rFonts w:ascii="Arial" w:hAnsi="Arial" w:cs="Arial"/>
                <w:sz w:val="24"/>
                <w:szCs w:val="24"/>
              </w:rPr>
              <w:t>Pull from dzongkhag master data</w:t>
            </w:r>
          </w:p>
        </w:tc>
      </w:tr>
      <w:tr w:rsidR="007D0F47" w:rsidRPr="008D7A43" w14:paraId="51FFF86B" w14:textId="77777777" w:rsidTr="007637A4">
        <w:tc>
          <w:tcPr>
            <w:tcW w:w="3340" w:type="dxa"/>
          </w:tcPr>
          <w:p w14:paraId="65D44719" w14:textId="77777777" w:rsidR="007D0F47" w:rsidRDefault="007D0F47" w:rsidP="007637A4">
            <w:pPr>
              <w:rPr>
                <w:rFonts w:ascii="Arial" w:hAnsi="Arial" w:cs="Arial"/>
                <w:color w:val="000000"/>
                <w:sz w:val="24"/>
                <w:szCs w:val="24"/>
              </w:rPr>
            </w:pPr>
            <w:r>
              <w:rPr>
                <w:rFonts w:ascii="Arial" w:hAnsi="Arial" w:cs="Arial"/>
                <w:color w:val="000000"/>
                <w:sz w:val="24"/>
                <w:szCs w:val="24"/>
              </w:rPr>
              <w:t xml:space="preserve">Additional </w:t>
            </w:r>
            <w:proofErr w:type="gramStart"/>
            <w:r>
              <w:rPr>
                <w:rFonts w:ascii="Arial" w:hAnsi="Arial" w:cs="Arial"/>
                <w:color w:val="000000"/>
                <w:sz w:val="24"/>
                <w:szCs w:val="24"/>
              </w:rPr>
              <w:t>Declaration(</w:t>
            </w:r>
            <w:proofErr w:type="gramEnd"/>
            <w:r>
              <w:rPr>
                <w:rFonts w:ascii="Arial" w:hAnsi="Arial" w:cs="Arial"/>
                <w:color w:val="000000"/>
                <w:sz w:val="24"/>
                <w:szCs w:val="24"/>
              </w:rPr>
              <w:t>required by importing country)</w:t>
            </w:r>
          </w:p>
        </w:tc>
        <w:tc>
          <w:tcPr>
            <w:tcW w:w="1638" w:type="dxa"/>
          </w:tcPr>
          <w:p w14:paraId="1BB88138" w14:textId="77777777" w:rsidR="007D0F47" w:rsidRPr="008D7A43"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104213D8" w14:textId="77777777" w:rsidR="007D0F47" w:rsidRPr="008D7A43" w:rsidRDefault="007D0F47" w:rsidP="007637A4">
            <w:pPr>
              <w:rPr>
                <w:rFonts w:ascii="Arial" w:hAnsi="Arial" w:cs="Arial"/>
                <w:sz w:val="24"/>
                <w:szCs w:val="24"/>
              </w:rPr>
            </w:pPr>
          </w:p>
        </w:tc>
      </w:tr>
      <w:tr w:rsidR="007D0F47" w:rsidRPr="008D7A43" w14:paraId="285206B0" w14:textId="77777777" w:rsidTr="007637A4">
        <w:tc>
          <w:tcPr>
            <w:tcW w:w="3340" w:type="dxa"/>
          </w:tcPr>
          <w:p w14:paraId="63EA0E7D" w14:textId="77777777" w:rsidR="007D0F47" w:rsidRDefault="007D0F47" w:rsidP="007637A4">
            <w:pPr>
              <w:rPr>
                <w:rFonts w:ascii="Arial" w:hAnsi="Arial" w:cs="Arial"/>
                <w:color w:val="000000"/>
                <w:sz w:val="24"/>
                <w:szCs w:val="24"/>
              </w:rPr>
            </w:pPr>
            <w:r>
              <w:rPr>
                <w:rFonts w:ascii="Arial" w:hAnsi="Arial" w:cs="Arial"/>
                <w:color w:val="000000"/>
                <w:sz w:val="24"/>
                <w:szCs w:val="24"/>
              </w:rPr>
              <w:t>Pre-application treatment details</w:t>
            </w:r>
          </w:p>
        </w:tc>
        <w:tc>
          <w:tcPr>
            <w:tcW w:w="1638" w:type="dxa"/>
          </w:tcPr>
          <w:p w14:paraId="253AC7A6" w14:textId="77777777" w:rsidR="007D0F47" w:rsidRPr="008D7A43"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5B09F6E8" w14:textId="77777777" w:rsidR="007D0F47" w:rsidRPr="008D7A43" w:rsidRDefault="007D0F47" w:rsidP="007637A4">
            <w:pPr>
              <w:rPr>
                <w:rFonts w:ascii="Arial" w:hAnsi="Arial" w:cs="Arial"/>
                <w:sz w:val="24"/>
                <w:szCs w:val="24"/>
              </w:rPr>
            </w:pPr>
          </w:p>
        </w:tc>
      </w:tr>
    </w:tbl>
    <w:p w14:paraId="6DD750B2" w14:textId="77777777" w:rsidR="007D0F47" w:rsidRDefault="007D0F47" w:rsidP="007D0F47">
      <w:pPr>
        <w:tabs>
          <w:tab w:val="left" w:pos="7009"/>
        </w:tabs>
        <w:ind w:left="540" w:firstLine="720"/>
        <w:rPr>
          <w:rFonts w:ascii="Arial" w:hAnsi="Arial" w:cs="Arial"/>
          <w:sz w:val="24"/>
          <w:szCs w:val="24"/>
        </w:rPr>
      </w:pPr>
    </w:p>
    <w:p w14:paraId="783FB6CB" w14:textId="77777777" w:rsidR="007D0F47" w:rsidRDefault="007D0F47" w:rsidP="007D0F47">
      <w:pPr>
        <w:tabs>
          <w:tab w:val="left" w:pos="7009"/>
        </w:tabs>
        <w:ind w:left="540" w:firstLine="720"/>
        <w:rPr>
          <w:rFonts w:ascii="Arial" w:hAnsi="Arial" w:cs="Arial"/>
          <w:sz w:val="24"/>
          <w:szCs w:val="24"/>
        </w:rPr>
      </w:pPr>
      <w:r>
        <w:rPr>
          <w:rFonts w:ascii="Arial" w:hAnsi="Arial" w:cs="Arial"/>
          <w:sz w:val="24"/>
          <w:szCs w:val="24"/>
        </w:rPr>
        <w:t>Do you need GMO:</w:t>
      </w:r>
    </w:p>
    <w:tbl>
      <w:tblPr>
        <w:tblStyle w:val="TableGrid"/>
        <w:tblW w:w="0" w:type="auto"/>
        <w:tblInd w:w="1260" w:type="dxa"/>
        <w:tblLook w:val="04A0" w:firstRow="1" w:lastRow="0" w:firstColumn="1" w:lastColumn="0" w:noHBand="0" w:noVBand="1"/>
      </w:tblPr>
      <w:tblGrid>
        <w:gridCol w:w="3417"/>
        <w:gridCol w:w="1670"/>
        <w:gridCol w:w="3003"/>
      </w:tblGrid>
      <w:tr w:rsidR="007D0F47" w:rsidRPr="008D7A43" w14:paraId="2815B759" w14:textId="77777777" w:rsidTr="007637A4">
        <w:tc>
          <w:tcPr>
            <w:tcW w:w="3417" w:type="dxa"/>
            <w:shd w:val="clear" w:color="auto" w:fill="FDE9D9" w:themeFill="accent6" w:themeFillTint="33"/>
          </w:tcPr>
          <w:p w14:paraId="3F548CF2"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29AFFBDA"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5F5DAF2A"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3C79406B" w14:textId="77777777" w:rsidTr="007637A4">
        <w:tc>
          <w:tcPr>
            <w:tcW w:w="3417" w:type="dxa"/>
          </w:tcPr>
          <w:p w14:paraId="6427AA0C" w14:textId="77777777" w:rsidR="007D0F47" w:rsidRPr="008D7A43" w:rsidRDefault="007D0F47" w:rsidP="007637A4">
            <w:pPr>
              <w:rPr>
                <w:rFonts w:ascii="Arial" w:hAnsi="Arial" w:cs="Arial"/>
                <w:color w:val="000000"/>
                <w:sz w:val="24"/>
                <w:szCs w:val="24"/>
              </w:rPr>
            </w:pPr>
            <w:r>
              <w:rPr>
                <w:rFonts w:ascii="Arial" w:hAnsi="Arial" w:cs="Arial"/>
                <w:color w:val="000000"/>
                <w:sz w:val="24"/>
                <w:szCs w:val="24"/>
              </w:rPr>
              <w:t>GMO Free Certificate</w:t>
            </w:r>
          </w:p>
        </w:tc>
        <w:tc>
          <w:tcPr>
            <w:tcW w:w="1670" w:type="dxa"/>
          </w:tcPr>
          <w:p w14:paraId="60B36A98" w14:textId="77777777" w:rsidR="007D0F47" w:rsidRPr="008D7A43" w:rsidRDefault="007D0F47" w:rsidP="007637A4">
            <w:pPr>
              <w:rPr>
                <w:rFonts w:ascii="Arial" w:hAnsi="Arial" w:cs="Arial"/>
                <w:sz w:val="24"/>
                <w:szCs w:val="24"/>
              </w:rPr>
            </w:pPr>
            <w:r>
              <w:rPr>
                <w:rFonts w:ascii="Arial" w:hAnsi="Arial" w:cs="Arial"/>
                <w:sz w:val="24"/>
                <w:szCs w:val="24"/>
              </w:rPr>
              <w:t>Radio button</w:t>
            </w:r>
          </w:p>
        </w:tc>
        <w:tc>
          <w:tcPr>
            <w:tcW w:w="3003" w:type="dxa"/>
            <w:vAlign w:val="center"/>
          </w:tcPr>
          <w:p w14:paraId="5E0D3A0F" w14:textId="77777777" w:rsidR="007D0F47" w:rsidRPr="008D7A43" w:rsidRDefault="007D0F47" w:rsidP="007637A4">
            <w:pPr>
              <w:rPr>
                <w:rFonts w:ascii="Arial" w:hAnsi="Arial" w:cs="Arial"/>
                <w:sz w:val="24"/>
                <w:szCs w:val="24"/>
              </w:rPr>
            </w:pPr>
            <w:r>
              <w:rPr>
                <w:rFonts w:ascii="Arial" w:hAnsi="Arial" w:cs="Arial"/>
                <w:sz w:val="24"/>
                <w:szCs w:val="24"/>
              </w:rPr>
              <w:t>Yes/No</w:t>
            </w:r>
          </w:p>
        </w:tc>
      </w:tr>
    </w:tbl>
    <w:p w14:paraId="12A92316" w14:textId="77777777" w:rsidR="007D0F47" w:rsidRDefault="007D0F47" w:rsidP="007D0F47">
      <w:pPr>
        <w:tabs>
          <w:tab w:val="left" w:pos="7009"/>
        </w:tabs>
        <w:ind w:left="540" w:firstLine="720"/>
        <w:rPr>
          <w:rFonts w:ascii="Arial" w:hAnsi="Arial" w:cs="Arial"/>
          <w:sz w:val="24"/>
          <w:szCs w:val="24"/>
        </w:rPr>
      </w:pPr>
    </w:p>
    <w:p w14:paraId="7DB3D124" w14:textId="77777777" w:rsidR="007D0F47" w:rsidRDefault="007D0F47" w:rsidP="007D0F47">
      <w:pPr>
        <w:ind w:left="1260"/>
        <w:rPr>
          <w:rFonts w:ascii="Arial" w:hAnsi="Arial" w:cs="Arial"/>
          <w:i/>
          <w:iCs/>
          <w:sz w:val="24"/>
          <w:szCs w:val="24"/>
        </w:rPr>
      </w:pPr>
      <w:r>
        <w:rPr>
          <w:rFonts w:ascii="Arial" w:hAnsi="Arial" w:cs="Arial"/>
          <w:i/>
          <w:iCs/>
          <w:sz w:val="24"/>
          <w:szCs w:val="24"/>
        </w:rPr>
        <w:t>** Forward the form based on the place of inspection desired to the respective BFO</w:t>
      </w:r>
    </w:p>
    <w:p w14:paraId="766B3D39" w14:textId="77777777" w:rsidR="007D0F47" w:rsidRPr="008D7A43" w:rsidRDefault="007D0F47" w:rsidP="007D0F47">
      <w:pPr>
        <w:rPr>
          <w:rFonts w:ascii="Arial" w:hAnsi="Arial" w:cs="Arial"/>
          <w:i/>
          <w:iCs/>
          <w:sz w:val="24"/>
          <w:szCs w:val="24"/>
        </w:rPr>
      </w:pPr>
    </w:p>
    <w:p w14:paraId="0B18AA52" w14:textId="77777777" w:rsidR="007D0F47" w:rsidRPr="008D7A43" w:rsidRDefault="007D0F47" w:rsidP="007D0F47">
      <w:pPr>
        <w:pStyle w:val="Heading2"/>
        <w:numPr>
          <w:ilvl w:val="2"/>
          <w:numId w:val="1"/>
        </w:numPr>
        <w:ind w:hanging="180"/>
        <w:rPr>
          <w:rFonts w:ascii="Arial" w:hAnsi="Arial" w:cs="Arial"/>
          <w:color w:val="auto"/>
          <w:sz w:val="24"/>
          <w:szCs w:val="24"/>
        </w:rPr>
      </w:pPr>
      <w:bookmarkStart w:id="125" w:name="_Toc53514907"/>
      <w:r w:rsidRPr="008D7A43">
        <w:rPr>
          <w:rFonts w:ascii="Arial" w:hAnsi="Arial" w:cs="Arial"/>
          <w:color w:val="auto"/>
          <w:sz w:val="24"/>
          <w:szCs w:val="24"/>
        </w:rPr>
        <w:t>BAFRA Field Office (User)</w:t>
      </w:r>
      <w:bookmarkEnd w:id="125"/>
    </w:p>
    <w:p w14:paraId="4C4AD3F2" w14:textId="77777777" w:rsidR="007D0F47" w:rsidRPr="008D7A43" w:rsidRDefault="007D0F47" w:rsidP="007D0F47">
      <w:pPr>
        <w:pStyle w:val="Heading2"/>
        <w:numPr>
          <w:ilvl w:val="3"/>
          <w:numId w:val="1"/>
        </w:numPr>
        <w:ind w:left="1260" w:firstLine="0"/>
        <w:rPr>
          <w:rFonts w:ascii="Arial" w:hAnsi="Arial" w:cs="Arial"/>
          <w:color w:val="auto"/>
          <w:sz w:val="24"/>
          <w:szCs w:val="24"/>
        </w:rPr>
      </w:pPr>
      <w:bookmarkStart w:id="126" w:name="_Toc53514908"/>
      <w:r w:rsidRPr="008D7A43">
        <w:rPr>
          <w:rFonts w:ascii="Arial" w:hAnsi="Arial" w:cs="Arial"/>
          <w:color w:val="auto"/>
          <w:sz w:val="24"/>
          <w:szCs w:val="24"/>
        </w:rPr>
        <w:t>Inspection (Role)</w:t>
      </w:r>
      <w:bookmarkEnd w:id="126"/>
    </w:p>
    <w:p w14:paraId="6DB1C1AE" w14:textId="77777777" w:rsidR="007D0F47" w:rsidRPr="008D7A43" w:rsidRDefault="007D0F47" w:rsidP="007D0F47">
      <w:pPr>
        <w:rPr>
          <w:rFonts w:ascii="Arial" w:hAnsi="Arial" w:cs="Arial"/>
        </w:rPr>
      </w:pPr>
    </w:p>
    <w:tbl>
      <w:tblPr>
        <w:tblStyle w:val="TableGrid"/>
        <w:tblW w:w="0" w:type="auto"/>
        <w:tblInd w:w="1260" w:type="dxa"/>
        <w:tblLook w:val="04A0" w:firstRow="1" w:lastRow="0" w:firstColumn="1" w:lastColumn="0" w:noHBand="0" w:noVBand="1"/>
      </w:tblPr>
      <w:tblGrid>
        <w:gridCol w:w="3340"/>
        <w:gridCol w:w="1638"/>
        <w:gridCol w:w="3338"/>
      </w:tblGrid>
      <w:tr w:rsidR="007D0F47" w:rsidRPr="008D7A43" w14:paraId="23C38307" w14:textId="77777777" w:rsidTr="007637A4">
        <w:tc>
          <w:tcPr>
            <w:tcW w:w="3340" w:type="dxa"/>
            <w:shd w:val="clear" w:color="auto" w:fill="FDE9D9" w:themeFill="accent6" w:themeFillTint="33"/>
          </w:tcPr>
          <w:p w14:paraId="57601716"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38" w:type="dxa"/>
            <w:shd w:val="clear" w:color="auto" w:fill="FDE9D9" w:themeFill="accent6" w:themeFillTint="33"/>
          </w:tcPr>
          <w:p w14:paraId="1C628FF8"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338" w:type="dxa"/>
            <w:shd w:val="clear" w:color="auto" w:fill="FDE9D9" w:themeFill="accent6" w:themeFillTint="33"/>
          </w:tcPr>
          <w:p w14:paraId="0C39E2EE"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43274C3F" w14:textId="77777777" w:rsidTr="007637A4">
        <w:tc>
          <w:tcPr>
            <w:tcW w:w="3340" w:type="dxa"/>
          </w:tcPr>
          <w:p w14:paraId="1E8670B9" w14:textId="77777777" w:rsidR="007D0F47" w:rsidRDefault="007D0F47" w:rsidP="007637A4">
            <w:pPr>
              <w:rPr>
                <w:rFonts w:ascii="Arial" w:hAnsi="Arial" w:cs="Arial"/>
                <w:color w:val="000000"/>
                <w:sz w:val="24"/>
                <w:szCs w:val="24"/>
              </w:rPr>
            </w:pPr>
            <w:r>
              <w:rPr>
                <w:rFonts w:ascii="Arial" w:hAnsi="Arial" w:cs="Arial"/>
                <w:color w:val="000000"/>
                <w:sz w:val="24"/>
                <w:szCs w:val="24"/>
              </w:rPr>
              <w:t>Date of Inspection</w:t>
            </w:r>
          </w:p>
        </w:tc>
        <w:tc>
          <w:tcPr>
            <w:tcW w:w="1638" w:type="dxa"/>
          </w:tcPr>
          <w:p w14:paraId="269F2022" w14:textId="77777777" w:rsidR="007D0F47" w:rsidRDefault="007D0F47" w:rsidP="007637A4">
            <w:pPr>
              <w:rPr>
                <w:rFonts w:ascii="Arial" w:hAnsi="Arial" w:cs="Arial"/>
                <w:sz w:val="24"/>
                <w:szCs w:val="24"/>
              </w:rPr>
            </w:pPr>
            <w:r>
              <w:rPr>
                <w:rFonts w:ascii="Arial" w:hAnsi="Arial" w:cs="Arial"/>
                <w:sz w:val="24"/>
                <w:szCs w:val="24"/>
              </w:rPr>
              <w:t>Date</w:t>
            </w:r>
          </w:p>
        </w:tc>
        <w:tc>
          <w:tcPr>
            <w:tcW w:w="3338" w:type="dxa"/>
            <w:vAlign w:val="center"/>
          </w:tcPr>
          <w:p w14:paraId="41A0714C" w14:textId="77777777" w:rsidR="007D0F47" w:rsidRPr="008D7A43" w:rsidRDefault="007D0F47" w:rsidP="007637A4">
            <w:pPr>
              <w:rPr>
                <w:rFonts w:ascii="Arial" w:hAnsi="Arial" w:cs="Arial"/>
                <w:sz w:val="24"/>
                <w:szCs w:val="24"/>
              </w:rPr>
            </w:pPr>
          </w:p>
        </w:tc>
      </w:tr>
      <w:tr w:rsidR="007D0F47" w:rsidRPr="008D7A43" w14:paraId="31508C71" w14:textId="77777777" w:rsidTr="007637A4">
        <w:tc>
          <w:tcPr>
            <w:tcW w:w="3340" w:type="dxa"/>
          </w:tcPr>
          <w:p w14:paraId="55A4EC58" w14:textId="77777777" w:rsidR="007D0F47" w:rsidRDefault="007D0F47" w:rsidP="007637A4">
            <w:pPr>
              <w:rPr>
                <w:rFonts w:ascii="Arial" w:hAnsi="Arial" w:cs="Arial"/>
                <w:color w:val="000000"/>
                <w:sz w:val="24"/>
                <w:szCs w:val="24"/>
              </w:rPr>
            </w:pPr>
            <w:r>
              <w:rPr>
                <w:rFonts w:ascii="Arial" w:hAnsi="Arial" w:cs="Arial"/>
                <w:color w:val="000000"/>
                <w:sz w:val="24"/>
                <w:szCs w:val="24"/>
              </w:rPr>
              <w:t>No. of Sample drawn</w:t>
            </w:r>
          </w:p>
        </w:tc>
        <w:tc>
          <w:tcPr>
            <w:tcW w:w="1638" w:type="dxa"/>
          </w:tcPr>
          <w:p w14:paraId="330BD58B" w14:textId="77777777" w:rsidR="007D0F47"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680C0CB6" w14:textId="77777777" w:rsidR="007D0F47" w:rsidRPr="008D7A43" w:rsidRDefault="007D0F47" w:rsidP="007637A4">
            <w:pPr>
              <w:rPr>
                <w:rFonts w:ascii="Arial" w:hAnsi="Arial" w:cs="Arial"/>
                <w:sz w:val="24"/>
                <w:szCs w:val="24"/>
              </w:rPr>
            </w:pPr>
            <w:r>
              <w:rPr>
                <w:rFonts w:ascii="Arial" w:hAnsi="Arial" w:cs="Arial"/>
                <w:sz w:val="24"/>
                <w:szCs w:val="24"/>
              </w:rPr>
              <w:t xml:space="preserve">Should not accept special </w:t>
            </w:r>
            <w:r>
              <w:rPr>
                <w:rFonts w:ascii="Arial" w:hAnsi="Arial" w:cs="Arial"/>
                <w:sz w:val="24"/>
                <w:szCs w:val="24"/>
              </w:rPr>
              <w:lastRenderedPageBreak/>
              <w:t>character, should accept only number</w:t>
            </w:r>
          </w:p>
        </w:tc>
      </w:tr>
      <w:tr w:rsidR="007D0F47" w:rsidRPr="008D7A43" w14:paraId="684509C4" w14:textId="77777777" w:rsidTr="007637A4">
        <w:tc>
          <w:tcPr>
            <w:tcW w:w="3340" w:type="dxa"/>
          </w:tcPr>
          <w:p w14:paraId="7A289B39" w14:textId="77777777" w:rsidR="007D0F47" w:rsidRDefault="007D0F47" w:rsidP="007637A4">
            <w:pPr>
              <w:rPr>
                <w:rFonts w:ascii="Arial" w:hAnsi="Arial" w:cs="Arial"/>
                <w:color w:val="000000"/>
                <w:sz w:val="24"/>
                <w:szCs w:val="24"/>
              </w:rPr>
            </w:pPr>
            <w:r>
              <w:rPr>
                <w:rFonts w:ascii="Arial" w:hAnsi="Arial" w:cs="Arial"/>
                <w:color w:val="000000"/>
                <w:sz w:val="24"/>
                <w:szCs w:val="24"/>
              </w:rPr>
              <w:lastRenderedPageBreak/>
              <w:t>Total Sample Size</w:t>
            </w:r>
          </w:p>
        </w:tc>
        <w:tc>
          <w:tcPr>
            <w:tcW w:w="1638" w:type="dxa"/>
          </w:tcPr>
          <w:p w14:paraId="02D7C130" w14:textId="77777777" w:rsidR="007D0F47"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2A1AFC12" w14:textId="77777777" w:rsidR="007D0F47" w:rsidRPr="008D7A43" w:rsidRDefault="007D0F47" w:rsidP="007637A4">
            <w:pPr>
              <w:rPr>
                <w:rFonts w:ascii="Arial" w:hAnsi="Arial" w:cs="Arial"/>
                <w:sz w:val="24"/>
                <w:szCs w:val="24"/>
              </w:rPr>
            </w:pPr>
            <w:r>
              <w:rPr>
                <w:rFonts w:ascii="Arial" w:hAnsi="Arial" w:cs="Arial"/>
                <w:sz w:val="24"/>
                <w:szCs w:val="24"/>
              </w:rPr>
              <w:t>Should not accept special character, should accept only number</w:t>
            </w:r>
          </w:p>
        </w:tc>
      </w:tr>
      <w:tr w:rsidR="007D0F47" w:rsidRPr="008D7A43" w14:paraId="4A2C5E2F" w14:textId="77777777" w:rsidTr="007637A4">
        <w:tc>
          <w:tcPr>
            <w:tcW w:w="3340" w:type="dxa"/>
          </w:tcPr>
          <w:p w14:paraId="3B94A322" w14:textId="77777777" w:rsidR="007D0F47" w:rsidRDefault="007D0F47" w:rsidP="007637A4">
            <w:pPr>
              <w:rPr>
                <w:rFonts w:ascii="Arial" w:hAnsi="Arial" w:cs="Arial"/>
                <w:color w:val="000000"/>
                <w:sz w:val="24"/>
                <w:szCs w:val="24"/>
              </w:rPr>
            </w:pPr>
            <w:r>
              <w:rPr>
                <w:rFonts w:ascii="Arial" w:hAnsi="Arial" w:cs="Arial"/>
                <w:color w:val="000000"/>
                <w:sz w:val="24"/>
                <w:szCs w:val="24"/>
              </w:rPr>
              <w:t>Sample drawn by</w:t>
            </w:r>
          </w:p>
        </w:tc>
        <w:tc>
          <w:tcPr>
            <w:tcW w:w="1638" w:type="dxa"/>
          </w:tcPr>
          <w:p w14:paraId="50431DA7" w14:textId="77777777" w:rsidR="007D0F47"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39D56264" w14:textId="77777777" w:rsidR="007D0F47" w:rsidRPr="008D7A43" w:rsidRDefault="007D0F47" w:rsidP="007637A4">
            <w:pPr>
              <w:rPr>
                <w:rFonts w:ascii="Arial" w:hAnsi="Arial" w:cs="Arial"/>
                <w:sz w:val="24"/>
                <w:szCs w:val="24"/>
              </w:rPr>
            </w:pPr>
            <w:r>
              <w:rPr>
                <w:rFonts w:ascii="Arial" w:hAnsi="Arial" w:cs="Arial"/>
                <w:sz w:val="24"/>
                <w:szCs w:val="24"/>
              </w:rPr>
              <w:t xml:space="preserve">Pull from master </w:t>
            </w:r>
            <w:proofErr w:type="gramStart"/>
            <w:r>
              <w:rPr>
                <w:rFonts w:ascii="Arial" w:hAnsi="Arial" w:cs="Arial"/>
                <w:sz w:val="24"/>
                <w:szCs w:val="24"/>
              </w:rPr>
              <w:t>data(</w:t>
            </w:r>
            <w:proofErr w:type="gramEnd"/>
            <w:r>
              <w:rPr>
                <w:rFonts w:ascii="Arial" w:hAnsi="Arial" w:cs="Arial"/>
                <w:sz w:val="24"/>
                <w:szCs w:val="24"/>
              </w:rPr>
              <w:t>BARFRA Staff)</w:t>
            </w:r>
          </w:p>
        </w:tc>
      </w:tr>
      <w:tr w:rsidR="007D0F47" w:rsidRPr="008D7A43" w14:paraId="7BD3463E" w14:textId="77777777" w:rsidTr="007637A4">
        <w:tc>
          <w:tcPr>
            <w:tcW w:w="3340" w:type="dxa"/>
          </w:tcPr>
          <w:p w14:paraId="23261255" w14:textId="77777777" w:rsidR="007D0F47" w:rsidRDefault="007D0F47" w:rsidP="007637A4">
            <w:pPr>
              <w:rPr>
                <w:rFonts w:ascii="Arial" w:hAnsi="Arial" w:cs="Arial"/>
                <w:color w:val="000000"/>
                <w:sz w:val="24"/>
                <w:szCs w:val="24"/>
              </w:rPr>
            </w:pPr>
            <w:r>
              <w:rPr>
                <w:rFonts w:ascii="Arial" w:hAnsi="Arial" w:cs="Arial"/>
                <w:color w:val="000000"/>
                <w:sz w:val="24"/>
                <w:szCs w:val="24"/>
              </w:rPr>
              <w:t>Sample inspected by</w:t>
            </w:r>
          </w:p>
        </w:tc>
        <w:tc>
          <w:tcPr>
            <w:tcW w:w="1638" w:type="dxa"/>
          </w:tcPr>
          <w:p w14:paraId="069A17E1" w14:textId="77777777" w:rsidR="007D0F47" w:rsidRDefault="007D0F47" w:rsidP="007637A4">
            <w:pPr>
              <w:rPr>
                <w:rFonts w:ascii="Arial" w:hAnsi="Arial" w:cs="Arial"/>
                <w:sz w:val="24"/>
                <w:szCs w:val="24"/>
              </w:rPr>
            </w:pPr>
            <w:r>
              <w:rPr>
                <w:rFonts w:ascii="Arial" w:hAnsi="Arial" w:cs="Arial"/>
                <w:sz w:val="24"/>
                <w:szCs w:val="24"/>
              </w:rPr>
              <w:t xml:space="preserve">Select </w:t>
            </w:r>
          </w:p>
        </w:tc>
        <w:tc>
          <w:tcPr>
            <w:tcW w:w="3338" w:type="dxa"/>
            <w:vAlign w:val="center"/>
          </w:tcPr>
          <w:p w14:paraId="6092D3C6" w14:textId="77777777" w:rsidR="007D0F47" w:rsidRPr="008D7A43" w:rsidRDefault="007D0F47" w:rsidP="007637A4">
            <w:pPr>
              <w:rPr>
                <w:rFonts w:ascii="Arial" w:hAnsi="Arial" w:cs="Arial"/>
                <w:sz w:val="24"/>
                <w:szCs w:val="24"/>
              </w:rPr>
            </w:pPr>
            <w:r>
              <w:rPr>
                <w:rFonts w:ascii="Arial" w:hAnsi="Arial" w:cs="Arial"/>
                <w:sz w:val="24"/>
                <w:szCs w:val="24"/>
              </w:rPr>
              <w:t xml:space="preserve">Pull from master </w:t>
            </w:r>
            <w:proofErr w:type="gramStart"/>
            <w:r>
              <w:rPr>
                <w:rFonts w:ascii="Arial" w:hAnsi="Arial" w:cs="Arial"/>
                <w:sz w:val="24"/>
                <w:szCs w:val="24"/>
              </w:rPr>
              <w:t>data(</w:t>
            </w:r>
            <w:proofErr w:type="gramEnd"/>
            <w:r>
              <w:rPr>
                <w:rFonts w:ascii="Arial" w:hAnsi="Arial" w:cs="Arial"/>
                <w:sz w:val="24"/>
                <w:szCs w:val="24"/>
              </w:rPr>
              <w:t>sample inspector)</w:t>
            </w:r>
          </w:p>
        </w:tc>
      </w:tr>
    </w:tbl>
    <w:p w14:paraId="733AA744" w14:textId="77777777" w:rsidR="007D0F47" w:rsidRDefault="007D0F47" w:rsidP="007D0F47">
      <w:pPr>
        <w:rPr>
          <w:rFonts w:ascii="Arial" w:hAnsi="Arial" w:cs="Arial"/>
        </w:rPr>
      </w:pPr>
    </w:p>
    <w:p w14:paraId="2C2FC787" w14:textId="77777777" w:rsidR="007D0F47" w:rsidRDefault="007D0F47" w:rsidP="007D0F47">
      <w:pPr>
        <w:ind w:left="720"/>
        <w:rPr>
          <w:rFonts w:ascii="Arial" w:hAnsi="Arial" w:cs="Arial"/>
        </w:rPr>
      </w:pPr>
      <w:r>
        <w:rPr>
          <w:rFonts w:ascii="Arial" w:hAnsi="Arial" w:cs="Arial"/>
        </w:rPr>
        <w:t xml:space="preserve">      Method of Inspection and Testing</w:t>
      </w:r>
      <w:r>
        <w:rPr>
          <w:rFonts w:ascii="Arial" w:hAnsi="Arial" w:cs="Arial"/>
        </w:rPr>
        <w:tab/>
      </w:r>
    </w:p>
    <w:tbl>
      <w:tblPr>
        <w:tblStyle w:val="TableGrid"/>
        <w:tblW w:w="0" w:type="auto"/>
        <w:tblInd w:w="1260" w:type="dxa"/>
        <w:tblLook w:val="04A0" w:firstRow="1" w:lastRow="0" w:firstColumn="1" w:lastColumn="0" w:noHBand="0" w:noVBand="1"/>
      </w:tblPr>
      <w:tblGrid>
        <w:gridCol w:w="3340"/>
        <w:gridCol w:w="1638"/>
        <w:gridCol w:w="3338"/>
      </w:tblGrid>
      <w:tr w:rsidR="007D0F47" w:rsidRPr="008D7A43" w14:paraId="1E48AAF1" w14:textId="77777777" w:rsidTr="007637A4">
        <w:tc>
          <w:tcPr>
            <w:tcW w:w="3340" w:type="dxa"/>
            <w:shd w:val="clear" w:color="auto" w:fill="FDE9D9" w:themeFill="accent6" w:themeFillTint="33"/>
          </w:tcPr>
          <w:p w14:paraId="40064834"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38" w:type="dxa"/>
            <w:shd w:val="clear" w:color="auto" w:fill="FDE9D9" w:themeFill="accent6" w:themeFillTint="33"/>
          </w:tcPr>
          <w:p w14:paraId="4C0CDBA4"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338" w:type="dxa"/>
            <w:shd w:val="clear" w:color="auto" w:fill="FDE9D9" w:themeFill="accent6" w:themeFillTint="33"/>
          </w:tcPr>
          <w:p w14:paraId="2452F9DF"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0DB35540" w14:textId="77777777" w:rsidTr="007637A4">
        <w:tc>
          <w:tcPr>
            <w:tcW w:w="3340" w:type="dxa"/>
          </w:tcPr>
          <w:p w14:paraId="64D2AB9A" w14:textId="77777777" w:rsidR="007D0F47" w:rsidRDefault="007D0F47" w:rsidP="007637A4">
            <w:pPr>
              <w:rPr>
                <w:rFonts w:ascii="Arial" w:hAnsi="Arial" w:cs="Arial"/>
                <w:color w:val="000000"/>
                <w:sz w:val="24"/>
                <w:szCs w:val="24"/>
              </w:rPr>
            </w:pPr>
            <w:r>
              <w:rPr>
                <w:rFonts w:ascii="Arial" w:hAnsi="Arial" w:cs="Arial"/>
              </w:rPr>
              <w:t>Method of Inspection and Testing</w:t>
            </w:r>
          </w:p>
        </w:tc>
        <w:tc>
          <w:tcPr>
            <w:tcW w:w="1638" w:type="dxa"/>
          </w:tcPr>
          <w:p w14:paraId="010E1ACD" w14:textId="77777777" w:rsidR="007D0F47" w:rsidRDefault="007D0F47" w:rsidP="007637A4">
            <w:pPr>
              <w:rPr>
                <w:rFonts w:ascii="Arial" w:hAnsi="Arial" w:cs="Arial"/>
                <w:sz w:val="24"/>
                <w:szCs w:val="24"/>
              </w:rPr>
            </w:pPr>
            <w:r>
              <w:rPr>
                <w:rFonts w:ascii="Arial" w:hAnsi="Arial" w:cs="Arial"/>
                <w:sz w:val="24"/>
                <w:szCs w:val="24"/>
              </w:rPr>
              <w:t>Check box</w:t>
            </w:r>
          </w:p>
        </w:tc>
        <w:tc>
          <w:tcPr>
            <w:tcW w:w="3338" w:type="dxa"/>
            <w:vAlign w:val="center"/>
          </w:tcPr>
          <w:p w14:paraId="1526D483" w14:textId="77777777" w:rsidR="007D0F47" w:rsidRPr="008D7A43" w:rsidRDefault="007D0F47" w:rsidP="007637A4">
            <w:pPr>
              <w:rPr>
                <w:rFonts w:ascii="Arial" w:hAnsi="Arial" w:cs="Arial"/>
                <w:sz w:val="24"/>
                <w:szCs w:val="24"/>
              </w:rPr>
            </w:pPr>
            <w:r>
              <w:rPr>
                <w:rFonts w:ascii="Arial" w:hAnsi="Arial" w:cs="Arial"/>
                <w:sz w:val="24"/>
                <w:szCs w:val="24"/>
              </w:rPr>
              <w:t xml:space="preserve">Pull </w:t>
            </w:r>
            <w:r w:rsidRPr="0076581D">
              <w:rPr>
                <w:rFonts w:ascii="Arial" w:hAnsi="Arial" w:cs="Arial"/>
                <w:b/>
                <w:bCs/>
                <w:sz w:val="32"/>
                <w:szCs w:val="32"/>
              </w:rPr>
              <w:t>all</w:t>
            </w:r>
            <w:r>
              <w:rPr>
                <w:rFonts w:ascii="Arial" w:hAnsi="Arial" w:cs="Arial"/>
                <w:sz w:val="24"/>
                <w:szCs w:val="24"/>
              </w:rPr>
              <w:t xml:space="preserve"> from master data and display </w:t>
            </w:r>
          </w:p>
        </w:tc>
      </w:tr>
    </w:tbl>
    <w:p w14:paraId="33DA24F2" w14:textId="77777777" w:rsidR="007D0F47" w:rsidRDefault="007D0F47" w:rsidP="007D0F47">
      <w:pPr>
        <w:rPr>
          <w:rFonts w:ascii="Arial" w:hAnsi="Arial" w:cs="Arial"/>
        </w:rPr>
      </w:pPr>
    </w:p>
    <w:p w14:paraId="52C82BF2" w14:textId="77777777" w:rsidR="007D0F47" w:rsidRDefault="007D0F47" w:rsidP="007D0F47">
      <w:pPr>
        <w:ind w:left="720"/>
        <w:rPr>
          <w:rFonts w:ascii="Arial" w:hAnsi="Arial" w:cs="Arial"/>
        </w:rPr>
      </w:pPr>
      <w:r>
        <w:rPr>
          <w:rFonts w:ascii="Arial" w:hAnsi="Arial" w:cs="Arial"/>
        </w:rPr>
        <w:t xml:space="preserve"> Pest Detected:      </w:t>
      </w:r>
    </w:p>
    <w:tbl>
      <w:tblPr>
        <w:tblStyle w:val="TableGrid"/>
        <w:tblW w:w="0" w:type="auto"/>
        <w:tblInd w:w="1260" w:type="dxa"/>
        <w:tblLook w:val="04A0" w:firstRow="1" w:lastRow="0" w:firstColumn="1" w:lastColumn="0" w:noHBand="0" w:noVBand="1"/>
      </w:tblPr>
      <w:tblGrid>
        <w:gridCol w:w="3340"/>
        <w:gridCol w:w="1638"/>
        <w:gridCol w:w="3338"/>
      </w:tblGrid>
      <w:tr w:rsidR="007D0F47" w:rsidRPr="008D7A43" w14:paraId="27DB961D" w14:textId="77777777" w:rsidTr="007637A4">
        <w:tc>
          <w:tcPr>
            <w:tcW w:w="3340" w:type="dxa"/>
            <w:shd w:val="clear" w:color="auto" w:fill="FDE9D9" w:themeFill="accent6" w:themeFillTint="33"/>
          </w:tcPr>
          <w:p w14:paraId="644AC4CE"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38" w:type="dxa"/>
            <w:shd w:val="clear" w:color="auto" w:fill="FDE9D9" w:themeFill="accent6" w:themeFillTint="33"/>
          </w:tcPr>
          <w:p w14:paraId="236D0BEC"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338" w:type="dxa"/>
            <w:shd w:val="clear" w:color="auto" w:fill="FDE9D9" w:themeFill="accent6" w:themeFillTint="33"/>
          </w:tcPr>
          <w:p w14:paraId="296F2498"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7070B58C" w14:textId="77777777" w:rsidTr="007637A4">
        <w:tc>
          <w:tcPr>
            <w:tcW w:w="3340" w:type="dxa"/>
          </w:tcPr>
          <w:p w14:paraId="2E1AA789" w14:textId="77777777" w:rsidR="007D0F47" w:rsidRDefault="007D0F47" w:rsidP="007637A4">
            <w:pPr>
              <w:rPr>
                <w:rFonts w:ascii="Arial" w:hAnsi="Arial" w:cs="Arial"/>
                <w:color w:val="000000"/>
                <w:sz w:val="24"/>
                <w:szCs w:val="24"/>
              </w:rPr>
            </w:pPr>
            <w:r>
              <w:rPr>
                <w:rFonts w:ascii="Arial" w:hAnsi="Arial" w:cs="Arial"/>
                <w:color w:val="000000"/>
                <w:sz w:val="24"/>
                <w:szCs w:val="24"/>
              </w:rPr>
              <w:t>Pest detected</w:t>
            </w:r>
          </w:p>
        </w:tc>
        <w:tc>
          <w:tcPr>
            <w:tcW w:w="1638" w:type="dxa"/>
          </w:tcPr>
          <w:p w14:paraId="4F99F3CF" w14:textId="77777777" w:rsidR="007D0F47" w:rsidRDefault="007D0F47" w:rsidP="007637A4">
            <w:pPr>
              <w:rPr>
                <w:rFonts w:ascii="Arial" w:hAnsi="Arial" w:cs="Arial"/>
                <w:sz w:val="24"/>
                <w:szCs w:val="24"/>
              </w:rPr>
            </w:pPr>
            <w:r>
              <w:rPr>
                <w:rFonts w:ascii="Arial" w:hAnsi="Arial" w:cs="Arial"/>
                <w:sz w:val="24"/>
                <w:szCs w:val="24"/>
              </w:rPr>
              <w:t>Radio button</w:t>
            </w:r>
          </w:p>
        </w:tc>
        <w:tc>
          <w:tcPr>
            <w:tcW w:w="3338" w:type="dxa"/>
            <w:vAlign w:val="center"/>
          </w:tcPr>
          <w:p w14:paraId="602B1926" w14:textId="77777777" w:rsidR="007D0F47" w:rsidRPr="008D7A43" w:rsidRDefault="007D0F47" w:rsidP="007637A4">
            <w:pPr>
              <w:rPr>
                <w:rFonts w:ascii="Arial" w:hAnsi="Arial" w:cs="Arial"/>
                <w:sz w:val="24"/>
                <w:szCs w:val="24"/>
              </w:rPr>
            </w:pPr>
            <w:r>
              <w:rPr>
                <w:rFonts w:ascii="Arial" w:hAnsi="Arial" w:cs="Arial"/>
                <w:sz w:val="24"/>
                <w:szCs w:val="24"/>
              </w:rPr>
              <w:t>Yes/no</w:t>
            </w:r>
          </w:p>
        </w:tc>
      </w:tr>
    </w:tbl>
    <w:p w14:paraId="2EF1A788" w14:textId="77777777" w:rsidR="007D0F47" w:rsidRDefault="007D0F47" w:rsidP="007D0F47">
      <w:pPr>
        <w:ind w:left="720"/>
        <w:rPr>
          <w:rFonts w:ascii="Arial" w:hAnsi="Arial" w:cs="Arial"/>
        </w:rPr>
      </w:pPr>
    </w:p>
    <w:p w14:paraId="07B4E700" w14:textId="77777777" w:rsidR="007D0F47" w:rsidRPr="00D93A9F" w:rsidRDefault="007D0F47" w:rsidP="007D0F47">
      <w:pPr>
        <w:ind w:left="720"/>
        <w:rPr>
          <w:rFonts w:ascii="Arial" w:hAnsi="Arial" w:cs="Arial"/>
        </w:rPr>
      </w:pPr>
      <w:r>
        <w:rPr>
          <w:rFonts w:ascii="Arial" w:hAnsi="Arial" w:cs="Arial"/>
        </w:rPr>
        <w:t xml:space="preserve">** if pest detected is </w:t>
      </w:r>
      <w:proofErr w:type="spellStart"/>
      <w:r w:rsidRPr="00BD4C60">
        <w:rPr>
          <w:rFonts w:ascii="Arial" w:hAnsi="Arial" w:cs="Arial"/>
          <w:b/>
          <w:bCs/>
          <w:sz w:val="28"/>
          <w:szCs w:val="28"/>
        </w:rPr>
        <w:t>yes</w:t>
      </w:r>
      <w:r>
        <w:rPr>
          <w:rFonts w:ascii="Arial" w:hAnsi="Arial" w:cs="Arial"/>
        </w:rPr>
        <w:t>than</w:t>
      </w:r>
      <w:proofErr w:type="spellEnd"/>
      <w:r>
        <w:rPr>
          <w:rFonts w:ascii="Arial" w:hAnsi="Arial" w:cs="Arial"/>
        </w:rPr>
        <w:t xml:space="preserve"> enable following table:</w:t>
      </w:r>
    </w:p>
    <w:tbl>
      <w:tblPr>
        <w:tblStyle w:val="TableGrid"/>
        <w:tblW w:w="0" w:type="auto"/>
        <w:tblInd w:w="1260" w:type="dxa"/>
        <w:tblLook w:val="04A0" w:firstRow="1" w:lastRow="0" w:firstColumn="1" w:lastColumn="0" w:noHBand="0" w:noVBand="1"/>
      </w:tblPr>
      <w:tblGrid>
        <w:gridCol w:w="3340"/>
        <w:gridCol w:w="1638"/>
        <w:gridCol w:w="3338"/>
      </w:tblGrid>
      <w:tr w:rsidR="007D0F47" w:rsidRPr="008D7A43" w14:paraId="45500AD2" w14:textId="77777777" w:rsidTr="007637A4">
        <w:tc>
          <w:tcPr>
            <w:tcW w:w="3340" w:type="dxa"/>
            <w:shd w:val="clear" w:color="auto" w:fill="FDE9D9" w:themeFill="accent6" w:themeFillTint="33"/>
          </w:tcPr>
          <w:p w14:paraId="420E8F44"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38" w:type="dxa"/>
            <w:shd w:val="clear" w:color="auto" w:fill="FDE9D9" w:themeFill="accent6" w:themeFillTint="33"/>
          </w:tcPr>
          <w:p w14:paraId="439AFA3F"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338" w:type="dxa"/>
            <w:shd w:val="clear" w:color="auto" w:fill="FDE9D9" w:themeFill="accent6" w:themeFillTint="33"/>
          </w:tcPr>
          <w:p w14:paraId="2B7F14DC"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099CB407" w14:textId="77777777" w:rsidTr="007637A4">
        <w:tc>
          <w:tcPr>
            <w:tcW w:w="3340" w:type="dxa"/>
          </w:tcPr>
          <w:p w14:paraId="2ABBFE65" w14:textId="77777777" w:rsidR="007D0F47" w:rsidRDefault="007D0F47" w:rsidP="007637A4">
            <w:pPr>
              <w:rPr>
                <w:rFonts w:ascii="Arial" w:hAnsi="Arial" w:cs="Arial"/>
                <w:color w:val="000000"/>
                <w:sz w:val="24"/>
                <w:szCs w:val="24"/>
              </w:rPr>
            </w:pPr>
            <w:r>
              <w:rPr>
                <w:rFonts w:ascii="Arial" w:hAnsi="Arial" w:cs="Arial"/>
                <w:color w:val="000000"/>
                <w:sz w:val="24"/>
                <w:szCs w:val="24"/>
              </w:rPr>
              <w:t>Pest category</w:t>
            </w:r>
          </w:p>
        </w:tc>
        <w:tc>
          <w:tcPr>
            <w:tcW w:w="1638" w:type="dxa"/>
          </w:tcPr>
          <w:p w14:paraId="091B35F2" w14:textId="77777777" w:rsidR="007D0F47" w:rsidRDefault="007D0F47" w:rsidP="007637A4">
            <w:pPr>
              <w:rPr>
                <w:rFonts w:ascii="Arial" w:hAnsi="Arial" w:cs="Arial"/>
                <w:sz w:val="24"/>
                <w:szCs w:val="24"/>
              </w:rPr>
            </w:pPr>
            <w:r>
              <w:rPr>
                <w:rFonts w:ascii="Arial" w:hAnsi="Arial" w:cs="Arial"/>
                <w:sz w:val="24"/>
                <w:szCs w:val="24"/>
              </w:rPr>
              <w:t xml:space="preserve">Check box </w:t>
            </w:r>
          </w:p>
        </w:tc>
        <w:tc>
          <w:tcPr>
            <w:tcW w:w="3338" w:type="dxa"/>
            <w:vAlign w:val="center"/>
          </w:tcPr>
          <w:p w14:paraId="73F142CD" w14:textId="77777777" w:rsidR="007D0F47" w:rsidRPr="008D7A43" w:rsidRDefault="007D0F47" w:rsidP="007637A4">
            <w:pPr>
              <w:rPr>
                <w:rFonts w:ascii="Arial" w:hAnsi="Arial" w:cs="Arial"/>
                <w:sz w:val="24"/>
                <w:szCs w:val="24"/>
              </w:rPr>
            </w:pPr>
            <w:r>
              <w:rPr>
                <w:rFonts w:ascii="Arial" w:hAnsi="Arial" w:cs="Arial"/>
                <w:sz w:val="24"/>
                <w:szCs w:val="24"/>
              </w:rPr>
              <w:t xml:space="preserve">Insect, Mite, Fungi, Bacteria, Virus, </w:t>
            </w:r>
            <w:proofErr w:type="spellStart"/>
            <w:r>
              <w:rPr>
                <w:rFonts w:ascii="Arial" w:hAnsi="Arial" w:cs="Arial"/>
                <w:sz w:val="24"/>
                <w:szCs w:val="24"/>
              </w:rPr>
              <w:t>Netmatode</w:t>
            </w:r>
            <w:proofErr w:type="spellEnd"/>
            <w:r>
              <w:rPr>
                <w:rFonts w:ascii="Arial" w:hAnsi="Arial" w:cs="Arial"/>
                <w:sz w:val="24"/>
                <w:szCs w:val="24"/>
              </w:rPr>
              <w:t>, weed</w:t>
            </w:r>
          </w:p>
        </w:tc>
      </w:tr>
      <w:tr w:rsidR="007D0F47" w:rsidRPr="008D7A43" w14:paraId="63E13DC8" w14:textId="77777777" w:rsidTr="007637A4">
        <w:tc>
          <w:tcPr>
            <w:tcW w:w="3340" w:type="dxa"/>
          </w:tcPr>
          <w:p w14:paraId="5BB32644" w14:textId="77777777" w:rsidR="007D0F47" w:rsidRDefault="007D0F47" w:rsidP="007637A4">
            <w:pPr>
              <w:rPr>
                <w:rFonts w:ascii="Arial" w:hAnsi="Arial" w:cs="Arial"/>
                <w:color w:val="000000"/>
                <w:sz w:val="24"/>
                <w:szCs w:val="24"/>
              </w:rPr>
            </w:pPr>
            <w:r>
              <w:rPr>
                <w:rFonts w:ascii="Arial" w:hAnsi="Arial" w:cs="Arial"/>
                <w:color w:val="000000"/>
                <w:sz w:val="24"/>
                <w:szCs w:val="24"/>
              </w:rPr>
              <w:t>Scientific name of pest</w:t>
            </w:r>
          </w:p>
        </w:tc>
        <w:tc>
          <w:tcPr>
            <w:tcW w:w="1638" w:type="dxa"/>
          </w:tcPr>
          <w:p w14:paraId="02CFE19D" w14:textId="77777777" w:rsidR="007D0F47" w:rsidRDefault="007D0F47" w:rsidP="007637A4">
            <w:pPr>
              <w:rPr>
                <w:rFonts w:ascii="Arial" w:hAnsi="Arial" w:cs="Arial"/>
                <w:sz w:val="24"/>
                <w:szCs w:val="24"/>
              </w:rPr>
            </w:pPr>
          </w:p>
        </w:tc>
        <w:tc>
          <w:tcPr>
            <w:tcW w:w="3338" w:type="dxa"/>
            <w:vAlign w:val="center"/>
          </w:tcPr>
          <w:p w14:paraId="7C0EEE84" w14:textId="77777777" w:rsidR="007D0F47" w:rsidRDefault="007D0F47" w:rsidP="007637A4">
            <w:pPr>
              <w:rPr>
                <w:rFonts w:ascii="Arial" w:hAnsi="Arial" w:cs="Arial"/>
                <w:sz w:val="24"/>
                <w:szCs w:val="24"/>
              </w:rPr>
            </w:pPr>
            <w:r>
              <w:rPr>
                <w:rFonts w:ascii="Arial" w:hAnsi="Arial" w:cs="Arial"/>
                <w:sz w:val="24"/>
                <w:szCs w:val="24"/>
              </w:rPr>
              <w:t>Enable if pest category is tricked</w:t>
            </w:r>
          </w:p>
        </w:tc>
      </w:tr>
      <w:tr w:rsidR="007D0F47" w:rsidRPr="008D7A43" w14:paraId="3AE66EF6" w14:textId="77777777" w:rsidTr="007637A4">
        <w:tc>
          <w:tcPr>
            <w:tcW w:w="3340" w:type="dxa"/>
          </w:tcPr>
          <w:p w14:paraId="530C0DED" w14:textId="77777777" w:rsidR="007D0F47" w:rsidRDefault="007D0F47" w:rsidP="007637A4">
            <w:pPr>
              <w:rPr>
                <w:rFonts w:ascii="Arial" w:hAnsi="Arial" w:cs="Arial"/>
                <w:color w:val="000000"/>
                <w:sz w:val="24"/>
                <w:szCs w:val="24"/>
              </w:rPr>
            </w:pPr>
            <w:r>
              <w:rPr>
                <w:rFonts w:ascii="Arial" w:hAnsi="Arial" w:cs="Arial"/>
                <w:color w:val="000000"/>
                <w:sz w:val="24"/>
                <w:szCs w:val="24"/>
              </w:rPr>
              <w:t>Level of infestation</w:t>
            </w:r>
          </w:p>
        </w:tc>
        <w:tc>
          <w:tcPr>
            <w:tcW w:w="1638" w:type="dxa"/>
          </w:tcPr>
          <w:p w14:paraId="107F28FF" w14:textId="77777777" w:rsidR="007D0F47" w:rsidRDefault="007D0F47" w:rsidP="007637A4">
            <w:pPr>
              <w:rPr>
                <w:rFonts w:ascii="Arial" w:hAnsi="Arial" w:cs="Arial"/>
                <w:sz w:val="24"/>
                <w:szCs w:val="24"/>
              </w:rPr>
            </w:pPr>
            <w:r>
              <w:rPr>
                <w:rFonts w:ascii="Arial" w:hAnsi="Arial" w:cs="Arial"/>
                <w:sz w:val="24"/>
                <w:szCs w:val="24"/>
              </w:rPr>
              <w:t>Check box</w:t>
            </w:r>
          </w:p>
        </w:tc>
        <w:tc>
          <w:tcPr>
            <w:tcW w:w="3338" w:type="dxa"/>
            <w:vAlign w:val="center"/>
          </w:tcPr>
          <w:p w14:paraId="795487B0" w14:textId="77777777" w:rsidR="007D0F47" w:rsidRDefault="007D0F47" w:rsidP="007637A4">
            <w:pPr>
              <w:rPr>
                <w:rFonts w:ascii="Arial" w:hAnsi="Arial" w:cs="Arial"/>
                <w:sz w:val="24"/>
                <w:szCs w:val="24"/>
              </w:rPr>
            </w:pPr>
            <w:r>
              <w:rPr>
                <w:rFonts w:ascii="Arial" w:hAnsi="Arial" w:cs="Arial"/>
                <w:sz w:val="24"/>
                <w:szCs w:val="24"/>
              </w:rPr>
              <w:t>High, Medium, Low</w:t>
            </w:r>
          </w:p>
        </w:tc>
      </w:tr>
      <w:tr w:rsidR="007D0F47" w:rsidRPr="008D7A43" w14:paraId="1AB0CB51" w14:textId="77777777" w:rsidTr="007637A4">
        <w:tc>
          <w:tcPr>
            <w:tcW w:w="3340" w:type="dxa"/>
          </w:tcPr>
          <w:p w14:paraId="353BAF4E" w14:textId="77777777" w:rsidR="007D0F47" w:rsidRDefault="007D0F47" w:rsidP="007637A4">
            <w:pPr>
              <w:rPr>
                <w:rFonts w:ascii="Arial" w:hAnsi="Arial" w:cs="Arial"/>
                <w:color w:val="000000"/>
                <w:sz w:val="24"/>
                <w:szCs w:val="24"/>
              </w:rPr>
            </w:pPr>
            <w:r>
              <w:rPr>
                <w:rFonts w:ascii="Arial" w:hAnsi="Arial" w:cs="Arial"/>
                <w:color w:val="000000"/>
                <w:sz w:val="24"/>
                <w:szCs w:val="24"/>
              </w:rPr>
              <w:t>Live/Dead</w:t>
            </w:r>
          </w:p>
        </w:tc>
        <w:tc>
          <w:tcPr>
            <w:tcW w:w="1638" w:type="dxa"/>
          </w:tcPr>
          <w:p w14:paraId="4DC1184E" w14:textId="77777777" w:rsidR="007D0F47" w:rsidRDefault="007D0F47" w:rsidP="007637A4">
            <w:pPr>
              <w:rPr>
                <w:rFonts w:ascii="Arial" w:hAnsi="Arial" w:cs="Arial"/>
                <w:sz w:val="24"/>
                <w:szCs w:val="24"/>
              </w:rPr>
            </w:pPr>
            <w:r>
              <w:rPr>
                <w:rFonts w:ascii="Arial" w:hAnsi="Arial" w:cs="Arial"/>
                <w:sz w:val="24"/>
                <w:szCs w:val="24"/>
              </w:rPr>
              <w:t>Check box</w:t>
            </w:r>
          </w:p>
        </w:tc>
        <w:tc>
          <w:tcPr>
            <w:tcW w:w="3338" w:type="dxa"/>
            <w:vAlign w:val="center"/>
          </w:tcPr>
          <w:p w14:paraId="03CE416E" w14:textId="77777777" w:rsidR="007D0F47" w:rsidRDefault="007D0F47" w:rsidP="007637A4">
            <w:pPr>
              <w:rPr>
                <w:rFonts w:ascii="Arial" w:hAnsi="Arial" w:cs="Arial"/>
                <w:sz w:val="24"/>
                <w:szCs w:val="24"/>
              </w:rPr>
            </w:pPr>
            <w:r>
              <w:rPr>
                <w:rFonts w:ascii="Arial" w:hAnsi="Arial" w:cs="Arial"/>
                <w:sz w:val="24"/>
                <w:szCs w:val="24"/>
              </w:rPr>
              <w:t>Live or Dead</w:t>
            </w:r>
          </w:p>
        </w:tc>
      </w:tr>
      <w:tr w:rsidR="007D0F47" w:rsidRPr="008D7A43" w14:paraId="0F4D8D19" w14:textId="77777777" w:rsidTr="007637A4">
        <w:tc>
          <w:tcPr>
            <w:tcW w:w="3340" w:type="dxa"/>
          </w:tcPr>
          <w:p w14:paraId="0B74984E" w14:textId="77777777" w:rsidR="007D0F47" w:rsidRDefault="007D0F47" w:rsidP="007637A4">
            <w:pPr>
              <w:rPr>
                <w:rFonts w:ascii="Arial" w:hAnsi="Arial" w:cs="Arial"/>
                <w:color w:val="000000"/>
                <w:sz w:val="24"/>
                <w:szCs w:val="24"/>
              </w:rPr>
            </w:pPr>
            <w:r>
              <w:rPr>
                <w:rFonts w:ascii="Arial" w:hAnsi="Arial" w:cs="Arial"/>
                <w:color w:val="000000"/>
                <w:sz w:val="24"/>
                <w:szCs w:val="24"/>
              </w:rPr>
              <w:t>Risk Category</w:t>
            </w:r>
          </w:p>
        </w:tc>
        <w:tc>
          <w:tcPr>
            <w:tcW w:w="1638" w:type="dxa"/>
          </w:tcPr>
          <w:p w14:paraId="13038C74" w14:textId="77777777" w:rsidR="007D0F47" w:rsidRDefault="007D0F47" w:rsidP="007637A4">
            <w:pPr>
              <w:rPr>
                <w:rFonts w:ascii="Arial" w:hAnsi="Arial" w:cs="Arial"/>
                <w:sz w:val="24"/>
                <w:szCs w:val="24"/>
              </w:rPr>
            </w:pPr>
            <w:r>
              <w:rPr>
                <w:rFonts w:ascii="Arial" w:hAnsi="Arial" w:cs="Arial"/>
                <w:sz w:val="24"/>
                <w:szCs w:val="24"/>
              </w:rPr>
              <w:t>Check box</w:t>
            </w:r>
          </w:p>
        </w:tc>
        <w:tc>
          <w:tcPr>
            <w:tcW w:w="3338" w:type="dxa"/>
            <w:vAlign w:val="center"/>
          </w:tcPr>
          <w:p w14:paraId="0A3006C0" w14:textId="77777777" w:rsidR="007D0F47" w:rsidRDefault="007D0F47" w:rsidP="007637A4">
            <w:pPr>
              <w:rPr>
                <w:rFonts w:ascii="Arial" w:hAnsi="Arial" w:cs="Arial"/>
                <w:sz w:val="24"/>
                <w:szCs w:val="24"/>
              </w:rPr>
            </w:pPr>
            <w:r>
              <w:rPr>
                <w:rFonts w:ascii="Arial" w:hAnsi="Arial" w:cs="Arial"/>
                <w:sz w:val="24"/>
                <w:szCs w:val="24"/>
              </w:rPr>
              <w:t xml:space="preserve">Quarantine </w:t>
            </w:r>
            <w:proofErr w:type="gramStart"/>
            <w:r>
              <w:rPr>
                <w:rFonts w:ascii="Arial" w:hAnsi="Arial" w:cs="Arial"/>
                <w:sz w:val="24"/>
                <w:szCs w:val="24"/>
              </w:rPr>
              <w:t>Pest(</w:t>
            </w:r>
            <w:proofErr w:type="gramEnd"/>
            <w:r>
              <w:rPr>
                <w:rFonts w:ascii="Arial" w:hAnsi="Arial" w:cs="Arial"/>
                <w:sz w:val="24"/>
                <w:szCs w:val="24"/>
              </w:rPr>
              <w:t>QP), Regulated Non- Quarantine Pest(RNQP),Non- Quarantine Pest(NQP),</w:t>
            </w:r>
          </w:p>
          <w:p w14:paraId="6F7FA799" w14:textId="77777777" w:rsidR="007D0F47" w:rsidRDefault="007D0F47" w:rsidP="007637A4">
            <w:pPr>
              <w:rPr>
                <w:rFonts w:ascii="Arial" w:hAnsi="Arial" w:cs="Arial"/>
                <w:sz w:val="24"/>
                <w:szCs w:val="24"/>
              </w:rPr>
            </w:pPr>
            <w:r>
              <w:rPr>
                <w:rFonts w:ascii="Arial" w:hAnsi="Arial" w:cs="Arial"/>
                <w:sz w:val="24"/>
                <w:szCs w:val="24"/>
              </w:rPr>
              <w:t>Unknown</w:t>
            </w:r>
          </w:p>
        </w:tc>
      </w:tr>
    </w:tbl>
    <w:p w14:paraId="2D2ABCF1" w14:textId="77777777" w:rsidR="007D0F47" w:rsidRPr="00704AFB" w:rsidRDefault="007D0F47" w:rsidP="007D0F47">
      <w:pPr>
        <w:ind w:left="720"/>
        <w:rPr>
          <w:rFonts w:ascii="Arial" w:hAnsi="Arial" w:cs="Arial"/>
          <w:b/>
          <w:bCs/>
        </w:rPr>
      </w:pPr>
      <w:r>
        <w:rPr>
          <w:rFonts w:ascii="Arial" w:hAnsi="Arial" w:cs="Arial"/>
        </w:rPr>
        <w:t xml:space="preserve">** if </w:t>
      </w:r>
      <w:r w:rsidRPr="00704AFB">
        <w:rPr>
          <w:rFonts w:ascii="Arial" w:hAnsi="Arial" w:cs="Arial"/>
          <w:b/>
          <w:bCs/>
        </w:rPr>
        <w:t>pest category</w:t>
      </w:r>
      <w:r>
        <w:rPr>
          <w:rFonts w:ascii="Arial" w:hAnsi="Arial" w:cs="Arial"/>
        </w:rPr>
        <w:t xml:space="preserve"> check box is ticked, enable </w:t>
      </w:r>
      <w:r w:rsidRPr="00704AFB">
        <w:rPr>
          <w:rFonts w:ascii="Arial" w:hAnsi="Arial" w:cs="Arial"/>
          <w:b/>
          <w:bCs/>
        </w:rPr>
        <w:t>scientific name of pest field</w:t>
      </w:r>
    </w:p>
    <w:p w14:paraId="5B9F409E" w14:textId="77777777" w:rsidR="007D0F47" w:rsidRPr="00D93A9F" w:rsidRDefault="007D0F47" w:rsidP="007D0F47">
      <w:pPr>
        <w:ind w:left="720"/>
        <w:rPr>
          <w:rFonts w:ascii="Arial" w:hAnsi="Arial" w:cs="Arial"/>
        </w:rPr>
      </w:pPr>
    </w:p>
    <w:tbl>
      <w:tblPr>
        <w:tblStyle w:val="TableGrid"/>
        <w:tblW w:w="0" w:type="auto"/>
        <w:tblInd w:w="1260" w:type="dxa"/>
        <w:tblLook w:val="04A0" w:firstRow="1" w:lastRow="0" w:firstColumn="1" w:lastColumn="0" w:noHBand="0" w:noVBand="1"/>
      </w:tblPr>
      <w:tblGrid>
        <w:gridCol w:w="3340"/>
        <w:gridCol w:w="1638"/>
        <w:gridCol w:w="3338"/>
      </w:tblGrid>
      <w:tr w:rsidR="007D0F47" w:rsidRPr="008D7A43" w14:paraId="0AB86EB0" w14:textId="77777777" w:rsidTr="007637A4">
        <w:tc>
          <w:tcPr>
            <w:tcW w:w="3340" w:type="dxa"/>
            <w:shd w:val="clear" w:color="auto" w:fill="FDE9D9" w:themeFill="accent6" w:themeFillTint="33"/>
          </w:tcPr>
          <w:p w14:paraId="077EC9CA"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38" w:type="dxa"/>
            <w:shd w:val="clear" w:color="auto" w:fill="FDE9D9" w:themeFill="accent6" w:themeFillTint="33"/>
          </w:tcPr>
          <w:p w14:paraId="260FFC70"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338" w:type="dxa"/>
            <w:shd w:val="clear" w:color="auto" w:fill="FDE9D9" w:themeFill="accent6" w:themeFillTint="33"/>
          </w:tcPr>
          <w:p w14:paraId="4E54150D"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72674FDE" w14:textId="77777777" w:rsidTr="007637A4">
        <w:tc>
          <w:tcPr>
            <w:tcW w:w="3340" w:type="dxa"/>
          </w:tcPr>
          <w:p w14:paraId="607B1D0B" w14:textId="77777777" w:rsidR="007D0F47" w:rsidRDefault="007D0F47" w:rsidP="007637A4">
            <w:pPr>
              <w:rPr>
                <w:rFonts w:ascii="Arial" w:hAnsi="Arial" w:cs="Arial"/>
                <w:color w:val="000000"/>
                <w:sz w:val="24"/>
                <w:szCs w:val="24"/>
              </w:rPr>
            </w:pPr>
            <w:r>
              <w:rPr>
                <w:rFonts w:ascii="Arial" w:hAnsi="Arial" w:cs="Arial"/>
                <w:sz w:val="24"/>
                <w:szCs w:val="24"/>
              </w:rPr>
              <w:t>Quarantine /Regulated Non- Quarantine pest</w:t>
            </w:r>
          </w:p>
        </w:tc>
        <w:tc>
          <w:tcPr>
            <w:tcW w:w="1638" w:type="dxa"/>
          </w:tcPr>
          <w:p w14:paraId="6E16174B" w14:textId="77777777" w:rsidR="007D0F47" w:rsidRDefault="007D0F47" w:rsidP="007637A4">
            <w:pPr>
              <w:rPr>
                <w:rFonts w:ascii="Arial" w:hAnsi="Arial" w:cs="Arial"/>
                <w:sz w:val="24"/>
                <w:szCs w:val="24"/>
              </w:rPr>
            </w:pPr>
            <w:r>
              <w:rPr>
                <w:rFonts w:ascii="Arial" w:hAnsi="Arial" w:cs="Arial"/>
                <w:sz w:val="24"/>
                <w:szCs w:val="24"/>
              </w:rPr>
              <w:t>Radio button</w:t>
            </w:r>
          </w:p>
        </w:tc>
        <w:tc>
          <w:tcPr>
            <w:tcW w:w="3338" w:type="dxa"/>
            <w:vAlign w:val="center"/>
          </w:tcPr>
          <w:p w14:paraId="60889274" w14:textId="77777777" w:rsidR="007D0F47" w:rsidRPr="008D7A43" w:rsidRDefault="007D0F47" w:rsidP="007637A4">
            <w:pPr>
              <w:rPr>
                <w:rFonts w:ascii="Arial" w:hAnsi="Arial" w:cs="Arial"/>
                <w:sz w:val="24"/>
                <w:szCs w:val="24"/>
              </w:rPr>
            </w:pPr>
            <w:r>
              <w:rPr>
                <w:rFonts w:ascii="Arial" w:hAnsi="Arial" w:cs="Arial"/>
                <w:sz w:val="24"/>
                <w:szCs w:val="24"/>
              </w:rPr>
              <w:t>Yes/No</w:t>
            </w:r>
          </w:p>
        </w:tc>
      </w:tr>
      <w:tr w:rsidR="007D0F47" w:rsidRPr="008D7A43" w14:paraId="20285992" w14:textId="77777777" w:rsidTr="007637A4">
        <w:tc>
          <w:tcPr>
            <w:tcW w:w="3340" w:type="dxa"/>
          </w:tcPr>
          <w:p w14:paraId="006FEECA" w14:textId="77777777" w:rsidR="007D0F47" w:rsidRDefault="007D0F47" w:rsidP="007637A4">
            <w:pPr>
              <w:rPr>
                <w:rFonts w:ascii="Arial" w:hAnsi="Arial" w:cs="Arial"/>
                <w:color w:val="000000"/>
                <w:sz w:val="24"/>
                <w:szCs w:val="24"/>
              </w:rPr>
            </w:pPr>
            <w:r>
              <w:rPr>
                <w:rFonts w:ascii="Arial" w:hAnsi="Arial" w:cs="Arial"/>
                <w:color w:val="000000"/>
                <w:sz w:val="24"/>
                <w:szCs w:val="24"/>
              </w:rPr>
              <w:t>Comment</w:t>
            </w:r>
          </w:p>
        </w:tc>
        <w:tc>
          <w:tcPr>
            <w:tcW w:w="1638" w:type="dxa"/>
          </w:tcPr>
          <w:p w14:paraId="612867AA" w14:textId="77777777" w:rsidR="007D0F47"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661DCC02" w14:textId="77777777" w:rsidR="007D0F47" w:rsidRDefault="007D0F47" w:rsidP="007637A4">
            <w:pPr>
              <w:rPr>
                <w:rFonts w:ascii="Arial" w:hAnsi="Arial" w:cs="Arial"/>
                <w:sz w:val="24"/>
                <w:szCs w:val="24"/>
              </w:rPr>
            </w:pPr>
            <w:r>
              <w:rPr>
                <w:rFonts w:ascii="Arial" w:hAnsi="Arial" w:cs="Arial"/>
                <w:sz w:val="24"/>
                <w:szCs w:val="24"/>
              </w:rPr>
              <w:t xml:space="preserve">If “Quarantine /Regulated Non- Quarantine pest” is </w:t>
            </w:r>
            <w:proofErr w:type="gramStart"/>
            <w:r>
              <w:rPr>
                <w:rFonts w:ascii="Arial" w:hAnsi="Arial" w:cs="Arial"/>
                <w:sz w:val="24"/>
                <w:szCs w:val="24"/>
              </w:rPr>
              <w:t xml:space="preserve">Yes </w:t>
            </w:r>
            <w:r>
              <w:rPr>
                <w:rFonts w:ascii="Arial" w:hAnsi="Arial" w:cs="Arial"/>
                <w:sz w:val="24"/>
                <w:szCs w:val="24"/>
              </w:rPr>
              <w:lastRenderedPageBreak/>
              <w:t>,enable</w:t>
            </w:r>
            <w:proofErr w:type="gramEnd"/>
            <w:r>
              <w:rPr>
                <w:rFonts w:ascii="Arial" w:hAnsi="Arial" w:cs="Arial"/>
                <w:sz w:val="24"/>
                <w:szCs w:val="24"/>
              </w:rPr>
              <w:t xml:space="preserve"> this field</w:t>
            </w:r>
          </w:p>
        </w:tc>
      </w:tr>
      <w:tr w:rsidR="007D0F47" w:rsidRPr="008D7A43" w14:paraId="397D445C" w14:textId="77777777" w:rsidTr="007637A4">
        <w:tc>
          <w:tcPr>
            <w:tcW w:w="3340" w:type="dxa"/>
          </w:tcPr>
          <w:p w14:paraId="4700FEA5" w14:textId="77777777" w:rsidR="007D0F47" w:rsidRDefault="007D0F47" w:rsidP="007637A4">
            <w:pPr>
              <w:rPr>
                <w:rFonts w:ascii="Arial" w:hAnsi="Arial" w:cs="Arial"/>
                <w:color w:val="000000"/>
                <w:sz w:val="24"/>
                <w:szCs w:val="24"/>
              </w:rPr>
            </w:pPr>
            <w:r>
              <w:rPr>
                <w:rFonts w:ascii="Arial" w:hAnsi="Arial" w:cs="Arial"/>
                <w:color w:val="000000"/>
                <w:sz w:val="24"/>
                <w:szCs w:val="24"/>
              </w:rPr>
              <w:lastRenderedPageBreak/>
              <w:t xml:space="preserve">Treatment Possible </w:t>
            </w:r>
          </w:p>
        </w:tc>
        <w:tc>
          <w:tcPr>
            <w:tcW w:w="1638" w:type="dxa"/>
          </w:tcPr>
          <w:p w14:paraId="0C35DA29" w14:textId="77777777" w:rsidR="007D0F47" w:rsidRDefault="007D0F47" w:rsidP="007637A4">
            <w:pPr>
              <w:rPr>
                <w:rFonts w:ascii="Arial" w:hAnsi="Arial" w:cs="Arial"/>
                <w:sz w:val="24"/>
                <w:szCs w:val="24"/>
              </w:rPr>
            </w:pPr>
            <w:r>
              <w:rPr>
                <w:rFonts w:ascii="Arial" w:hAnsi="Arial" w:cs="Arial"/>
                <w:sz w:val="24"/>
                <w:szCs w:val="24"/>
              </w:rPr>
              <w:t>Radio button</w:t>
            </w:r>
          </w:p>
        </w:tc>
        <w:tc>
          <w:tcPr>
            <w:tcW w:w="3338" w:type="dxa"/>
            <w:vAlign w:val="center"/>
          </w:tcPr>
          <w:p w14:paraId="08FEFEAF" w14:textId="77777777" w:rsidR="007D0F47" w:rsidRDefault="007D0F47" w:rsidP="007637A4">
            <w:pPr>
              <w:rPr>
                <w:rFonts w:ascii="Arial" w:hAnsi="Arial" w:cs="Arial"/>
                <w:sz w:val="24"/>
                <w:szCs w:val="24"/>
              </w:rPr>
            </w:pPr>
            <w:r>
              <w:rPr>
                <w:rFonts w:ascii="Arial" w:hAnsi="Arial" w:cs="Arial"/>
                <w:sz w:val="24"/>
                <w:szCs w:val="24"/>
              </w:rPr>
              <w:t>Yes/No</w:t>
            </w:r>
          </w:p>
        </w:tc>
      </w:tr>
      <w:tr w:rsidR="007D0F47" w:rsidRPr="008D7A43" w14:paraId="0A578D8D" w14:textId="77777777" w:rsidTr="007637A4">
        <w:tc>
          <w:tcPr>
            <w:tcW w:w="3340" w:type="dxa"/>
          </w:tcPr>
          <w:p w14:paraId="15B44D86" w14:textId="77777777" w:rsidR="007D0F47" w:rsidRDefault="007D0F47" w:rsidP="007637A4">
            <w:pPr>
              <w:rPr>
                <w:rFonts w:ascii="Arial" w:hAnsi="Arial" w:cs="Arial"/>
                <w:color w:val="000000"/>
                <w:sz w:val="24"/>
                <w:szCs w:val="24"/>
              </w:rPr>
            </w:pPr>
            <w:r>
              <w:rPr>
                <w:rFonts w:ascii="Arial" w:hAnsi="Arial" w:cs="Arial"/>
                <w:color w:val="000000"/>
                <w:sz w:val="24"/>
                <w:szCs w:val="24"/>
              </w:rPr>
              <w:t>Comment</w:t>
            </w:r>
          </w:p>
        </w:tc>
        <w:tc>
          <w:tcPr>
            <w:tcW w:w="1638" w:type="dxa"/>
          </w:tcPr>
          <w:p w14:paraId="410EC7D3" w14:textId="77777777" w:rsidR="007D0F47"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6F14C1B1" w14:textId="77777777" w:rsidR="007D0F47" w:rsidRDefault="007D0F47" w:rsidP="007637A4">
            <w:pPr>
              <w:rPr>
                <w:rFonts w:ascii="Arial" w:hAnsi="Arial" w:cs="Arial"/>
                <w:sz w:val="24"/>
                <w:szCs w:val="24"/>
              </w:rPr>
            </w:pPr>
            <w:r>
              <w:rPr>
                <w:rFonts w:ascii="Arial" w:hAnsi="Arial" w:cs="Arial"/>
                <w:sz w:val="24"/>
                <w:szCs w:val="24"/>
              </w:rPr>
              <w:t>If “</w:t>
            </w:r>
            <w:r>
              <w:rPr>
                <w:rFonts w:ascii="Arial" w:hAnsi="Arial" w:cs="Arial"/>
                <w:color w:val="000000"/>
                <w:sz w:val="24"/>
                <w:szCs w:val="24"/>
              </w:rPr>
              <w:t>Treatment Possible</w:t>
            </w:r>
            <w:r>
              <w:rPr>
                <w:rFonts w:ascii="Arial" w:hAnsi="Arial" w:cs="Arial"/>
                <w:sz w:val="24"/>
                <w:szCs w:val="24"/>
              </w:rPr>
              <w:t xml:space="preserve">” is </w:t>
            </w:r>
            <w:proofErr w:type="gramStart"/>
            <w:r>
              <w:rPr>
                <w:rFonts w:ascii="Arial" w:hAnsi="Arial" w:cs="Arial"/>
                <w:sz w:val="24"/>
                <w:szCs w:val="24"/>
              </w:rPr>
              <w:t>Yes ,enable</w:t>
            </w:r>
            <w:proofErr w:type="gramEnd"/>
            <w:r>
              <w:rPr>
                <w:rFonts w:ascii="Arial" w:hAnsi="Arial" w:cs="Arial"/>
                <w:sz w:val="24"/>
                <w:szCs w:val="24"/>
              </w:rPr>
              <w:t xml:space="preserve"> this field</w:t>
            </w:r>
          </w:p>
        </w:tc>
      </w:tr>
      <w:tr w:rsidR="007D0F47" w:rsidRPr="008D7A43" w14:paraId="0DCBD362" w14:textId="77777777" w:rsidTr="007637A4">
        <w:tc>
          <w:tcPr>
            <w:tcW w:w="3340" w:type="dxa"/>
          </w:tcPr>
          <w:p w14:paraId="5BDE2393" w14:textId="77777777" w:rsidR="007D0F47" w:rsidRDefault="007D0F47" w:rsidP="007637A4">
            <w:pPr>
              <w:rPr>
                <w:rFonts w:ascii="Arial" w:hAnsi="Arial" w:cs="Arial"/>
                <w:color w:val="000000"/>
                <w:sz w:val="24"/>
                <w:szCs w:val="24"/>
              </w:rPr>
            </w:pPr>
            <w:r>
              <w:rPr>
                <w:rFonts w:ascii="Arial" w:hAnsi="Arial" w:cs="Arial"/>
                <w:color w:val="000000"/>
                <w:sz w:val="24"/>
                <w:szCs w:val="24"/>
              </w:rPr>
              <w:t>Laboratory analysis required</w:t>
            </w:r>
          </w:p>
        </w:tc>
        <w:tc>
          <w:tcPr>
            <w:tcW w:w="1638" w:type="dxa"/>
          </w:tcPr>
          <w:p w14:paraId="7407B7EF" w14:textId="77777777" w:rsidR="007D0F47" w:rsidRDefault="007D0F47" w:rsidP="007637A4">
            <w:pPr>
              <w:rPr>
                <w:rFonts w:ascii="Arial" w:hAnsi="Arial" w:cs="Arial"/>
                <w:sz w:val="24"/>
                <w:szCs w:val="24"/>
              </w:rPr>
            </w:pPr>
            <w:r>
              <w:rPr>
                <w:rFonts w:ascii="Arial" w:hAnsi="Arial" w:cs="Arial"/>
                <w:sz w:val="24"/>
                <w:szCs w:val="24"/>
              </w:rPr>
              <w:t>Radio button</w:t>
            </w:r>
          </w:p>
        </w:tc>
        <w:tc>
          <w:tcPr>
            <w:tcW w:w="3338" w:type="dxa"/>
            <w:vAlign w:val="center"/>
          </w:tcPr>
          <w:p w14:paraId="67283D7D" w14:textId="77777777" w:rsidR="007D0F47" w:rsidRDefault="007D0F47" w:rsidP="007637A4">
            <w:pPr>
              <w:rPr>
                <w:rFonts w:ascii="Arial" w:hAnsi="Arial" w:cs="Arial"/>
                <w:sz w:val="24"/>
                <w:szCs w:val="24"/>
              </w:rPr>
            </w:pPr>
            <w:r>
              <w:rPr>
                <w:rFonts w:ascii="Arial" w:hAnsi="Arial" w:cs="Arial"/>
                <w:sz w:val="24"/>
                <w:szCs w:val="24"/>
              </w:rPr>
              <w:t>Yes/No</w:t>
            </w:r>
          </w:p>
        </w:tc>
      </w:tr>
      <w:tr w:rsidR="007D0F47" w:rsidRPr="008D7A43" w14:paraId="12639F02" w14:textId="77777777" w:rsidTr="007637A4">
        <w:tc>
          <w:tcPr>
            <w:tcW w:w="3340" w:type="dxa"/>
          </w:tcPr>
          <w:p w14:paraId="5F790A73" w14:textId="77777777" w:rsidR="007D0F47" w:rsidRDefault="007D0F47" w:rsidP="007637A4">
            <w:pPr>
              <w:rPr>
                <w:rFonts w:ascii="Arial" w:hAnsi="Arial" w:cs="Arial"/>
                <w:color w:val="000000"/>
                <w:sz w:val="24"/>
                <w:szCs w:val="24"/>
              </w:rPr>
            </w:pPr>
            <w:r>
              <w:rPr>
                <w:rFonts w:ascii="Arial" w:hAnsi="Arial" w:cs="Arial"/>
                <w:color w:val="000000"/>
                <w:sz w:val="24"/>
                <w:szCs w:val="24"/>
              </w:rPr>
              <w:t>Comment</w:t>
            </w:r>
          </w:p>
        </w:tc>
        <w:tc>
          <w:tcPr>
            <w:tcW w:w="1638" w:type="dxa"/>
          </w:tcPr>
          <w:p w14:paraId="4192D24B" w14:textId="77777777" w:rsidR="007D0F47"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389A4C08" w14:textId="77777777" w:rsidR="007D0F47" w:rsidRDefault="007D0F47" w:rsidP="007637A4">
            <w:pPr>
              <w:rPr>
                <w:rFonts w:ascii="Arial" w:hAnsi="Arial" w:cs="Arial"/>
                <w:sz w:val="24"/>
                <w:szCs w:val="24"/>
              </w:rPr>
            </w:pPr>
            <w:r>
              <w:rPr>
                <w:rFonts w:ascii="Arial" w:hAnsi="Arial" w:cs="Arial"/>
                <w:sz w:val="24"/>
                <w:szCs w:val="24"/>
              </w:rPr>
              <w:t>If “</w:t>
            </w:r>
            <w:r>
              <w:rPr>
                <w:rFonts w:ascii="Arial" w:hAnsi="Arial" w:cs="Arial"/>
                <w:color w:val="000000"/>
                <w:sz w:val="24"/>
                <w:szCs w:val="24"/>
              </w:rPr>
              <w:t>Laboratory analysis required</w:t>
            </w:r>
            <w:r>
              <w:rPr>
                <w:rFonts w:ascii="Arial" w:hAnsi="Arial" w:cs="Arial"/>
                <w:sz w:val="24"/>
                <w:szCs w:val="24"/>
              </w:rPr>
              <w:t xml:space="preserve">” is </w:t>
            </w:r>
            <w:proofErr w:type="gramStart"/>
            <w:r>
              <w:rPr>
                <w:rFonts w:ascii="Arial" w:hAnsi="Arial" w:cs="Arial"/>
                <w:sz w:val="24"/>
                <w:szCs w:val="24"/>
              </w:rPr>
              <w:t>Yes ,enable</w:t>
            </w:r>
            <w:proofErr w:type="gramEnd"/>
            <w:r>
              <w:rPr>
                <w:rFonts w:ascii="Arial" w:hAnsi="Arial" w:cs="Arial"/>
                <w:sz w:val="24"/>
                <w:szCs w:val="24"/>
              </w:rPr>
              <w:t xml:space="preserve"> this field</w:t>
            </w:r>
          </w:p>
        </w:tc>
      </w:tr>
      <w:tr w:rsidR="007D0F47" w:rsidRPr="008D7A43" w14:paraId="3E488DD0" w14:textId="77777777" w:rsidTr="007637A4">
        <w:tc>
          <w:tcPr>
            <w:tcW w:w="3340" w:type="dxa"/>
          </w:tcPr>
          <w:p w14:paraId="12D7C9E0" w14:textId="77777777" w:rsidR="007D0F47" w:rsidRDefault="007D0F47" w:rsidP="007637A4">
            <w:pPr>
              <w:rPr>
                <w:rFonts w:ascii="Arial" w:hAnsi="Arial" w:cs="Arial"/>
                <w:color w:val="000000"/>
                <w:sz w:val="24"/>
                <w:szCs w:val="24"/>
              </w:rPr>
            </w:pPr>
            <w:r>
              <w:rPr>
                <w:rFonts w:ascii="Arial" w:hAnsi="Arial" w:cs="Arial"/>
                <w:color w:val="000000"/>
                <w:sz w:val="24"/>
                <w:szCs w:val="24"/>
              </w:rPr>
              <w:t>Phytosanitary measures</w:t>
            </w:r>
          </w:p>
        </w:tc>
        <w:tc>
          <w:tcPr>
            <w:tcW w:w="1638" w:type="dxa"/>
          </w:tcPr>
          <w:p w14:paraId="7B68480D" w14:textId="77777777" w:rsidR="007D0F47" w:rsidRDefault="007D0F47" w:rsidP="007637A4">
            <w:pPr>
              <w:rPr>
                <w:rFonts w:ascii="Arial" w:hAnsi="Arial" w:cs="Arial"/>
                <w:sz w:val="24"/>
                <w:szCs w:val="24"/>
              </w:rPr>
            </w:pPr>
            <w:r>
              <w:rPr>
                <w:rFonts w:ascii="Arial" w:hAnsi="Arial" w:cs="Arial"/>
                <w:sz w:val="24"/>
                <w:szCs w:val="24"/>
              </w:rPr>
              <w:t>Radio button</w:t>
            </w:r>
          </w:p>
        </w:tc>
        <w:tc>
          <w:tcPr>
            <w:tcW w:w="3338" w:type="dxa"/>
            <w:vAlign w:val="center"/>
          </w:tcPr>
          <w:p w14:paraId="6AA104F8" w14:textId="77777777" w:rsidR="007D0F47" w:rsidRDefault="007D0F47" w:rsidP="007637A4">
            <w:pPr>
              <w:rPr>
                <w:rFonts w:ascii="Arial" w:hAnsi="Arial" w:cs="Arial"/>
                <w:sz w:val="24"/>
                <w:szCs w:val="24"/>
              </w:rPr>
            </w:pPr>
            <w:r>
              <w:rPr>
                <w:rFonts w:ascii="Arial" w:hAnsi="Arial" w:cs="Arial"/>
                <w:sz w:val="24"/>
                <w:szCs w:val="24"/>
              </w:rPr>
              <w:t>Yes/No</w:t>
            </w:r>
          </w:p>
        </w:tc>
      </w:tr>
      <w:tr w:rsidR="007D0F47" w:rsidRPr="008D7A43" w14:paraId="0E951512" w14:textId="77777777" w:rsidTr="007637A4">
        <w:tc>
          <w:tcPr>
            <w:tcW w:w="3340" w:type="dxa"/>
          </w:tcPr>
          <w:p w14:paraId="007537BD" w14:textId="77777777" w:rsidR="007D0F47" w:rsidRDefault="007D0F47" w:rsidP="007637A4">
            <w:pPr>
              <w:rPr>
                <w:rFonts w:ascii="Arial" w:hAnsi="Arial" w:cs="Arial"/>
                <w:color w:val="000000"/>
                <w:sz w:val="24"/>
                <w:szCs w:val="24"/>
              </w:rPr>
            </w:pPr>
            <w:r>
              <w:rPr>
                <w:rFonts w:ascii="Arial" w:hAnsi="Arial" w:cs="Arial"/>
                <w:color w:val="000000"/>
                <w:sz w:val="24"/>
                <w:szCs w:val="24"/>
              </w:rPr>
              <w:t>Comment</w:t>
            </w:r>
          </w:p>
        </w:tc>
        <w:tc>
          <w:tcPr>
            <w:tcW w:w="1638" w:type="dxa"/>
          </w:tcPr>
          <w:p w14:paraId="2BE7F29A" w14:textId="77777777" w:rsidR="007D0F47"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7C52C679" w14:textId="77777777" w:rsidR="007D0F47" w:rsidRDefault="007D0F47" w:rsidP="007637A4">
            <w:pPr>
              <w:rPr>
                <w:rFonts w:ascii="Arial" w:hAnsi="Arial" w:cs="Arial"/>
                <w:sz w:val="24"/>
                <w:szCs w:val="24"/>
              </w:rPr>
            </w:pPr>
            <w:r>
              <w:rPr>
                <w:rFonts w:ascii="Arial" w:hAnsi="Arial" w:cs="Arial"/>
                <w:sz w:val="24"/>
                <w:szCs w:val="24"/>
              </w:rPr>
              <w:t>If “</w:t>
            </w:r>
            <w:r>
              <w:rPr>
                <w:rFonts w:ascii="Arial" w:hAnsi="Arial" w:cs="Arial"/>
                <w:color w:val="000000"/>
                <w:sz w:val="24"/>
                <w:szCs w:val="24"/>
              </w:rPr>
              <w:t>Phytosanitary measures</w:t>
            </w:r>
            <w:r>
              <w:rPr>
                <w:rFonts w:ascii="Arial" w:hAnsi="Arial" w:cs="Arial"/>
                <w:sz w:val="24"/>
                <w:szCs w:val="24"/>
              </w:rPr>
              <w:t xml:space="preserve">” is </w:t>
            </w:r>
            <w:proofErr w:type="gramStart"/>
            <w:r>
              <w:rPr>
                <w:rFonts w:ascii="Arial" w:hAnsi="Arial" w:cs="Arial"/>
                <w:sz w:val="24"/>
                <w:szCs w:val="24"/>
              </w:rPr>
              <w:t>Yes ,enable</w:t>
            </w:r>
            <w:proofErr w:type="gramEnd"/>
            <w:r>
              <w:rPr>
                <w:rFonts w:ascii="Arial" w:hAnsi="Arial" w:cs="Arial"/>
                <w:sz w:val="24"/>
                <w:szCs w:val="24"/>
              </w:rPr>
              <w:t xml:space="preserve"> this field</w:t>
            </w:r>
          </w:p>
        </w:tc>
      </w:tr>
      <w:tr w:rsidR="007D0F47" w:rsidRPr="008D7A43" w14:paraId="6A409224" w14:textId="77777777" w:rsidTr="007637A4">
        <w:tc>
          <w:tcPr>
            <w:tcW w:w="3340" w:type="dxa"/>
          </w:tcPr>
          <w:p w14:paraId="08560E36" w14:textId="77777777" w:rsidR="007D0F47" w:rsidRDefault="007D0F47" w:rsidP="007637A4">
            <w:pPr>
              <w:rPr>
                <w:rFonts w:ascii="Arial" w:hAnsi="Arial" w:cs="Arial"/>
                <w:color w:val="000000"/>
                <w:sz w:val="24"/>
                <w:szCs w:val="24"/>
              </w:rPr>
            </w:pPr>
            <w:r>
              <w:rPr>
                <w:rFonts w:ascii="Arial" w:hAnsi="Arial" w:cs="Arial"/>
                <w:color w:val="000000"/>
                <w:sz w:val="24"/>
                <w:szCs w:val="24"/>
              </w:rPr>
              <w:t>Treatment</w:t>
            </w:r>
          </w:p>
        </w:tc>
        <w:tc>
          <w:tcPr>
            <w:tcW w:w="1638" w:type="dxa"/>
          </w:tcPr>
          <w:p w14:paraId="686BE9B5" w14:textId="77777777" w:rsidR="007D0F47" w:rsidRDefault="007D0F47" w:rsidP="007637A4">
            <w:pPr>
              <w:rPr>
                <w:rFonts w:ascii="Arial" w:hAnsi="Arial" w:cs="Arial"/>
                <w:sz w:val="24"/>
                <w:szCs w:val="24"/>
              </w:rPr>
            </w:pPr>
            <w:r>
              <w:rPr>
                <w:rFonts w:ascii="Arial" w:hAnsi="Arial" w:cs="Arial"/>
                <w:sz w:val="24"/>
                <w:szCs w:val="24"/>
              </w:rPr>
              <w:t>Radio button</w:t>
            </w:r>
          </w:p>
        </w:tc>
        <w:tc>
          <w:tcPr>
            <w:tcW w:w="3338" w:type="dxa"/>
            <w:vAlign w:val="center"/>
          </w:tcPr>
          <w:p w14:paraId="0EF1B885" w14:textId="77777777" w:rsidR="007D0F47" w:rsidRDefault="007D0F47" w:rsidP="007637A4">
            <w:pPr>
              <w:rPr>
                <w:rFonts w:ascii="Arial" w:hAnsi="Arial" w:cs="Arial"/>
                <w:sz w:val="24"/>
                <w:szCs w:val="24"/>
              </w:rPr>
            </w:pPr>
            <w:r>
              <w:rPr>
                <w:rFonts w:ascii="Arial" w:hAnsi="Arial" w:cs="Arial"/>
                <w:sz w:val="24"/>
                <w:szCs w:val="24"/>
              </w:rPr>
              <w:t xml:space="preserve">Chemical, Irradiation, Hot Water, Dry Heat, </w:t>
            </w:r>
            <w:proofErr w:type="spellStart"/>
            <w:r>
              <w:rPr>
                <w:rFonts w:ascii="Arial" w:hAnsi="Arial" w:cs="Arial"/>
                <w:sz w:val="24"/>
                <w:szCs w:val="24"/>
              </w:rPr>
              <w:t>Vapour</w:t>
            </w:r>
            <w:proofErr w:type="spellEnd"/>
            <w:r>
              <w:rPr>
                <w:rFonts w:ascii="Arial" w:hAnsi="Arial" w:cs="Arial"/>
                <w:sz w:val="24"/>
                <w:szCs w:val="24"/>
              </w:rPr>
              <w:t xml:space="preserve"> Heat, Cold treatment</w:t>
            </w:r>
          </w:p>
        </w:tc>
      </w:tr>
      <w:tr w:rsidR="007D0F47" w:rsidRPr="008D7A43" w14:paraId="6109D55A" w14:textId="77777777" w:rsidTr="007637A4">
        <w:tc>
          <w:tcPr>
            <w:tcW w:w="3340" w:type="dxa"/>
          </w:tcPr>
          <w:p w14:paraId="4A336863" w14:textId="77777777" w:rsidR="007D0F47" w:rsidRDefault="007D0F47" w:rsidP="007637A4">
            <w:pPr>
              <w:rPr>
                <w:rFonts w:ascii="Arial" w:hAnsi="Arial" w:cs="Arial"/>
                <w:color w:val="000000"/>
                <w:sz w:val="24"/>
                <w:szCs w:val="24"/>
              </w:rPr>
            </w:pPr>
          </w:p>
        </w:tc>
        <w:tc>
          <w:tcPr>
            <w:tcW w:w="1638" w:type="dxa"/>
          </w:tcPr>
          <w:p w14:paraId="31387ABA" w14:textId="77777777" w:rsidR="007D0F47" w:rsidRDefault="007D0F47" w:rsidP="007637A4">
            <w:pPr>
              <w:rPr>
                <w:rFonts w:ascii="Arial" w:hAnsi="Arial" w:cs="Arial"/>
                <w:sz w:val="24"/>
                <w:szCs w:val="24"/>
              </w:rPr>
            </w:pPr>
          </w:p>
        </w:tc>
        <w:tc>
          <w:tcPr>
            <w:tcW w:w="3338" w:type="dxa"/>
            <w:vAlign w:val="center"/>
          </w:tcPr>
          <w:p w14:paraId="5EC90676" w14:textId="77777777" w:rsidR="007D0F47" w:rsidRDefault="007D0F47" w:rsidP="007637A4">
            <w:pPr>
              <w:rPr>
                <w:rFonts w:ascii="Arial" w:hAnsi="Arial" w:cs="Arial"/>
                <w:sz w:val="24"/>
                <w:szCs w:val="24"/>
              </w:rPr>
            </w:pPr>
          </w:p>
        </w:tc>
      </w:tr>
    </w:tbl>
    <w:p w14:paraId="514ABA88" w14:textId="77777777" w:rsidR="007D0F47" w:rsidRDefault="007D0F47" w:rsidP="007D0F47">
      <w:pPr>
        <w:ind w:left="1440"/>
        <w:rPr>
          <w:rFonts w:ascii="Arial" w:hAnsi="Arial" w:cs="Arial"/>
        </w:rPr>
      </w:pPr>
      <w:r>
        <w:rPr>
          <w:rFonts w:ascii="Arial" w:hAnsi="Arial" w:cs="Arial"/>
        </w:rPr>
        <w:t xml:space="preserve">** if </w:t>
      </w:r>
      <w:r w:rsidRPr="001A1A87">
        <w:rPr>
          <w:rFonts w:ascii="Arial" w:hAnsi="Arial" w:cs="Arial"/>
          <w:b/>
          <w:bCs/>
        </w:rPr>
        <w:t>Chemical</w:t>
      </w:r>
      <w:r>
        <w:rPr>
          <w:rFonts w:ascii="Arial" w:hAnsi="Arial" w:cs="Arial"/>
        </w:rPr>
        <w:t xml:space="preserve"> in </w:t>
      </w:r>
      <w:r w:rsidRPr="001A1A87">
        <w:rPr>
          <w:rFonts w:ascii="Arial" w:hAnsi="Arial" w:cs="Arial"/>
          <w:b/>
          <w:bCs/>
        </w:rPr>
        <w:t>Treatment Column</w:t>
      </w:r>
      <w:r>
        <w:rPr>
          <w:rFonts w:ascii="Arial" w:hAnsi="Arial" w:cs="Arial"/>
        </w:rPr>
        <w:t xml:space="preserve"> is selected in above table, enable the following table:</w:t>
      </w:r>
    </w:p>
    <w:p w14:paraId="3AE2CF45" w14:textId="77777777" w:rsidR="007D0F47" w:rsidRDefault="007D0F47" w:rsidP="007D0F47">
      <w:pPr>
        <w:rPr>
          <w:rFonts w:ascii="Arial" w:hAnsi="Arial" w:cs="Arial"/>
        </w:rPr>
      </w:pPr>
    </w:p>
    <w:tbl>
      <w:tblPr>
        <w:tblStyle w:val="TableGrid"/>
        <w:tblW w:w="0" w:type="auto"/>
        <w:tblInd w:w="1260" w:type="dxa"/>
        <w:tblLook w:val="04A0" w:firstRow="1" w:lastRow="0" w:firstColumn="1" w:lastColumn="0" w:noHBand="0" w:noVBand="1"/>
      </w:tblPr>
      <w:tblGrid>
        <w:gridCol w:w="3340"/>
        <w:gridCol w:w="1638"/>
        <w:gridCol w:w="3338"/>
      </w:tblGrid>
      <w:tr w:rsidR="007D0F47" w:rsidRPr="008D7A43" w14:paraId="5668EF18" w14:textId="77777777" w:rsidTr="007637A4">
        <w:tc>
          <w:tcPr>
            <w:tcW w:w="3340" w:type="dxa"/>
            <w:shd w:val="clear" w:color="auto" w:fill="FDE9D9" w:themeFill="accent6" w:themeFillTint="33"/>
          </w:tcPr>
          <w:p w14:paraId="2A365812"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Field Name</w:t>
            </w:r>
          </w:p>
        </w:tc>
        <w:tc>
          <w:tcPr>
            <w:tcW w:w="1638" w:type="dxa"/>
            <w:shd w:val="clear" w:color="auto" w:fill="FDE9D9" w:themeFill="accent6" w:themeFillTint="33"/>
          </w:tcPr>
          <w:p w14:paraId="01DD6164"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Input Type</w:t>
            </w:r>
          </w:p>
        </w:tc>
        <w:tc>
          <w:tcPr>
            <w:tcW w:w="3338" w:type="dxa"/>
            <w:shd w:val="clear" w:color="auto" w:fill="FDE9D9" w:themeFill="accent6" w:themeFillTint="33"/>
          </w:tcPr>
          <w:p w14:paraId="24EDEB4F" w14:textId="77777777" w:rsidR="007D0F47" w:rsidRPr="008D7A43" w:rsidRDefault="007D0F47" w:rsidP="007637A4">
            <w:pPr>
              <w:jc w:val="center"/>
              <w:rPr>
                <w:rFonts w:ascii="Arial" w:hAnsi="Arial" w:cs="Arial"/>
                <w:sz w:val="24"/>
                <w:szCs w:val="24"/>
              </w:rPr>
            </w:pPr>
            <w:r w:rsidRPr="008D7A43">
              <w:rPr>
                <w:rFonts w:ascii="Arial" w:hAnsi="Arial" w:cs="Arial"/>
                <w:sz w:val="24"/>
                <w:szCs w:val="24"/>
              </w:rPr>
              <w:t>Validation</w:t>
            </w:r>
          </w:p>
        </w:tc>
      </w:tr>
      <w:tr w:rsidR="007D0F47" w:rsidRPr="008D7A43" w14:paraId="56126BD6" w14:textId="77777777" w:rsidTr="007637A4">
        <w:tc>
          <w:tcPr>
            <w:tcW w:w="3340" w:type="dxa"/>
          </w:tcPr>
          <w:p w14:paraId="12A961CF" w14:textId="77777777" w:rsidR="007D0F47" w:rsidRDefault="007D0F47" w:rsidP="007637A4">
            <w:pPr>
              <w:rPr>
                <w:rFonts w:ascii="Arial" w:hAnsi="Arial" w:cs="Arial"/>
                <w:color w:val="000000"/>
                <w:sz w:val="24"/>
                <w:szCs w:val="24"/>
              </w:rPr>
            </w:pPr>
            <w:r>
              <w:rPr>
                <w:rFonts w:ascii="Arial" w:hAnsi="Arial" w:cs="Arial"/>
                <w:color w:val="000000"/>
                <w:sz w:val="24"/>
                <w:szCs w:val="24"/>
              </w:rPr>
              <w:t>Chemical Name</w:t>
            </w:r>
          </w:p>
        </w:tc>
        <w:tc>
          <w:tcPr>
            <w:tcW w:w="1638" w:type="dxa"/>
          </w:tcPr>
          <w:p w14:paraId="0719FFDE" w14:textId="77777777" w:rsidR="007D0F47" w:rsidRDefault="007D0F47" w:rsidP="007637A4">
            <w:pPr>
              <w:rPr>
                <w:rFonts w:ascii="Arial" w:hAnsi="Arial" w:cs="Arial"/>
                <w:sz w:val="24"/>
                <w:szCs w:val="24"/>
              </w:rPr>
            </w:pPr>
          </w:p>
        </w:tc>
        <w:tc>
          <w:tcPr>
            <w:tcW w:w="3338" w:type="dxa"/>
            <w:vAlign w:val="center"/>
          </w:tcPr>
          <w:p w14:paraId="0B79ADEF" w14:textId="77777777" w:rsidR="007D0F47" w:rsidRPr="008D7A43" w:rsidRDefault="007D0F47" w:rsidP="007637A4">
            <w:pPr>
              <w:rPr>
                <w:rFonts w:ascii="Arial" w:hAnsi="Arial" w:cs="Arial"/>
                <w:sz w:val="24"/>
                <w:szCs w:val="24"/>
              </w:rPr>
            </w:pPr>
          </w:p>
        </w:tc>
      </w:tr>
      <w:tr w:rsidR="007D0F47" w:rsidRPr="008D7A43" w14:paraId="5DB59523" w14:textId="77777777" w:rsidTr="007637A4">
        <w:tc>
          <w:tcPr>
            <w:tcW w:w="3340" w:type="dxa"/>
          </w:tcPr>
          <w:p w14:paraId="1BBFCB8F" w14:textId="77777777" w:rsidR="007D0F47" w:rsidRDefault="007D0F47" w:rsidP="007637A4">
            <w:pPr>
              <w:rPr>
                <w:rFonts w:ascii="Arial" w:hAnsi="Arial" w:cs="Arial"/>
                <w:color w:val="000000"/>
                <w:sz w:val="24"/>
                <w:szCs w:val="24"/>
              </w:rPr>
            </w:pPr>
            <w:r>
              <w:rPr>
                <w:rFonts w:ascii="Arial" w:hAnsi="Arial" w:cs="Arial"/>
                <w:color w:val="000000"/>
                <w:sz w:val="24"/>
                <w:szCs w:val="24"/>
              </w:rPr>
              <w:t>Treatment</w:t>
            </w:r>
          </w:p>
        </w:tc>
        <w:tc>
          <w:tcPr>
            <w:tcW w:w="1638" w:type="dxa"/>
          </w:tcPr>
          <w:p w14:paraId="27F0E61F" w14:textId="77777777" w:rsidR="007D0F47" w:rsidRDefault="007D0F47" w:rsidP="007637A4">
            <w:pPr>
              <w:rPr>
                <w:rFonts w:ascii="Arial" w:hAnsi="Arial" w:cs="Arial"/>
                <w:sz w:val="24"/>
                <w:szCs w:val="24"/>
              </w:rPr>
            </w:pPr>
            <w:r>
              <w:rPr>
                <w:rFonts w:ascii="Arial" w:hAnsi="Arial" w:cs="Arial"/>
                <w:sz w:val="24"/>
                <w:szCs w:val="24"/>
              </w:rPr>
              <w:t>Radio button</w:t>
            </w:r>
          </w:p>
        </w:tc>
        <w:tc>
          <w:tcPr>
            <w:tcW w:w="3338" w:type="dxa"/>
            <w:vAlign w:val="center"/>
          </w:tcPr>
          <w:p w14:paraId="5FB8FD70" w14:textId="77777777" w:rsidR="007D0F47" w:rsidRDefault="007D0F47" w:rsidP="007637A4">
            <w:pPr>
              <w:rPr>
                <w:rFonts w:ascii="Arial" w:hAnsi="Arial" w:cs="Arial"/>
                <w:sz w:val="24"/>
                <w:szCs w:val="24"/>
              </w:rPr>
            </w:pPr>
            <w:r>
              <w:rPr>
                <w:rFonts w:ascii="Arial" w:hAnsi="Arial" w:cs="Arial"/>
                <w:sz w:val="24"/>
                <w:szCs w:val="24"/>
              </w:rPr>
              <w:t xml:space="preserve">Fumigation, Spray, Seed </w:t>
            </w:r>
            <w:proofErr w:type="gramStart"/>
            <w:r>
              <w:rPr>
                <w:rFonts w:ascii="Arial" w:hAnsi="Arial" w:cs="Arial"/>
                <w:sz w:val="24"/>
                <w:szCs w:val="24"/>
              </w:rPr>
              <w:t>treatment ,other</w:t>
            </w:r>
            <w:proofErr w:type="gramEnd"/>
            <w:r>
              <w:rPr>
                <w:rFonts w:ascii="Arial" w:hAnsi="Arial" w:cs="Arial"/>
                <w:sz w:val="24"/>
                <w:szCs w:val="24"/>
              </w:rPr>
              <w:t>(specify)</w:t>
            </w:r>
          </w:p>
          <w:p w14:paraId="56DFAB25" w14:textId="77777777" w:rsidR="007D0F47" w:rsidRDefault="007D0F47" w:rsidP="007637A4">
            <w:pPr>
              <w:rPr>
                <w:rFonts w:ascii="Arial" w:hAnsi="Arial" w:cs="Arial"/>
                <w:sz w:val="24"/>
                <w:szCs w:val="24"/>
              </w:rPr>
            </w:pPr>
            <w:r>
              <w:rPr>
                <w:rFonts w:ascii="Arial" w:hAnsi="Arial" w:cs="Arial"/>
                <w:sz w:val="24"/>
                <w:szCs w:val="24"/>
              </w:rPr>
              <w:t>-&gt;if “other” is selected specify field should be enabled</w:t>
            </w:r>
          </w:p>
        </w:tc>
      </w:tr>
      <w:tr w:rsidR="007D0F47" w:rsidRPr="008D7A43" w14:paraId="6A1B8F93" w14:textId="77777777" w:rsidTr="007637A4">
        <w:tc>
          <w:tcPr>
            <w:tcW w:w="3340" w:type="dxa"/>
          </w:tcPr>
          <w:p w14:paraId="1A2752BB" w14:textId="77777777" w:rsidR="007D0F47" w:rsidRDefault="007D0F47" w:rsidP="007637A4">
            <w:pPr>
              <w:rPr>
                <w:rFonts w:ascii="Arial" w:hAnsi="Arial" w:cs="Arial"/>
                <w:color w:val="000000"/>
                <w:sz w:val="24"/>
                <w:szCs w:val="24"/>
              </w:rPr>
            </w:pPr>
            <w:r>
              <w:rPr>
                <w:rFonts w:ascii="Arial" w:hAnsi="Arial" w:cs="Arial"/>
                <w:color w:val="000000"/>
                <w:sz w:val="24"/>
                <w:szCs w:val="24"/>
              </w:rPr>
              <w:t>Concentration</w:t>
            </w:r>
          </w:p>
        </w:tc>
        <w:tc>
          <w:tcPr>
            <w:tcW w:w="1638" w:type="dxa"/>
          </w:tcPr>
          <w:p w14:paraId="719DA2CD" w14:textId="77777777" w:rsidR="007D0F47" w:rsidRDefault="007D0F47" w:rsidP="007637A4">
            <w:pPr>
              <w:rPr>
                <w:rFonts w:ascii="Arial" w:hAnsi="Arial" w:cs="Arial"/>
                <w:sz w:val="24"/>
                <w:szCs w:val="24"/>
              </w:rPr>
            </w:pPr>
            <w:r>
              <w:rPr>
                <w:rFonts w:ascii="Arial" w:hAnsi="Arial" w:cs="Arial"/>
                <w:sz w:val="24"/>
                <w:szCs w:val="24"/>
              </w:rPr>
              <w:t>Text</w:t>
            </w:r>
          </w:p>
        </w:tc>
        <w:tc>
          <w:tcPr>
            <w:tcW w:w="3338" w:type="dxa"/>
            <w:vAlign w:val="center"/>
          </w:tcPr>
          <w:p w14:paraId="477B8EA1" w14:textId="77777777" w:rsidR="007D0F47" w:rsidRDefault="007D0F47" w:rsidP="007637A4">
            <w:pPr>
              <w:rPr>
                <w:rFonts w:ascii="Arial" w:hAnsi="Arial" w:cs="Arial"/>
                <w:sz w:val="24"/>
                <w:szCs w:val="24"/>
              </w:rPr>
            </w:pPr>
          </w:p>
        </w:tc>
      </w:tr>
      <w:tr w:rsidR="007D0F47" w:rsidRPr="008D7A43" w14:paraId="2A1E8597" w14:textId="77777777" w:rsidTr="007637A4">
        <w:tc>
          <w:tcPr>
            <w:tcW w:w="3340" w:type="dxa"/>
          </w:tcPr>
          <w:p w14:paraId="3E5FF97B" w14:textId="77777777" w:rsidR="007D0F47" w:rsidRDefault="007D0F47" w:rsidP="007637A4">
            <w:pPr>
              <w:rPr>
                <w:rFonts w:ascii="Arial" w:hAnsi="Arial" w:cs="Arial"/>
                <w:color w:val="000000"/>
                <w:sz w:val="24"/>
                <w:szCs w:val="24"/>
              </w:rPr>
            </w:pPr>
            <w:r>
              <w:rPr>
                <w:rFonts w:ascii="Arial" w:hAnsi="Arial" w:cs="Arial"/>
                <w:color w:val="000000"/>
                <w:sz w:val="24"/>
                <w:szCs w:val="24"/>
              </w:rPr>
              <w:t>Duration</w:t>
            </w:r>
          </w:p>
        </w:tc>
        <w:tc>
          <w:tcPr>
            <w:tcW w:w="1638" w:type="dxa"/>
          </w:tcPr>
          <w:p w14:paraId="02F2BFED" w14:textId="77777777" w:rsidR="007D0F47"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35B98B37" w14:textId="77777777" w:rsidR="007D0F47" w:rsidRDefault="007D0F47" w:rsidP="007637A4">
            <w:pPr>
              <w:rPr>
                <w:rFonts w:ascii="Arial" w:hAnsi="Arial" w:cs="Arial"/>
                <w:sz w:val="24"/>
                <w:szCs w:val="24"/>
              </w:rPr>
            </w:pPr>
            <w:r>
              <w:rPr>
                <w:rFonts w:ascii="Arial" w:hAnsi="Arial" w:cs="Arial"/>
                <w:sz w:val="24"/>
                <w:szCs w:val="24"/>
              </w:rPr>
              <w:t>Should not accept special character, should accept only number</w:t>
            </w:r>
          </w:p>
        </w:tc>
      </w:tr>
      <w:tr w:rsidR="007D0F47" w:rsidRPr="008D7A43" w14:paraId="45445D44" w14:textId="77777777" w:rsidTr="007637A4">
        <w:tc>
          <w:tcPr>
            <w:tcW w:w="3340" w:type="dxa"/>
          </w:tcPr>
          <w:p w14:paraId="6FF7BCB5" w14:textId="77777777" w:rsidR="007D0F47" w:rsidRDefault="007D0F47" w:rsidP="007637A4">
            <w:pPr>
              <w:rPr>
                <w:rFonts w:ascii="Arial" w:hAnsi="Arial" w:cs="Arial"/>
                <w:color w:val="000000"/>
                <w:sz w:val="24"/>
                <w:szCs w:val="24"/>
              </w:rPr>
            </w:pPr>
            <w:r>
              <w:rPr>
                <w:rFonts w:ascii="Arial" w:hAnsi="Arial" w:cs="Arial"/>
                <w:color w:val="000000"/>
                <w:sz w:val="24"/>
                <w:szCs w:val="24"/>
              </w:rPr>
              <w:t xml:space="preserve">Unit </w:t>
            </w:r>
          </w:p>
        </w:tc>
        <w:tc>
          <w:tcPr>
            <w:tcW w:w="1638" w:type="dxa"/>
          </w:tcPr>
          <w:p w14:paraId="0E0F5734" w14:textId="77777777" w:rsidR="007D0F47"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7D912BA5" w14:textId="77777777" w:rsidR="007D0F47" w:rsidRDefault="007D0F47" w:rsidP="007637A4">
            <w:pPr>
              <w:rPr>
                <w:rFonts w:ascii="Arial" w:hAnsi="Arial" w:cs="Arial"/>
                <w:sz w:val="24"/>
                <w:szCs w:val="24"/>
              </w:rPr>
            </w:pPr>
            <w:r>
              <w:rPr>
                <w:rFonts w:ascii="Arial" w:hAnsi="Arial" w:cs="Arial"/>
                <w:sz w:val="24"/>
                <w:szCs w:val="24"/>
              </w:rPr>
              <w:t>Day/hour/min/sec</w:t>
            </w:r>
          </w:p>
        </w:tc>
      </w:tr>
      <w:tr w:rsidR="007D0F47" w:rsidRPr="008D7A43" w14:paraId="4F45DE9B" w14:textId="77777777" w:rsidTr="007637A4">
        <w:tc>
          <w:tcPr>
            <w:tcW w:w="3340" w:type="dxa"/>
          </w:tcPr>
          <w:p w14:paraId="6ABACB26" w14:textId="77777777" w:rsidR="007D0F47" w:rsidRDefault="007D0F47" w:rsidP="007637A4">
            <w:pPr>
              <w:rPr>
                <w:rFonts w:ascii="Arial" w:hAnsi="Arial" w:cs="Arial"/>
                <w:color w:val="000000"/>
                <w:sz w:val="24"/>
                <w:szCs w:val="24"/>
              </w:rPr>
            </w:pPr>
            <w:r>
              <w:rPr>
                <w:rFonts w:ascii="Arial" w:hAnsi="Arial" w:cs="Arial"/>
                <w:color w:val="000000"/>
                <w:sz w:val="24"/>
                <w:szCs w:val="24"/>
              </w:rPr>
              <w:t>Temperature</w:t>
            </w:r>
          </w:p>
        </w:tc>
        <w:tc>
          <w:tcPr>
            <w:tcW w:w="1638" w:type="dxa"/>
          </w:tcPr>
          <w:p w14:paraId="1B105BA8" w14:textId="77777777" w:rsidR="007D0F47" w:rsidRDefault="007D0F47" w:rsidP="007637A4">
            <w:pPr>
              <w:rPr>
                <w:rFonts w:ascii="Arial" w:hAnsi="Arial" w:cs="Arial"/>
                <w:sz w:val="24"/>
                <w:szCs w:val="24"/>
              </w:rPr>
            </w:pPr>
            <w:r>
              <w:rPr>
                <w:rFonts w:ascii="Arial" w:hAnsi="Arial" w:cs="Arial"/>
                <w:sz w:val="24"/>
                <w:szCs w:val="24"/>
              </w:rPr>
              <w:t>Number</w:t>
            </w:r>
          </w:p>
        </w:tc>
        <w:tc>
          <w:tcPr>
            <w:tcW w:w="3338" w:type="dxa"/>
            <w:vAlign w:val="center"/>
          </w:tcPr>
          <w:p w14:paraId="5D98F041" w14:textId="77777777" w:rsidR="007D0F47" w:rsidRDefault="007D0F47" w:rsidP="007637A4">
            <w:pPr>
              <w:rPr>
                <w:rFonts w:ascii="Arial" w:hAnsi="Arial" w:cs="Arial"/>
                <w:sz w:val="24"/>
                <w:szCs w:val="24"/>
              </w:rPr>
            </w:pPr>
            <w:r>
              <w:rPr>
                <w:rFonts w:ascii="Arial" w:hAnsi="Arial" w:cs="Arial"/>
                <w:sz w:val="24"/>
                <w:szCs w:val="24"/>
              </w:rPr>
              <w:t>Should not accept special character, should accept only number</w:t>
            </w:r>
          </w:p>
        </w:tc>
      </w:tr>
      <w:tr w:rsidR="007D0F47" w:rsidRPr="008D7A43" w14:paraId="742FC56B" w14:textId="77777777" w:rsidTr="007637A4">
        <w:tc>
          <w:tcPr>
            <w:tcW w:w="3340" w:type="dxa"/>
          </w:tcPr>
          <w:p w14:paraId="4679B6DA" w14:textId="77777777" w:rsidR="007D0F47" w:rsidRDefault="007D0F47" w:rsidP="007637A4">
            <w:pPr>
              <w:rPr>
                <w:rFonts w:ascii="Arial" w:hAnsi="Arial" w:cs="Arial"/>
                <w:color w:val="000000"/>
                <w:sz w:val="24"/>
                <w:szCs w:val="24"/>
              </w:rPr>
            </w:pPr>
            <w:r>
              <w:rPr>
                <w:rFonts w:ascii="Arial" w:hAnsi="Arial" w:cs="Arial"/>
                <w:color w:val="000000"/>
                <w:sz w:val="24"/>
                <w:szCs w:val="24"/>
              </w:rPr>
              <w:t xml:space="preserve">Unit </w:t>
            </w:r>
          </w:p>
        </w:tc>
        <w:tc>
          <w:tcPr>
            <w:tcW w:w="1638" w:type="dxa"/>
          </w:tcPr>
          <w:p w14:paraId="46689B2B" w14:textId="77777777" w:rsidR="007D0F47" w:rsidRDefault="007D0F47" w:rsidP="007637A4">
            <w:pPr>
              <w:rPr>
                <w:rFonts w:ascii="Arial" w:hAnsi="Arial" w:cs="Arial"/>
                <w:sz w:val="24"/>
                <w:szCs w:val="24"/>
              </w:rPr>
            </w:pPr>
            <w:r>
              <w:rPr>
                <w:rFonts w:ascii="Arial" w:hAnsi="Arial" w:cs="Arial"/>
                <w:sz w:val="24"/>
                <w:szCs w:val="24"/>
              </w:rPr>
              <w:t>Select</w:t>
            </w:r>
          </w:p>
        </w:tc>
        <w:tc>
          <w:tcPr>
            <w:tcW w:w="3338" w:type="dxa"/>
            <w:vAlign w:val="center"/>
          </w:tcPr>
          <w:p w14:paraId="36158F86" w14:textId="77777777" w:rsidR="007D0F47" w:rsidRDefault="007D0F47" w:rsidP="007637A4">
            <w:pPr>
              <w:rPr>
                <w:rFonts w:ascii="Arial" w:hAnsi="Arial" w:cs="Arial"/>
                <w:sz w:val="24"/>
                <w:szCs w:val="24"/>
              </w:rPr>
            </w:pPr>
            <w:r>
              <w:rPr>
                <w:rFonts w:ascii="Arial" w:hAnsi="Arial" w:cs="Arial"/>
                <w:sz w:val="24"/>
                <w:szCs w:val="24"/>
              </w:rPr>
              <w:t xml:space="preserve">Degree/Fahrenheit </w:t>
            </w:r>
          </w:p>
        </w:tc>
      </w:tr>
      <w:tr w:rsidR="007D0F47" w:rsidRPr="008D7A43" w14:paraId="62F2DDCC" w14:textId="77777777" w:rsidTr="007637A4">
        <w:tc>
          <w:tcPr>
            <w:tcW w:w="3340" w:type="dxa"/>
          </w:tcPr>
          <w:p w14:paraId="67B58D7C" w14:textId="77777777" w:rsidR="007D0F47" w:rsidRDefault="007D0F47" w:rsidP="007637A4">
            <w:pPr>
              <w:rPr>
                <w:rFonts w:ascii="Arial" w:hAnsi="Arial" w:cs="Arial"/>
                <w:color w:val="000000"/>
                <w:sz w:val="24"/>
                <w:szCs w:val="24"/>
              </w:rPr>
            </w:pPr>
            <w:r>
              <w:rPr>
                <w:rFonts w:ascii="Arial" w:hAnsi="Arial" w:cs="Arial"/>
                <w:color w:val="000000"/>
                <w:sz w:val="24"/>
                <w:szCs w:val="24"/>
              </w:rPr>
              <w:t>Treated by</w:t>
            </w:r>
          </w:p>
        </w:tc>
        <w:tc>
          <w:tcPr>
            <w:tcW w:w="1638" w:type="dxa"/>
          </w:tcPr>
          <w:p w14:paraId="3B01B260" w14:textId="77777777" w:rsidR="007D0F47" w:rsidRDefault="007D0F47" w:rsidP="007637A4">
            <w:pPr>
              <w:rPr>
                <w:rFonts w:ascii="Arial" w:hAnsi="Arial" w:cs="Arial"/>
                <w:sz w:val="24"/>
                <w:szCs w:val="24"/>
              </w:rPr>
            </w:pPr>
            <w:r>
              <w:rPr>
                <w:rFonts w:ascii="Arial" w:hAnsi="Arial" w:cs="Arial"/>
                <w:sz w:val="24"/>
                <w:szCs w:val="24"/>
              </w:rPr>
              <w:t xml:space="preserve">text </w:t>
            </w:r>
          </w:p>
        </w:tc>
        <w:tc>
          <w:tcPr>
            <w:tcW w:w="3338" w:type="dxa"/>
            <w:vAlign w:val="center"/>
          </w:tcPr>
          <w:p w14:paraId="4B24EF08" w14:textId="77777777" w:rsidR="007D0F47" w:rsidRDefault="007D0F47" w:rsidP="007637A4">
            <w:pPr>
              <w:rPr>
                <w:rFonts w:ascii="Arial" w:hAnsi="Arial" w:cs="Arial"/>
                <w:sz w:val="24"/>
                <w:szCs w:val="24"/>
              </w:rPr>
            </w:pPr>
          </w:p>
        </w:tc>
      </w:tr>
      <w:tr w:rsidR="007D0F47" w:rsidRPr="008D7A43" w14:paraId="33ACF30A" w14:textId="77777777" w:rsidTr="007637A4">
        <w:tc>
          <w:tcPr>
            <w:tcW w:w="3340" w:type="dxa"/>
          </w:tcPr>
          <w:p w14:paraId="1A33B76C" w14:textId="77777777" w:rsidR="007D0F47" w:rsidRDefault="007D0F47" w:rsidP="007637A4">
            <w:pPr>
              <w:rPr>
                <w:rFonts w:ascii="Arial" w:hAnsi="Arial" w:cs="Arial"/>
                <w:color w:val="000000"/>
                <w:sz w:val="24"/>
                <w:szCs w:val="24"/>
              </w:rPr>
            </w:pPr>
            <w:r>
              <w:rPr>
                <w:rFonts w:ascii="Arial" w:hAnsi="Arial" w:cs="Arial"/>
                <w:color w:val="000000"/>
                <w:sz w:val="24"/>
                <w:szCs w:val="24"/>
              </w:rPr>
              <w:t>Additional Information</w:t>
            </w:r>
          </w:p>
        </w:tc>
        <w:tc>
          <w:tcPr>
            <w:tcW w:w="1638" w:type="dxa"/>
          </w:tcPr>
          <w:p w14:paraId="4D107BAE" w14:textId="77777777" w:rsidR="007D0F47" w:rsidRDefault="007D0F47" w:rsidP="007637A4">
            <w:pPr>
              <w:rPr>
                <w:rFonts w:ascii="Arial" w:hAnsi="Arial" w:cs="Arial"/>
                <w:sz w:val="24"/>
                <w:szCs w:val="24"/>
              </w:rPr>
            </w:pPr>
            <w:r>
              <w:rPr>
                <w:rFonts w:ascii="Arial" w:hAnsi="Arial" w:cs="Arial"/>
                <w:sz w:val="24"/>
                <w:szCs w:val="24"/>
              </w:rPr>
              <w:t>Text area</w:t>
            </w:r>
          </w:p>
        </w:tc>
        <w:tc>
          <w:tcPr>
            <w:tcW w:w="3338" w:type="dxa"/>
            <w:vAlign w:val="center"/>
          </w:tcPr>
          <w:p w14:paraId="0C65AD10" w14:textId="77777777" w:rsidR="007D0F47" w:rsidRDefault="007D0F47" w:rsidP="007637A4">
            <w:pPr>
              <w:rPr>
                <w:rFonts w:ascii="Arial" w:hAnsi="Arial" w:cs="Arial"/>
                <w:sz w:val="24"/>
                <w:szCs w:val="24"/>
              </w:rPr>
            </w:pPr>
          </w:p>
        </w:tc>
      </w:tr>
      <w:tr w:rsidR="007D0F47" w:rsidRPr="008D7A43" w14:paraId="068A4CCE" w14:textId="77777777" w:rsidTr="007637A4">
        <w:tc>
          <w:tcPr>
            <w:tcW w:w="3340" w:type="dxa"/>
          </w:tcPr>
          <w:p w14:paraId="0CF49144" w14:textId="77777777" w:rsidR="007D0F47" w:rsidRDefault="007D0F47" w:rsidP="007637A4">
            <w:pPr>
              <w:rPr>
                <w:rFonts w:ascii="Arial" w:hAnsi="Arial" w:cs="Arial"/>
                <w:color w:val="000000"/>
                <w:sz w:val="24"/>
                <w:szCs w:val="24"/>
              </w:rPr>
            </w:pPr>
            <w:r>
              <w:rPr>
                <w:rFonts w:ascii="Arial" w:hAnsi="Arial" w:cs="Arial"/>
                <w:color w:val="000000"/>
                <w:sz w:val="24"/>
                <w:szCs w:val="24"/>
              </w:rPr>
              <w:t>Date</w:t>
            </w:r>
          </w:p>
        </w:tc>
        <w:tc>
          <w:tcPr>
            <w:tcW w:w="1638" w:type="dxa"/>
          </w:tcPr>
          <w:p w14:paraId="1D758DE2" w14:textId="77777777" w:rsidR="007D0F47" w:rsidRDefault="007D0F47" w:rsidP="007637A4">
            <w:pPr>
              <w:rPr>
                <w:rFonts w:ascii="Arial" w:hAnsi="Arial" w:cs="Arial"/>
                <w:sz w:val="24"/>
                <w:szCs w:val="24"/>
              </w:rPr>
            </w:pPr>
            <w:r>
              <w:rPr>
                <w:rFonts w:ascii="Arial" w:hAnsi="Arial" w:cs="Arial"/>
                <w:sz w:val="24"/>
                <w:szCs w:val="24"/>
              </w:rPr>
              <w:t>Date</w:t>
            </w:r>
          </w:p>
        </w:tc>
        <w:tc>
          <w:tcPr>
            <w:tcW w:w="3338" w:type="dxa"/>
            <w:vAlign w:val="center"/>
          </w:tcPr>
          <w:p w14:paraId="41D0E913" w14:textId="77777777" w:rsidR="007D0F47" w:rsidRDefault="007D0F47" w:rsidP="007637A4">
            <w:pPr>
              <w:rPr>
                <w:rFonts w:ascii="Arial" w:hAnsi="Arial" w:cs="Arial"/>
                <w:sz w:val="24"/>
                <w:szCs w:val="24"/>
              </w:rPr>
            </w:pPr>
            <w:r>
              <w:rPr>
                <w:rFonts w:ascii="Arial" w:hAnsi="Arial" w:cs="Arial"/>
                <w:sz w:val="24"/>
                <w:szCs w:val="24"/>
              </w:rPr>
              <w:t>Today’s date</w:t>
            </w:r>
          </w:p>
        </w:tc>
      </w:tr>
    </w:tbl>
    <w:p w14:paraId="02B13895" w14:textId="77777777" w:rsidR="007D0F47" w:rsidRPr="008D7A43" w:rsidRDefault="007D0F47" w:rsidP="007D0F47">
      <w:pPr>
        <w:ind w:left="720" w:firstLine="720"/>
        <w:rPr>
          <w:rFonts w:ascii="Arial" w:hAnsi="Arial" w:cs="Arial"/>
        </w:rPr>
      </w:pPr>
      <w:r w:rsidRPr="008D7A43">
        <w:rPr>
          <w:rFonts w:ascii="Arial" w:hAnsi="Arial" w:cs="Arial"/>
        </w:rPr>
        <w:t xml:space="preserve"> ** if approved, issue certificate and share information to BHQ</w:t>
      </w:r>
    </w:p>
    <w:p w14:paraId="63D45304" w14:textId="77777777" w:rsidR="007D0F47" w:rsidRDefault="007D0F47" w:rsidP="007D0F47">
      <w:pPr>
        <w:ind w:left="1440"/>
        <w:rPr>
          <w:rFonts w:ascii="Arial" w:hAnsi="Arial" w:cs="Arial"/>
          <w:sz w:val="24"/>
          <w:szCs w:val="24"/>
        </w:rPr>
      </w:pPr>
      <w:r>
        <w:rPr>
          <w:rFonts w:ascii="Arial" w:hAnsi="Arial" w:cs="Arial"/>
          <w:sz w:val="24"/>
          <w:szCs w:val="24"/>
        </w:rPr>
        <w:t>**Refer annexure. 12 (Export certificate</w:t>
      </w:r>
      <w:r w:rsidRPr="008D7A43">
        <w:rPr>
          <w:rFonts w:ascii="Arial" w:hAnsi="Arial" w:cs="Arial"/>
          <w:sz w:val="24"/>
          <w:szCs w:val="24"/>
        </w:rPr>
        <w:t>)</w:t>
      </w:r>
    </w:p>
    <w:p w14:paraId="6381A4B5" w14:textId="77777777" w:rsidR="007D0F47" w:rsidRPr="008D7A43" w:rsidRDefault="007D0F47" w:rsidP="007D0F47">
      <w:pPr>
        <w:ind w:left="1440"/>
        <w:rPr>
          <w:rFonts w:ascii="Arial" w:hAnsi="Arial" w:cs="Arial"/>
          <w:sz w:val="24"/>
          <w:szCs w:val="24"/>
        </w:rPr>
      </w:pPr>
      <w:r>
        <w:rPr>
          <w:rFonts w:ascii="Arial" w:hAnsi="Arial" w:cs="Arial"/>
          <w:sz w:val="24"/>
          <w:szCs w:val="24"/>
        </w:rPr>
        <w:t xml:space="preserve">**Refer annexure. 13 (Phytosanitary </w:t>
      </w:r>
      <w:r w:rsidRPr="008D7A43">
        <w:rPr>
          <w:rFonts w:ascii="Arial" w:hAnsi="Arial" w:cs="Arial"/>
          <w:sz w:val="24"/>
          <w:szCs w:val="24"/>
        </w:rPr>
        <w:t>format)</w:t>
      </w:r>
    </w:p>
    <w:p w14:paraId="7F98A5F1" w14:textId="77777777" w:rsidR="007D0F47" w:rsidRDefault="007D0F47" w:rsidP="007D0F47">
      <w:pPr>
        <w:ind w:left="1260"/>
        <w:rPr>
          <w:rFonts w:ascii="Arial" w:hAnsi="Arial" w:cs="Arial"/>
          <w:i/>
          <w:iCs/>
          <w:sz w:val="24"/>
          <w:szCs w:val="24"/>
        </w:rPr>
      </w:pPr>
      <w:r w:rsidRPr="008D7A43">
        <w:rPr>
          <w:rFonts w:ascii="Arial" w:hAnsi="Arial" w:cs="Arial"/>
          <w:i/>
          <w:iCs/>
          <w:sz w:val="24"/>
          <w:szCs w:val="24"/>
        </w:rPr>
        <w:t xml:space="preserve">  **Upon clicking the reject button, notify exporter</w:t>
      </w:r>
    </w:p>
    <w:p w14:paraId="1E2307DD" w14:textId="77777777" w:rsidR="00601F41" w:rsidRPr="008D7A43" w:rsidRDefault="00601F41" w:rsidP="00601F41">
      <w:pPr>
        <w:pStyle w:val="Heading1"/>
        <w:numPr>
          <w:ilvl w:val="0"/>
          <w:numId w:val="1"/>
        </w:numPr>
        <w:spacing w:before="100" w:beforeAutospacing="1"/>
        <w:ind w:left="357" w:hanging="357"/>
        <w:rPr>
          <w:rFonts w:ascii="Arial" w:hAnsi="Arial" w:cs="Arial"/>
          <w:color w:val="auto"/>
        </w:rPr>
      </w:pPr>
      <w:bookmarkStart w:id="127" w:name="_Toc53514909"/>
      <w:r w:rsidRPr="008D7A43">
        <w:rPr>
          <w:rFonts w:ascii="Arial" w:hAnsi="Arial" w:cs="Arial"/>
          <w:color w:val="auto"/>
        </w:rPr>
        <w:lastRenderedPageBreak/>
        <w:t xml:space="preserve">Export Certificate for </w:t>
      </w:r>
      <w:r>
        <w:rPr>
          <w:rFonts w:ascii="Arial" w:hAnsi="Arial" w:cs="Arial"/>
          <w:color w:val="auto"/>
        </w:rPr>
        <w:t>Live Animal &amp; Animal Products (Health Certificate / Zoo sanitary certificate)</w:t>
      </w:r>
      <w:bookmarkEnd w:id="127"/>
    </w:p>
    <w:p w14:paraId="40F15FC2" w14:textId="77777777" w:rsidR="00601F41" w:rsidRPr="008D7A43" w:rsidRDefault="00601F41" w:rsidP="00601F41">
      <w:pPr>
        <w:pStyle w:val="Heading2"/>
        <w:numPr>
          <w:ilvl w:val="1"/>
          <w:numId w:val="1"/>
        </w:numPr>
        <w:ind w:hanging="540"/>
        <w:rPr>
          <w:rFonts w:ascii="Arial" w:hAnsi="Arial" w:cs="Arial"/>
          <w:color w:val="auto"/>
          <w:sz w:val="24"/>
          <w:szCs w:val="24"/>
        </w:rPr>
      </w:pPr>
      <w:bookmarkStart w:id="128" w:name="_Toc53514910"/>
      <w:r w:rsidRPr="008D7A43">
        <w:rPr>
          <w:rFonts w:ascii="Arial" w:hAnsi="Arial" w:cs="Arial"/>
          <w:color w:val="auto"/>
          <w:sz w:val="24"/>
          <w:szCs w:val="24"/>
        </w:rPr>
        <w:t>Service Name: Export Certificate for</w:t>
      </w:r>
      <w:r>
        <w:rPr>
          <w:rFonts w:ascii="Arial" w:hAnsi="Arial" w:cs="Arial"/>
          <w:color w:val="auto"/>
          <w:sz w:val="24"/>
          <w:szCs w:val="24"/>
        </w:rPr>
        <w:t xml:space="preserve"> Live Animal and Animal</w:t>
      </w:r>
      <w:r w:rsidRPr="008D7A43">
        <w:rPr>
          <w:rFonts w:ascii="Arial" w:hAnsi="Arial" w:cs="Arial"/>
          <w:color w:val="auto"/>
          <w:sz w:val="24"/>
          <w:szCs w:val="24"/>
        </w:rPr>
        <w:t xml:space="preserve"> products</w:t>
      </w:r>
      <w:r>
        <w:rPr>
          <w:rFonts w:ascii="Arial" w:hAnsi="Arial" w:cs="Arial"/>
          <w:color w:val="auto"/>
          <w:sz w:val="24"/>
          <w:szCs w:val="24"/>
        </w:rPr>
        <w:t xml:space="preserve"> (Health Certificate / Zoo Sanitary Certificate)</w:t>
      </w:r>
      <w:bookmarkEnd w:id="128"/>
    </w:p>
    <w:p w14:paraId="06F37158" w14:textId="77777777" w:rsidR="00BE0E5C" w:rsidRPr="00BE0E5C" w:rsidRDefault="00601F41" w:rsidP="00601F41">
      <w:pPr>
        <w:pStyle w:val="Heading2"/>
        <w:numPr>
          <w:ilvl w:val="1"/>
          <w:numId w:val="1"/>
        </w:numPr>
        <w:ind w:left="540" w:hanging="360"/>
        <w:rPr>
          <w:rFonts w:asciiTheme="minorHAnsi" w:hAnsiTheme="minorHAnsi" w:cstheme="minorHAnsi"/>
          <w:color w:val="auto"/>
          <w:sz w:val="24"/>
          <w:szCs w:val="24"/>
        </w:rPr>
      </w:pPr>
      <w:bookmarkStart w:id="129" w:name="_Toc53514911"/>
      <w:r w:rsidRPr="008D7A43">
        <w:rPr>
          <w:rFonts w:ascii="Arial" w:hAnsi="Arial" w:cs="Arial"/>
          <w:color w:val="auto"/>
          <w:sz w:val="24"/>
          <w:szCs w:val="24"/>
        </w:rPr>
        <w:t>Process Flow</w:t>
      </w:r>
      <w:bookmarkEnd w:id="129"/>
    </w:p>
    <w:p w14:paraId="444FE49B" w14:textId="77777777" w:rsidR="00601F41" w:rsidRPr="005B50B7" w:rsidRDefault="00601F41" w:rsidP="00BE0E5C">
      <w:pPr>
        <w:pStyle w:val="Heading2"/>
        <w:ind w:left="540"/>
        <w:rPr>
          <w:rFonts w:asciiTheme="minorHAnsi" w:hAnsiTheme="minorHAnsi" w:cstheme="minorHAnsi"/>
          <w:color w:val="auto"/>
          <w:sz w:val="24"/>
          <w:szCs w:val="24"/>
        </w:rPr>
      </w:pPr>
      <w:bookmarkStart w:id="130" w:name="_Toc53510381"/>
      <w:bookmarkStart w:id="131" w:name="_Toc53514912"/>
      <w:r w:rsidRPr="00511CD9">
        <w:rPr>
          <w:rFonts w:asciiTheme="minorHAnsi" w:hAnsiTheme="minorHAnsi" w:cstheme="minorHAnsi"/>
          <w:noProof/>
          <w:color w:val="auto"/>
          <w:sz w:val="24"/>
          <w:szCs w:val="24"/>
        </w:rPr>
        <w:drawing>
          <wp:inline distT="0" distB="0" distL="0" distR="0" wp14:anchorId="767D58EC" wp14:editId="41C94634">
            <wp:extent cx="4777232" cy="429323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77232" cy="4293235"/>
                    </a:xfrm>
                    <a:prstGeom prst="rect">
                      <a:avLst/>
                    </a:prstGeom>
                    <a:noFill/>
                    <a:ln>
                      <a:noFill/>
                    </a:ln>
                  </pic:spPr>
                </pic:pic>
              </a:graphicData>
            </a:graphic>
          </wp:inline>
        </w:drawing>
      </w:r>
      <w:bookmarkEnd w:id="130"/>
      <w:bookmarkEnd w:id="131"/>
    </w:p>
    <w:p w14:paraId="4801EB85" w14:textId="77777777" w:rsidR="00BE0E5C" w:rsidRDefault="00BE0E5C" w:rsidP="00BE0E5C">
      <w:pPr>
        <w:pStyle w:val="Heading2"/>
        <w:ind w:left="540"/>
        <w:rPr>
          <w:rFonts w:ascii="Arial" w:hAnsi="Arial" w:cs="Arial"/>
          <w:color w:val="auto"/>
          <w:sz w:val="24"/>
          <w:szCs w:val="24"/>
        </w:rPr>
      </w:pPr>
    </w:p>
    <w:p w14:paraId="0CB525A9" w14:textId="77777777" w:rsidR="00601F41" w:rsidRPr="008D7A43" w:rsidRDefault="00601F41" w:rsidP="00601F41">
      <w:pPr>
        <w:pStyle w:val="Heading2"/>
        <w:numPr>
          <w:ilvl w:val="1"/>
          <w:numId w:val="1"/>
        </w:numPr>
        <w:ind w:left="540" w:hanging="270"/>
        <w:rPr>
          <w:rFonts w:ascii="Arial" w:hAnsi="Arial" w:cs="Arial"/>
          <w:color w:val="auto"/>
          <w:sz w:val="24"/>
          <w:szCs w:val="24"/>
        </w:rPr>
      </w:pPr>
      <w:bookmarkStart w:id="132" w:name="_Toc53514913"/>
      <w:r w:rsidRPr="008D7A43">
        <w:rPr>
          <w:rFonts w:ascii="Arial" w:hAnsi="Arial" w:cs="Arial"/>
          <w:color w:val="auto"/>
          <w:sz w:val="24"/>
          <w:szCs w:val="24"/>
        </w:rPr>
        <w:t>Users and Roles</w:t>
      </w:r>
      <w:bookmarkEnd w:id="132"/>
    </w:p>
    <w:p w14:paraId="1C727DCB" w14:textId="77777777" w:rsidR="00601F41" w:rsidRPr="008D7A43" w:rsidRDefault="00601F41" w:rsidP="00601F41">
      <w:pPr>
        <w:pStyle w:val="Heading2"/>
        <w:numPr>
          <w:ilvl w:val="2"/>
          <w:numId w:val="1"/>
        </w:numPr>
        <w:ind w:hanging="180"/>
        <w:rPr>
          <w:rFonts w:ascii="Arial" w:hAnsi="Arial" w:cs="Arial"/>
          <w:color w:val="auto"/>
          <w:sz w:val="24"/>
          <w:szCs w:val="24"/>
        </w:rPr>
      </w:pPr>
      <w:bookmarkStart w:id="133" w:name="_Toc53514914"/>
      <w:r>
        <w:rPr>
          <w:rFonts w:ascii="Arial" w:hAnsi="Arial" w:cs="Arial"/>
          <w:color w:val="auto"/>
          <w:sz w:val="24"/>
          <w:szCs w:val="24"/>
        </w:rPr>
        <w:t xml:space="preserve">Live Animal and Animal Product </w:t>
      </w:r>
      <w:r w:rsidRPr="008D7A43">
        <w:rPr>
          <w:rFonts w:ascii="Arial" w:hAnsi="Arial" w:cs="Arial"/>
          <w:color w:val="auto"/>
          <w:sz w:val="24"/>
          <w:szCs w:val="24"/>
        </w:rPr>
        <w:t>Exporter (User)</w:t>
      </w:r>
      <w:bookmarkEnd w:id="133"/>
    </w:p>
    <w:p w14:paraId="6F508D77" w14:textId="77777777" w:rsidR="00601F41" w:rsidRPr="008D7A43" w:rsidRDefault="00601F41" w:rsidP="00601F41">
      <w:pPr>
        <w:pStyle w:val="Heading2"/>
        <w:numPr>
          <w:ilvl w:val="3"/>
          <w:numId w:val="1"/>
        </w:numPr>
        <w:ind w:left="1260" w:firstLine="0"/>
        <w:rPr>
          <w:rFonts w:ascii="Arial" w:hAnsi="Arial" w:cs="Arial"/>
          <w:color w:val="auto"/>
          <w:sz w:val="24"/>
          <w:szCs w:val="24"/>
        </w:rPr>
      </w:pPr>
      <w:bookmarkStart w:id="134" w:name="_Toc53514915"/>
      <w:r w:rsidRPr="008D7A43">
        <w:rPr>
          <w:rFonts w:ascii="Arial" w:hAnsi="Arial" w:cs="Arial"/>
          <w:color w:val="auto"/>
          <w:sz w:val="24"/>
          <w:szCs w:val="24"/>
        </w:rPr>
        <w:t>Apply export permit (Role)</w:t>
      </w:r>
      <w:bookmarkEnd w:id="134"/>
    </w:p>
    <w:p w14:paraId="004FFB55" w14:textId="77777777" w:rsidR="00601F41" w:rsidRDefault="00601F41" w:rsidP="00601F41">
      <w:pPr>
        <w:ind w:left="540" w:firstLine="720"/>
        <w:rPr>
          <w:rFonts w:ascii="Arial" w:hAnsi="Arial" w:cs="Arial"/>
          <w:sz w:val="24"/>
          <w:szCs w:val="24"/>
        </w:rPr>
      </w:pPr>
    </w:p>
    <w:p w14:paraId="17698AFA" w14:textId="77777777" w:rsidR="00601F41" w:rsidRDefault="00601F41" w:rsidP="00601F41">
      <w:pPr>
        <w:ind w:left="540" w:firstLine="720"/>
        <w:rPr>
          <w:rFonts w:ascii="Arial" w:hAnsi="Arial" w:cs="Arial"/>
          <w:sz w:val="24"/>
          <w:szCs w:val="24"/>
        </w:rPr>
      </w:pPr>
      <w:r>
        <w:rPr>
          <w:rFonts w:ascii="Arial" w:hAnsi="Arial" w:cs="Arial"/>
          <w:sz w:val="24"/>
          <w:szCs w:val="24"/>
        </w:rPr>
        <w:t>Nationality:</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6BE6B920" w14:textId="77777777" w:rsidTr="007637A4">
        <w:tc>
          <w:tcPr>
            <w:tcW w:w="3417" w:type="dxa"/>
            <w:shd w:val="clear" w:color="auto" w:fill="FDE9D9" w:themeFill="accent6" w:themeFillTint="33"/>
          </w:tcPr>
          <w:p w14:paraId="47055AE9"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337D666E"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6CCF6871"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400683E1" w14:textId="77777777" w:rsidTr="007637A4">
        <w:tc>
          <w:tcPr>
            <w:tcW w:w="3417" w:type="dxa"/>
          </w:tcPr>
          <w:p w14:paraId="0D58E70E"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Nationality</w:t>
            </w:r>
          </w:p>
        </w:tc>
        <w:tc>
          <w:tcPr>
            <w:tcW w:w="1670" w:type="dxa"/>
          </w:tcPr>
          <w:p w14:paraId="26A4C341" w14:textId="77777777" w:rsidR="00601F41" w:rsidRPr="008D7A43" w:rsidRDefault="00601F41" w:rsidP="007637A4">
            <w:pPr>
              <w:rPr>
                <w:rFonts w:ascii="Arial" w:hAnsi="Arial" w:cs="Arial"/>
                <w:sz w:val="24"/>
                <w:szCs w:val="24"/>
              </w:rPr>
            </w:pPr>
            <w:r>
              <w:rPr>
                <w:rFonts w:ascii="Arial" w:hAnsi="Arial" w:cs="Arial"/>
                <w:sz w:val="24"/>
                <w:szCs w:val="24"/>
              </w:rPr>
              <w:t>Select</w:t>
            </w:r>
          </w:p>
        </w:tc>
        <w:tc>
          <w:tcPr>
            <w:tcW w:w="3003" w:type="dxa"/>
            <w:vAlign w:val="center"/>
          </w:tcPr>
          <w:p w14:paraId="19E34CD0" w14:textId="77777777" w:rsidR="00601F41" w:rsidRPr="008D7A43" w:rsidRDefault="00601F41" w:rsidP="007637A4">
            <w:pPr>
              <w:rPr>
                <w:rFonts w:ascii="Arial" w:hAnsi="Arial" w:cs="Arial"/>
                <w:sz w:val="24"/>
                <w:szCs w:val="24"/>
              </w:rPr>
            </w:pPr>
            <w:r>
              <w:rPr>
                <w:rFonts w:ascii="Arial" w:hAnsi="Arial" w:cs="Arial"/>
                <w:sz w:val="24"/>
                <w:szCs w:val="24"/>
              </w:rPr>
              <w:t xml:space="preserve">Pull from master </w:t>
            </w:r>
            <w:proofErr w:type="gramStart"/>
            <w:r>
              <w:rPr>
                <w:rFonts w:ascii="Arial" w:hAnsi="Arial" w:cs="Arial"/>
                <w:sz w:val="24"/>
                <w:szCs w:val="24"/>
              </w:rPr>
              <w:lastRenderedPageBreak/>
              <w:t>data(</w:t>
            </w:r>
            <w:proofErr w:type="gramEnd"/>
            <w:r>
              <w:rPr>
                <w:rFonts w:ascii="Arial" w:hAnsi="Arial" w:cs="Arial"/>
                <w:sz w:val="24"/>
                <w:szCs w:val="24"/>
              </w:rPr>
              <w:t>Bhutanese or Non-Bhutanese)</w:t>
            </w:r>
          </w:p>
        </w:tc>
      </w:tr>
    </w:tbl>
    <w:p w14:paraId="54FE310B" w14:textId="77777777" w:rsidR="00601F41" w:rsidRDefault="00601F41" w:rsidP="00601F41">
      <w:pPr>
        <w:rPr>
          <w:rFonts w:ascii="Arial" w:hAnsi="Arial" w:cs="Arial"/>
          <w:sz w:val="24"/>
          <w:szCs w:val="24"/>
        </w:rPr>
      </w:pPr>
    </w:p>
    <w:p w14:paraId="36AC58D3" w14:textId="77777777" w:rsidR="00601F41" w:rsidRDefault="00601F41" w:rsidP="00601F41">
      <w:pPr>
        <w:ind w:left="720"/>
        <w:rPr>
          <w:rFonts w:ascii="Arial" w:hAnsi="Arial" w:cs="Arial"/>
          <w:sz w:val="24"/>
          <w:szCs w:val="24"/>
        </w:rPr>
      </w:pPr>
      <w:r>
        <w:rPr>
          <w:rFonts w:ascii="Arial" w:hAnsi="Arial" w:cs="Arial"/>
          <w:sz w:val="24"/>
          <w:szCs w:val="24"/>
        </w:rPr>
        <w:t xml:space="preserve">       If “</w:t>
      </w:r>
      <w:proofErr w:type="spellStart"/>
      <w:r w:rsidRPr="001E0C1B">
        <w:rPr>
          <w:rFonts w:ascii="Arial" w:hAnsi="Arial" w:cs="Arial"/>
          <w:b/>
          <w:bCs/>
          <w:sz w:val="24"/>
          <w:szCs w:val="24"/>
        </w:rPr>
        <w:t>Bhutanses</w:t>
      </w:r>
      <w:proofErr w:type="spellEnd"/>
      <w:r w:rsidRPr="001E0C1B">
        <w:rPr>
          <w:rFonts w:ascii="Arial" w:hAnsi="Arial" w:cs="Arial"/>
          <w:b/>
          <w:bCs/>
          <w:sz w:val="24"/>
          <w:szCs w:val="24"/>
        </w:rPr>
        <w:t>”</w:t>
      </w:r>
      <w:r>
        <w:rPr>
          <w:rFonts w:ascii="Arial" w:hAnsi="Arial" w:cs="Arial"/>
          <w:sz w:val="24"/>
          <w:szCs w:val="24"/>
        </w:rPr>
        <w:t xml:space="preserve"> is selected in nationality, </w:t>
      </w:r>
      <w:proofErr w:type="gramStart"/>
      <w:r>
        <w:rPr>
          <w:rFonts w:ascii="Arial" w:hAnsi="Arial" w:cs="Arial"/>
          <w:sz w:val="24"/>
          <w:szCs w:val="24"/>
        </w:rPr>
        <w:t>than</w:t>
      </w:r>
      <w:proofErr w:type="gramEnd"/>
      <w:r>
        <w:rPr>
          <w:rFonts w:ascii="Arial" w:hAnsi="Arial" w:cs="Arial"/>
          <w:sz w:val="24"/>
          <w:szCs w:val="24"/>
        </w:rPr>
        <w:t xml:space="preserve"> enable following table:</w:t>
      </w:r>
    </w:p>
    <w:p w14:paraId="0CD86ABA" w14:textId="77777777" w:rsidR="00601F41" w:rsidRDefault="00601F41" w:rsidP="00601F41">
      <w:pPr>
        <w:ind w:left="720"/>
        <w:rPr>
          <w:rFonts w:ascii="Arial" w:hAnsi="Arial" w:cs="Arial"/>
          <w:sz w:val="24"/>
          <w:szCs w:val="24"/>
        </w:rPr>
      </w:pPr>
      <w:r>
        <w:rPr>
          <w:rFonts w:ascii="Arial" w:hAnsi="Arial" w:cs="Arial"/>
          <w:sz w:val="24"/>
          <w:szCs w:val="24"/>
        </w:rPr>
        <w:t xml:space="preserve">      Profile:</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52AA103A" w14:textId="77777777" w:rsidTr="007637A4">
        <w:tc>
          <w:tcPr>
            <w:tcW w:w="3417" w:type="dxa"/>
            <w:shd w:val="clear" w:color="auto" w:fill="FDE9D9" w:themeFill="accent6" w:themeFillTint="33"/>
          </w:tcPr>
          <w:p w14:paraId="65830D67"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6FA60C38"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502FBE73"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31918C9B" w14:textId="77777777" w:rsidTr="007637A4">
        <w:tc>
          <w:tcPr>
            <w:tcW w:w="3417" w:type="dxa"/>
          </w:tcPr>
          <w:p w14:paraId="613D61BA"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CID</w:t>
            </w:r>
          </w:p>
        </w:tc>
        <w:tc>
          <w:tcPr>
            <w:tcW w:w="1670" w:type="dxa"/>
          </w:tcPr>
          <w:p w14:paraId="0ADB028D" w14:textId="77777777" w:rsidR="00601F41" w:rsidRPr="008D7A43" w:rsidRDefault="00601F41" w:rsidP="007637A4">
            <w:pPr>
              <w:rPr>
                <w:rFonts w:ascii="Arial" w:hAnsi="Arial" w:cs="Arial"/>
                <w:sz w:val="24"/>
                <w:szCs w:val="24"/>
              </w:rPr>
            </w:pPr>
          </w:p>
        </w:tc>
        <w:tc>
          <w:tcPr>
            <w:tcW w:w="3003" w:type="dxa"/>
            <w:vMerge w:val="restart"/>
            <w:vAlign w:val="center"/>
          </w:tcPr>
          <w:p w14:paraId="0EFD96DE" w14:textId="77777777" w:rsidR="00601F41" w:rsidRPr="008D7A43" w:rsidRDefault="00601F41" w:rsidP="007637A4">
            <w:pPr>
              <w:rPr>
                <w:rFonts w:ascii="Arial" w:hAnsi="Arial" w:cs="Arial"/>
                <w:sz w:val="24"/>
                <w:szCs w:val="24"/>
              </w:rPr>
            </w:pPr>
            <w:r>
              <w:rPr>
                <w:rFonts w:ascii="Arial" w:hAnsi="Arial" w:cs="Arial"/>
                <w:sz w:val="24"/>
                <w:szCs w:val="24"/>
              </w:rPr>
              <w:t xml:space="preserve">Pull from DCRC </w:t>
            </w:r>
            <w:proofErr w:type="spellStart"/>
            <w:r>
              <w:rPr>
                <w:rFonts w:ascii="Arial" w:hAnsi="Arial" w:cs="Arial"/>
                <w:sz w:val="24"/>
                <w:szCs w:val="24"/>
              </w:rPr>
              <w:t>Api</w:t>
            </w:r>
            <w:proofErr w:type="spellEnd"/>
          </w:p>
        </w:tc>
      </w:tr>
      <w:tr w:rsidR="00601F41" w:rsidRPr="008D7A43" w14:paraId="37190186" w14:textId="77777777" w:rsidTr="007637A4">
        <w:tc>
          <w:tcPr>
            <w:tcW w:w="3417" w:type="dxa"/>
          </w:tcPr>
          <w:p w14:paraId="37CBD480" w14:textId="77777777" w:rsidR="00601F41" w:rsidRDefault="00601F41" w:rsidP="007637A4">
            <w:pPr>
              <w:rPr>
                <w:rFonts w:ascii="Arial" w:hAnsi="Arial" w:cs="Arial"/>
                <w:color w:val="000000"/>
                <w:sz w:val="24"/>
                <w:szCs w:val="24"/>
              </w:rPr>
            </w:pPr>
            <w:r>
              <w:rPr>
                <w:rFonts w:ascii="Arial" w:hAnsi="Arial" w:cs="Arial"/>
                <w:color w:val="000000"/>
                <w:sz w:val="24"/>
                <w:szCs w:val="24"/>
              </w:rPr>
              <w:t>Name</w:t>
            </w:r>
          </w:p>
        </w:tc>
        <w:tc>
          <w:tcPr>
            <w:tcW w:w="1670" w:type="dxa"/>
          </w:tcPr>
          <w:p w14:paraId="21A40333" w14:textId="77777777" w:rsidR="00601F41" w:rsidRPr="008D7A43" w:rsidRDefault="00601F41" w:rsidP="007637A4">
            <w:pPr>
              <w:rPr>
                <w:rFonts w:ascii="Arial" w:hAnsi="Arial" w:cs="Arial"/>
                <w:sz w:val="24"/>
                <w:szCs w:val="24"/>
              </w:rPr>
            </w:pPr>
          </w:p>
        </w:tc>
        <w:tc>
          <w:tcPr>
            <w:tcW w:w="3003" w:type="dxa"/>
            <w:vMerge/>
            <w:vAlign w:val="center"/>
          </w:tcPr>
          <w:p w14:paraId="2C1B870E" w14:textId="77777777" w:rsidR="00601F41" w:rsidRDefault="00601F41" w:rsidP="007637A4">
            <w:pPr>
              <w:rPr>
                <w:rFonts w:ascii="Arial" w:hAnsi="Arial" w:cs="Arial"/>
                <w:sz w:val="24"/>
                <w:szCs w:val="24"/>
              </w:rPr>
            </w:pPr>
          </w:p>
        </w:tc>
      </w:tr>
      <w:tr w:rsidR="00601F41" w:rsidRPr="008D7A43" w14:paraId="542E59E6" w14:textId="77777777" w:rsidTr="007637A4">
        <w:tc>
          <w:tcPr>
            <w:tcW w:w="3417" w:type="dxa"/>
          </w:tcPr>
          <w:p w14:paraId="555C3890" w14:textId="77777777" w:rsidR="00601F41" w:rsidRDefault="00601F41" w:rsidP="007637A4">
            <w:pPr>
              <w:rPr>
                <w:rFonts w:ascii="Arial" w:hAnsi="Arial" w:cs="Arial"/>
                <w:color w:val="000000"/>
                <w:sz w:val="24"/>
                <w:szCs w:val="24"/>
              </w:rPr>
            </w:pPr>
            <w:r>
              <w:rPr>
                <w:rFonts w:ascii="Arial" w:hAnsi="Arial" w:cs="Arial"/>
                <w:color w:val="000000"/>
                <w:sz w:val="24"/>
                <w:szCs w:val="24"/>
              </w:rPr>
              <w:t>Dzongkhag</w:t>
            </w:r>
          </w:p>
        </w:tc>
        <w:tc>
          <w:tcPr>
            <w:tcW w:w="1670" w:type="dxa"/>
          </w:tcPr>
          <w:p w14:paraId="4DF2BFB5" w14:textId="77777777" w:rsidR="00601F41" w:rsidRPr="008D7A43" w:rsidRDefault="00601F41" w:rsidP="007637A4">
            <w:pPr>
              <w:rPr>
                <w:rFonts w:ascii="Arial" w:hAnsi="Arial" w:cs="Arial"/>
                <w:sz w:val="24"/>
                <w:szCs w:val="24"/>
              </w:rPr>
            </w:pPr>
          </w:p>
        </w:tc>
        <w:tc>
          <w:tcPr>
            <w:tcW w:w="3003" w:type="dxa"/>
            <w:vMerge/>
            <w:vAlign w:val="center"/>
          </w:tcPr>
          <w:p w14:paraId="74B162F5" w14:textId="77777777" w:rsidR="00601F41" w:rsidRDefault="00601F41" w:rsidP="007637A4">
            <w:pPr>
              <w:rPr>
                <w:rFonts w:ascii="Arial" w:hAnsi="Arial" w:cs="Arial"/>
                <w:sz w:val="24"/>
                <w:szCs w:val="24"/>
              </w:rPr>
            </w:pPr>
          </w:p>
        </w:tc>
      </w:tr>
      <w:tr w:rsidR="00601F41" w:rsidRPr="008D7A43" w14:paraId="3A1ED4F9" w14:textId="77777777" w:rsidTr="007637A4">
        <w:tc>
          <w:tcPr>
            <w:tcW w:w="3417" w:type="dxa"/>
          </w:tcPr>
          <w:p w14:paraId="113BA101" w14:textId="77777777" w:rsidR="00601F41" w:rsidRDefault="00601F41" w:rsidP="007637A4">
            <w:pPr>
              <w:rPr>
                <w:rFonts w:ascii="Arial" w:hAnsi="Arial" w:cs="Arial"/>
                <w:color w:val="000000"/>
                <w:sz w:val="24"/>
                <w:szCs w:val="24"/>
              </w:rPr>
            </w:pPr>
            <w:r>
              <w:rPr>
                <w:rFonts w:ascii="Arial" w:hAnsi="Arial" w:cs="Arial"/>
                <w:color w:val="000000"/>
                <w:sz w:val="24"/>
                <w:szCs w:val="24"/>
              </w:rPr>
              <w:t>Gewog</w:t>
            </w:r>
          </w:p>
        </w:tc>
        <w:tc>
          <w:tcPr>
            <w:tcW w:w="1670" w:type="dxa"/>
          </w:tcPr>
          <w:p w14:paraId="379C4BAD" w14:textId="77777777" w:rsidR="00601F41" w:rsidRPr="008D7A43" w:rsidRDefault="00601F41" w:rsidP="007637A4">
            <w:pPr>
              <w:rPr>
                <w:rFonts w:ascii="Arial" w:hAnsi="Arial" w:cs="Arial"/>
                <w:sz w:val="24"/>
                <w:szCs w:val="24"/>
              </w:rPr>
            </w:pPr>
          </w:p>
        </w:tc>
        <w:tc>
          <w:tcPr>
            <w:tcW w:w="3003" w:type="dxa"/>
            <w:vMerge/>
            <w:vAlign w:val="center"/>
          </w:tcPr>
          <w:p w14:paraId="020FFB0D" w14:textId="77777777" w:rsidR="00601F41" w:rsidRDefault="00601F41" w:rsidP="007637A4">
            <w:pPr>
              <w:rPr>
                <w:rFonts w:ascii="Arial" w:hAnsi="Arial" w:cs="Arial"/>
                <w:sz w:val="24"/>
                <w:szCs w:val="24"/>
              </w:rPr>
            </w:pPr>
          </w:p>
        </w:tc>
      </w:tr>
      <w:tr w:rsidR="00601F41" w:rsidRPr="008D7A43" w14:paraId="2DB658AA" w14:textId="77777777" w:rsidTr="007637A4">
        <w:tc>
          <w:tcPr>
            <w:tcW w:w="3417" w:type="dxa"/>
          </w:tcPr>
          <w:p w14:paraId="4BDD3797" w14:textId="77777777" w:rsidR="00601F41" w:rsidRDefault="00601F41" w:rsidP="007637A4">
            <w:pPr>
              <w:rPr>
                <w:rFonts w:ascii="Arial" w:hAnsi="Arial" w:cs="Arial"/>
                <w:color w:val="000000"/>
                <w:sz w:val="24"/>
                <w:szCs w:val="24"/>
              </w:rPr>
            </w:pPr>
            <w:r>
              <w:rPr>
                <w:rFonts w:ascii="Arial" w:hAnsi="Arial" w:cs="Arial"/>
                <w:color w:val="000000"/>
                <w:sz w:val="24"/>
                <w:szCs w:val="24"/>
              </w:rPr>
              <w:t>Village</w:t>
            </w:r>
          </w:p>
        </w:tc>
        <w:tc>
          <w:tcPr>
            <w:tcW w:w="1670" w:type="dxa"/>
          </w:tcPr>
          <w:p w14:paraId="00AA7241" w14:textId="77777777" w:rsidR="00601F41" w:rsidRPr="008D7A43" w:rsidRDefault="00601F41" w:rsidP="007637A4">
            <w:pPr>
              <w:rPr>
                <w:rFonts w:ascii="Arial" w:hAnsi="Arial" w:cs="Arial"/>
                <w:sz w:val="24"/>
                <w:szCs w:val="24"/>
              </w:rPr>
            </w:pPr>
          </w:p>
        </w:tc>
        <w:tc>
          <w:tcPr>
            <w:tcW w:w="3003" w:type="dxa"/>
            <w:vMerge/>
            <w:vAlign w:val="center"/>
          </w:tcPr>
          <w:p w14:paraId="25EDC549" w14:textId="77777777" w:rsidR="00601F41" w:rsidRDefault="00601F41" w:rsidP="007637A4">
            <w:pPr>
              <w:rPr>
                <w:rFonts w:ascii="Arial" w:hAnsi="Arial" w:cs="Arial"/>
                <w:sz w:val="24"/>
                <w:szCs w:val="24"/>
              </w:rPr>
            </w:pPr>
          </w:p>
        </w:tc>
      </w:tr>
      <w:tr w:rsidR="00601F41" w:rsidRPr="008D7A43" w14:paraId="561C2695" w14:textId="77777777" w:rsidTr="007637A4">
        <w:tc>
          <w:tcPr>
            <w:tcW w:w="3417" w:type="dxa"/>
          </w:tcPr>
          <w:p w14:paraId="47743A40" w14:textId="77777777" w:rsidR="00601F41" w:rsidRDefault="00601F41" w:rsidP="007637A4">
            <w:pPr>
              <w:rPr>
                <w:rFonts w:ascii="Arial" w:hAnsi="Arial" w:cs="Arial"/>
                <w:color w:val="000000"/>
                <w:sz w:val="24"/>
                <w:szCs w:val="24"/>
              </w:rPr>
            </w:pPr>
            <w:r>
              <w:rPr>
                <w:rFonts w:ascii="Arial" w:hAnsi="Arial" w:cs="Arial"/>
                <w:color w:val="000000"/>
                <w:sz w:val="24"/>
                <w:szCs w:val="24"/>
              </w:rPr>
              <w:t>Email</w:t>
            </w:r>
          </w:p>
        </w:tc>
        <w:tc>
          <w:tcPr>
            <w:tcW w:w="1670" w:type="dxa"/>
          </w:tcPr>
          <w:p w14:paraId="50EB8C31" w14:textId="77777777" w:rsidR="00601F41" w:rsidRPr="008D7A43" w:rsidRDefault="00601F41" w:rsidP="007637A4">
            <w:pPr>
              <w:rPr>
                <w:rFonts w:ascii="Arial" w:hAnsi="Arial" w:cs="Arial"/>
                <w:sz w:val="24"/>
                <w:szCs w:val="24"/>
              </w:rPr>
            </w:pPr>
            <w:r>
              <w:rPr>
                <w:rFonts w:ascii="Arial" w:hAnsi="Arial" w:cs="Arial"/>
                <w:sz w:val="24"/>
                <w:szCs w:val="24"/>
              </w:rPr>
              <w:t>email</w:t>
            </w:r>
          </w:p>
        </w:tc>
        <w:tc>
          <w:tcPr>
            <w:tcW w:w="3003" w:type="dxa"/>
            <w:vAlign w:val="center"/>
          </w:tcPr>
          <w:p w14:paraId="776E1B59" w14:textId="77777777" w:rsidR="00601F41" w:rsidRDefault="00601F41" w:rsidP="007637A4">
            <w:pPr>
              <w:rPr>
                <w:rFonts w:ascii="Arial" w:hAnsi="Arial" w:cs="Arial"/>
                <w:sz w:val="24"/>
                <w:szCs w:val="24"/>
              </w:rPr>
            </w:pPr>
          </w:p>
        </w:tc>
      </w:tr>
      <w:tr w:rsidR="00601F41" w:rsidRPr="008D7A43" w14:paraId="6E2129FD" w14:textId="77777777" w:rsidTr="007637A4">
        <w:tc>
          <w:tcPr>
            <w:tcW w:w="3417" w:type="dxa"/>
          </w:tcPr>
          <w:p w14:paraId="110108B5" w14:textId="77777777" w:rsidR="00601F41" w:rsidRDefault="00601F41" w:rsidP="007637A4">
            <w:pPr>
              <w:rPr>
                <w:rFonts w:ascii="Arial" w:hAnsi="Arial" w:cs="Arial"/>
                <w:color w:val="000000"/>
                <w:sz w:val="24"/>
                <w:szCs w:val="24"/>
              </w:rPr>
            </w:pPr>
            <w:r>
              <w:rPr>
                <w:rFonts w:ascii="Arial" w:hAnsi="Arial" w:cs="Arial"/>
                <w:color w:val="000000"/>
                <w:sz w:val="24"/>
                <w:szCs w:val="24"/>
              </w:rPr>
              <w:t>Contact Number</w:t>
            </w:r>
          </w:p>
        </w:tc>
        <w:tc>
          <w:tcPr>
            <w:tcW w:w="1670" w:type="dxa"/>
          </w:tcPr>
          <w:p w14:paraId="6FB7D4C7" w14:textId="77777777" w:rsidR="00601F41" w:rsidRPr="008D7A43"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7A6ACC01" w14:textId="77777777" w:rsidR="00601F41" w:rsidRDefault="00601F41" w:rsidP="00601F41">
            <w:pPr>
              <w:rPr>
                <w:rFonts w:ascii="Arial" w:hAnsi="Arial" w:cs="Arial"/>
                <w:sz w:val="24"/>
                <w:szCs w:val="24"/>
              </w:rPr>
            </w:pPr>
            <w:r w:rsidRPr="006D1E90">
              <w:rPr>
                <w:rFonts w:ascii="Arial" w:hAnsi="Arial" w:cs="Arial"/>
                <w:sz w:val="24"/>
                <w:szCs w:val="24"/>
              </w:rPr>
              <w:t>Should accept only number, should not accept special character</w:t>
            </w:r>
          </w:p>
        </w:tc>
      </w:tr>
    </w:tbl>
    <w:p w14:paraId="0954B0D8" w14:textId="77777777" w:rsidR="00601F41" w:rsidRDefault="00601F41" w:rsidP="00601F41">
      <w:pPr>
        <w:ind w:left="540" w:firstLine="720"/>
        <w:rPr>
          <w:rFonts w:ascii="Arial" w:hAnsi="Arial" w:cs="Arial"/>
          <w:sz w:val="24"/>
          <w:szCs w:val="24"/>
        </w:rPr>
      </w:pPr>
    </w:p>
    <w:p w14:paraId="11111188" w14:textId="77777777" w:rsidR="00601F41" w:rsidRDefault="00601F41" w:rsidP="00601F41">
      <w:pPr>
        <w:ind w:left="540" w:firstLine="720"/>
        <w:rPr>
          <w:rFonts w:ascii="Arial" w:hAnsi="Arial" w:cs="Arial"/>
          <w:sz w:val="24"/>
          <w:szCs w:val="24"/>
        </w:rPr>
      </w:pPr>
      <w:r>
        <w:rPr>
          <w:rFonts w:ascii="Arial" w:hAnsi="Arial" w:cs="Arial"/>
          <w:sz w:val="24"/>
          <w:szCs w:val="24"/>
        </w:rPr>
        <w:t>If “</w:t>
      </w:r>
      <w:r w:rsidRPr="002D7E9E">
        <w:rPr>
          <w:rFonts w:ascii="Arial" w:hAnsi="Arial" w:cs="Arial"/>
          <w:b/>
          <w:bCs/>
          <w:sz w:val="24"/>
          <w:szCs w:val="24"/>
        </w:rPr>
        <w:t>Non-</w:t>
      </w:r>
      <w:proofErr w:type="spellStart"/>
      <w:r w:rsidRPr="002D7E9E">
        <w:rPr>
          <w:rFonts w:ascii="Arial" w:hAnsi="Arial" w:cs="Arial"/>
          <w:b/>
          <w:bCs/>
          <w:sz w:val="24"/>
          <w:szCs w:val="24"/>
        </w:rPr>
        <w:t>bhutanese</w:t>
      </w:r>
      <w:proofErr w:type="spellEnd"/>
      <w:r>
        <w:rPr>
          <w:rFonts w:ascii="Arial" w:hAnsi="Arial" w:cs="Arial"/>
          <w:sz w:val="24"/>
          <w:szCs w:val="24"/>
        </w:rPr>
        <w:t xml:space="preserve">” is selected, </w:t>
      </w:r>
      <w:proofErr w:type="gramStart"/>
      <w:r>
        <w:rPr>
          <w:rFonts w:ascii="Arial" w:hAnsi="Arial" w:cs="Arial"/>
          <w:sz w:val="24"/>
          <w:szCs w:val="24"/>
        </w:rPr>
        <w:t>than</w:t>
      </w:r>
      <w:proofErr w:type="gramEnd"/>
      <w:r>
        <w:rPr>
          <w:rFonts w:ascii="Arial" w:hAnsi="Arial" w:cs="Arial"/>
          <w:sz w:val="24"/>
          <w:szCs w:val="24"/>
        </w:rPr>
        <w:t xml:space="preserve"> enable the following table:</w:t>
      </w:r>
    </w:p>
    <w:p w14:paraId="56DA57AF" w14:textId="77777777" w:rsidR="00601F41" w:rsidRDefault="00601F41" w:rsidP="00601F41">
      <w:pPr>
        <w:ind w:left="720"/>
        <w:rPr>
          <w:rFonts w:ascii="Arial" w:hAnsi="Arial" w:cs="Arial"/>
          <w:sz w:val="24"/>
          <w:szCs w:val="24"/>
        </w:rPr>
      </w:pPr>
      <w:r>
        <w:rPr>
          <w:rFonts w:ascii="Arial" w:hAnsi="Arial" w:cs="Arial"/>
          <w:sz w:val="24"/>
          <w:szCs w:val="24"/>
        </w:rPr>
        <w:t xml:space="preserve">      Profile:</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3F1AD695" w14:textId="77777777" w:rsidTr="007637A4">
        <w:tc>
          <w:tcPr>
            <w:tcW w:w="3417" w:type="dxa"/>
            <w:shd w:val="clear" w:color="auto" w:fill="FDE9D9" w:themeFill="accent6" w:themeFillTint="33"/>
          </w:tcPr>
          <w:p w14:paraId="1162C725"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157E7F81"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30EE4005"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2C101ABA" w14:textId="77777777" w:rsidTr="007637A4">
        <w:tc>
          <w:tcPr>
            <w:tcW w:w="3417" w:type="dxa"/>
          </w:tcPr>
          <w:p w14:paraId="03A6F902"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Passport NO</w:t>
            </w:r>
          </w:p>
        </w:tc>
        <w:tc>
          <w:tcPr>
            <w:tcW w:w="1670" w:type="dxa"/>
          </w:tcPr>
          <w:p w14:paraId="37AB8444" w14:textId="77777777" w:rsidR="00601F41" w:rsidRPr="008D7A43" w:rsidRDefault="00601F41" w:rsidP="007637A4">
            <w:pPr>
              <w:rPr>
                <w:rFonts w:ascii="Arial" w:hAnsi="Arial" w:cs="Arial"/>
                <w:sz w:val="24"/>
                <w:szCs w:val="24"/>
              </w:rPr>
            </w:pPr>
            <w:r>
              <w:rPr>
                <w:rFonts w:ascii="Arial" w:hAnsi="Arial" w:cs="Arial"/>
                <w:sz w:val="24"/>
                <w:szCs w:val="24"/>
              </w:rPr>
              <w:t>Text</w:t>
            </w:r>
          </w:p>
        </w:tc>
        <w:tc>
          <w:tcPr>
            <w:tcW w:w="3003" w:type="dxa"/>
            <w:vMerge w:val="restart"/>
            <w:vAlign w:val="center"/>
          </w:tcPr>
          <w:p w14:paraId="49FDE391" w14:textId="77777777" w:rsidR="00601F41" w:rsidRPr="008D7A43" w:rsidRDefault="00601F41" w:rsidP="007637A4">
            <w:pPr>
              <w:rPr>
                <w:rFonts w:ascii="Arial" w:hAnsi="Arial" w:cs="Arial"/>
                <w:sz w:val="24"/>
                <w:szCs w:val="24"/>
              </w:rPr>
            </w:pPr>
          </w:p>
        </w:tc>
      </w:tr>
      <w:tr w:rsidR="00601F41" w:rsidRPr="008D7A43" w14:paraId="621AA4D5" w14:textId="77777777" w:rsidTr="007637A4">
        <w:tc>
          <w:tcPr>
            <w:tcW w:w="3417" w:type="dxa"/>
          </w:tcPr>
          <w:p w14:paraId="00DE1E60" w14:textId="77777777" w:rsidR="00601F41" w:rsidRDefault="00601F41" w:rsidP="007637A4">
            <w:pPr>
              <w:rPr>
                <w:rFonts w:ascii="Arial" w:hAnsi="Arial" w:cs="Arial"/>
                <w:color w:val="000000"/>
                <w:sz w:val="24"/>
                <w:szCs w:val="24"/>
              </w:rPr>
            </w:pPr>
            <w:r>
              <w:rPr>
                <w:rFonts w:ascii="Arial" w:hAnsi="Arial" w:cs="Arial"/>
                <w:color w:val="000000"/>
                <w:sz w:val="24"/>
                <w:szCs w:val="24"/>
              </w:rPr>
              <w:t>Name</w:t>
            </w:r>
          </w:p>
        </w:tc>
        <w:tc>
          <w:tcPr>
            <w:tcW w:w="1670" w:type="dxa"/>
          </w:tcPr>
          <w:p w14:paraId="64400351" w14:textId="77777777" w:rsidR="00601F41" w:rsidRPr="008D7A43" w:rsidRDefault="00601F41" w:rsidP="007637A4">
            <w:pPr>
              <w:rPr>
                <w:rFonts w:ascii="Arial" w:hAnsi="Arial" w:cs="Arial"/>
                <w:sz w:val="24"/>
                <w:szCs w:val="24"/>
              </w:rPr>
            </w:pPr>
            <w:r>
              <w:rPr>
                <w:rFonts w:ascii="Arial" w:hAnsi="Arial" w:cs="Arial"/>
                <w:sz w:val="24"/>
                <w:szCs w:val="24"/>
              </w:rPr>
              <w:t>Text</w:t>
            </w:r>
          </w:p>
        </w:tc>
        <w:tc>
          <w:tcPr>
            <w:tcW w:w="3003" w:type="dxa"/>
            <w:vMerge/>
            <w:vAlign w:val="center"/>
          </w:tcPr>
          <w:p w14:paraId="06CC2E58" w14:textId="77777777" w:rsidR="00601F41" w:rsidRDefault="00601F41" w:rsidP="007637A4">
            <w:pPr>
              <w:rPr>
                <w:rFonts w:ascii="Arial" w:hAnsi="Arial" w:cs="Arial"/>
                <w:sz w:val="24"/>
                <w:szCs w:val="24"/>
              </w:rPr>
            </w:pPr>
          </w:p>
        </w:tc>
      </w:tr>
      <w:tr w:rsidR="00601F41" w:rsidRPr="008D7A43" w14:paraId="728852DA" w14:textId="77777777" w:rsidTr="007637A4">
        <w:tc>
          <w:tcPr>
            <w:tcW w:w="3417" w:type="dxa"/>
          </w:tcPr>
          <w:p w14:paraId="3332686E" w14:textId="77777777" w:rsidR="00601F41" w:rsidRDefault="00601F41" w:rsidP="007637A4">
            <w:pPr>
              <w:rPr>
                <w:rFonts w:ascii="Arial" w:hAnsi="Arial" w:cs="Arial"/>
                <w:color w:val="000000"/>
                <w:sz w:val="24"/>
                <w:szCs w:val="24"/>
              </w:rPr>
            </w:pPr>
            <w:r>
              <w:rPr>
                <w:rFonts w:ascii="Arial" w:hAnsi="Arial" w:cs="Arial"/>
                <w:color w:val="000000"/>
                <w:sz w:val="24"/>
                <w:szCs w:val="24"/>
              </w:rPr>
              <w:t>Country</w:t>
            </w:r>
          </w:p>
        </w:tc>
        <w:tc>
          <w:tcPr>
            <w:tcW w:w="1670" w:type="dxa"/>
          </w:tcPr>
          <w:p w14:paraId="2FDD10C4" w14:textId="77777777" w:rsidR="00601F41" w:rsidRPr="008D7A43" w:rsidRDefault="00601F41" w:rsidP="007637A4">
            <w:pPr>
              <w:rPr>
                <w:rFonts w:ascii="Arial" w:hAnsi="Arial" w:cs="Arial"/>
                <w:sz w:val="24"/>
                <w:szCs w:val="24"/>
              </w:rPr>
            </w:pPr>
            <w:r>
              <w:rPr>
                <w:rFonts w:ascii="Arial" w:hAnsi="Arial" w:cs="Arial"/>
                <w:sz w:val="24"/>
                <w:szCs w:val="24"/>
              </w:rPr>
              <w:t>Text</w:t>
            </w:r>
          </w:p>
        </w:tc>
        <w:tc>
          <w:tcPr>
            <w:tcW w:w="3003" w:type="dxa"/>
            <w:vMerge/>
            <w:vAlign w:val="center"/>
          </w:tcPr>
          <w:p w14:paraId="4ED8E9A6" w14:textId="77777777" w:rsidR="00601F41" w:rsidRDefault="00601F41" w:rsidP="007637A4">
            <w:pPr>
              <w:rPr>
                <w:rFonts w:ascii="Arial" w:hAnsi="Arial" w:cs="Arial"/>
                <w:sz w:val="24"/>
                <w:szCs w:val="24"/>
              </w:rPr>
            </w:pPr>
          </w:p>
        </w:tc>
      </w:tr>
      <w:tr w:rsidR="00601F41" w:rsidRPr="008D7A43" w14:paraId="0C979A0C" w14:textId="77777777" w:rsidTr="007637A4">
        <w:tc>
          <w:tcPr>
            <w:tcW w:w="3417" w:type="dxa"/>
          </w:tcPr>
          <w:p w14:paraId="72DF7552" w14:textId="77777777" w:rsidR="00601F41" w:rsidRDefault="00601F41" w:rsidP="007637A4">
            <w:pPr>
              <w:rPr>
                <w:rFonts w:ascii="Arial" w:hAnsi="Arial" w:cs="Arial"/>
                <w:color w:val="000000"/>
                <w:sz w:val="24"/>
                <w:szCs w:val="24"/>
              </w:rPr>
            </w:pPr>
            <w:r>
              <w:rPr>
                <w:rFonts w:ascii="Arial" w:hAnsi="Arial" w:cs="Arial"/>
                <w:color w:val="000000"/>
                <w:sz w:val="24"/>
                <w:szCs w:val="24"/>
              </w:rPr>
              <w:t>Email</w:t>
            </w:r>
          </w:p>
        </w:tc>
        <w:tc>
          <w:tcPr>
            <w:tcW w:w="1670" w:type="dxa"/>
          </w:tcPr>
          <w:p w14:paraId="01A4BC03" w14:textId="77777777" w:rsidR="00601F41" w:rsidRPr="008D7A43" w:rsidRDefault="00601F41" w:rsidP="007637A4">
            <w:pPr>
              <w:rPr>
                <w:rFonts w:ascii="Arial" w:hAnsi="Arial" w:cs="Arial"/>
                <w:sz w:val="24"/>
                <w:szCs w:val="24"/>
              </w:rPr>
            </w:pPr>
            <w:r>
              <w:rPr>
                <w:rFonts w:ascii="Arial" w:hAnsi="Arial" w:cs="Arial"/>
                <w:sz w:val="24"/>
                <w:szCs w:val="24"/>
              </w:rPr>
              <w:t>email</w:t>
            </w:r>
          </w:p>
        </w:tc>
        <w:tc>
          <w:tcPr>
            <w:tcW w:w="3003" w:type="dxa"/>
            <w:vAlign w:val="center"/>
          </w:tcPr>
          <w:p w14:paraId="27CD5DE3" w14:textId="77777777" w:rsidR="00601F41" w:rsidRDefault="00601F41" w:rsidP="007637A4">
            <w:pPr>
              <w:rPr>
                <w:rFonts w:ascii="Arial" w:hAnsi="Arial" w:cs="Arial"/>
                <w:sz w:val="24"/>
                <w:szCs w:val="24"/>
              </w:rPr>
            </w:pPr>
          </w:p>
        </w:tc>
      </w:tr>
      <w:tr w:rsidR="00601F41" w:rsidRPr="008D7A43" w14:paraId="7241763A" w14:textId="77777777" w:rsidTr="007637A4">
        <w:tc>
          <w:tcPr>
            <w:tcW w:w="3417" w:type="dxa"/>
          </w:tcPr>
          <w:p w14:paraId="2EFD6F67" w14:textId="77777777" w:rsidR="00601F41" w:rsidRDefault="00601F41" w:rsidP="007637A4">
            <w:pPr>
              <w:rPr>
                <w:rFonts w:ascii="Arial" w:hAnsi="Arial" w:cs="Arial"/>
                <w:color w:val="000000"/>
                <w:sz w:val="24"/>
                <w:szCs w:val="24"/>
              </w:rPr>
            </w:pPr>
            <w:r>
              <w:rPr>
                <w:rFonts w:ascii="Arial" w:hAnsi="Arial" w:cs="Arial"/>
                <w:color w:val="000000"/>
                <w:sz w:val="24"/>
                <w:szCs w:val="24"/>
              </w:rPr>
              <w:t>Contact Number</w:t>
            </w:r>
          </w:p>
        </w:tc>
        <w:tc>
          <w:tcPr>
            <w:tcW w:w="1670" w:type="dxa"/>
          </w:tcPr>
          <w:p w14:paraId="4BA7849E" w14:textId="77777777" w:rsidR="00601F41" w:rsidRPr="008D7A43"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74977A73" w14:textId="77777777" w:rsidR="00601F41" w:rsidRDefault="00601F41" w:rsidP="00601F41">
            <w:pPr>
              <w:rPr>
                <w:rFonts w:ascii="Arial" w:hAnsi="Arial" w:cs="Arial"/>
                <w:sz w:val="24"/>
                <w:szCs w:val="24"/>
              </w:rPr>
            </w:pPr>
            <w:r w:rsidRPr="006D1E90">
              <w:rPr>
                <w:rFonts w:ascii="Arial" w:hAnsi="Arial" w:cs="Arial"/>
                <w:sz w:val="24"/>
                <w:szCs w:val="24"/>
              </w:rPr>
              <w:t>Should accept only number, should not accept special character</w:t>
            </w:r>
          </w:p>
        </w:tc>
      </w:tr>
    </w:tbl>
    <w:p w14:paraId="54617100" w14:textId="77777777" w:rsidR="00601F41" w:rsidRDefault="00601F41" w:rsidP="00601F41">
      <w:pPr>
        <w:ind w:left="540" w:firstLine="720"/>
        <w:rPr>
          <w:rFonts w:ascii="Arial" w:hAnsi="Arial" w:cs="Arial"/>
          <w:sz w:val="24"/>
          <w:szCs w:val="24"/>
        </w:rPr>
      </w:pPr>
    </w:p>
    <w:p w14:paraId="3938F66D" w14:textId="77777777" w:rsidR="00601F41" w:rsidRDefault="00601F41" w:rsidP="00601F41">
      <w:pPr>
        <w:ind w:left="540" w:firstLine="720"/>
        <w:rPr>
          <w:rFonts w:ascii="Arial" w:hAnsi="Arial" w:cs="Arial"/>
          <w:sz w:val="24"/>
          <w:szCs w:val="24"/>
        </w:rPr>
      </w:pPr>
    </w:p>
    <w:p w14:paraId="59527CE0" w14:textId="77777777" w:rsidR="00601F41" w:rsidRDefault="00601F41" w:rsidP="00601F41">
      <w:pPr>
        <w:ind w:left="540" w:firstLine="720"/>
        <w:rPr>
          <w:rFonts w:ascii="Arial" w:hAnsi="Arial" w:cs="Arial"/>
          <w:sz w:val="24"/>
          <w:szCs w:val="24"/>
        </w:rPr>
      </w:pPr>
      <w:r>
        <w:rPr>
          <w:rFonts w:ascii="Arial" w:hAnsi="Arial" w:cs="Arial"/>
          <w:sz w:val="24"/>
          <w:szCs w:val="24"/>
        </w:rPr>
        <w:t>Type of Permit:</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70C7EAA9" w14:textId="77777777" w:rsidTr="007637A4">
        <w:tc>
          <w:tcPr>
            <w:tcW w:w="3417" w:type="dxa"/>
            <w:shd w:val="clear" w:color="auto" w:fill="FDE9D9" w:themeFill="accent6" w:themeFillTint="33"/>
          </w:tcPr>
          <w:p w14:paraId="4C8D8FF1"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6DD7DFF9"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0DB841FB"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593781B1" w14:textId="77777777" w:rsidTr="007637A4">
        <w:tc>
          <w:tcPr>
            <w:tcW w:w="3417" w:type="dxa"/>
          </w:tcPr>
          <w:p w14:paraId="4082433D"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Type</w:t>
            </w:r>
          </w:p>
        </w:tc>
        <w:tc>
          <w:tcPr>
            <w:tcW w:w="1670" w:type="dxa"/>
          </w:tcPr>
          <w:p w14:paraId="605A6016" w14:textId="77777777" w:rsidR="00601F41" w:rsidRPr="008D7A43" w:rsidRDefault="00601F41" w:rsidP="007637A4">
            <w:pPr>
              <w:rPr>
                <w:rFonts w:ascii="Arial" w:hAnsi="Arial" w:cs="Arial"/>
                <w:sz w:val="24"/>
                <w:szCs w:val="24"/>
              </w:rPr>
            </w:pPr>
            <w:r>
              <w:rPr>
                <w:rFonts w:ascii="Arial" w:hAnsi="Arial" w:cs="Arial"/>
                <w:sz w:val="24"/>
                <w:szCs w:val="24"/>
              </w:rPr>
              <w:t>Select</w:t>
            </w:r>
          </w:p>
        </w:tc>
        <w:tc>
          <w:tcPr>
            <w:tcW w:w="3003" w:type="dxa"/>
            <w:vAlign w:val="center"/>
          </w:tcPr>
          <w:p w14:paraId="06251F89" w14:textId="77777777" w:rsidR="00601F41" w:rsidRPr="008D7A43" w:rsidRDefault="00601F41" w:rsidP="007637A4">
            <w:pPr>
              <w:rPr>
                <w:rFonts w:ascii="Arial" w:hAnsi="Arial" w:cs="Arial"/>
                <w:sz w:val="24"/>
                <w:szCs w:val="24"/>
              </w:rPr>
            </w:pPr>
            <w:r>
              <w:rPr>
                <w:rFonts w:ascii="Arial" w:hAnsi="Arial" w:cs="Arial"/>
                <w:sz w:val="24"/>
                <w:szCs w:val="24"/>
              </w:rPr>
              <w:t xml:space="preserve">Pull from master </w:t>
            </w:r>
            <w:proofErr w:type="gramStart"/>
            <w:r>
              <w:rPr>
                <w:rFonts w:ascii="Arial" w:hAnsi="Arial" w:cs="Arial"/>
                <w:sz w:val="24"/>
                <w:szCs w:val="24"/>
              </w:rPr>
              <w:t>data(</w:t>
            </w:r>
            <w:proofErr w:type="gramEnd"/>
            <w:r>
              <w:rPr>
                <w:rFonts w:ascii="Arial" w:hAnsi="Arial" w:cs="Arial"/>
                <w:sz w:val="24"/>
                <w:szCs w:val="24"/>
              </w:rPr>
              <w:t>Live Animal or Animal Product)</w:t>
            </w:r>
          </w:p>
        </w:tc>
      </w:tr>
    </w:tbl>
    <w:p w14:paraId="4177429C" w14:textId="77777777" w:rsidR="00601F41" w:rsidRDefault="00601F41" w:rsidP="00601F41">
      <w:pPr>
        <w:ind w:left="540"/>
        <w:rPr>
          <w:rFonts w:ascii="Arial" w:hAnsi="Arial" w:cs="Arial"/>
          <w:sz w:val="24"/>
          <w:szCs w:val="24"/>
        </w:rPr>
      </w:pPr>
    </w:p>
    <w:p w14:paraId="17433650" w14:textId="77777777" w:rsidR="00601F41" w:rsidRDefault="00601F41" w:rsidP="00601F41">
      <w:pPr>
        <w:ind w:left="540"/>
        <w:rPr>
          <w:rFonts w:ascii="Arial" w:hAnsi="Arial" w:cs="Arial"/>
          <w:sz w:val="24"/>
          <w:szCs w:val="24"/>
        </w:rPr>
      </w:pPr>
      <w:r>
        <w:rPr>
          <w:rFonts w:ascii="Arial" w:hAnsi="Arial" w:cs="Arial"/>
          <w:sz w:val="24"/>
          <w:szCs w:val="24"/>
        </w:rPr>
        <w:t>if “</w:t>
      </w:r>
      <w:r w:rsidRPr="00F04169">
        <w:rPr>
          <w:rFonts w:ascii="Arial" w:hAnsi="Arial" w:cs="Arial"/>
          <w:b/>
          <w:bCs/>
          <w:sz w:val="24"/>
          <w:szCs w:val="24"/>
        </w:rPr>
        <w:t>Live Animal</w:t>
      </w:r>
      <w:r>
        <w:rPr>
          <w:rFonts w:ascii="Arial" w:hAnsi="Arial" w:cs="Arial"/>
          <w:sz w:val="24"/>
          <w:szCs w:val="24"/>
        </w:rPr>
        <w:t xml:space="preserve">” is selected in Type of Permit, </w:t>
      </w:r>
      <w:proofErr w:type="gramStart"/>
      <w:r>
        <w:rPr>
          <w:rFonts w:ascii="Arial" w:hAnsi="Arial" w:cs="Arial"/>
          <w:sz w:val="24"/>
          <w:szCs w:val="24"/>
        </w:rPr>
        <w:t>than</w:t>
      </w:r>
      <w:proofErr w:type="gramEnd"/>
      <w:r>
        <w:rPr>
          <w:rFonts w:ascii="Arial" w:hAnsi="Arial" w:cs="Arial"/>
          <w:sz w:val="24"/>
          <w:szCs w:val="24"/>
        </w:rPr>
        <w:t xml:space="preserve"> enable the following table:</w:t>
      </w:r>
    </w:p>
    <w:p w14:paraId="08875429" w14:textId="77777777" w:rsidR="00601F41" w:rsidRDefault="00601F41" w:rsidP="00601F41">
      <w:pPr>
        <w:ind w:left="540"/>
        <w:rPr>
          <w:rFonts w:ascii="Arial" w:hAnsi="Arial" w:cs="Arial"/>
          <w:sz w:val="24"/>
          <w:szCs w:val="24"/>
        </w:rPr>
      </w:pPr>
      <w:r>
        <w:rPr>
          <w:rFonts w:ascii="Arial" w:hAnsi="Arial" w:cs="Arial"/>
          <w:sz w:val="24"/>
          <w:szCs w:val="24"/>
        </w:rPr>
        <w:t>No. and Identification of the animals:(Add more button)</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7EC40C08" w14:textId="77777777" w:rsidTr="007637A4">
        <w:tc>
          <w:tcPr>
            <w:tcW w:w="3417" w:type="dxa"/>
            <w:shd w:val="clear" w:color="auto" w:fill="FDE9D9" w:themeFill="accent6" w:themeFillTint="33"/>
          </w:tcPr>
          <w:p w14:paraId="4AB46C1B"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lastRenderedPageBreak/>
              <w:t>Field Name</w:t>
            </w:r>
          </w:p>
        </w:tc>
        <w:tc>
          <w:tcPr>
            <w:tcW w:w="1670" w:type="dxa"/>
            <w:shd w:val="clear" w:color="auto" w:fill="FDE9D9" w:themeFill="accent6" w:themeFillTint="33"/>
          </w:tcPr>
          <w:p w14:paraId="06A41F07"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61471380"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0ADF55F2" w14:textId="77777777" w:rsidTr="007637A4">
        <w:tc>
          <w:tcPr>
            <w:tcW w:w="3417" w:type="dxa"/>
          </w:tcPr>
          <w:p w14:paraId="420E9CBF"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Species</w:t>
            </w:r>
          </w:p>
        </w:tc>
        <w:tc>
          <w:tcPr>
            <w:tcW w:w="1670" w:type="dxa"/>
          </w:tcPr>
          <w:p w14:paraId="45A01F62" w14:textId="77777777" w:rsidR="00601F41" w:rsidRPr="008D7A43" w:rsidRDefault="00601F41" w:rsidP="007637A4">
            <w:pPr>
              <w:rPr>
                <w:rFonts w:ascii="Arial" w:hAnsi="Arial" w:cs="Arial"/>
                <w:sz w:val="24"/>
                <w:szCs w:val="24"/>
              </w:rPr>
            </w:pPr>
            <w:r>
              <w:rPr>
                <w:rFonts w:ascii="Arial" w:hAnsi="Arial" w:cs="Arial"/>
                <w:sz w:val="24"/>
                <w:szCs w:val="24"/>
              </w:rPr>
              <w:t>Select</w:t>
            </w:r>
          </w:p>
        </w:tc>
        <w:tc>
          <w:tcPr>
            <w:tcW w:w="3003" w:type="dxa"/>
            <w:vMerge w:val="restart"/>
            <w:vAlign w:val="center"/>
          </w:tcPr>
          <w:p w14:paraId="2AE0BDD5" w14:textId="77777777" w:rsidR="00601F41" w:rsidRPr="008D7A43" w:rsidRDefault="00601F41" w:rsidP="007637A4">
            <w:pPr>
              <w:rPr>
                <w:rFonts w:ascii="Arial" w:hAnsi="Arial" w:cs="Arial"/>
                <w:sz w:val="24"/>
                <w:szCs w:val="24"/>
              </w:rPr>
            </w:pPr>
            <w:r>
              <w:rPr>
                <w:rFonts w:ascii="Arial" w:hAnsi="Arial" w:cs="Arial"/>
                <w:sz w:val="24"/>
                <w:szCs w:val="24"/>
              </w:rPr>
              <w:t>Pull from master data(mapping)</w:t>
            </w:r>
          </w:p>
        </w:tc>
      </w:tr>
      <w:tr w:rsidR="00601F41" w:rsidRPr="008D7A43" w14:paraId="25853EDD" w14:textId="77777777" w:rsidTr="007637A4">
        <w:tc>
          <w:tcPr>
            <w:tcW w:w="3417" w:type="dxa"/>
          </w:tcPr>
          <w:p w14:paraId="34F0D5EB" w14:textId="77777777" w:rsidR="00601F41" w:rsidRDefault="00601F41" w:rsidP="007637A4">
            <w:pPr>
              <w:rPr>
                <w:rFonts w:ascii="Arial" w:hAnsi="Arial" w:cs="Arial"/>
                <w:color w:val="000000"/>
                <w:sz w:val="24"/>
                <w:szCs w:val="24"/>
              </w:rPr>
            </w:pPr>
            <w:r>
              <w:rPr>
                <w:rFonts w:ascii="Arial" w:hAnsi="Arial" w:cs="Arial"/>
                <w:color w:val="000000"/>
                <w:sz w:val="24"/>
                <w:szCs w:val="24"/>
              </w:rPr>
              <w:t>Breed</w:t>
            </w:r>
          </w:p>
        </w:tc>
        <w:tc>
          <w:tcPr>
            <w:tcW w:w="1670" w:type="dxa"/>
          </w:tcPr>
          <w:p w14:paraId="164B6A45" w14:textId="77777777" w:rsidR="00601F41" w:rsidRPr="008D7A43" w:rsidRDefault="00601F41" w:rsidP="007637A4">
            <w:pPr>
              <w:rPr>
                <w:rFonts w:ascii="Arial" w:hAnsi="Arial" w:cs="Arial"/>
                <w:sz w:val="24"/>
                <w:szCs w:val="24"/>
              </w:rPr>
            </w:pPr>
            <w:r>
              <w:rPr>
                <w:rFonts w:ascii="Arial" w:hAnsi="Arial" w:cs="Arial"/>
                <w:sz w:val="24"/>
                <w:szCs w:val="24"/>
              </w:rPr>
              <w:t>Select</w:t>
            </w:r>
          </w:p>
        </w:tc>
        <w:tc>
          <w:tcPr>
            <w:tcW w:w="3003" w:type="dxa"/>
            <w:vMerge/>
            <w:vAlign w:val="center"/>
          </w:tcPr>
          <w:p w14:paraId="6638A0FF" w14:textId="77777777" w:rsidR="00601F41" w:rsidRPr="008D7A43" w:rsidRDefault="00601F41" w:rsidP="007637A4">
            <w:pPr>
              <w:rPr>
                <w:rFonts w:ascii="Arial" w:hAnsi="Arial" w:cs="Arial"/>
                <w:sz w:val="24"/>
                <w:szCs w:val="24"/>
              </w:rPr>
            </w:pPr>
          </w:p>
        </w:tc>
      </w:tr>
      <w:tr w:rsidR="00601F41" w:rsidRPr="008D7A43" w14:paraId="0D737F26" w14:textId="77777777" w:rsidTr="007637A4">
        <w:tc>
          <w:tcPr>
            <w:tcW w:w="3417" w:type="dxa"/>
          </w:tcPr>
          <w:p w14:paraId="03C9712A" w14:textId="77777777" w:rsidR="00601F41" w:rsidRDefault="00601F41" w:rsidP="007637A4">
            <w:pPr>
              <w:rPr>
                <w:rFonts w:ascii="Arial" w:hAnsi="Arial" w:cs="Arial"/>
                <w:color w:val="000000"/>
                <w:sz w:val="24"/>
                <w:szCs w:val="24"/>
              </w:rPr>
            </w:pPr>
            <w:r>
              <w:rPr>
                <w:rFonts w:ascii="Arial" w:hAnsi="Arial" w:cs="Arial"/>
                <w:color w:val="000000"/>
                <w:sz w:val="24"/>
                <w:szCs w:val="24"/>
              </w:rPr>
              <w:t>Age</w:t>
            </w:r>
          </w:p>
        </w:tc>
        <w:tc>
          <w:tcPr>
            <w:tcW w:w="1670" w:type="dxa"/>
          </w:tcPr>
          <w:p w14:paraId="620719AB" w14:textId="77777777" w:rsidR="00601F41" w:rsidRPr="008D7A43"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4570A4EA" w14:textId="77777777" w:rsidR="00601F41" w:rsidRPr="008D7A43" w:rsidRDefault="00601F41" w:rsidP="007637A4">
            <w:pPr>
              <w:rPr>
                <w:rFonts w:ascii="Arial" w:hAnsi="Arial" w:cs="Arial"/>
                <w:sz w:val="24"/>
                <w:szCs w:val="24"/>
              </w:rPr>
            </w:pPr>
            <w:r>
              <w:rPr>
                <w:rFonts w:ascii="Arial" w:hAnsi="Arial" w:cs="Arial"/>
                <w:sz w:val="24"/>
                <w:szCs w:val="24"/>
              </w:rPr>
              <w:t>Should not accept any special character, should accept only number</w:t>
            </w:r>
          </w:p>
        </w:tc>
      </w:tr>
      <w:tr w:rsidR="00601F41" w:rsidRPr="008D7A43" w14:paraId="4DCB8A55" w14:textId="77777777" w:rsidTr="007637A4">
        <w:tc>
          <w:tcPr>
            <w:tcW w:w="3417" w:type="dxa"/>
          </w:tcPr>
          <w:p w14:paraId="22E19BFD" w14:textId="77777777" w:rsidR="00601F41" w:rsidRDefault="00601F41" w:rsidP="007637A4">
            <w:pPr>
              <w:rPr>
                <w:rFonts w:ascii="Arial" w:hAnsi="Arial" w:cs="Arial"/>
                <w:color w:val="000000"/>
                <w:sz w:val="24"/>
                <w:szCs w:val="24"/>
              </w:rPr>
            </w:pPr>
            <w:r>
              <w:rPr>
                <w:rFonts w:ascii="Arial" w:hAnsi="Arial" w:cs="Arial"/>
                <w:color w:val="000000"/>
                <w:sz w:val="24"/>
                <w:szCs w:val="24"/>
              </w:rPr>
              <w:t>Sex</w:t>
            </w:r>
          </w:p>
        </w:tc>
        <w:tc>
          <w:tcPr>
            <w:tcW w:w="1670" w:type="dxa"/>
          </w:tcPr>
          <w:p w14:paraId="442A01D1" w14:textId="77777777" w:rsidR="00601F41" w:rsidRPr="008D7A43" w:rsidRDefault="00601F41" w:rsidP="007637A4">
            <w:pPr>
              <w:rPr>
                <w:rFonts w:ascii="Arial" w:hAnsi="Arial" w:cs="Arial"/>
                <w:sz w:val="24"/>
                <w:szCs w:val="24"/>
              </w:rPr>
            </w:pPr>
            <w:r>
              <w:rPr>
                <w:rFonts w:ascii="Arial" w:hAnsi="Arial" w:cs="Arial"/>
                <w:sz w:val="24"/>
                <w:szCs w:val="24"/>
              </w:rPr>
              <w:t>Radio button</w:t>
            </w:r>
          </w:p>
        </w:tc>
        <w:tc>
          <w:tcPr>
            <w:tcW w:w="3003" w:type="dxa"/>
            <w:vAlign w:val="center"/>
          </w:tcPr>
          <w:p w14:paraId="1A947EA7" w14:textId="77777777" w:rsidR="00601F41" w:rsidRPr="008D7A43" w:rsidRDefault="00601F41" w:rsidP="007637A4">
            <w:pPr>
              <w:rPr>
                <w:rFonts w:ascii="Arial" w:hAnsi="Arial" w:cs="Arial"/>
                <w:sz w:val="24"/>
                <w:szCs w:val="24"/>
              </w:rPr>
            </w:pPr>
            <w:r>
              <w:rPr>
                <w:rFonts w:ascii="Arial" w:hAnsi="Arial" w:cs="Arial"/>
                <w:sz w:val="24"/>
                <w:szCs w:val="24"/>
              </w:rPr>
              <w:t>Male or Female</w:t>
            </w:r>
          </w:p>
        </w:tc>
      </w:tr>
      <w:tr w:rsidR="00601F41" w:rsidRPr="008D7A43" w14:paraId="18993A17" w14:textId="77777777" w:rsidTr="007637A4">
        <w:tc>
          <w:tcPr>
            <w:tcW w:w="3417" w:type="dxa"/>
          </w:tcPr>
          <w:p w14:paraId="1486CB87" w14:textId="77777777" w:rsidR="00601F41" w:rsidRDefault="00601F41" w:rsidP="007637A4">
            <w:pPr>
              <w:rPr>
                <w:rFonts w:ascii="Arial" w:hAnsi="Arial" w:cs="Arial"/>
                <w:color w:val="000000"/>
                <w:sz w:val="24"/>
                <w:szCs w:val="24"/>
              </w:rPr>
            </w:pPr>
            <w:r>
              <w:rPr>
                <w:rFonts w:ascii="Arial" w:hAnsi="Arial" w:cs="Arial"/>
                <w:color w:val="000000"/>
                <w:sz w:val="24"/>
                <w:szCs w:val="24"/>
              </w:rPr>
              <w:t>Identification NO</w:t>
            </w:r>
          </w:p>
        </w:tc>
        <w:tc>
          <w:tcPr>
            <w:tcW w:w="1670" w:type="dxa"/>
          </w:tcPr>
          <w:p w14:paraId="123ABC0F" w14:textId="77777777" w:rsidR="00601F41" w:rsidRPr="008D7A43"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724D3FE5" w14:textId="77777777" w:rsidR="00601F41" w:rsidRPr="008D7A43" w:rsidRDefault="00601F41" w:rsidP="007637A4">
            <w:pPr>
              <w:rPr>
                <w:rFonts w:ascii="Arial" w:hAnsi="Arial" w:cs="Arial"/>
                <w:sz w:val="24"/>
                <w:szCs w:val="24"/>
              </w:rPr>
            </w:pPr>
            <w:r>
              <w:rPr>
                <w:rFonts w:ascii="Arial" w:hAnsi="Arial" w:cs="Arial"/>
                <w:sz w:val="24"/>
                <w:szCs w:val="24"/>
              </w:rPr>
              <w:t>Nullable</w:t>
            </w:r>
          </w:p>
        </w:tc>
      </w:tr>
      <w:tr w:rsidR="00601F41" w:rsidRPr="008D7A43" w14:paraId="0BA8F868" w14:textId="77777777" w:rsidTr="007637A4">
        <w:tc>
          <w:tcPr>
            <w:tcW w:w="3417" w:type="dxa"/>
          </w:tcPr>
          <w:p w14:paraId="49564E9C" w14:textId="77777777" w:rsidR="00601F41" w:rsidRDefault="00601F41" w:rsidP="007637A4">
            <w:pPr>
              <w:rPr>
                <w:rFonts w:ascii="Arial" w:hAnsi="Arial" w:cs="Arial"/>
                <w:color w:val="000000"/>
                <w:sz w:val="24"/>
                <w:szCs w:val="24"/>
              </w:rPr>
            </w:pPr>
            <w:r>
              <w:rPr>
                <w:rFonts w:ascii="Arial" w:hAnsi="Arial" w:cs="Arial"/>
                <w:color w:val="000000"/>
                <w:sz w:val="24"/>
                <w:szCs w:val="24"/>
              </w:rPr>
              <w:t>Number of animals</w:t>
            </w:r>
          </w:p>
        </w:tc>
        <w:tc>
          <w:tcPr>
            <w:tcW w:w="1670" w:type="dxa"/>
          </w:tcPr>
          <w:p w14:paraId="0F1290BD" w14:textId="77777777" w:rsidR="00601F41" w:rsidRPr="008D7A43"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564762DF" w14:textId="77777777" w:rsidR="00601F41" w:rsidRPr="008D7A43" w:rsidRDefault="00601F41" w:rsidP="007637A4">
            <w:pPr>
              <w:rPr>
                <w:rFonts w:ascii="Arial" w:hAnsi="Arial" w:cs="Arial"/>
                <w:sz w:val="24"/>
                <w:szCs w:val="24"/>
              </w:rPr>
            </w:pPr>
            <w:r>
              <w:rPr>
                <w:rFonts w:ascii="Arial" w:hAnsi="Arial" w:cs="Arial"/>
                <w:sz w:val="24"/>
                <w:szCs w:val="24"/>
              </w:rPr>
              <w:t>Should not accept any special character, should accept only number</w:t>
            </w:r>
          </w:p>
        </w:tc>
      </w:tr>
      <w:tr w:rsidR="00601F41" w:rsidRPr="008D7A43" w14:paraId="2360953F" w14:textId="77777777" w:rsidTr="007637A4">
        <w:tc>
          <w:tcPr>
            <w:tcW w:w="3417" w:type="dxa"/>
            <w:shd w:val="clear" w:color="auto" w:fill="FBD4B4" w:themeFill="accent6" w:themeFillTint="66"/>
          </w:tcPr>
          <w:p w14:paraId="6C4E56C4"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BD4B4" w:themeFill="accent6" w:themeFillTint="66"/>
          </w:tcPr>
          <w:p w14:paraId="146384C2"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BD4B4" w:themeFill="accent6" w:themeFillTint="66"/>
          </w:tcPr>
          <w:p w14:paraId="48E8BB27"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239B7A7A" w14:textId="77777777" w:rsidTr="007637A4">
        <w:tc>
          <w:tcPr>
            <w:tcW w:w="3417" w:type="dxa"/>
          </w:tcPr>
          <w:p w14:paraId="4B4A4FB4"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Purpose of Export</w:t>
            </w:r>
          </w:p>
        </w:tc>
        <w:tc>
          <w:tcPr>
            <w:tcW w:w="1670" w:type="dxa"/>
          </w:tcPr>
          <w:p w14:paraId="7CE0809B" w14:textId="77777777" w:rsidR="00601F41" w:rsidRPr="008D7A43" w:rsidRDefault="00601F41" w:rsidP="007637A4">
            <w:pPr>
              <w:rPr>
                <w:rFonts w:ascii="Arial" w:hAnsi="Arial" w:cs="Arial"/>
                <w:sz w:val="24"/>
                <w:szCs w:val="24"/>
              </w:rPr>
            </w:pPr>
            <w:r>
              <w:rPr>
                <w:rFonts w:ascii="Arial" w:hAnsi="Arial" w:cs="Arial"/>
                <w:sz w:val="24"/>
                <w:szCs w:val="24"/>
              </w:rPr>
              <w:t>Text area</w:t>
            </w:r>
          </w:p>
        </w:tc>
        <w:tc>
          <w:tcPr>
            <w:tcW w:w="3003" w:type="dxa"/>
          </w:tcPr>
          <w:p w14:paraId="4BB2C0CE" w14:textId="77777777" w:rsidR="00601F41" w:rsidRPr="008D7A43" w:rsidRDefault="00601F41" w:rsidP="007637A4">
            <w:pPr>
              <w:rPr>
                <w:rFonts w:ascii="Arial" w:hAnsi="Arial" w:cs="Arial"/>
                <w:sz w:val="24"/>
                <w:szCs w:val="24"/>
              </w:rPr>
            </w:pPr>
          </w:p>
        </w:tc>
      </w:tr>
      <w:tr w:rsidR="00601F41" w:rsidRPr="008D7A43" w14:paraId="03039FCC" w14:textId="77777777" w:rsidTr="007637A4">
        <w:tc>
          <w:tcPr>
            <w:tcW w:w="3417" w:type="dxa"/>
          </w:tcPr>
          <w:p w14:paraId="1EB6536B" w14:textId="77777777" w:rsidR="00601F41" w:rsidRDefault="00601F41" w:rsidP="007637A4">
            <w:pPr>
              <w:rPr>
                <w:rFonts w:ascii="Arial" w:hAnsi="Arial" w:cs="Arial"/>
                <w:color w:val="000000"/>
                <w:sz w:val="24"/>
                <w:szCs w:val="24"/>
              </w:rPr>
            </w:pPr>
            <w:r>
              <w:rPr>
                <w:rFonts w:ascii="Arial" w:hAnsi="Arial" w:cs="Arial"/>
                <w:color w:val="000000"/>
                <w:sz w:val="24"/>
                <w:szCs w:val="24"/>
              </w:rPr>
              <w:t>Premises of Origin of the animal</w:t>
            </w:r>
          </w:p>
        </w:tc>
        <w:tc>
          <w:tcPr>
            <w:tcW w:w="1670" w:type="dxa"/>
          </w:tcPr>
          <w:p w14:paraId="53AAF315" w14:textId="77777777" w:rsidR="00601F41" w:rsidRPr="008D7A43" w:rsidRDefault="00601F41" w:rsidP="007637A4">
            <w:pPr>
              <w:rPr>
                <w:rFonts w:ascii="Arial" w:hAnsi="Arial" w:cs="Arial"/>
                <w:sz w:val="24"/>
                <w:szCs w:val="24"/>
              </w:rPr>
            </w:pPr>
            <w:r>
              <w:rPr>
                <w:rFonts w:ascii="Arial" w:hAnsi="Arial" w:cs="Arial"/>
                <w:sz w:val="24"/>
                <w:szCs w:val="24"/>
              </w:rPr>
              <w:t>Text</w:t>
            </w:r>
          </w:p>
        </w:tc>
        <w:tc>
          <w:tcPr>
            <w:tcW w:w="3003" w:type="dxa"/>
          </w:tcPr>
          <w:p w14:paraId="603C43D8" w14:textId="77777777" w:rsidR="00601F41" w:rsidRPr="008D7A43" w:rsidRDefault="00601F41" w:rsidP="007637A4">
            <w:pPr>
              <w:rPr>
                <w:rFonts w:ascii="Arial" w:hAnsi="Arial" w:cs="Arial"/>
                <w:sz w:val="24"/>
                <w:szCs w:val="24"/>
              </w:rPr>
            </w:pPr>
          </w:p>
        </w:tc>
      </w:tr>
      <w:tr w:rsidR="00601F41" w:rsidRPr="008D7A43" w14:paraId="33F0A4AC" w14:textId="77777777" w:rsidTr="007637A4">
        <w:tc>
          <w:tcPr>
            <w:tcW w:w="3417" w:type="dxa"/>
          </w:tcPr>
          <w:p w14:paraId="3D15FEEB" w14:textId="77777777" w:rsidR="00601F41" w:rsidRDefault="00601F41" w:rsidP="007637A4">
            <w:pPr>
              <w:rPr>
                <w:rFonts w:ascii="Arial" w:hAnsi="Arial" w:cs="Arial"/>
                <w:color w:val="000000"/>
                <w:sz w:val="24"/>
                <w:szCs w:val="24"/>
              </w:rPr>
            </w:pPr>
            <w:r>
              <w:rPr>
                <w:rFonts w:ascii="Arial" w:hAnsi="Arial" w:cs="Arial"/>
                <w:color w:val="000000"/>
                <w:sz w:val="24"/>
                <w:szCs w:val="24"/>
              </w:rPr>
              <w:t>Name of Consignee</w:t>
            </w:r>
          </w:p>
        </w:tc>
        <w:tc>
          <w:tcPr>
            <w:tcW w:w="1670" w:type="dxa"/>
          </w:tcPr>
          <w:p w14:paraId="0FE164DA" w14:textId="77777777" w:rsidR="00601F41" w:rsidRPr="008D7A43" w:rsidRDefault="00601F41" w:rsidP="007637A4">
            <w:pPr>
              <w:rPr>
                <w:rFonts w:ascii="Arial" w:hAnsi="Arial" w:cs="Arial"/>
                <w:sz w:val="24"/>
                <w:szCs w:val="24"/>
              </w:rPr>
            </w:pPr>
            <w:r>
              <w:rPr>
                <w:rFonts w:ascii="Arial" w:hAnsi="Arial" w:cs="Arial"/>
                <w:sz w:val="24"/>
                <w:szCs w:val="24"/>
              </w:rPr>
              <w:t>Text</w:t>
            </w:r>
          </w:p>
        </w:tc>
        <w:tc>
          <w:tcPr>
            <w:tcW w:w="3003" w:type="dxa"/>
          </w:tcPr>
          <w:p w14:paraId="54E6C3C1" w14:textId="77777777" w:rsidR="00601F41" w:rsidRPr="008D7A43" w:rsidRDefault="00601F41" w:rsidP="007637A4">
            <w:pPr>
              <w:rPr>
                <w:rFonts w:ascii="Arial" w:hAnsi="Arial" w:cs="Arial"/>
                <w:sz w:val="24"/>
                <w:szCs w:val="24"/>
              </w:rPr>
            </w:pPr>
          </w:p>
        </w:tc>
      </w:tr>
      <w:tr w:rsidR="00601F41" w:rsidRPr="008D7A43" w14:paraId="7A2144FB" w14:textId="77777777" w:rsidTr="007637A4">
        <w:tc>
          <w:tcPr>
            <w:tcW w:w="3417" w:type="dxa"/>
          </w:tcPr>
          <w:p w14:paraId="31EA20FE" w14:textId="77777777" w:rsidR="00601F41" w:rsidRDefault="00601F41" w:rsidP="007637A4">
            <w:pPr>
              <w:rPr>
                <w:rFonts w:ascii="Arial" w:hAnsi="Arial" w:cs="Arial"/>
                <w:color w:val="000000"/>
                <w:sz w:val="24"/>
                <w:szCs w:val="24"/>
              </w:rPr>
            </w:pPr>
            <w:r>
              <w:rPr>
                <w:rFonts w:ascii="Arial" w:hAnsi="Arial" w:cs="Arial"/>
                <w:color w:val="000000"/>
                <w:sz w:val="24"/>
                <w:szCs w:val="24"/>
              </w:rPr>
              <w:t>Address of Consignee of the importing country</w:t>
            </w:r>
          </w:p>
        </w:tc>
        <w:tc>
          <w:tcPr>
            <w:tcW w:w="1670" w:type="dxa"/>
          </w:tcPr>
          <w:p w14:paraId="7E008730" w14:textId="77777777" w:rsidR="00601F41" w:rsidRPr="008D7A43" w:rsidRDefault="00601F41" w:rsidP="007637A4">
            <w:pPr>
              <w:rPr>
                <w:rFonts w:ascii="Arial" w:hAnsi="Arial" w:cs="Arial"/>
                <w:sz w:val="24"/>
                <w:szCs w:val="24"/>
              </w:rPr>
            </w:pPr>
            <w:r>
              <w:rPr>
                <w:rFonts w:ascii="Arial" w:hAnsi="Arial" w:cs="Arial"/>
                <w:sz w:val="24"/>
                <w:szCs w:val="24"/>
              </w:rPr>
              <w:t>Text area</w:t>
            </w:r>
          </w:p>
        </w:tc>
        <w:tc>
          <w:tcPr>
            <w:tcW w:w="3003" w:type="dxa"/>
          </w:tcPr>
          <w:p w14:paraId="754F313F" w14:textId="77777777" w:rsidR="00601F41" w:rsidRPr="008D7A43" w:rsidRDefault="00601F41" w:rsidP="007637A4">
            <w:pPr>
              <w:rPr>
                <w:rFonts w:ascii="Arial" w:hAnsi="Arial" w:cs="Arial"/>
                <w:sz w:val="24"/>
                <w:szCs w:val="24"/>
              </w:rPr>
            </w:pPr>
          </w:p>
        </w:tc>
      </w:tr>
      <w:tr w:rsidR="00601F41" w:rsidRPr="008D7A43" w14:paraId="7F336083" w14:textId="77777777" w:rsidTr="007637A4">
        <w:tc>
          <w:tcPr>
            <w:tcW w:w="3417" w:type="dxa"/>
          </w:tcPr>
          <w:p w14:paraId="69603E34" w14:textId="77777777" w:rsidR="00601F41" w:rsidRDefault="00601F41" w:rsidP="007637A4">
            <w:pPr>
              <w:rPr>
                <w:rFonts w:ascii="Arial" w:hAnsi="Arial" w:cs="Arial"/>
                <w:color w:val="000000"/>
                <w:sz w:val="24"/>
                <w:szCs w:val="24"/>
              </w:rPr>
            </w:pPr>
            <w:r>
              <w:rPr>
                <w:rFonts w:ascii="Arial" w:hAnsi="Arial" w:cs="Arial"/>
                <w:color w:val="000000"/>
                <w:sz w:val="24"/>
                <w:szCs w:val="24"/>
              </w:rPr>
              <w:t>Final destination</w:t>
            </w:r>
          </w:p>
        </w:tc>
        <w:tc>
          <w:tcPr>
            <w:tcW w:w="1670" w:type="dxa"/>
          </w:tcPr>
          <w:p w14:paraId="2C3F35D2" w14:textId="77777777" w:rsidR="00601F41" w:rsidRPr="008D7A43" w:rsidRDefault="00601F41" w:rsidP="007637A4">
            <w:pPr>
              <w:rPr>
                <w:rFonts w:ascii="Arial" w:hAnsi="Arial" w:cs="Arial"/>
                <w:sz w:val="24"/>
                <w:szCs w:val="24"/>
              </w:rPr>
            </w:pPr>
            <w:r>
              <w:rPr>
                <w:rFonts w:ascii="Arial" w:hAnsi="Arial" w:cs="Arial"/>
                <w:sz w:val="24"/>
                <w:szCs w:val="24"/>
              </w:rPr>
              <w:t>Text</w:t>
            </w:r>
          </w:p>
        </w:tc>
        <w:tc>
          <w:tcPr>
            <w:tcW w:w="3003" w:type="dxa"/>
          </w:tcPr>
          <w:p w14:paraId="10008678" w14:textId="77777777" w:rsidR="00601F41" w:rsidRPr="008D7A43" w:rsidRDefault="00601F41" w:rsidP="007637A4">
            <w:pPr>
              <w:rPr>
                <w:rFonts w:ascii="Arial" w:hAnsi="Arial" w:cs="Arial"/>
                <w:sz w:val="24"/>
                <w:szCs w:val="24"/>
              </w:rPr>
            </w:pPr>
          </w:p>
        </w:tc>
      </w:tr>
      <w:tr w:rsidR="00601F41" w:rsidRPr="008D7A43" w14:paraId="2FDF1B3D" w14:textId="77777777" w:rsidTr="007637A4">
        <w:tc>
          <w:tcPr>
            <w:tcW w:w="3417" w:type="dxa"/>
          </w:tcPr>
          <w:p w14:paraId="710A8742" w14:textId="77777777" w:rsidR="00601F41" w:rsidRDefault="00601F41" w:rsidP="007637A4">
            <w:pPr>
              <w:rPr>
                <w:rFonts w:ascii="Arial" w:hAnsi="Arial" w:cs="Arial"/>
                <w:color w:val="000000"/>
                <w:sz w:val="24"/>
                <w:szCs w:val="24"/>
              </w:rPr>
            </w:pPr>
            <w:r>
              <w:rPr>
                <w:rFonts w:ascii="Arial" w:hAnsi="Arial" w:cs="Arial"/>
                <w:color w:val="000000"/>
                <w:sz w:val="24"/>
                <w:szCs w:val="24"/>
              </w:rPr>
              <w:t>Expected date of export</w:t>
            </w:r>
          </w:p>
        </w:tc>
        <w:tc>
          <w:tcPr>
            <w:tcW w:w="1670" w:type="dxa"/>
          </w:tcPr>
          <w:p w14:paraId="3BF3F0FA" w14:textId="77777777" w:rsidR="00601F41" w:rsidRPr="008D7A43" w:rsidRDefault="00601F41" w:rsidP="007637A4">
            <w:pPr>
              <w:rPr>
                <w:rFonts w:ascii="Arial" w:hAnsi="Arial" w:cs="Arial"/>
                <w:sz w:val="24"/>
                <w:szCs w:val="24"/>
              </w:rPr>
            </w:pPr>
            <w:r>
              <w:rPr>
                <w:rFonts w:ascii="Arial" w:hAnsi="Arial" w:cs="Arial"/>
                <w:sz w:val="24"/>
                <w:szCs w:val="24"/>
              </w:rPr>
              <w:t>Date</w:t>
            </w:r>
          </w:p>
        </w:tc>
        <w:tc>
          <w:tcPr>
            <w:tcW w:w="3003" w:type="dxa"/>
          </w:tcPr>
          <w:p w14:paraId="1870865B" w14:textId="77777777" w:rsidR="00601F41" w:rsidRPr="008D7A43" w:rsidRDefault="00601F41" w:rsidP="007637A4">
            <w:pPr>
              <w:rPr>
                <w:rFonts w:ascii="Arial" w:hAnsi="Arial" w:cs="Arial"/>
                <w:sz w:val="24"/>
                <w:szCs w:val="24"/>
              </w:rPr>
            </w:pPr>
            <w:r>
              <w:rPr>
                <w:rFonts w:ascii="Arial" w:hAnsi="Arial" w:cs="Arial"/>
                <w:sz w:val="24"/>
                <w:szCs w:val="24"/>
              </w:rPr>
              <w:t>Cannot put yesterday day, should be after 2weeks from today’s date</w:t>
            </w:r>
          </w:p>
        </w:tc>
      </w:tr>
      <w:tr w:rsidR="00601F41" w:rsidRPr="008D7A43" w14:paraId="76390A59" w14:textId="77777777" w:rsidTr="007637A4">
        <w:tc>
          <w:tcPr>
            <w:tcW w:w="3417" w:type="dxa"/>
          </w:tcPr>
          <w:p w14:paraId="1D24C642" w14:textId="77777777" w:rsidR="00601F41" w:rsidRDefault="00601F41" w:rsidP="007637A4">
            <w:pPr>
              <w:rPr>
                <w:rFonts w:ascii="Arial" w:hAnsi="Arial" w:cs="Arial"/>
                <w:color w:val="000000"/>
                <w:sz w:val="24"/>
                <w:szCs w:val="24"/>
              </w:rPr>
            </w:pPr>
            <w:r>
              <w:rPr>
                <w:rFonts w:ascii="Arial" w:hAnsi="Arial" w:cs="Arial"/>
                <w:color w:val="000000"/>
                <w:sz w:val="24"/>
                <w:szCs w:val="24"/>
              </w:rPr>
              <w:t>Date</w:t>
            </w:r>
          </w:p>
        </w:tc>
        <w:tc>
          <w:tcPr>
            <w:tcW w:w="1670" w:type="dxa"/>
          </w:tcPr>
          <w:p w14:paraId="26D69650" w14:textId="77777777" w:rsidR="00601F41" w:rsidRPr="008D7A43" w:rsidRDefault="00601F41" w:rsidP="007637A4">
            <w:pPr>
              <w:rPr>
                <w:rFonts w:ascii="Arial" w:hAnsi="Arial" w:cs="Arial"/>
                <w:sz w:val="24"/>
                <w:szCs w:val="24"/>
              </w:rPr>
            </w:pPr>
            <w:r>
              <w:rPr>
                <w:rFonts w:ascii="Arial" w:hAnsi="Arial" w:cs="Arial"/>
                <w:sz w:val="24"/>
                <w:szCs w:val="24"/>
              </w:rPr>
              <w:t>Date</w:t>
            </w:r>
          </w:p>
        </w:tc>
        <w:tc>
          <w:tcPr>
            <w:tcW w:w="3003" w:type="dxa"/>
          </w:tcPr>
          <w:p w14:paraId="115147B8" w14:textId="77777777" w:rsidR="00601F41" w:rsidRPr="008D7A43" w:rsidRDefault="00601F41" w:rsidP="007637A4">
            <w:pPr>
              <w:rPr>
                <w:rFonts w:ascii="Arial" w:hAnsi="Arial" w:cs="Arial"/>
                <w:sz w:val="24"/>
                <w:szCs w:val="24"/>
              </w:rPr>
            </w:pPr>
            <w:r>
              <w:rPr>
                <w:rFonts w:ascii="Arial" w:hAnsi="Arial" w:cs="Arial"/>
                <w:sz w:val="24"/>
                <w:szCs w:val="24"/>
              </w:rPr>
              <w:t>Today’s Date</w:t>
            </w:r>
          </w:p>
        </w:tc>
      </w:tr>
    </w:tbl>
    <w:p w14:paraId="054EF47E" w14:textId="77777777" w:rsidR="00601F41" w:rsidRDefault="00601F41" w:rsidP="00601F41">
      <w:pPr>
        <w:ind w:left="540"/>
        <w:rPr>
          <w:rFonts w:ascii="Arial" w:hAnsi="Arial" w:cs="Arial"/>
          <w:sz w:val="24"/>
          <w:szCs w:val="24"/>
        </w:rPr>
      </w:pPr>
    </w:p>
    <w:p w14:paraId="41063880" w14:textId="77777777" w:rsidR="00601F41" w:rsidRDefault="00601F41" w:rsidP="00601F41">
      <w:pPr>
        <w:tabs>
          <w:tab w:val="left" w:pos="7009"/>
        </w:tabs>
        <w:ind w:left="540" w:firstLine="720"/>
        <w:rPr>
          <w:rFonts w:ascii="Arial" w:hAnsi="Arial" w:cs="Arial"/>
          <w:sz w:val="24"/>
          <w:szCs w:val="24"/>
        </w:rPr>
      </w:pPr>
      <w:r>
        <w:rPr>
          <w:rFonts w:ascii="Arial" w:hAnsi="Arial" w:cs="Arial"/>
          <w:sz w:val="24"/>
          <w:szCs w:val="24"/>
        </w:rPr>
        <w:t>Do you need GMO:</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3D296242" w14:textId="77777777" w:rsidTr="007637A4">
        <w:tc>
          <w:tcPr>
            <w:tcW w:w="3417" w:type="dxa"/>
            <w:shd w:val="clear" w:color="auto" w:fill="FDE9D9" w:themeFill="accent6" w:themeFillTint="33"/>
          </w:tcPr>
          <w:p w14:paraId="26B25F38"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23FB9D38"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06CB37D4"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46E4AB91" w14:textId="77777777" w:rsidTr="007637A4">
        <w:tc>
          <w:tcPr>
            <w:tcW w:w="3417" w:type="dxa"/>
          </w:tcPr>
          <w:p w14:paraId="77AB5830"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GMO Free Certificate</w:t>
            </w:r>
          </w:p>
        </w:tc>
        <w:tc>
          <w:tcPr>
            <w:tcW w:w="1670" w:type="dxa"/>
          </w:tcPr>
          <w:p w14:paraId="03631DF4" w14:textId="77777777" w:rsidR="00601F41" w:rsidRPr="008D7A43" w:rsidRDefault="00601F41" w:rsidP="007637A4">
            <w:pPr>
              <w:rPr>
                <w:rFonts w:ascii="Arial" w:hAnsi="Arial" w:cs="Arial"/>
                <w:sz w:val="24"/>
                <w:szCs w:val="24"/>
              </w:rPr>
            </w:pPr>
            <w:r>
              <w:rPr>
                <w:rFonts w:ascii="Arial" w:hAnsi="Arial" w:cs="Arial"/>
                <w:sz w:val="24"/>
                <w:szCs w:val="24"/>
              </w:rPr>
              <w:t>Radio button</w:t>
            </w:r>
          </w:p>
        </w:tc>
        <w:tc>
          <w:tcPr>
            <w:tcW w:w="3003" w:type="dxa"/>
            <w:vAlign w:val="center"/>
          </w:tcPr>
          <w:p w14:paraId="0C80DE81" w14:textId="77777777" w:rsidR="00601F41" w:rsidRPr="008D7A43" w:rsidRDefault="00601F41" w:rsidP="007637A4">
            <w:pPr>
              <w:rPr>
                <w:rFonts w:ascii="Arial" w:hAnsi="Arial" w:cs="Arial"/>
                <w:sz w:val="24"/>
                <w:szCs w:val="24"/>
              </w:rPr>
            </w:pPr>
            <w:r>
              <w:rPr>
                <w:rFonts w:ascii="Arial" w:hAnsi="Arial" w:cs="Arial"/>
                <w:sz w:val="24"/>
                <w:szCs w:val="24"/>
              </w:rPr>
              <w:t>Yes/No</w:t>
            </w:r>
          </w:p>
        </w:tc>
      </w:tr>
    </w:tbl>
    <w:p w14:paraId="4D96B610" w14:textId="77777777" w:rsidR="00601F41" w:rsidRDefault="00601F41" w:rsidP="00601F41">
      <w:pPr>
        <w:ind w:left="540"/>
        <w:rPr>
          <w:rFonts w:ascii="Arial" w:hAnsi="Arial" w:cs="Arial"/>
          <w:sz w:val="24"/>
          <w:szCs w:val="24"/>
        </w:rPr>
      </w:pPr>
    </w:p>
    <w:p w14:paraId="29D35C3B" w14:textId="77777777" w:rsidR="00601F41" w:rsidRDefault="00601F41" w:rsidP="00601F41">
      <w:pPr>
        <w:ind w:left="540"/>
        <w:rPr>
          <w:rFonts w:ascii="Arial" w:hAnsi="Arial" w:cs="Arial"/>
          <w:sz w:val="24"/>
          <w:szCs w:val="24"/>
        </w:rPr>
      </w:pPr>
      <w:r>
        <w:rPr>
          <w:rFonts w:ascii="Arial" w:hAnsi="Arial" w:cs="Arial"/>
          <w:sz w:val="24"/>
          <w:szCs w:val="24"/>
        </w:rPr>
        <w:t xml:space="preserve">if </w:t>
      </w:r>
      <w:proofErr w:type="gramStart"/>
      <w:r>
        <w:rPr>
          <w:rFonts w:ascii="Arial" w:hAnsi="Arial" w:cs="Arial"/>
          <w:sz w:val="24"/>
          <w:szCs w:val="24"/>
        </w:rPr>
        <w:t>“</w:t>
      </w:r>
      <w:r w:rsidRPr="00F04169">
        <w:rPr>
          <w:rFonts w:ascii="Arial" w:hAnsi="Arial" w:cs="Arial"/>
          <w:b/>
          <w:bCs/>
          <w:sz w:val="24"/>
          <w:szCs w:val="24"/>
        </w:rPr>
        <w:t xml:space="preserve"> Animal</w:t>
      </w:r>
      <w:proofErr w:type="gramEnd"/>
      <w:r>
        <w:rPr>
          <w:rFonts w:ascii="Arial" w:hAnsi="Arial" w:cs="Arial"/>
          <w:b/>
          <w:bCs/>
          <w:sz w:val="24"/>
          <w:szCs w:val="24"/>
        </w:rPr>
        <w:t xml:space="preserve"> Product</w:t>
      </w:r>
      <w:r>
        <w:rPr>
          <w:rFonts w:ascii="Arial" w:hAnsi="Arial" w:cs="Arial"/>
          <w:sz w:val="24"/>
          <w:szCs w:val="24"/>
        </w:rPr>
        <w:t>” is selected in Type of Permit, than enable the following table:</w:t>
      </w:r>
    </w:p>
    <w:p w14:paraId="2C8603CC" w14:textId="77777777" w:rsidR="00601F41" w:rsidRDefault="00601F41" w:rsidP="00601F41">
      <w:pPr>
        <w:ind w:left="540"/>
        <w:rPr>
          <w:rFonts w:ascii="Arial" w:hAnsi="Arial" w:cs="Arial"/>
          <w:sz w:val="24"/>
          <w:szCs w:val="24"/>
        </w:rPr>
      </w:pPr>
      <w:r>
        <w:rPr>
          <w:rFonts w:ascii="Arial" w:hAnsi="Arial" w:cs="Arial"/>
          <w:sz w:val="24"/>
          <w:szCs w:val="24"/>
        </w:rPr>
        <w:t>Details of consignment:(Add more button)</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7DBB5562" w14:textId="77777777" w:rsidTr="007637A4">
        <w:tc>
          <w:tcPr>
            <w:tcW w:w="3417" w:type="dxa"/>
            <w:shd w:val="clear" w:color="auto" w:fill="FDE9D9" w:themeFill="accent6" w:themeFillTint="33"/>
          </w:tcPr>
          <w:p w14:paraId="2C4C8413"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0E739403"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0301F908"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0FC27084" w14:textId="77777777" w:rsidTr="007637A4">
        <w:tc>
          <w:tcPr>
            <w:tcW w:w="3417" w:type="dxa"/>
          </w:tcPr>
          <w:p w14:paraId="16C79AA0"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Particulars</w:t>
            </w:r>
          </w:p>
        </w:tc>
        <w:tc>
          <w:tcPr>
            <w:tcW w:w="1670" w:type="dxa"/>
          </w:tcPr>
          <w:p w14:paraId="0283A6A6" w14:textId="77777777" w:rsidR="00601F41" w:rsidRPr="008D7A43" w:rsidRDefault="00601F41" w:rsidP="007637A4">
            <w:pPr>
              <w:rPr>
                <w:rFonts w:ascii="Arial" w:hAnsi="Arial" w:cs="Arial"/>
                <w:sz w:val="24"/>
                <w:szCs w:val="24"/>
              </w:rPr>
            </w:pPr>
            <w:r>
              <w:rPr>
                <w:rFonts w:ascii="Arial" w:hAnsi="Arial" w:cs="Arial"/>
                <w:sz w:val="24"/>
                <w:szCs w:val="24"/>
              </w:rPr>
              <w:t>text</w:t>
            </w:r>
          </w:p>
        </w:tc>
        <w:tc>
          <w:tcPr>
            <w:tcW w:w="3003" w:type="dxa"/>
            <w:vAlign w:val="center"/>
          </w:tcPr>
          <w:p w14:paraId="0F9CDC77" w14:textId="77777777" w:rsidR="00601F41" w:rsidRPr="008D7A43" w:rsidRDefault="00601F41" w:rsidP="007637A4">
            <w:pPr>
              <w:rPr>
                <w:rFonts w:ascii="Arial" w:hAnsi="Arial" w:cs="Arial"/>
                <w:sz w:val="24"/>
                <w:szCs w:val="24"/>
              </w:rPr>
            </w:pPr>
          </w:p>
        </w:tc>
      </w:tr>
      <w:tr w:rsidR="00601F41" w:rsidRPr="008D7A43" w14:paraId="257F7B0E" w14:textId="77777777" w:rsidTr="007637A4">
        <w:tc>
          <w:tcPr>
            <w:tcW w:w="3417" w:type="dxa"/>
          </w:tcPr>
          <w:p w14:paraId="316333AC" w14:textId="77777777" w:rsidR="00601F41" w:rsidRDefault="00601F41" w:rsidP="007637A4">
            <w:pPr>
              <w:rPr>
                <w:rFonts w:ascii="Arial" w:hAnsi="Arial" w:cs="Arial"/>
                <w:color w:val="000000"/>
                <w:sz w:val="24"/>
                <w:szCs w:val="24"/>
              </w:rPr>
            </w:pPr>
            <w:r>
              <w:rPr>
                <w:rFonts w:ascii="Arial" w:hAnsi="Arial" w:cs="Arial"/>
                <w:color w:val="000000"/>
                <w:sz w:val="24"/>
                <w:szCs w:val="24"/>
              </w:rPr>
              <w:t>Company/Producer</w:t>
            </w:r>
          </w:p>
        </w:tc>
        <w:tc>
          <w:tcPr>
            <w:tcW w:w="1670" w:type="dxa"/>
          </w:tcPr>
          <w:p w14:paraId="45C21E68" w14:textId="77777777" w:rsidR="00601F41" w:rsidRPr="008D7A43" w:rsidRDefault="00601F41" w:rsidP="007637A4">
            <w:pPr>
              <w:rPr>
                <w:rFonts w:ascii="Arial" w:hAnsi="Arial" w:cs="Arial"/>
                <w:sz w:val="24"/>
                <w:szCs w:val="24"/>
              </w:rPr>
            </w:pPr>
            <w:r>
              <w:rPr>
                <w:rFonts w:ascii="Arial" w:hAnsi="Arial" w:cs="Arial"/>
                <w:sz w:val="24"/>
                <w:szCs w:val="24"/>
              </w:rPr>
              <w:t>text</w:t>
            </w:r>
          </w:p>
        </w:tc>
        <w:tc>
          <w:tcPr>
            <w:tcW w:w="3003" w:type="dxa"/>
            <w:vAlign w:val="center"/>
          </w:tcPr>
          <w:p w14:paraId="43155C37" w14:textId="77777777" w:rsidR="00601F41" w:rsidRPr="008D7A43" w:rsidRDefault="00601F41" w:rsidP="007637A4">
            <w:pPr>
              <w:rPr>
                <w:rFonts w:ascii="Arial" w:hAnsi="Arial" w:cs="Arial"/>
                <w:sz w:val="24"/>
                <w:szCs w:val="24"/>
              </w:rPr>
            </w:pPr>
          </w:p>
        </w:tc>
      </w:tr>
      <w:tr w:rsidR="00601F41" w:rsidRPr="008D7A43" w14:paraId="1735FD0C" w14:textId="77777777" w:rsidTr="007637A4">
        <w:tc>
          <w:tcPr>
            <w:tcW w:w="3417" w:type="dxa"/>
          </w:tcPr>
          <w:p w14:paraId="26A09018" w14:textId="77777777" w:rsidR="00601F41" w:rsidRDefault="00601F41" w:rsidP="007637A4">
            <w:pPr>
              <w:rPr>
                <w:rFonts w:ascii="Arial" w:hAnsi="Arial" w:cs="Arial"/>
                <w:color w:val="000000"/>
                <w:sz w:val="24"/>
                <w:szCs w:val="24"/>
              </w:rPr>
            </w:pPr>
            <w:r>
              <w:rPr>
                <w:rFonts w:ascii="Arial" w:hAnsi="Arial" w:cs="Arial"/>
                <w:color w:val="000000"/>
                <w:sz w:val="24"/>
                <w:szCs w:val="24"/>
              </w:rPr>
              <w:t>Description of supply/package</w:t>
            </w:r>
          </w:p>
        </w:tc>
        <w:tc>
          <w:tcPr>
            <w:tcW w:w="1670" w:type="dxa"/>
          </w:tcPr>
          <w:p w14:paraId="78C4B18C" w14:textId="77777777" w:rsidR="00601F41" w:rsidRPr="008D7A43" w:rsidRDefault="00601F41" w:rsidP="007637A4">
            <w:pPr>
              <w:rPr>
                <w:rFonts w:ascii="Arial" w:hAnsi="Arial" w:cs="Arial"/>
                <w:sz w:val="24"/>
                <w:szCs w:val="24"/>
              </w:rPr>
            </w:pPr>
            <w:r>
              <w:rPr>
                <w:rFonts w:ascii="Arial" w:hAnsi="Arial" w:cs="Arial"/>
                <w:sz w:val="24"/>
                <w:szCs w:val="24"/>
              </w:rPr>
              <w:t>Text area</w:t>
            </w:r>
          </w:p>
        </w:tc>
        <w:tc>
          <w:tcPr>
            <w:tcW w:w="3003" w:type="dxa"/>
            <w:vAlign w:val="center"/>
          </w:tcPr>
          <w:p w14:paraId="2CDC36FB" w14:textId="77777777" w:rsidR="00601F41" w:rsidRPr="008D7A43" w:rsidRDefault="00601F41" w:rsidP="007637A4">
            <w:pPr>
              <w:rPr>
                <w:rFonts w:ascii="Arial" w:hAnsi="Arial" w:cs="Arial"/>
                <w:sz w:val="24"/>
                <w:szCs w:val="24"/>
              </w:rPr>
            </w:pPr>
          </w:p>
        </w:tc>
      </w:tr>
      <w:tr w:rsidR="00601F41" w:rsidRPr="008D7A43" w14:paraId="40A3AC85" w14:textId="77777777" w:rsidTr="007637A4">
        <w:tc>
          <w:tcPr>
            <w:tcW w:w="3417" w:type="dxa"/>
          </w:tcPr>
          <w:p w14:paraId="0D39823D" w14:textId="77777777" w:rsidR="00601F41" w:rsidRDefault="00601F41" w:rsidP="007637A4">
            <w:pPr>
              <w:rPr>
                <w:rFonts w:ascii="Arial" w:hAnsi="Arial" w:cs="Arial"/>
                <w:color w:val="000000"/>
                <w:sz w:val="24"/>
                <w:szCs w:val="24"/>
              </w:rPr>
            </w:pPr>
            <w:r>
              <w:rPr>
                <w:rFonts w:ascii="Arial" w:hAnsi="Arial" w:cs="Arial"/>
                <w:color w:val="000000"/>
                <w:sz w:val="24"/>
                <w:szCs w:val="24"/>
              </w:rPr>
              <w:t>Quantity</w:t>
            </w:r>
          </w:p>
        </w:tc>
        <w:tc>
          <w:tcPr>
            <w:tcW w:w="1670" w:type="dxa"/>
          </w:tcPr>
          <w:p w14:paraId="72461F92" w14:textId="77777777" w:rsidR="00601F41" w:rsidRPr="008D7A43"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073613D6" w14:textId="77777777" w:rsidR="00601F41" w:rsidRPr="008D7A43" w:rsidRDefault="00601F41" w:rsidP="007637A4">
            <w:pPr>
              <w:rPr>
                <w:rFonts w:ascii="Arial" w:hAnsi="Arial" w:cs="Arial"/>
                <w:sz w:val="24"/>
                <w:szCs w:val="24"/>
              </w:rPr>
            </w:pPr>
            <w:r>
              <w:rPr>
                <w:rFonts w:ascii="Arial" w:hAnsi="Arial" w:cs="Arial"/>
                <w:sz w:val="24"/>
                <w:szCs w:val="24"/>
              </w:rPr>
              <w:t>Should not accept any special character, should accept only number</w:t>
            </w:r>
          </w:p>
        </w:tc>
      </w:tr>
      <w:tr w:rsidR="00601F41" w:rsidRPr="008D7A43" w14:paraId="3DC1CDE5" w14:textId="77777777" w:rsidTr="007637A4">
        <w:tc>
          <w:tcPr>
            <w:tcW w:w="3417" w:type="dxa"/>
          </w:tcPr>
          <w:p w14:paraId="621E317F" w14:textId="77777777" w:rsidR="00601F41" w:rsidRDefault="00601F41" w:rsidP="007637A4">
            <w:pPr>
              <w:rPr>
                <w:rFonts w:ascii="Arial" w:hAnsi="Arial" w:cs="Arial"/>
                <w:color w:val="000000"/>
                <w:sz w:val="24"/>
                <w:szCs w:val="24"/>
              </w:rPr>
            </w:pPr>
            <w:r>
              <w:rPr>
                <w:rFonts w:ascii="Arial" w:hAnsi="Arial" w:cs="Arial"/>
                <w:color w:val="000000"/>
                <w:sz w:val="24"/>
                <w:szCs w:val="24"/>
              </w:rPr>
              <w:t>Quantity Unit</w:t>
            </w:r>
          </w:p>
        </w:tc>
        <w:tc>
          <w:tcPr>
            <w:tcW w:w="1670" w:type="dxa"/>
          </w:tcPr>
          <w:p w14:paraId="3B5DC468" w14:textId="77777777" w:rsidR="00601F41" w:rsidRPr="008D7A43" w:rsidRDefault="00601F41" w:rsidP="007637A4">
            <w:pPr>
              <w:rPr>
                <w:rFonts w:ascii="Arial" w:hAnsi="Arial" w:cs="Arial"/>
                <w:sz w:val="24"/>
                <w:szCs w:val="24"/>
              </w:rPr>
            </w:pPr>
            <w:r>
              <w:rPr>
                <w:rFonts w:ascii="Arial" w:hAnsi="Arial" w:cs="Arial"/>
                <w:sz w:val="24"/>
                <w:szCs w:val="24"/>
              </w:rPr>
              <w:t>Select</w:t>
            </w:r>
          </w:p>
        </w:tc>
        <w:tc>
          <w:tcPr>
            <w:tcW w:w="3003" w:type="dxa"/>
            <w:vAlign w:val="center"/>
          </w:tcPr>
          <w:p w14:paraId="17449982" w14:textId="77777777" w:rsidR="00601F41" w:rsidRPr="008D7A43" w:rsidRDefault="00601F41" w:rsidP="007637A4">
            <w:pPr>
              <w:rPr>
                <w:rFonts w:ascii="Arial" w:hAnsi="Arial" w:cs="Arial"/>
                <w:sz w:val="24"/>
                <w:szCs w:val="24"/>
              </w:rPr>
            </w:pPr>
            <w:r>
              <w:rPr>
                <w:rFonts w:ascii="Arial" w:hAnsi="Arial" w:cs="Arial"/>
                <w:sz w:val="24"/>
                <w:szCs w:val="24"/>
              </w:rPr>
              <w:t>Pull from the master data</w:t>
            </w:r>
          </w:p>
        </w:tc>
      </w:tr>
    </w:tbl>
    <w:p w14:paraId="4F049079" w14:textId="77777777" w:rsidR="00601F41" w:rsidRDefault="00601F41" w:rsidP="00601F41">
      <w:pPr>
        <w:tabs>
          <w:tab w:val="left" w:pos="7009"/>
        </w:tabs>
        <w:ind w:left="540" w:firstLine="720"/>
        <w:rPr>
          <w:rFonts w:ascii="Arial" w:hAnsi="Arial" w:cs="Arial"/>
          <w:sz w:val="24"/>
          <w:szCs w:val="24"/>
        </w:rPr>
      </w:pP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0421DDED" w14:textId="77777777" w:rsidTr="007637A4">
        <w:tc>
          <w:tcPr>
            <w:tcW w:w="3417" w:type="dxa"/>
            <w:shd w:val="clear" w:color="auto" w:fill="FDE9D9" w:themeFill="accent6" w:themeFillTint="33"/>
          </w:tcPr>
          <w:p w14:paraId="7D275A54"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lastRenderedPageBreak/>
              <w:t>Field Name</w:t>
            </w:r>
          </w:p>
        </w:tc>
        <w:tc>
          <w:tcPr>
            <w:tcW w:w="1670" w:type="dxa"/>
            <w:shd w:val="clear" w:color="auto" w:fill="FDE9D9" w:themeFill="accent6" w:themeFillTint="33"/>
          </w:tcPr>
          <w:p w14:paraId="69C149B1"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3734EAD6"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326E6439" w14:textId="77777777" w:rsidTr="007637A4">
        <w:tc>
          <w:tcPr>
            <w:tcW w:w="3417" w:type="dxa"/>
          </w:tcPr>
          <w:p w14:paraId="224B79D5"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 xml:space="preserve">Heat Treated </w:t>
            </w:r>
          </w:p>
        </w:tc>
        <w:tc>
          <w:tcPr>
            <w:tcW w:w="1670" w:type="dxa"/>
          </w:tcPr>
          <w:p w14:paraId="448DA4B7" w14:textId="77777777" w:rsidR="00601F41" w:rsidRPr="008D7A43" w:rsidRDefault="00601F41" w:rsidP="007637A4">
            <w:pPr>
              <w:rPr>
                <w:rFonts w:ascii="Arial" w:hAnsi="Arial" w:cs="Arial"/>
                <w:sz w:val="24"/>
                <w:szCs w:val="24"/>
              </w:rPr>
            </w:pPr>
            <w:r>
              <w:rPr>
                <w:rFonts w:ascii="Arial" w:hAnsi="Arial" w:cs="Arial"/>
                <w:sz w:val="24"/>
                <w:szCs w:val="24"/>
              </w:rPr>
              <w:t>Radio button</w:t>
            </w:r>
          </w:p>
        </w:tc>
        <w:tc>
          <w:tcPr>
            <w:tcW w:w="3003" w:type="dxa"/>
            <w:vAlign w:val="center"/>
          </w:tcPr>
          <w:p w14:paraId="08F4CD23" w14:textId="77777777" w:rsidR="00601F41" w:rsidRPr="008D7A43" w:rsidRDefault="00601F41" w:rsidP="007637A4">
            <w:pPr>
              <w:rPr>
                <w:rFonts w:ascii="Arial" w:hAnsi="Arial" w:cs="Arial"/>
                <w:sz w:val="24"/>
                <w:szCs w:val="24"/>
              </w:rPr>
            </w:pPr>
            <w:r>
              <w:rPr>
                <w:rFonts w:ascii="Arial" w:hAnsi="Arial" w:cs="Arial"/>
                <w:sz w:val="24"/>
                <w:szCs w:val="24"/>
              </w:rPr>
              <w:t>Yes/No</w:t>
            </w:r>
          </w:p>
        </w:tc>
      </w:tr>
      <w:tr w:rsidR="00601F41" w:rsidRPr="008D7A43" w14:paraId="67CC4B62" w14:textId="77777777" w:rsidTr="007637A4">
        <w:tc>
          <w:tcPr>
            <w:tcW w:w="3417" w:type="dxa"/>
          </w:tcPr>
          <w:p w14:paraId="5007B480" w14:textId="77777777" w:rsidR="00601F41" w:rsidRDefault="00601F41" w:rsidP="007637A4">
            <w:pPr>
              <w:rPr>
                <w:rFonts w:ascii="Arial" w:hAnsi="Arial" w:cs="Arial"/>
                <w:color w:val="000000"/>
                <w:sz w:val="24"/>
                <w:szCs w:val="24"/>
              </w:rPr>
            </w:pPr>
            <w:r>
              <w:rPr>
                <w:rFonts w:ascii="Arial" w:hAnsi="Arial" w:cs="Arial"/>
                <w:color w:val="000000"/>
                <w:sz w:val="24"/>
                <w:szCs w:val="24"/>
              </w:rPr>
              <w:t>Purpose of Export</w:t>
            </w:r>
          </w:p>
        </w:tc>
        <w:tc>
          <w:tcPr>
            <w:tcW w:w="1670" w:type="dxa"/>
          </w:tcPr>
          <w:p w14:paraId="52A46B84" w14:textId="77777777" w:rsidR="00601F41" w:rsidRDefault="00601F41" w:rsidP="007637A4">
            <w:pPr>
              <w:rPr>
                <w:rFonts w:ascii="Arial" w:hAnsi="Arial" w:cs="Arial"/>
                <w:sz w:val="24"/>
                <w:szCs w:val="24"/>
              </w:rPr>
            </w:pPr>
            <w:r>
              <w:rPr>
                <w:rFonts w:ascii="Arial" w:hAnsi="Arial" w:cs="Arial"/>
                <w:sz w:val="24"/>
                <w:szCs w:val="24"/>
              </w:rPr>
              <w:t>Text area</w:t>
            </w:r>
          </w:p>
        </w:tc>
        <w:tc>
          <w:tcPr>
            <w:tcW w:w="3003" w:type="dxa"/>
            <w:vAlign w:val="center"/>
          </w:tcPr>
          <w:p w14:paraId="08BD78B4" w14:textId="77777777" w:rsidR="00601F41" w:rsidRDefault="00601F41" w:rsidP="007637A4">
            <w:pPr>
              <w:rPr>
                <w:rFonts w:ascii="Arial" w:hAnsi="Arial" w:cs="Arial"/>
                <w:sz w:val="24"/>
                <w:szCs w:val="24"/>
              </w:rPr>
            </w:pPr>
          </w:p>
        </w:tc>
      </w:tr>
      <w:tr w:rsidR="00601F41" w:rsidRPr="008D7A43" w14:paraId="29370B0B" w14:textId="77777777" w:rsidTr="007637A4">
        <w:tc>
          <w:tcPr>
            <w:tcW w:w="3417" w:type="dxa"/>
          </w:tcPr>
          <w:p w14:paraId="2374DF12" w14:textId="77777777" w:rsidR="00601F41" w:rsidRDefault="00601F41" w:rsidP="007637A4">
            <w:pPr>
              <w:rPr>
                <w:rFonts w:ascii="Arial" w:hAnsi="Arial" w:cs="Arial"/>
                <w:color w:val="000000"/>
                <w:sz w:val="24"/>
                <w:szCs w:val="24"/>
              </w:rPr>
            </w:pPr>
            <w:r>
              <w:rPr>
                <w:rFonts w:ascii="Arial" w:hAnsi="Arial" w:cs="Arial"/>
                <w:color w:val="000000"/>
                <w:sz w:val="24"/>
                <w:szCs w:val="24"/>
              </w:rPr>
              <w:t>Source of commodity</w:t>
            </w:r>
          </w:p>
        </w:tc>
        <w:tc>
          <w:tcPr>
            <w:tcW w:w="1670" w:type="dxa"/>
          </w:tcPr>
          <w:p w14:paraId="559E81AA" w14:textId="77777777" w:rsidR="00601F41" w:rsidRDefault="00601F41" w:rsidP="007637A4">
            <w:pPr>
              <w:rPr>
                <w:rFonts w:ascii="Arial" w:hAnsi="Arial" w:cs="Arial"/>
                <w:sz w:val="24"/>
                <w:szCs w:val="24"/>
              </w:rPr>
            </w:pPr>
            <w:r>
              <w:rPr>
                <w:rFonts w:ascii="Arial" w:hAnsi="Arial" w:cs="Arial"/>
                <w:sz w:val="24"/>
                <w:szCs w:val="24"/>
              </w:rPr>
              <w:t>Select</w:t>
            </w:r>
          </w:p>
        </w:tc>
        <w:tc>
          <w:tcPr>
            <w:tcW w:w="3003" w:type="dxa"/>
            <w:vAlign w:val="center"/>
          </w:tcPr>
          <w:p w14:paraId="3CE14594" w14:textId="77777777" w:rsidR="00601F41" w:rsidRDefault="00601F41" w:rsidP="007637A4">
            <w:pPr>
              <w:rPr>
                <w:rFonts w:ascii="Arial" w:hAnsi="Arial" w:cs="Arial"/>
                <w:sz w:val="24"/>
                <w:szCs w:val="24"/>
              </w:rPr>
            </w:pPr>
            <w:r>
              <w:rPr>
                <w:rFonts w:ascii="Arial" w:hAnsi="Arial" w:cs="Arial"/>
                <w:sz w:val="24"/>
                <w:szCs w:val="24"/>
              </w:rPr>
              <w:t>Pull from master data</w:t>
            </w:r>
          </w:p>
        </w:tc>
      </w:tr>
      <w:tr w:rsidR="00601F41" w:rsidRPr="008D7A43" w14:paraId="2A5D7C74" w14:textId="77777777" w:rsidTr="007637A4">
        <w:tc>
          <w:tcPr>
            <w:tcW w:w="3417" w:type="dxa"/>
          </w:tcPr>
          <w:p w14:paraId="3FAF7B64" w14:textId="77777777" w:rsidR="00601F41" w:rsidRDefault="00601F41" w:rsidP="007637A4">
            <w:pPr>
              <w:rPr>
                <w:rFonts w:ascii="Arial" w:hAnsi="Arial" w:cs="Arial"/>
                <w:color w:val="000000"/>
                <w:sz w:val="24"/>
                <w:szCs w:val="24"/>
              </w:rPr>
            </w:pPr>
            <w:r>
              <w:rPr>
                <w:rFonts w:ascii="Arial" w:hAnsi="Arial" w:cs="Arial"/>
                <w:color w:val="000000"/>
                <w:sz w:val="24"/>
                <w:szCs w:val="24"/>
              </w:rPr>
              <w:t>Name of Consignee</w:t>
            </w:r>
          </w:p>
        </w:tc>
        <w:tc>
          <w:tcPr>
            <w:tcW w:w="1670" w:type="dxa"/>
          </w:tcPr>
          <w:p w14:paraId="4A1D6F5D" w14:textId="77777777" w:rsidR="00601F41" w:rsidRDefault="00601F41" w:rsidP="007637A4">
            <w:pPr>
              <w:rPr>
                <w:rFonts w:ascii="Arial" w:hAnsi="Arial" w:cs="Arial"/>
                <w:sz w:val="24"/>
                <w:szCs w:val="24"/>
              </w:rPr>
            </w:pPr>
            <w:r>
              <w:rPr>
                <w:rFonts w:ascii="Arial" w:hAnsi="Arial" w:cs="Arial"/>
                <w:sz w:val="24"/>
                <w:szCs w:val="24"/>
              </w:rPr>
              <w:t>Text</w:t>
            </w:r>
          </w:p>
        </w:tc>
        <w:tc>
          <w:tcPr>
            <w:tcW w:w="3003" w:type="dxa"/>
            <w:vAlign w:val="center"/>
          </w:tcPr>
          <w:p w14:paraId="664619ED" w14:textId="77777777" w:rsidR="00601F41" w:rsidRDefault="00601F41" w:rsidP="007637A4">
            <w:pPr>
              <w:rPr>
                <w:rFonts w:ascii="Arial" w:hAnsi="Arial" w:cs="Arial"/>
                <w:sz w:val="24"/>
                <w:szCs w:val="24"/>
              </w:rPr>
            </w:pPr>
          </w:p>
        </w:tc>
      </w:tr>
      <w:tr w:rsidR="00601F41" w:rsidRPr="008D7A43" w14:paraId="6FA88C7F" w14:textId="77777777" w:rsidTr="007637A4">
        <w:tc>
          <w:tcPr>
            <w:tcW w:w="3417" w:type="dxa"/>
          </w:tcPr>
          <w:p w14:paraId="5F7C426F" w14:textId="77777777" w:rsidR="00601F41" w:rsidRDefault="00601F41" w:rsidP="007637A4">
            <w:pPr>
              <w:rPr>
                <w:rFonts w:ascii="Arial" w:hAnsi="Arial" w:cs="Arial"/>
                <w:color w:val="000000"/>
                <w:sz w:val="24"/>
                <w:szCs w:val="24"/>
              </w:rPr>
            </w:pPr>
            <w:r>
              <w:rPr>
                <w:rFonts w:ascii="Arial" w:hAnsi="Arial" w:cs="Arial"/>
                <w:color w:val="000000"/>
                <w:sz w:val="24"/>
                <w:szCs w:val="24"/>
              </w:rPr>
              <w:t>Address of Consignee of the importing country</w:t>
            </w:r>
          </w:p>
        </w:tc>
        <w:tc>
          <w:tcPr>
            <w:tcW w:w="1670" w:type="dxa"/>
          </w:tcPr>
          <w:p w14:paraId="3D0D836D" w14:textId="77777777" w:rsidR="00601F41" w:rsidRDefault="00601F41" w:rsidP="007637A4">
            <w:pPr>
              <w:rPr>
                <w:rFonts w:ascii="Arial" w:hAnsi="Arial" w:cs="Arial"/>
                <w:sz w:val="24"/>
                <w:szCs w:val="24"/>
              </w:rPr>
            </w:pPr>
            <w:r>
              <w:rPr>
                <w:rFonts w:ascii="Arial" w:hAnsi="Arial" w:cs="Arial"/>
                <w:sz w:val="24"/>
                <w:szCs w:val="24"/>
              </w:rPr>
              <w:t>Text area</w:t>
            </w:r>
          </w:p>
        </w:tc>
        <w:tc>
          <w:tcPr>
            <w:tcW w:w="3003" w:type="dxa"/>
            <w:vAlign w:val="center"/>
          </w:tcPr>
          <w:p w14:paraId="4A77C40A" w14:textId="77777777" w:rsidR="00601F41" w:rsidRDefault="00601F41" w:rsidP="007637A4">
            <w:pPr>
              <w:rPr>
                <w:rFonts w:ascii="Arial" w:hAnsi="Arial" w:cs="Arial"/>
                <w:sz w:val="24"/>
                <w:szCs w:val="24"/>
              </w:rPr>
            </w:pPr>
          </w:p>
        </w:tc>
      </w:tr>
      <w:tr w:rsidR="00601F41" w:rsidRPr="008D7A43" w14:paraId="7596F793" w14:textId="77777777" w:rsidTr="007637A4">
        <w:tc>
          <w:tcPr>
            <w:tcW w:w="3417" w:type="dxa"/>
          </w:tcPr>
          <w:p w14:paraId="3022CE50" w14:textId="77777777" w:rsidR="00601F41" w:rsidRDefault="00601F41" w:rsidP="007637A4">
            <w:pPr>
              <w:rPr>
                <w:rFonts w:ascii="Arial" w:hAnsi="Arial" w:cs="Arial"/>
                <w:color w:val="000000"/>
                <w:sz w:val="24"/>
                <w:szCs w:val="24"/>
              </w:rPr>
            </w:pPr>
            <w:r>
              <w:rPr>
                <w:rFonts w:ascii="Arial" w:hAnsi="Arial" w:cs="Arial"/>
                <w:color w:val="000000"/>
                <w:sz w:val="24"/>
                <w:szCs w:val="24"/>
              </w:rPr>
              <w:t>Final destination</w:t>
            </w:r>
          </w:p>
        </w:tc>
        <w:tc>
          <w:tcPr>
            <w:tcW w:w="1670" w:type="dxa"/>
          </w:tcPr>
          <w:p w14:paraId="42519560" w14:textId="77777777" w:rsidR="00601F41" w:rsidRDefault="00601F41" w:rsidP="007637A4">
            <w:pPr>
              <w:rPr>
                <w:rFonts w:ascii="Arial" w:hAnsi="Arial" w:cs="Arial"/>
                <w:sz w:val="24"/>
                <w:szCs w:val="24"/>
              </w:rPr>
            </w:pPr>
            <w:r>
              <w:rPr>
                <w:rFonts w:ascii="Arial" w:hAnsi="Arial" w:cs="Arial"/>
                <w:sz w:val="24"/>
                <w:szCs w:val="24"/>
              </w:rPr>
              <w:t>Select</w:t>
            </w:r>
          </w:p>
        </w:tc>
        <w:tc>
          <w:tcPr>
            <w:tcW w:w="3003" w:type="dxa"/>
            <w:vAlign w:val="center"/>
          </w:tcPr>
          <w:p w14:paraId="4EDC5433" w14:textId="77777777" w:rsidR="00601F41" w:rsidRDefault="00601F41" w:rsidP="007637A4">
            <w:pPr>
              <w:rPr>
                <w:rFonts w:ascii="Arial" w:hAnsi="Arial" w:cs="Arial"/>
                <w:sz w:val="24"/>
                <w:szCs w:val="24"/>
              </w:rPr>
            </w:pPr>
            <w:r>
              <w:rPr>
                <w:rFonts w:ascii="Arial" w:hAnsi="Arial" w:cs="Arial"/>
                <w:sz w:val="24"/>
                <w:szCs w:val="24"/>
              </w:rPr>
              <w:t>Pull from master data(destination)</w:t>
            </w:r>
          </w:p>
        </w:tc>
      </w:tr>
      <w:tr w:rsidR="00601F41" w:rsidRPr="008D7A43" w14:paraId="4F64BE16" w14:textId="77777777" w:rsidTr="007637A4">
        <w:tc>
          <w:tcPr>
            <w:tcW w:w="3417" w:type="dxa"/>
          </w:tcPr>
          <w:p w14:paraId="3BA4B472" w14:textId="77777777" w:rsidR="00601F41" w:rsidRDefault="00601F41" w:rsidP="007637A4">
            <w:pPr>
              <w:rPr>
                <w:rFonts w:ascii="Arial" w:hAnsi="Arial" w:cs="Arial"/>
                <w:color w:val="000000"/>
                <w:sz w:val="24"/>
                <w:szCs w:val="24"/>
              </w:rPr>
            </w:pPr>
            <w:r>
              <w:rPr>
                <w:rFonts w:ascii="Arial" w:hAnsi="Arial" w:cs="Arial"/>
                <w:color w:val="000000"/>
                <w:sz w:val="24"/>
                <w:szCs w:val="24"/>
              </w:rPr>
              <w:t>Expected date of arrival</w:t>
            </w:r>
          </w:p>
        </w:tc>
        <w:tc>
          <w:tcPr>
            <w:tcW w:w="1670" w:type="dxa"/>
          </w:tcPr>
          <w:p w14:paraId="38AB3E93" w14:textId="77777777" w:rsidR="00601F41" w:rsidRDefault="00601F41" w:rsidP="007637A4">
            <w:pPr>
              <w:rPr>
                <w:rFonts w:ascii="Arial" w:hAnsi="Arial" w:cs="Arial"/>
                <w:sz w:val="24"/>
                <w:szCs w:val="24"/>
              </w:rPr>
            </w:pPr>
            <w:r>
              <w:rPr>
                <w:rFonts w:ascii="Arial" w:hAnsi="Arial" w:cs="Arial"/>
                <w:sz w:val="24"/>
                <w:szCs w:val="24"/>
              </w:rPr>
              <w:t>date</w:t>
            </w:r>
          </w:p>
        </w:tc>
        <w:tc>
          <w:tcPr>
            <w:tcW w:w="3003" w:type="dxa"/>
            <w:vAlign w:val="center"/>
          </w:tcPr>
          <w:p w14:paraId="1C8C59FB" w14:textId="77777777" w:rsidR="00601F41" w:rsidRDefault="00601F41" w:rsidP="007637A4">
            <w:pPr>
              <w:rPr>
                <w:rFonts w:ascii="Arial" w:hAnsi="Arial" w:cs="Arial"/>
                <w:sz w:val="24"/>
                <w:szCs w:val="24"/>
              </w:rPr>
            </w:pPr>
            <w:r>
              <w:rPr>
                <w:rFonts w:ascii="Arial" w:hAnsi="Arial" w:cs="Arial"/>
                <w:sz w:val="24"/>
                <w:szCs w:val="24"/>
              </w:rPr>
              <w:t>Cannot put yesterday day</w:t>
            </w:r>
          </w:p>
        </w:tc>
      </w:tr>
      <w:tr w:rsidR="00601F41" w:rsidRPr="008D7A43" w14:paraId="4298CEF7" w14:textId="77777777" w:rsidTr="007637A4">
        <w:tc>
          <w:tcPr>
            <w:tcW w:w="3417" w:type="dxa"/>
          </w:tcPr>
          <w:p w14:paraId="66DD2BE7" w14:textId="77777777" w:rsidR="00601F41" w:rsidRDefault="00601F41" w:rsidP="007637A4">
            <w:pPr>
              <w:rPr>
                <w:rFonts w:ascii="Arial" w:hAnsi="Arial" w:cs="Arial"/>
                <w:color w:val="000000"/>
                <w:sz w:val="24"/>
                <w:szCs w:val="24"/>
              </w:rPr>
            </w:pPr>
            <w:r>
              <w:rPr>
                <w:rFonts w:ascii="Arial" w:hAnsi="Arial" w:cs="Arial"/>
                <w:color w:val="000000"/>
                <w:sz w:val="24"/>
                <w:szCs w:val="24"/>
              </w:rPr>
              <w:t xml:space="preserve">Date </w:t>
            </w:r>
          </w:p>
        </w:tc>
        <w:tc>
          <w:tcPr>
            <w:tcW w:w="1670" w:type="dxa"/>
          </w:tcPr>
          <w:p w14:paraId="4DEA3BEC" w14:textId="77777777" w:rsidR="00601F41" w:rsidRDefault="00601F41" w:rsidP="007637A4">
            <w:pPr>
              <w:rPr>
                <w:rFonts w:ascii="Arial" w:hAnsi="Arial" w:cs="Arial"/>
                <w:sz w:val="24"/>
                <w:szCs w:val="24"/>
              </w:rPr>
            </w:pPr>
            <w:r>
              <w:rPr>
                <w:rFonts w:ascii="Arial" w:hAnsi="Arial" w:cs="Arial"/>
                <w:sz w:val="24"/>
                <w:szCs w:val="24"/>
              </w:rPr>
              <w:t>Date</w:t>
            </w:r>
          </w:p>
        </w:tc>
        <w:tc>
          <w:tcPr>
            <w:tcW w:w="3003" w:type="dxa"/>
            <w:vAlign w:val="center"/>
          </w:tcPr>
          <w:p w14:paraId="2E09A201" w14:textId="77777777" w:rsidR="00601F41" w:rsidRDefault="00601F41" w:rsidP="007637A4">
            <w:pPr>
              <w:rPr>
                <w:rFonts w:ascii="Arial" w:hAnsi="Arial" w:cs="Arial"/>
                <w:sz w:val="24"/>
                <w:szCs w:val="24"/>
              </w:rPr>
            </w:pPr>
            <w:r>
              <w:rPr>
                <w:rFonts w:ascii="Arial" w:hAnsi="Arial" w:cs="Arial"/>
                <w:sz w:val="24"/>
                <w:szCs w:val="24"/>
              </w:rPr>
              <w:t>Today’s date</w:t>
            </w:r>
          </w:p>
        </w:tc>
      </w:tr>
    </w:tbl>
    <w:p w14:paraId="7B48A1F5" w14:textId="77777777" w:rsidR="00601F41" w:rsidRDefault="00601F41" w:rsidP="00601F41">
      <w:pPr>
        <w:tabs>
          <w:tab w:val="left" w:pos="7009"/>
        </w:tabs>
        <w:ind w:left="540" w:firstLine="720"/>
        <w:rPr>
          <w:rFonts w:ascii="Arial" w:hAnsi="Arial" w:cs="Arial"/>
          <w:sz w:val="24"/>
          <w:szCs w:val="24"/>
        </w:rPr>
      </w:pPr>
    </w:p>
    <w:p w14:paraId="2C7A381B" w14:textId="77777777" w:rsidR="00601F41" w:rsidRDefault="00601F41" w:rsidP="00601F41">
      <w:pPr>
        <w:tabs>
          <w:tab w:val="left" w:pos="7009"/>
        </w:tabs>
        <w:ind w:left="540" w:firstLine="720"/>
        <w:rPr>
          <w:rFonts w:ascii="Arial" w:hAnsi="Arial" w:cs="Arial"/>
          <w:sz w:val="24"/>
          <w:szCs w:val="24"/>
        </w:rPr>
      </w:pPr>
      <w:r>
        <w:rPr>
          <w:rFonts w:ascii="Arial" w:hAnsi="Arial" w:cs="Arial"/>
          <w:sz w:val="24"/>
          <w:szCs w:val="24"/>
        </w:rPr>
        <w:t>Do you need GMO:</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1032505C" w14:textId="77777777" w:rsidTr="007637A4">
        <w:tc>
          <w:tcPr>
            <w:tcW w:w="3417" w:type="dxa"/>
            <w:shd w:val="clear" w:color="auto" w:fill="FDE9D9" w:themeFill="accent6" w:themeFillTint="33"/>
          </w:tcPr>
          <w:p w14:paraId="67C72046"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5D2E0DAC"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4ACF5D12"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52536BFB" w14:textId="77777777" w:rsidTr="007637A4">
        <w:tc>
          <w:tcPr>
            <w:tcW w:w="3417" w:type="dxa"/>
          </w:tcPr>
          <w:p w14:paraId="7541A492"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GMO Free Certificate</w:t>
            </w:r>
          </w:p>
        </w:tc>
        <w:tc>
          <w:tcPr>
            <w:tcW w:w="1670" w:type="dxa"/>
          </w:tcPr>
          <w:p w14:paraId="72537C5B" w14:textId="77777777" w:rsidR="00601F41" w:rsidRPr="008D7A43" w:rsidRDefault="00601F41" w:rsidP="007637A4">
            <w:pPr>
              <w:rPr>
                <w:rFonts w:ascii="Arial" w:hAnsi="Arial" w:cs="Arial"/>
                <w:sz w:val="24"/>
                <w:szCs w:val="24"/>
              </w:rPr>
            </w:pPr>
            <w:r>
              <w:rPr>
                <w:rFonts w:ascii="Arial" w:hAnsi="Arial" w:cs="Arial"/>
                <w:sz w:val="24"/>
                <w:szCs w:val="24"/>
              </w:rPr>
              <w:t>Radio button</w:t>
            </w:r>
          </w:p>
        </w:tc>
        <w:tc>
          <w:tcPr>
            <w:tcW w:w="3003" w:type="dxa"/>
            <w:vAlign w:val="center"/>
          </w:tcPr>
          <w:p w14:paraId="07D6B110" w14:textId="77777777" w:rsidR="00601F41" w:rsidRPr="008D7A43" w:rsidRDefault="00601F41" w:rsidP="007637A4">
            <w:pPr>
              <w:rPr>
                <w:rFonts w:ascii="Arial" w:hAnsi="Arial" w:cs="Arial"/>
                <w:sz w:val="24"/>
                <w:szCs w:val="24"/>
              </w:rPr>
            </w:pPr>
            <w:r>
              <w:rPr>
                <w:rFonts w:ascii="Arial" w:hAnsi="Arial" w:cs="Arial"/>
                <w:sz w:val="24"/>
                <w:szCs w:val="24"/>
              </w:rPr>
              <w:t>Yes/No</w:t>
            </w:r>
          </w:p>
        </w:tc>
      </w:tr>
    </w:tbl>
    <w:p w14:paraId="65626CB9" w14:textId="77777777" w:rsidR="00601F41" w:rsidRDefault="00601F41" w:rsidP="00601F41">
      <w:pPr>
        <w:tabs>
          <w:tab w:val="left" w:pos="7009"/>
        </w:tabs>
        <w:ind w:left="540" w:firstLine="720"/>
        <w:rPr>
          <w:rFonts w:ascii="Arial" w:hAnsi="Arial" w:cs="Arial"/>
          <w:sz w:val="24"/>
          <w:szCs w:val="24"/>
        </w:rPr>
      </w:pPr>
    </w:p>
    <w:p w14:paraId="0BF1EEAB" w14:textId="77777777" w:rsidR="00601F41" w:rsidRDefault="00601F41" w:rsidP="00601F41">
      <w:pPr>
        <w:rPr>
          <w:rFonts w:ascii="Arial" w:hAnsi="Arial" w:cs="Arial"/>
          <w:i/>
          <w:iCs/>
          <w:sz w:val="24"/>
          <w:szCs w:val="24"/>
        </w:rPr>
      </w:pPr>
      <w:r>
        <w:rPr>
          <w:rFonts w:ascii="Arial" w:hAnsi="Arial" w:cs="Arial"/>
          <w:i/>
          <w:iCs/>
          <w:sz w:val="24"/>
          <w:szCs w:val="24"/>
        </w:rPr>
        <w:t>** forward the form based on the place of inspection desired to the respective BFO</w:t>
      </w:r>
    </w:p>
    <w:p w14:paraId="5B5DDA74" w14:textId="77777777" w:rsidR="00601F41" w:rsidRPr="008D7A43" w:rsidRDefault="00601F41" w:rsidP="00601F41">
      <w:pPr>
        <w:rPr>
          <w:rFonts w:ascii="Arial" w:hAnsi="Arial" w:cs="Arial"/>
          <w:i/>
          <w:iCs/>
          <w:sz w:val="24"/>
          <w:szCs w:val="24"/>
        </w:rPr>
      </w:pPr>
    </w:p>
    <w:p w14:paraId="3A928728" w14:textId="77777777" w:rsidR="00601F41" w:rsidRPr="008D7A43" w:rsidRDefault="00601F41" w:rsidP="00601F41">
      <w:pPr>
        <w:pStyle w:val="Heading2"/>
        <w:numPr>
          <w:ilvl w:val="2"/>
          <w:numId w:val="1"/>
        </w:numPr>
        <w:ind w:hanging="180"/>
        <w:rPr>
          <w:rFonts w:ascii="Arial" w:hAnsi="Arial" w:cs="Arial"/>
          <w:color w:val="auto"/>
          <w:sz w:val="24"/>
          <w:szCs w:val="24"/>
        </w:rPr>
      </w:pPr>
      <w:bookmarkStart w:id="135" w:name="_Toc53514916"/>
      <w:r w:rsidRPr="008D7A43">
        <w:rPr>
          <w:rFonts w:ascii="Arial" w:hAnsi="Arial" w:cs="Arial"/>
          <w:color w:val="auto"/>
          <w:sz w:val="24"/>
          <w:szCs w:val="24"/>
        </w:rPr>
        <w:t>BAFRA Field Office (User)</w:t>
      </w:r>
      <w:bookmarkEnd w:id="135"/>
    </w:p>
    <w:p w14:paraId="2257DC67" w14:textId="77777777" w:rsidR="00601F41" w:rsidRPr="008D7A43" w:rsidRDefault="00601F41" w:rsidP="00601F41">
      <w:pPr>
        <w:pStyle w:val="Heading2"/>
        <w:numPr>
          <w:ilvl w:val="3"/>
          <w:numId w:val="1"/>
        </w:numPr>
        <w:ind w:left="1260" w:firstLine="0"/>
        <w:rPr>
          <w:rFonts w:ascii="Arial" w:hAnsi="Arial" w:cs="Arial"/>
          <w:color w:val="auto"/>
          <w:sz w:val="24"/>
          <w:szCs w:val="24"/>
        </w:rPr>
      </w:pPr>
      <w:bookmarkStart w:id="136" w:name="_Toc53514917"/>
      <w:r w:rsidRPr="008D7A43">
        <w:rPr>
          <w:rFonts w:ascii="Arial" w:hAnsi="Arial" w:cs="Arial"/>
          <w:color w:val="auto"/>
          <w:sz w:val="24"/>
          <w:szCs w:val="24"/>
        </w:rPr>
        <w:t>Inspection (Role)</w:t>
      </w:r>
      <w:bookmarkEnd w:id="136"/>
    </w:p>
    <w:p w14:paraId="1FAF3137" w14:textId="77777777" w:rsidR="00601F41" w:rsidRDefault="00601F41" w:rsidP="00601F41">
      <w:pPr>
        <w:rPr>
          <w:rFonts w:ascii="Arial" w:hAnsi="Arial" w:cs="Arial"/>
        </w:rPr>
      </w:pPr>
    </w:p>
    <w:p w14:paraId="1EFFBDA2" w14:textId="77777777" w:rsidR="00601F41" w:rsidRPr="008D7A43" w:rsidRDefault="00601F41" w:rsidP="00601F41">
      <w:pPr>
        <w:rPr>
          <w:rFonts w:ascii="Arial" w:hAnsi="Arial" w:cs="Arial"/>
        </w:rPr>
      </w:pPr>
      <w:r>
        <w:rPr>
          <w:rFonts w:ascii="Arial" w:hAnsi="Arial" w:cs="Arial"/>
        </w:rPr>
        <w:t>For Live Animal:</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0CF69E29" w14:textId="77777777" w:rsidTr="007637A4">
        <w:tc>
          <w:tcPr>
            <w:tcW w:w="3417" w:type="dxa"/>
            <w:shd w:val="clear" w:color="auto" w:fill="FDE9D9" w:themeFill="accent6" w:themeFillTint="33"/>
          </w:tcPr>
          <w:p w14:paraId="541AC199"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2181EAF1"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101EE9A8"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0B4923FA" w14:textId="77777777" w:rsidTr="007637A4">
        <w:tc>
          <w:tcPr>
            <w:tcW w:w="3417" w:type="dxa"/>
          </w:tcPr>
          <w:p w14:paraId="6C1E5359" w14:textId="77777777" w:rsidR="00601F41" w:rsidRPr="008D7A43" w:rsidRDefault="00601F41" w:rsidP="007637A4">
            <w:pPr>
              <w:rPr>
                <w:rFonts w:ascii="Arial" w:hAnsi="Arial" w:cs="Arial"/>
                <w:color w:val="000000"/>
                <w:sz w:val="24"/>
                <w:szCs w:val="24"/>
              </w:rPr>
            </w:pPr>
            <w:r>
              <w:rPr>
                <w:rFonts w:ascii="Arial" w:hAnsi="Arial" w:cs="Arial"/>
                <w:color w:val="000000"/>
                <w:sz w:val="24"/>
                <w:szCs w:val="24"/>
              </w:rPr>
              <w:t>Species</w:t>
            </w:r>
          </w:p>
        </w:tc>
        <w:tc>
          <w:tcPr>
            <w:tcW w:w="1670" w:type="dxa"/>
          </w:tcPr>
          <w:p w14:paraId="62706FF8" w14:textId="77777777" w:rsidR="00601F41" w:rsidRPr="008D7A43" w:rsidRDefault="00601F41" w:rsidP="007637A4">
            <w:pPr>
              <w:rPr>
                <w:rFonts w:ascii="Arial" w:hAnsi="Arial" w:cs="Arial"/>
                <w:sz w:val="24"/>
                <w:szCs w:val="24"/>
              </w:rPr>
            </w:pPr>
          </w:p>
        </w:tc>
        <w:tc>
          <w:tcPr>
            <w:tcW w:w="3003" w:type="dxa"/>
            <w:vMerge w:val="restart"/>
            <w:vAlign w:val="center"/>
          </w:tcPr>
          <w:p w14:paraId="0E847A01" w14:textId="77777777" w:rsidR="00601F41" w:rsidRPr="008D7A43" w:rsidRDefault="00601F41" w:rsidP="007637A4">
            <w:pPr>
              <w:rPr>
                <w:rFonts w:ascii="Arial" w:hAnsi="Arial" w:cs="Arial"/>
                <w:sz w:val="24"/>
                <w:szCs w:val="24"/>
              </w:rPr>
            </w:pPr>
            <w:r>
              <w:rPr>
                <w:rFonts w:ascii="Arial" w:hAnsi="Arial" w:cs="Arial"/>
                <w:sz w:val="24"/>
                <w:szCs w:val="24"/>
              </w:rPr>
              <w:t>Auto Populate</w:t>
            </w:r>
          </w:p>
        </w:tc>
      </w:tr>
      <w:tr w:rsidR="00601F41" w:rsidRPr="008D7A43" w14:paraId="1E1C447C" w14:textId="77777777" w:rsidTr="007637A4">
        <w:tc>
          <w:tcPr>
            <w:tcW w:w="3417" w:type="dxa"/>
          </w:tcPr>
          <w:p w14:paraId="0FF5D65C" w14:textId="77777777" w:rsidR="00601F41" w:rsidRDefault="00601F41" w:rsidP="007637A4">
            <w:pPr>
              <w:rPr>
                <w:rFonts w:ascii="Arial" w:hAnsi="Arial" w:cs="Arial"/>
                <w:color w:val="000000"/>
                <w:sz w:val="24"/>
                <w:szCs w:val="24"/>
              </w:rPr>
            </w:pPr>
            <w:r>
              <w:rPr>
                <w:rFonts w:ascii="Arial" w:hAnsi="Arial" w:cs="Arial"/>
                <w:color w:val="000000"/>
                <w:sz w:val="24"/>
                <w:szCs w:val="24"/>
              </w:rPr>
              <w:t>Breed</w:t>
            </w:r>
          </w:p>
        </w:tc>
        <w:tc>
          <w:tcPr>
            <w:tcW w:w="1670" w:type="dxa"/>
          </w:tcPr>
          <w:p w14:paraId="652D4529" w14:textId="77777777" w:rsidR="00601F41" w:rsidRPr="008D7A43" w:rsidRDefault="00601F41" w:rsidP="007637A4">
            <w:pPr>
              <w:rPr>
                <w:rFonts w:ascii="Arial" w:hAnsi="Arial" w:cs="Arial"/>
                <w:sz w:val="24"/>
                <w:szCs w:val="24"/>
              </w:rPr>
            </w:pPr>
          </w:p>
        </w:tc>
        <w:tc>
          <w:tcPr>
            <w:tcW w:w="3003" w:type="dxa"/>
            <w:vMerge/>
            <w:vAlign w:val="center"/>
          </w:tcPr>
          <w:p w14:paraId="14C32983" w14:textId="77777777" w:rsidR="00601F41" w:rsidRPr="008D7A43" w:rsidRDefault="00601F41" w:rsidP="007637A4">
            <w:pPr>
              <w:rPr>
                <w:rFonts w:ascii="Arial" w:hAnsi="Arial" w:cs="Arial"/>
                <w:sz w:val="24"/>
                <w:szCs w:val="24"/>
              </w:rPr>
            </w:pPr>
          </w:p>
        </w:tc>
      </w:tr>
      <w:tr w:rsidR="00601F41" w:rsidRPr="008D7A43" w14:paraId="0CB17DDF" w14:textId="77777777" w:rsidTr="007637A4">
        <w:tc>
          <w:tcPr>
            <w:tcW w:w="3417" w:type="dxa"/>
          </w:tcPr>
          <w:p w14:paraId="3D7BFDDF" w14:textId="77777777" w:rsidR="00601F41" w:rsidRDefault="00601F41" w:rsidP="007637A4">
            <w:pPr>
              <w:rPr>
                <w:rFonts w:ascii="Arial" w:hAnsi="Arial" w:cs="Arial"/>
                <w:color w:val="000000"/>
                <w:sz w:val="24"/>
                <w:szCs w:val="24"/>
              </w:rPr>
            </w:pPr>
            <w:r>
              <w:rPr>
                <w:rFonts w:ascii="Arial" w:hAnsi="Arial" w:cs="Arial"/>
                <w:color w:val="000000"/>
                <w:sz w:val="24"/>
                <w:szCs w:val="24"/>
              </w:rPr>
              <w:t>Age</w:t>
            </w:r>
          </w:p>
        </w:tc>
        <w:tc>
          <w:tcPr>
            <w:tcW w:w="1670" w:type="dxa"/>
          </w:tcPr>
          <w:p w14:paraId="58C73006" w14:textId="77777777" w:rsidR="00601F41" w:rsidRPr="008D7A43" w:rsidRDefault="00601F41" w:rsidP="007637A4">
            <w:pPr>
              <w:rPr>
                <w:rFonts w:ascii="Arial" w:hAnsi="Arial" w:cs="Arial"/>
                <w:sz w:val="24"/>
                <w:szCs w:val="24"/>
              </w:rPr>
            </w:pPr>
          </w:p>
        </w:tc>
        <w:tc>
          <w:tcPr>
            <w:tcW w:w="3003" w:type="dxa"/>
            <w:vMerge/>
            <w:vAlign w:val="center"/>
          </w:tcPr>
          <w:p w14:paraId="6C8A321D" w14:textId="77777777" w:rsidR="00601F41" w:rsidRPr="008D7A43" w:rsidRDefault="00601F41" w:rsidP="007637A4">
            <w:pPr>
              <w:rPr>
                <w:rFonts w:ascii="Arial" w:hAnsi="Arial" w:cs="Arial"/>
                <w:sz w:val="24"/>
                <w:szCs w:val="24"/>
              </w:rPr>
            </w:pPr>
          </w:p>
        </w:tc>
      </w:tr>
      <w:tr w:rsidR="00601F41" w:rsidRPr="008D7A43" w14:paraId="2EBC076C" w14:textId="77777777" w:rsidTr="007637A4">
        <w:tc>
          <w:tcPr>
            <w:tcW w:w="3417" w:type="dxa"/>
          </w:tcPr>
          <w:p w14:paraId="103686E4" w14:textId="77777777" w:rsidR="00601F41" w:rsidRDefault="00601F41" w:rsidP="007637A4">
            <w:pPr>
              <w:rPr>
                <w:rFonts w:ascii="Arial" w:hAnsi="Arial" w:cs="Arial"/>
                <w:color w:val="000000"/>
                <w:sz w:val="24"/>
                <w:szCs w:val="24"/>
              </w:rPr>
            </w:pPr>
            <w:r>
              <w:rPr>
                <w:rFonts w:ascii="Arial" w:hAnsi="Arial" w:cs="Arial"/>
                <w:color w:val="000000"/>
                <w:sz w:val="24"/>
                <w:szCs w:val="24"/>
              </w:rPr>
              <w:t>Sex</w:t>
            </w:r>
          </w:p>
        </w:tc>
        <w:tc>
          <w:tcPr>
            <w:tcW w:w="1670" w:type="dxa"/>
          </w:tcPr>
          <w:p w14:paraId="16E1991F" w14:textId="77777777" w:rsidR="00601F41" w:rsidRPr="008D7A43" w:rsidRDefault="00601F41" w:rsidP="007637A4">
            <w:pPr>
              <w:rPr>
                <w:rFonts w:ascii="Arial" w:hAnsi="Arial" w:cs="Arial"/>
                <w:sz w:val="24"/>
                <w:szCs w:val="24"/>
              </w:rPr>
            </w:pPr>
          </w:p>
        </w:tc>
        <w:tc>
          <w:tcPr>
            <w:tcW w:w="3003" w:type="dxa"/>
            <w:vMerge/>
            <w:vAlign w:val="center"/>
          </w:tcPr>
          <w:p w14:paraId="67BBE7E4" w14:textId="77777777" w:rsidR="00601F41" w:rsidRPr="008D7A43" w:rsidRDefault="00601F41" w:rsidP="007637A4">
            <w:pPr>
              <w:rPr>
                <w:rFonts w:ascii="Arial" w:hAnsi="Arial" w:cs="Arial"/>
                <w:sz w:val="24"/>
                <w:szCs w:val="24"/>
              </w:rPr>
            </w:pPr>
          </w:p>
        </w:tc>
      </w:tr>
      <w:tr w:rsidR="00601F41" w:rsidRPr="008D7A43" w14:paraId="6D413617" w14:textId="77777777" w:rsidTr="007637A4">
        <w:tc>
          <w:tcPr>
            <w:tcW w:w="3417" w:type="dxa"/>
          </w:tcPr>
          <w:p w14:paraId="7E757BCB" w14:textId="77777777" w:rsidR="00601F41" w:rsidRDefault="00601F41" w:rsidP="007637A4">
            <w:pPr>
              <w:rPr>
                <w:rFonts w:ascii="Arial" w:hAnsi="Arial" w:cs="Arial"/>
                <w:color w:val="000000"/>
                <w:sz w:val="24"/>
                <w:szCs w:val="24"/>
              </w:rPr>
            </w:pPr>
            <w:r>
              <w:rPr>
                <w:rFonts w:ascii="Arial" w:hAnsi="Arial" w:cs="Arial"/>
                <w:color w:val="000000"/>
                <w:sz w:val="24"/>
                <w:szCs w:val="24"/>
              </w:rPr>
              <w:t>Identification NO</w:t>
            </w:r>
          </w:p>
        </w:tc>
        <w:tc>
          <w:tcPr>
            <w:tcW w:w="1670" w:type="dxa"/>
          </w:tcPr>
          <w:p w14:paraId="7C1B1879" w14:textId="77777777" w:rsidR="00601F41" w:rsidRPr="008D7A43" w:rsidRDefault="00601F41" w:rsidP="007637A4">
            <w:pPr>
              <w:rPr>
                <w:rFonts w:ascii="Arial" w:hAnsi="Arial" w:cs="Arial"/>
                <w:sz w:val="24"/>
                <w:szCs w:val="24"/>
              </w:rPr>
            </w:pPr>
          </w:p>
        </w:tc>
        <w:tc>
          <w:tcPr>
            <w:tcW w:w="3003" w:type="dxa"/>
            <w:vMerge/>
            <w:vAlign w:val="center"/>
          </w:tcPr>
          <w:p w14:paraId="3686D25E" w14:textId="77777777" w:rsidR="00601F41" w:rsidRPr="008D7A43" w:rsidRDefault="00601F41" w:rsidP="007637A4">
            <w:pPr>
              <w:rPr>
                <w:rFonts w:ascii="Arial" w:hAnsi="Arial" w:cs="Arial"/>
                <w:sz w:val="24"/>
                <w:szCs w:val="24"/>
              </w:rPr>
            </w:pPr>
          </w:p>
        </w:tc>
      </w:tr>
      <w:tr w:rsidR="00601F41" w:rsidRPr="008D7A43" w14:paraId="0AED65B7" w14:textId="77777777" w:rsidTr="007637A4">
        <w:tc>
          <w:tcPr>
            <w:tcW w:w="3417" w:type="dxa"/>
          </w:tcPr>
          <w:p w14:paraId="79C4F74E" w14:textId="77777777" w:rsidR="00601F41" w:rsidRDefault="00601F41" w:rsidP="007637A4">
            <w:pPr>
              <w:rPr>
                <w:rFonts w:ascii="Arial" w:hAnsi="Arial" w:cs="Arial"/>
                <w:color w:val="000000"/>
                <w:sz w:val="24"/>
                <w:szCs w:val="24"/>
              </w:rPr>
            </w:pPr>
            <w:r>
              <w:rPr>
                <w:rFonts w:ascii="Arial" w:hAnsi="Arial" w:cs="Arial"/>
                <w:color w:val="000000"/>
                <w:sz w:val="24"/>
                <w:szCs w:val="24"/>
              </w:rPr>
              <w:t>Requested Number of animals</w:t>
            </w:r>
          </w:p>
        </w:tc>
        <w:tc>
          <w:tcPr>
            <w:tcW w:w="1670" w:type="dxa"/>
          </w:tcPr>
          <w:p w14:paraId="14505B5B" w14:textId="77777777" w:rsidR="00601F41" w:rsidRPr="008D7A43" w:rsidRDefault="00601F41" w:rsidP="007637A4">
            <w:pPr>
              <w:rPr>
                <w:rFonts w:ascii="Arial" w:hAnsi="Arial" w:cs="Arial"/>
                <w:sz w:val="24"/>
                <w:szCs w:val="24"/>
              </w:rPr>
            </w:pPr>
          </w:p>
        </w:tc>
        <w:tc>
          <w:tcPr>
            <w:tcW w:w="3003" w:type="dxa"/>
            <w:vMerge/>
            <w:vAlign w:val="center"/>
          </w:tcPr>
          <w:p w14:paraId="69CD7AD0" w14:textId="77777777" w:rsidR="00601F41" w:rsidRPr="008D7A43" w:rsidRDefault="00601F41" w:rsidP="007637A4">
            <w:pPr>
              <w:rPr>
                <w:rFonts w:ascii="Arial" w:hAnsi="Arial" w:cs="Arial"/>
                <w:sz w:val="24"/>
                <w:szCs w:val="24"/>
              </w:rPr>
            </w:pPr>
          </w:p>
        </w:tc>
      </w:tr>
      <w:tr w:rsidR="00601F41" w:rsidRPr="008D7A43" w14:paraId="44A3CA44" w14:textId="77777777" w:rsidTr="007637A4">
        <w:tc>
          <w:tcPr>
            <w:tcW w:w="3417" w:type="dxa"/>
          </w:tcPr>
          <w:p w14:paraId="5063E363" w14:textId="77777777" w:rsidR="00601F41" w:rsidRDefault="00601F41" w:rsidP="007637A4">
            <w:pPr>
              <w:rPr>
                <w:rFonts w:ascii="Arial" w:hAnsi="Arial" w:cs="Arial"/>
                <w:color w:val="000000"/>
                <w:sz w:val="24"/>
                <w:szCs w:val="24"/>
              </w:rPr>
            </w:pPr>
            <w:r>
              <w:rPr>
                <w:rFonts w:ascii="Arial" w:hAnsi="Arial" w:cs="Arial"/>
                <w:color w:val="000000"/>
                <w:sz w:val="24"/>
                <w:szCs w:val="24"/>
              </w:rPr>
              <w:t>Number of Animal Cleared</w:t>
            </w:r>
          </w:p>
        </w:tc>
        <w:tc>
          <w:tcPr>
            <w:tcW w:w="1670" w:type="dxa"/>
          </w:tcPr>
          <w:p w14:paraId="231738DD" w14:textId="77777777" w:rsidR="00601F41" w:rsidRPr="008D7A43"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4CED3F57" w14:textId="77777777" w:rsidR="00601F41" w:rsidRPr="008D7A43" w:rsidRDefault="00601F41" w:rsidP="007637A4">
            <w:pPr>
              <w:rPr>
                <w:rFonts w:ascii="Arial" w:hAnsi="Arial" w:cs="Arial"/>
                <w:sz w:val="24"/>
                <w:szCs w:val="24"/>
              </w:rPr>
            </w:pPr>
            <w:r>
              <w:rPr>
                <w:rFonts w:ascii="Arial" w:hAnsi="Arial" w:cs="Arial"/>
                <w:sz w:val="24"/>
                <w:szCs w:val="24"/>
              </w:rPr>
              <w:t>Should not accept any special character, should accept only number</w:t>
            </w:r>
          </w:p>
        </w:tc>
      </w:tr>
      <w:tr w:rsidR="00601F41" w:rsidRPr="008D7A43" w14:paraId="6E91B8C5" w14:textId="77777777" w:rsidTr="007637A4">
        <w:tc>
          <w:tcPr>
            <w:tcW w:w="3417" w:type="dxa"/>
          </w:tcPr>
          <w:p w14:paraId="5A936E7D" w14:textId="77777777" w:rsidR="00601F41" w:rsidRDefault="00601F41" w:rsidP="007637A4">
            <w:pPr>
              <w:rPr>
                <w:rFonts w:ascii="Arial" w:hAnsi="Arial" w:cs="Arial"/>
                <w:color w:val="000000"/>
                <w:sz w:val="24"/>
                <w:szCs w:val="24"/>
              </w:rPr>
            </w:pPr>
            <w:r>
              <w:rPr>
                <w:rFonts w:ascii="Arial" w:hAnsi="Arial" w:cs="Arial"/>
                <w:color w:val="000000"/>
                <w:sz w:val="24"/>
                <w:szCs w:val="24"/>
              </w:rPr>
              <w:t>Number of Rejected</w:t>
            </w:r>
          </w:p>
        </w:tc>
        <w:tc>
          <w:tcPr>
            <w:tcW w:w="1670" w:type="dxa"/>
          </w:tcPr>
          <w:p w14:paraId="65029ECE" w14:textId="77777777" w:rsidR="00601F41"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3093262B" w14:textId="77777777" w:rsidR="00601F41" w:rsidRPr="006D1E90" w:rsidRDefault="00601F41" w:rsidP="007637A4">
            <w:pPr>
              <w:rPr>
                <w:rFonts w:ascii="Arial" w:hAnsi="Arial" w:cs="Arial"/>
                <w:sz w:val="24"/>
                <w:szCs w:val="24"/>
              </w:rPr>
            </w:pPr>
            <w:r>
              <w:rPr>
                <w:rFonts w:ascii="Arial" w:hAnsi="Arial" w:cs="Arial"/>
                <w:sz w:val="24"/>
                <w:szCs w:val="24"/>
              </w:rPr>
              <w:t>Requested-cleared(</w:t>
            </w:r>
            <w:proofErr w:type="spellStart"/>
            <w:r>
              <w:rPr>
                <w:rFonts w:ascii="Arial" w:hAnsi="Arial" w:cs="Arial"/>
                <w:sz w:val="24"/>
                <w:szCs w:val="24"/>
              </w:rPr>
              <w:t>readonly</w:t>
            </w:r>
            <w:proofErr w:type="spellEnd"/>
            <w:r>
              <w:rPr>
                <w:rFonts w:ascii="Arial" w:hAnsi="Arial" w:cs="Arial"/>
                <w:sz w:val="24"/>
                <w:szCs w:val="24"/>
              </w:rPr>
              <w:t>)</w:t>
            </w:r>
            <w:r w:rsidRPr="006D1E90">
              <w:rPr>
                <w:rFonts w:ascii="Arial" w:hAnsi="Arial" w:cs="Arial"/>
                <w:sz w:val="24"/>
                <w:szCs w:val="24"/>
              </w:rPr>
              <w:t xml:space="preserve">Should accept only number, </w:t>
            </w:r>
          </w:p>
          <w:p w14:paraId="182C1797" w14:textId="77777777" w:rsidR="00601F41" w:rsidRDefault="00601F41" w:rsidP="007637A4">
            <w:pPr>
              <w:rPr>
                <w:rFonts w:ascii="Arial" w:hAnsi="Arial" w:cs="Arial"/>
                <w:sz w:val="24"/>
                <w:szCs w:val="24"/>
              </w:rPr>
            </w:pPr>
            <w:r w:rsidRPr="006D1E90">
              <w:rPr>
                <w:rFonts w:ascii="Arial" w:hAnsi="Arial" w:cs="Arial"/>
                <w:sz w:val="24"/>
                <w:szCs w:val="24"/>
              </w:rPr>
              <w:t>should not accept special character</w:t>
            </w:r>
          </w:p>
        </w:tc>
      </w:tr>
      <w:tr w:rsidR="00601F41" w:rsidRPr="008D7A43" w14:paraId="5319A6BC" w14:textId="77777777" w:rsidTr="007637A4">
        <w:tc>
          <w:tcPr>
            <w:tcW w:w="3417" w:type="dxa"/>
          </w:tcPr>
          <w:p w14:paraId="676A5141" w14:textId="77777777" w:rsidR="00601F41" w:rsidRDefault="00601F41" w:rsidP="007637A4">
            <w:pPr>
              <w:rPr>
                <w:rFonts w:ascii="Arial" w:hAnsi="Arial" w:cs="Arial"/>
                <w:color w:val="000000"/>
                <w:sz w:val="24"/>
                <w:szCs w:val="24"/>
              </w:rPr>
            </w:pPr>
            <w:proofErr w:type="gramStart"/>
            <w:r>
              <w:rPr>
                <w:rFonts w:ascii="Arial" w:hAnsi="Arial" w:cs="Arial"/>
                <w:color w:val="000000"/>
                <w:sz w:val="24"/>
                <w:szCs w:val="24"/>
              </w:rPr>
              <w:t>Remarks(</w:t>
            </w:r>
            <w:proofErr w:type="gramEnd"/>
            <w:r>
              <w:rPr>
                <w:rFonts w:ascii="Arial" w:hAnsi="Arial" w:cs="Arial"/>
                <w:color w:val="000000"/>
                <w:sz w:val="24"/>
                <w:szCs w:val="24"/>
              </w:rPr>
              <w:t xml:space="preserve">Reason for </w:t>
            </w:r>
            <w:r>
              <w:rPr>
                <w:rFonts w:ascii="Arial" w:hAnsi="Arial" w:cs="Arial"/>
                <w:color w:val="000000"/>
                <w:sz w:val="24"/>
                <w:szCs w:val="24"/>
              </w:rPr>
              <w:lastRenderedPageBreak/>
              <w:t>rejection)</w:t>
            </w:r>
          </w:p>
        </w:tc>
        <w:tc>
          <w:tcPr>
            <w:tcW w:w="1670" w:type="dxa"/>
          </w:tcPr>
          <w:p w14:paraId="74BC15D5" w14:textId="77777777" w:rsidR="00601F41" w:rsidRDefault="00601F41" w:rsidP="007637A4">
            <w:pPr>
              <w:rPr>
                <w:rFonts w:ascii="Arial" w:hAnsi="Arial" w:cs="Arial"/>
                <w:sz w:val="24"/>
                <w:szCs w:val="24"/>
              </w:rPr>
            </w:pPr>
          </w:p>
        </w:tc>
        <w:tc>
          <w:tcPr>
            <w:tcW w:w="3003" w:type="dxa"/>
            <w:vAlign w:val="center"/>
          </w:tcPr>
          <w:p w14:paraId="6E9E89CE" w14:textId="77777777" w:rsidR="00601F41" w:rsidRDefault="00601F41" w:rsidP="007637A4">
            <w:pPr>
              <w:rPr>
                <w:rFonts w:ascii="Arial" w:hAnsi="Arial" w:cs="Arial"/>
                <w:sz w:val="24"/>
                <w:szCs w:val="24"/>
              </w:rPr>
            </w:pPr>
            <w:r>
              <w:rPr>
                <w:rFonts w:ascii="Arial" w:hAnsi="Arial" w:cs="Arial"/>
                <w:sz w:val="24"/>
                <w:szCs w:val="24"/>
              </w:rPr>
              <w:t xml:space="preserve">Enable this field only if </w:t>
            </w:r>
            <w:r>
              <w:rPr>
                <w:rFonts w:ascii="Arial" w:hAnsi="Arial" w:cs="Arial"/>
                <w:sz w:val="24"/>
                <w:szCs w:val="24"/>
              </w:rPr>
              <w:lastRenderedPageBreak/>
              <w:t xml:space="preserve">there is </w:t>
            </w:r>
            <w:r>
              <w:rPr>
                <w:rFonts w:ascii="Arial" w:hAnsi="Arial" w:cs="Arial"/>
                <w:b/>
                <w:bCs/>
                <w:sz w:val="24"/>
                <w:szCs w:val="24"/>
              </w:rPr>
              <w:t>animal</w:t>
            </w:r>
            <w:r w:rsidRPr="002A15AB">
              <w:rPr>
                <w:rFonts w:ascii="Arial" w:hAnsi="Arial" w:cs="Arial"/>
                <w:b/>
                <w:bCs/>
                <w:sz w:val="24"/>
                <w:szCs w:val="24"/>
              </w:rPr>
              <w:t xml:space="preserve"> rejected</w:t>
            </w:r>
          </w:p>
        </w:tc>
      </w:tr>
    </w:tbl>
    <w:p w14:paraId="1A1E60BA" w14:textId="77777777" w:rsidR="00601F41" w:rsidRDefault="00601F41" w:rsidP="00601F41">
      <w:pPr>
        <w:rPr>
          <w:rFonts w:ascii="Arial" w:hAnsi="Arial" w:cs="Arial"/>
        </w:rPr>
      </w:pPr>
    </w:p>
    <w:p w14:paraId="1A717EAA" w14:textId="77777777" w:rsidR="00601F41" w:rsidRDefault="00601F41" w:rsidP="00601F41">
      <w:pPr>
        <w:rPr>
          <w:rFonts w:ascii="Arial" w:hAnsi="Arial" w:cs="Arial"/>
        </w:rPr>
      </w:pPr>
      <w:r>
        <w:rPr>
          <w:rFonts w:ascii="Arial" w:hAnsi="Arial" w:cs="Arial"/>
        </w:rPr>
        <w:t>For Animal Product:</w:t>
      </w:r>
    </w:p>
    <w:tbl>
      <w:tblPr>
        <w:tblStyle w:val="TableGrid"/>
        <w:tblW w:w="0" w:type="auto"/>
        <w:tblInd w:w="1260" w:type="dxa"/>
        <w:tblLook w:val="04A0" w:firstRow="1" w:lastRow="0" w:firstColumn="1" w:lastColumn="0" w:noHBand="0" w:noVBand="1"/>
      </w:tblPr>
      <w:tblGrid>
        <w:gridCol w:w="3417"/>
        <w:gridCol w:w="1670"/>
        <w:gridCol w:w="3003"/>
      </w:tblGrid>
      <w:tr w:rsidR="00601F41" w:rsidRPr="008D7A43" w14:paraId="671F75B0" w14:textId="77777777" w:rsidTr="007637A4">
        <w:tc>
          <w:tcPr>
            <w:tcW w:w="3417" w:type="dxa"/>
            <w:shd w:val="clear" w:color="auto" w:fill="FDE9D9" w:themeFill="accent6" w:themeFillTint="33"/>
          </w:tcPr>
          <w:p w14:paraId="0F14F0FD"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Field Name</w:t>
            </w:r>
          </w:p>
        </w:tc>
        <w:tc>
          <w:tcPr>
            <w:tcW w:w="1670" w:type="dxa"/>
            <w:shd w:val="clear" w:color="auto" w:fill="FDE9D9" w:themeFill="accent6" w:themeFillTint="33"/>
          </w:tcPr>
          <w:p w14:paraId="316DDA5A"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Input Type</w:t>
            </w:r>
          </w:p>
        </w:tc>
        <w:tc>
          <w:tcPr>
            <w:tcW w:w="3003" w:type="dxa"/>
            <w:shd w:val="clear" w:color="auto" w:fill="FDE9D9" w:themeFill="accent6" w:themeFillTint="33"/>
          </w:tcPr>
          <w:p w14:paraId="5E5E6A43" w14:textId="77777777" w:rsidR="00601F41" w:rsidRPr="008D7A43" w:rsidRDefault="00601F41" w:rsidP="007637A4">
            <w:pPr>
              <w:jc w:val="center"/>
              <w:rPr>
                <w:rFonts w:ascii="Arial" w:hAnsi="Arial" w:cs="Arial"/>
                <w:sz w:val="24"/>
                <w:szCs w:val="24"/>
              </w:rPr>
            </w:pPr>
            <w:r w:rsidRPr="008D7A43">
              <w:rPr>
                <w:rFonts w:ascii="Arial" w:hAnsi="Arial" w:cs="Arial"/>
                <w:sz w:val="24"/>
                <w:szCs w:val="24"/>
              </w:rPr>
              <w:t>Validation</w:t>
            </w:r>
          </w:p>
        </w:tc>
      </w:tr>
      <w:tr w:rsidR="00601F41" w:rsidRPr="008D7A43" w14:paraId="7BE161A2" w14:textId="77777777" w:rsidTr="007637A4">
        <w:tc>
          <w:tcPr>
            <w:tcW w:w="3417" w:type="dxa"/>
          </w:tcPr>
          <w:p w14:paraId="3CF2C99D" w14:textId="77777777" w:rsidR="00601F41" w:rsidRDefault="00601F41" w:rsidP="007637A4">
            <w:pPr>
              <w:rPr>
                <w:rFonts w:ascii="Arial" w:hAnsi="Arial" w:cs="Arial"/>
                <w:color w:val="000000"/>
                <w:sz w:val="24"/>
                <w:szCs w:val="24"/>
              </w:rPr>
            </w:pPr>
            <w:r>
              <w:rPr>
                <w:rFonts w:ascii="Arial" w:hAnsi="Arial" w:cs="Arial"/>
                <w:color w:val="000000"/>
                <w:sz w:val="24"/>
                <w:szCs w:val="24"/>
              </w:rPr>
              <w:t>Description of supply/package</w:t>
            </w:r>
          </w:p>
        </w:tc>
        <w:tc>
          <w:tcPr>
            <w:tcW w:w="1670" w:type="dxa"/>
          </w:tcPr>
          <w:p w14:paraId="492D5C5C" w14:textId="77777777" w:rsidR="00601F41" w:rsidRPr="008D7A43" w:rsidRDefault="00601F41" w:rsidP="007637A4">
            <w:pPr>
              <w:rPr>
                <w:rFonts w:ascii="Arial" w:hAnsi="Arial" w:cs="Arial"/>
                <w:sz w:val="24"/>
                <w:szCs w:val="24"/>
              </w:rPr>
            </w:pPr>
          </w:p>
        </w:tc>
        <w:tc>
          <w:tcPr>
            <w:tcW w:w="3003" w:type="dxa"/>
            <w:vMerge w:val="restart"/>
            <w:vAlign w:val="center"/>
          </w:tcPr>
          <w:p w14:paraId="6C3D0478" w14:textId="77777777" w:rsidR="00601F41" w:rsidRPr="008D7A43" w:rsidRDefault="00601F41" w:rsidP="007637A4">
            <w:pPr>
              <w:rPr>
                <w:rFonts w:ascii="Arial" w:hAnsi="Arial" w:cs="Arial"/>
                <w:sz w:val="24"/>
                <w:szCs w:val="24"/>
              </w:rPr>
            </w:pPr>
            <w:r>
              <w:rPr>
                <w:rFonts w:ascii="Arial" w:hAnsi="Arial" w:cs="Arial"/>
                <w:sz w:val="24"/>
                <w:szCs w:val="24"/>
              </w:rPr>
              <w:t>Auto Populate</w:t>
            </w:r>
          </w:p>
        </w:tc>
      </w:tr>
      <w:tr w:rsidR="00601F41" w:rsidRPr="008D7A43" w14:paraId="06FBB1CE" w14:textId="77777777" w:rsidTr="007637A4">
        <w:tc>
          <w:tcPr>
            <w:tcW w:w="3417" w:type="dxa"/>
          </w:tcPr>
          <w:p w14:paraId="106B6F60" w14:textId="77777777" w:rsidR="00601F41" w:rsidRDefault="00601F41" w:rsidP="007637A4">
            <w:pPr>
              <w:rPr>
                <w:rFonts w:ascii="Arial" w:hAnsi="Arial" w:cs="Arial"/>
                <w:color w:val="000000"/>
                <w:sz w:val="24"/>
                <w:szCs w:val="24"/>
              </w:rPr>
            </w:pPr>
            <w:r>
              <w:rPr>
                <w:rFonts w:ascii="Arial" w:hAnsi="Arial" w:cs="Arial"/>
                <w:color w:val="000000"/>
                <w:sz w:val="24"/>
                <w:szCs w:val="24"/>
              </w:rPr>
              <w:t>Requested Quantity</w:t>
            </w:r>
          </w:p>
        </w:tc>
        <w:tc>
          <w:tcPr>
            <w:tcW w:w="1670" w:type="dxa"/>
          </w:tcPr>
          <w:p w14:paraId="049C8288" w14:textId="77777777" w:rsidR="00601F41" w:rsidRPr="008D7A43" w:rsidRDefault="00601F41" w:rsidP="007637A4">
            <w:pPr>
              <w:rPr>
                <w:rFonts w:ascii="Arial" w:hAnsi="Arial" w:cs="Arial"/>
                <w:sz w:val="24"/>
                <w:szCs w:val="24"/>
              </w:rPr>
            </w:pPr>
          </w:p>
        </w:tc>
        <w:tc>
          <w:tcPr>
            <w:tcW w:w="3003" w:type="dxa"/>
            <w:vMerge/>
            <w:vAlign w:val="center"/>
          </w:tcPr>
          <w:p w14:paraId="034847EB" w14:textId="77777777" w:rsidR="00601F41" w:rsidRPr="008D7A43" w:rsidRDefault="00601F41" w:rsidP="007637A4">
            <w:pPr>
              <w:rPr>
                <w:rFonts w:ascii="Arial" w:hAnsi="Arial" w:cs="Arial"/>
                <w:sz w:val="24"/>
                <w:szCs w:val="24"/>
              </w:rPr>
            </w:pPr>
          </w:p>
        </w:tc>
      </w:tr>
      <w:tr w:rsidR="00601F41" w:rsidRPr="008D7A43" w14:paraId="6458E09A" w14:textId="77777777" w:rsidTr="007637A4">
        <w:trPr>
          <w:trHeight w:val="50"/>
        </w:trPr>
        <w:tc>
          <w:tcPr>
            <w:tcW w:w="3417" w:type="dxa"/>
          </w:tcPr>
          <w:p w14:paraId="00E0DE7E" w14:textId="77777777" w:rsidR="00601F41" w:rsidRDefault="00601F41" w:rsidP="007637A4">
            <w:pPr>
              <w:rPr>
                <w:rFonts w:ascii="Arial" w:hAnsi="Arial" w:cs="Arial"/>
                <w:color w:val="000000"/>
                <w:sz w:val="24"/>
                <w:szCs w:val="24"/>
              </w:rPr>
            </w:pPr>
            <w:r>
              <w:rPr>
                <w:rFonts w:ascii="Arial" w:hAnsi="Arial" w:cs="Arial"/>
                <w:color w:val="000000"/>
                <w:sz w:val="24"/>
                <w:szCs w:val="24"/>
              </w:rPr>
              <w:t>Quantity Unit</w:t>
            </w:r>
          </w:p>
        </w:tc>
        <w:tc>
          <w:tcPr>
            <w:tcW w:w="1670" w:type="dxa"/>
          </w:tcPr>
          <w:p w14:paraId="4DC44A26" w14:textId="77777777" w:rsidR="00601F41" w:rsidRPr="008D7A43" w:rsidRDefault="00601F41" w:rsidP="007637A4">
            <w:pPr>
              <w:rPr>
                <w:rFonts w:ascii="Arial" w:hAnsi="Arial" w:cs="Arial"/>
                <w:sz w:val="24"/>
                <w:szCs w:val="24"/>
              </w:rPr>
            </w:pPr>
          </w:p>
        </w:tc>
        <w:tc>
          <w:tcPr>
            <w:tcW w:w="3003" w:type="dxa"/>
            <w:vMerge/>
            <w:vAlign w:val="center"/>
          </w:tcPr>
          <w:p w14:paraId="7E5D8233" w14:textId="77777777" w:rsidR="00601F41" w:rsidRPr="008D7A43" w:rsidRDefault="00601F41" w:rsidP="007637A4">
            <w:pPr>
              <w:rPr>
                <w:rFonts w:ascii="Arial" w:hAnsi="Arial" w:cs="Arial"/>
                <w:sz w:val="24"/>
                <w:szCs w:val="24"/>
              </w:rPr>
            </w:pPr>
          </w:p>
        </w:tc>
      </w:tr>
      <w:tr w:rsidR="00601F41" w:rsidRPr="008D7A43" w14:paraId="31146A98" w14:textId="77777777" w:rsidTr="007637A4">
        <w:trPr>
          <w:trHeight w:val="50"/>
        </w:trPr>
        <w:tc>
          <w:tcPr>
            <w:tcW w:w="3417" w:type="dxa"/>
          </w:tcPr>
          <w:p w14:paraId="40AD5A5F" w14:textId="77777777" w:rsidR="00601F41" w:rsidRDefault="00601F41" w:rsidP="007637A4">
            <w:pPr>
              <w:rPr>
                <w:rFonts w:ascii="Arial" w:hAnsi="Arial" w:cs="Arial"/>
                <w:color w:val="000000"/>
                <w:sz w:val="24"/>
                <w:szCs w:val="24"/>
              </w:rPr>
            </w:pPr>
            <w:r>
              <w:rPr>
                <w:rFonts w:ascii="Arial" w:hAnsi="Arial" w:cs="Arial"/>
                <w:color w:val="000000"/>
                <w:sz w:val="24"/>
                <w:szCs w:val="24"/>
              </w:rPr>
              <w:t>Quantity Cleared</w:t>
            </w:r>
          </w:p>
        </w:tc>
        <w:tc>
          <w:tcPr>
            <w:tcW w:w="1670" w:type="dxa"/>
          </w:tcPr>
          <w:p w14:paraId="5570D3F7" w14:textId="77777777" w:rsidR="00601F41" w:rsidRPr="008D7A43"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64808252" w14:textId="77777777" w:rsidR="00601F41" w:rsidRPr="008D7A43" w:rsidRDefault="00601F41" w:rsidP="007637A4">
            <w:pPr>
              <w:rPr>
                <w:rFonts w:ascii="Arial" w:hAnsi="Arial" w:cs="Arial"/>
                <w:sz w:val="24"/>
                <w:szCs w:val="24"/>
              </w:rPr>
            </w:pPr>
            <w:r>
              <w:rPr>
                <w:rFonts w:ascii="Arial" w:hAnsi="Arial" w:cs="Arial"/>
                <w:sz w:val="24"/>
                <w:szCs w:val="24"/>
              </w:rPr>
              <w:t>Should not accept any special character, should accept only number</w:t>
            </w:r>
          </w:p>
        </w:tc>
      </w:tr>
      <w:tr w:rsidR="00601F41" w:rsidRPr="008D7A43" w14:paraId="7AF7D0CA" w14:textId="77777777" w:rsidTr="007637A4">
        <w:trPr>
          <w:trHeight w:val="50"/>
        </w:trPr>
        <w:tc>
          <w:tcPr>
            <w:tcW w:w="3417" w:type="dxa"/>
          </w:tcPr>
          <w:p w14:paraId="774A04C9" w14:textId="77777777" w:rsidR="00601F41" w:rsidRDefault="00601F41" w:rsidP="007637A4">
            <w:pPr>
              <w:rPr>
                <w:rFonts w:ascii="Arial" w:hAnsi="Arial" w:cs="Arial"/>
                <w:color w:val="000000"/>
                <w:sz w:val="24"/>
                <w:szCs w:val="24"/>
              </w:rPr>
            </w:pPr>
            <w:r>
              <w:rPr>
                <w:rFonts w:ascii="Arial" w:hAnsi="Arial" w:cs="Arial"/>
                <w:color w:val="000000"/>
                <w:sz w:val="24"/>
                <w:szCs w:val="24"/>
              </w:rPr>
              <w:t>Quantity Unit</w:t>
            </w:r>
          </w:p>
        </w:tc>
        <w:tc>
          <w:tcPr>
            <w:tcW w:w="1670" w:type="dxa"/>
          </w:tcPr>
          <w:p w14:paraId="6DA67C5E" w14:textId="77777777" w:rsidR="00601F41" w:rsidRPr="008D7A43" w:rsidRDefault="00601F41" w:rsidP="007637A4">
            <w:pPr>
              <w:rPr>
                <w:rFonts w:ascii="Arial" w:hAnsi="Arial" w:cs="Arial"/>
                <w:sz w:val="24"/>
                <w:szCs w:val="24"/>
              </w:rPr>
            </w:pPr>
            <w:r>
              <w:rPr>
                <w:rFonts w:ascii="Arial" w:hAnsi="Arial" w:cs="Arial"/>
                <w:sz w:val="24"/>
                <w:szCs w:val="24"/>
              </w:rPr>
              <w:t xml:space="preserve">Select </w:t>
            </w:r>
          </w:p>
        </w:tc>
        <w:tc>
          <w:tcPr>
            <w:tcW w:w="3003" w:type="dxa"/>
            <w:vAlign w:val="center"/>
          </w:tcPr>
          <w:p w14:paraId="26FE0AFA" w14:textId="77777777" w:rsidR="00601F41" w:rsidRPr="008D7A43" w:rsidRDefault="00601F41" w:rsidP="007637A4">
            <w:pPr>
              <w:rPr>
                <w:rFonts w:ascii="Arial" w:hAnsi="Arial" w:cs="Arial"/>
                <w:sz w:val="24"/>
                <w:szCs w:val="24"/>
              </w:rPr>
            </w:pPr>
            <w:r>
              <w:rPr>
                <w:rFonts w:ascii="Arial" w:hAnsi="Arial" w:cs="Arial"/>
                <w:sz w:val="24"/>
                <w:szCs w:val="24"/>
              </w:rPr>
              <w:t>Pull from master data</w:t>
            </w:r>
          </w:p>
        </w:tc>
      </w:tr>
      <w:tr w:rsidR="00601F41" w:rsidRPr="008D7A43" w14:paraId="55043628" w14:textId="77777777" w:rsidTr="007637A4">
        <w:trPr>
          <w:trHeight w:val="50"/>
        </w:trPr>
        <w:tc>
          <w:tcPr>
            <w:tcW w:w="3417" w:type="dxa"/>
          </w:tcPr>
          <w:p w14:paraId="1011C986" w14:textId="77777777" w:rsidR="00601F41" w:rsidRDefault="00601F41" w:rsidP="007637A4">
            <w:pPr>
              <w:rPr>
                <w:rFonts w:ascii="Arial" w:hAnsi="Arial" w:cs="Arial"/>
                <w:color w:val="000000"/>
                <w:sz w:val="24"/>
                <w:szCs w:val="24"/>
              </w:rPr>
            </w:pPr>
            <w:r>
              <w:rPr>
                <w:rFonts w:ascii="Arial" w:hAnsi="Arial" w:cs="Arial"/>
                <w:color w:val="000000"/>
                <w:sz w:val="24"/>
                <w:szCs w:val="24"/>
              </w:rPr>
              <w:t>Quantity Rejected</w:t>
            </w:r>
          </w:p>
        </w:tc>
        <w:tc>
          <w:tcPr>
            <w:tcW w:w="1670" w:type="dxa"/>
          </w:tcPr>
          <w:p w14:paraId="156CE223" w14:textId="77777777" w:rsidR="00601F41" w:rsidRPr="008D7A43" w:rsidRDefault="00601F41" w:rsidP="007637A4">
            <w:pPr>
              <w:rPr>
                <w:rFonts w:ascii="Arial" w:hAnsi="Arial" w:cs="Arial"/>
                <w:sz w:val="24"/>
                <w:szCs w:val="24"/>
              </w:rPr>
            </w:pPr>
            <w:r>
              <w:rPr>
                <w:rFonts w:ascii="Arial" w:hAnsi="Arial" w:cs="Arial"/>
                <w:sz w:val="24"/>
                <w:szCs w:val="24"/>
              </w:rPr>
              <w:t>Number</w:t>
            </w:r>
          </w:p>
        </w:tc>
        <w:tc>
          <w:tcPr>
            <w:tcW w:w="3003" w:type="dxa"/>
            <w:vAlign w:val="center"/>
          </w:tcPr>
          <w:p w14:paraId="0D2C24FF" w14:textId="77777777" w:rsidR="00601F41" w:rsidRPr="006D1E90" w:rsidRDefault="00601F41" w:rsidP="007637A4">
            <w:pPr>
              <w:rPr>
                <w:rFonts w:ascii="Arial" w:hAnsi="Arial" w:cs="Arial"/>
                <w:sz w:val="24"/>
                <w:szCs w:val="24"/>
              </w:rPr>
            </w:pPr>
            <w:r>
              <w:rPr>
                <w:rFonts w:ascii="Arial" w:hAnsi="Arial" w:cs="Arial"/>
                <w:sz w:val="24"/>
                <w:szCs w:val="24"/>
              </w:rPr>
              <w:t>Requested- cleared(</w:t>
            </w:r>
            <w:proofErr w:type="spellStart"/>
            <w:r>
              <w:rPr>
                <w:rFonts w:ascii="Arial" w:hAnsi="Arial" w:cs="Arial"/>
                <w:sz w:val="24"/>
                <w:szCs w:val="24"/>
              </w:rPr>
              <w:t>readonly</w:t>
            </w:r>
            <w:proofErr w:type="spellEnd"/>
            <w:r>
              <w:rPr>
                <w:rFonts w:ascii="Arial" w:hAnsi="Arial" w:cs="Arial"/>
                <w:sz w:val="24"/>
                <w:szCs w:val="24"/>
              </w:rPr>
              <w:t>)</w:t>
            </w:r>
            <w:r w:rsidRPr="006D1E90">
              <w:rPr>
                <w:rFonts w:ascii="Arial" w:hAnsi="Arial" w:cs="Arial"/>
                <w:sz w:val="24"/>
                <w:szCs w:val="24"/>
              </w:rPr>
              <w:t xml:space="preserve">Should accept only number, </w:t>
            </w:r>
          </w:p>
          <w:p w14:paraId="7193FAAA" w14:textId="77777777" w:rsidR="00601F41" w:rsidRPr="008D7A43" w:rsidRDefault="00601F41" w:rsidP="007637A4">
            <w:pPr>
              <w:rPr>
                <w:rFonts w:ascii="Arial" w:hAnsi="Arial" w:cs="Arial"/>
                <w:sz w:val="24"/>
                <w:szCs w:val="24"/>
              </w:rPr>
            </w:pPr>
            <w:r w:rsidRPr="006D1E90">
              <w:rPr>
                <w:rFonts w:ascii="Arial" w:hAnsi="Arial" w:cs="Arial"/>
                <w:sz w:val="24"/>
                <w:szCs w:val="24"/>
              </w:rPr>
              <w:t>should not accept special character</w:t>
            </w:r>
          </w:p>
        </w:tc>
      </w:tr>
      <w:tr w:rsidR="00601F41" w:rsidRPr="008D7A43" w14:paraId="44517C28" w14:textId="77777777" w:rsidTr="007637A4">
        <w:trPr>
          <w:trHeight w:val="50"/>
        </w:trPr>
        <w:tc>
          <w:tcPr>
            <w:tcW w:w="3417" w:type="dxa"/>
          </w:tcPr>
          <w:p w14:paraId="1D9E73AD" w14:textId="77777777" w:rsidR="00601F41" w:rsidRDefault="00601F41" w:rsidP="007637A4">
            <w:pPr>
              <w:rPr>
                <w:rFonts w:ascii="Arial" w:hAnsi="Arial" w:cs="Arial"/>
                <w:color w:val="000000"/>
                <w:sz w:val="24"/>
                <w:szCs w:val="24"/>
              </w:rPr>
            </w:pPr>
            <w:r>
              <w:rPr>
                <w:rFonts w:ascii="Arial" w:hAnsi="Arial" w:cs="Arial"/>
                <w:color w:val="000000"/>
                <w:sz w:val="24"/>
                <w:szCs w:val="24"/>
              </w:rPr>
              <w:t>Quantity Unit</w:t>
            </w:r>
          </w:p>
        </w:tc>
        <w:tc>
          <w:tcPr>
            <w:tcW w:w="1670" w:type="dxa"/>
          </w:tcPr>
          <w:p w14:paraId="62C870D6" w14:textId="77777777" w:rsidR="00601F41" w:rsidRPr="008D7A43" w:rsidRDefault="00601F41" w:rsidP="007637A4">
            <w:pPr>
              <w:rPr>
                <w:rFonts w:ascii="Arial" w:hAnsi="Arial" w:cs="Arial"/>
                <w:sz w:val="24"/>
                <w:szCs w:val="24"/>
              </w:rPr>
            </w:pPr>
            <w:r>
              <w:rPr>
                <w:rFonts w:ascii="Arial" w:hAnsi="Arial" w:cs="Arial"/>
                <w:sz w:val="24"/>
                <w:szCs w:val="24"/>
              </w:rPr>
              <w:t xml:space="preserve">Select </w:t>
            </w:r>
          </w:p>
        </w:tc>
        <w:tc>
          <w:tcPr>
            <w:tcW w:w="3003" w:type="dxa"/>
            <w:vAlign w:val="center"/>
          </w:tcPr>
          <w:p w14:paraId="3E9DBC66" w14:textId="77777777" w:rsidR="00601F41" w:rsidRPr="008D7A43" w:rsidRDefault="00601F41" w:rsidP="007637A4">
            <w:pPr>
              <w:rPr>
                <w:rFonts w:ascii="Arial" w:hAnsi="Arial" w:cs="Arial"/>
                <w:sz w:val="24"/>
                <w:szCs w:val="24"/>
              </w:rPr>
            </w:pPr>
            <w:r>
              <w:rPr>
                <w:rFonts w:ascii="Arial" w:hAnsi="Arial" w:cs="Arial"/>
                <w:sz w:val="24"/>
                <w:szCs w:val="24"/>
              </w:rPr>
              <w:t>Pull from master data</w:t>
            </w:r>
          </w:p>
        </w:tc>
      </w:tr>
      <w:tr w:rsidR="00601F41" w:rsidRPr="008D7A43" w14:paraId="06C2E2F9" w14:textId="77777777" w:rsidTr="007637A4">
        <w:trPr>
          <w:trHeight w:val="50"/>
        </w:trPr>
        <w:tc>
          <w:tcPr>
            <w:tcW w:w="3417" w:type="dxa"/>
          </w:tcPr>
          <w:p w14:paraId="0514E1FA" w14:textId="77777777" w:rsidR="00601F41" w:rsidRDefault="00601F41" w:rsidP="007637A4">
            <w:pPr>
              <w:rPr>
                <w:rFonts w:ascii="Arial" w:hAnsi="Arial" w:cs="Arial"/>
                <w:color w:val="000000"/>
                <w:sz w:val="24"/>
                <w:szCs w:val="24"/>
              </w:rPr>
            </w:pPr>
            <w:proofErr w:type="gramStart"/>
            <w:r>
              <w:rPr>
                <w:rFonts w:ascii="Arial" w:hAnsi="Arial" w:cs="Arial"/>
                <w:color w:val="000000"/>
                <w:sz w:val="24"/>
                <w:szCs w:val="24"/>
              </w:rPr>
              <w:t>Remarks(</w:t>
            </w:r>
            <w:proofErr w:type="gramEnd"/>
            <w:r>
              <w:rPr>
                <w:rFonts w:ascii="Arial" w:hAnsi="Arial" w:cs="Arial"/>
                <w:color w:val="000000"/>
                <w:sz w:val="24"/>
                <w:szCs w:val="24"/>
              </w:rPr>
              <w:t>Reason for Rejection)</w:t>
            </w:r>
          </w:p>
        </w:tc>
        <w:tc>
          <w:tcPr>
            <w:tcW w:w="1670" w:type="dxa"/>
          </w:tcPr>
          <w:p w14:paraId="0D2DE653" w14:textId="77777777" w:rsidR="00601F41" w:rsidRPr="008D7A43" w:rsidRDefault="00601F41" w:rsidP="007637A4">
            <w:pPr>
              <w:rPr>
                <w:rFonts w:ascii="Arial" w:hAnsi="Arial" w:cs="Arial"/>
                <w:sz w:val="24"/>
                <w:szCs w:val="24"/>
              </w:rPr>
            </w:pPr>
          </w:p>
        </w:tc>
        <w:tc>
          <w:tcPr>
            <w:tcW w:w="3003" w:type="dxa"/>
            <w:vAlign w:val="center"/>
          </w:tcPr>
          <w:p w14:paraId="34E9C1F7" w14:textId="77777777" w:rsidR="00601F41" w:rsidRPr="008D7A43" w:rsidRDefault="00601F41" w:rsidP="007637A4">
            <w:pPr>
              <w:rPr>
                <w:rFonts w:ascii="Arial" w:hAnsi="Arial" w:cs="Arial"/>
                <w:sz w:val="24"/>
                <w:szCs w:val="24"/>
              </w:rPr>
            </w:pPr>
            <w:r>
              <w:rPr>
                <w:rFonts w:ascii="Arial" w:hAnsi="Arial" w:cs="Arial"/>
                <w:sz w:val="24"/>
                <w:szCs w:val="24"/>
              </w:rPr>
              <w:t>Enable this field only if there is Quantity rejected</w:t>
            </w:r>
          </w:p>
        </w:tc>
      </w:tr>
    </w:tbl>
    <w:p w14:paraId="7D8A0D72" w14:textId="77777777" w:rsidR="00601F41" w:rsidRDefault="00601F41" w:rsidP="00601F41">
      <w:pPr>
        <w:rPr>
          <w:rFonts w:ascii="Arial" w:hAnsi="Arial" w:cs="Arial"/>
        </w:rPr>
      </w:pPr>
    </w:p>
    <w:p w14:paraId="3432C7F3" w14:textId="77777777" w:rsidR="00601F41" w:rsidRPr="008D7A43" w:rsidRDefault="00601F41" w:rsidP="00601F41">
      <w:pPr>
        <w:rPr>
          <w:rFonts w:ascii="Arial" w:hAnsi="Arial" w:cs="Arial"/>
        </w:rPr>
      </w:pPr>
      <w:r w:rsidRPr="008D7A43">
        <w:rPr>
          <w:rFonts w:ascii="Arial" w:hAnsi="Arial" w:cs="Arial"/>
        </w:rPr>
        <w:t xml:space="preserve"> ** if approved, issue certificate and share information to BHQ</w:t>
      </w:r>
    </w:p>
    <w:p w14:paraId="1B2D80BC" w14:textId="77777777" w:rsidR="00601F41" w:rsidRDefault="00601F41" w:rsidP="00601F41">
      <w:pPr>
        <w:ind w:left="1440"/>
        <w:rPr>
          <w:rFonts w:ascii="Arial" w:hAnsi="Arial" w:cs="Arial"/>
          <w:sz w:val="24"/>
          <w:szCs w:val="24"/>
        </w:rPr>
      </w:pPr>
      <w:r>
        <w:rPr>
          <w:rFonts w:ascii="Arial" w:hAnsi="Arial" w:cs="Arial"/>
          <w:sz w:val="24"/>
          <w:szCs w:val="24"/>
        </w:rPr>
        <w:t>**Refer annexure. 14 (Health certificate</w:t>
      </w:r>
      <w:r w:rsidRPr="008D7A43">
        <w:rPr>
          <w:rFonts w:ascii="Arial" w:hAnsi="Arial" w:cs="Arial"/>
          <w:sz w:val="24"/>
          <w:szCs w:val="24"/>
        </w:rPr>
        <w:t>)</w:t>
      </w:r>
    </w:p>
    <w:p w14:paraId="3BB05C67" w14:textId="77777777" w:rsidR="00601F41" w:rsidRPr="008D7A43" w:rsidRDefault="00601F41" w:rsidP="00601F41">
      <w:pPr>
        <w:ind w:left="1440"/>
        <w:rPr>
          <w:rFonts w:ascii="Arial" w:hAnsi="Arial" w:cs="Arial"/>
          <w:sz w:val="24"/>
          <w:szCs w:val="24"/>
        </w:rPr>
      </w:pPr>
      <w:r>
        <w:rPr>
          <w:rFonts w:ascii="Arial" w:hAnsi="Arial" w:cs="Arial"/>
          <w:sz w:val="24"/>
          <w:szCs w:val="24"/>
        </w:rPr>
        <w:t xml:space="preserve">**Refer annexure. 15 (Zoo sanitary </w:t>
      </w:r>
      <w:r w:rsidRPr="008D7A43">
        <w:rPr>
          <w:rFonts w:ascii="Arial" w:hAnsi="Arial" w:cs="Arial"/>
          <w:sz w:val="24"/>
          <w:szCs w:val="24"/>
        </w:rPr>
        <w:t>format)</w:t>
      </w:r>
    </w:p>
    <w:p w14:paraId="77D5A66B" w14:textId="77777777" w:rsidR="00601F41" w:rsidRPr="008D7A43" w:rsidRDefault="00601F41" w:rsidP="00601F41">
      <w:pPr>
        <w:ind w:left="1440"/>
        <w:rPr>
          <w:rFonts w:ascii="Arial" w:hAnsi="Arial" w:cs="Arial"/>
          <w:sz w:val="24"/>
          <w:szCs w:val="24"/>
        </w:rPr>
      </w:pPr>
    </w:p>
    <w:p w14:paraId="5A5E5041" w14:textId="77777777" w:rsidR="00601F41" w:rsidRDefault="00601F41" w:rsidP="00601F41">
      <w:pPr>
        <w:ind w:left="1260"/>
        <w:rPr>
          <w:rFonts w:ascii="Arial" w:hAnsi="Arial" w:cs="Arial"/>
          <w:i/>
          <w:iCs/>
          <w:sz w:val="24"/>
          <w:szCs w:val="24"/>
        </w:rPr>
      </w:pPr>
      <w:r w:rsidRPr="008D7A43">
        <w:rPr>
          <w:rFonts w:ascii="Arial" w:hAnsi="Arial" w:cs="Arial"/>
          <w:i/>
          <w:iCs/>
          <w:sz w:val="24"/>
          <w:szCs w:val="24"/>
        </w:rPr>
        <w:t xml:space="preserve">  **Upon clicking the reject button, notify exporter</w:t>
      </w:r>
    </w:p>
    <w:p w14:paraId="6F39B157" w14:textId="77777777" w:rsidR="00601F41" w:rsidRPr="00935FAC" w:rsidRDefault="00601F41" w:rsidP="00601F41">
      <w:pPr>
        <w:ind w:left="1260"/>
        <w:rPr>
          <w:rFonts w:ascii="Arial" w:hAnsi="Arial" w:cs="Arial"/>
          <w:sz w:val="24"/>
          <w:szCs w:val="24"/>
        </w:rPr>
      </w:pPr>
    </w:p>
    <w:p w14:paraId="13554DBF" w14:textId="77777777" w:rsidR="00842FAF" w:rsidRDefault="00842FAF" w:rsidP="007D0F47">
      <w:pPr>
        <w:ind w:left="1260"/>
        <w:rPr>
          <w:rFonts w:ascii="Arial" w:hAnsi="Arial" w:cs="Arial"/>
          <w:sz w:val="24"/>
          <w:szCs w:val="24"/>
        </w:rPr>
      </w:pPr>
    </w:p>
    <w:p w14:paraId="4A9444AB" w14:textId="77777777" w:rsidR="00E27AEA" w:rsidRDefault="00E27AEA" w:rsidP="007D0F47">
      <w:pPr>
        <w:ind w:left="1260"/>
        <w:rPr>
          <w:rFonts w:ascii="Arial" w:hAnsi="Arial" w:cs="Arial"/>
          <w:sz w:val="24"/>
          <w:szCs w:val="24"/>
        </w:rPr>
      </w:pPr>
    </w:p>
    <w:p w14:paraId="351B3B60" w14:textId="77777777" w:rsidR="00E27AEA" w:rsidRDefault="00E27AEA" w:rsidP="007D0F47">
      <w:pPr>
        <w:ind w:left="1260"/>
        <w:rPr>
          <w:rFonts w:ascii="Arial" w:hAnsi="Arial" w:cs="Arial"/>
          <w:sz w:val="24"/>
          <w:szCs w:val="24"/>
        </w:rPr>
      </w:pPr>
    </w:p>
    <w:p w14:paraId="70C190E3" w14:textId="77777777" w:rsidR="00E27AEA" w:rsidRPr="00935FAC" w:rsidRDefault="00E27AEA" w:rsidP="007D0F47">
      <w:pPr>
        <w:ind w:left="1260"/>
        <w:rPr>
          <w:rFonts w:ascii="Arial" w:hAnsi="Arial" w:cs="Arial"/>
          <w:sz w:val="24"/>
          <w:szCs w:val="24"/>
        </w:rPr>
      </w:pPr>
    </w:p>
    <w:p w14:paraId="4CE04B73" w14:textId="77777777" w:rsidR="00E27AEA" w:rsidRPr="0087658A" w:rsidRDefault="00E27AEA" w:rsidP="00E27AEA">
      <w:pPr>
        <w:pStyle w:val="Heading1"/>
        <w:numPr>
          <w:ilvl w:val="0"/>
          <w:numId w:val="1"/>
        </w:numPr>
        <w:rPr>
          <w:rFonts w:ascii="Arial" w:hAnsi="Arial" w:cs="Arial"/>
          <w:color w:val="auto"/>
        </w:rPr>
      </w:pPr>
      <w:bookmarkStart w:id="137" w:name="_Toc53514918"/>
      <w:r w:rsidRPr="00E05C2F">
        <w:rPr>
          <w:rFonts w:ascii="Arial" w:hAnsi="Arial" w:cs="Arial"/>
          <w:color w:val="auto"/>
        </w:rPr>
        <w:lastRenderedPageBreak/>
        <w:t>Movement for Plant and Plant products (Seeds/ seedlings /ornamental plants / plants agrochemicals)</w:t>
      </w:r>
      <w:bookmarkEnd w:id="137"/>
    </w:p>
    <w:p w14:paraId="53BB65B3" w14:textId="77777777" w:rsidR="00E27AEA" w:rsidRDefault="00E27AEA" w:rsidP="00E27AEA">
      <w:pPr>
        <w:pStyle w:val="Heading2"/>
        <w:numPr>
          <w:ilvl w:val="1"/>
          <w:numId w:val="1"/>
        </w:numPr>
        <w:ind w:hanging="540"/>
        <w:rPr>
          <w:rFonts w:ascii="Arial" w:hAnsi="Arial" w:cs="Arial"/>
          <w:color w:val="auto"/>
          <w:sz w:val="24"/>
          <w:szCs w:val="24"/>
        </w:rPr>
      </w:pPr>
      <w:bookmarkStart w:id="138" w:name="_Toc53514919"/>
      <w:r>
        <w:rPr>
          <w:rFonts w:ascii="Arial" w:hAnsi="Arial" w:cs="Arial"/>
          <w:color w:val="auto"/>
          <w:sz w:val="24"/>
          <w:szCs w:val="24"/>
        </w:rPr>
        <w:t xml:space="preserve">Service Name: </w:t>
      </w:r>
      <w:r w:rsidRPr="00591F96">
        <w:rPr>
          <w:rFonts w:ascii="Arial" w:hAnsi="Arial" w:cs="Arial"/>
          <w:color w:val="auto"/>
          <w:sz w:val="24"/>
          <w:szCs w:val="24"/>
        </w:rPr>
        <w:t>Movement for Plant and Plant products (Seeds/ seedlings /ornamental plants / plants agrochemicals)</w:t>
      </w:r>
      <w:bookmarkEnd w:id="138"/>
    </w:p>
    <w:p w14:paraId="57396595" w14:textId="77777777" w:rsidR="00E27AEA" w:rsidRDefault="00E27AEA" w:rsidP="00E27AEA">
      <w:pPr>
        <w:pStyle w:val="Heading2"/>
        <w:numPr>
          <w:ilvl w:val="1"/>
          <w:numId w:val="1"/>
        </w:numPr>
        <w:ind w:left="540" w:hanging="360"/>
        <w:rPr>
          <w:rFonts w:ascii="Arial" w:hAnsi="Arial" w:cs="Arial"/>
          <w:color w:val="auto"/>
          <w:sz w:val="24"/>
          <w:szCs w:val="24"/>
        </w:rPr>
      </w:pPr>
      <w:bookmarkStart w:id="139" w:name="_Toc53514920"/>
      <w:r>
        <w:rPr>
          <w:rFonts w:ascii="Arial" w:hAnsi="Arial" w:cs="Arial"/>
          <w:color w:val="auto"/>
          <w:sz w:val="24"/>
          <w:szCs w:val="24"/>
        </w:rPr>
        <w:t>Process Flow</w:t>
      </w:r>
      <w:bookmarkEnd w:id="139"/>
    </w:p>
    <w:p w14:paraId="4FFAF200" w14:textId="77777777" w:rsidR="00BE0E5C" w:rsidRPr="00BE0E5C" w:rsidRDefault="00BE0E5C" w:rsidP="00BE0E5C"/>
    <w:p w14:paraId="6922C0EA" w14:textId="77777777" w:rsidR="00E27AEA" w:rsidRDefault="00E27AEA" w:rsidP="00E27AEA">
      <w:r>
        <w:rPr>
          <w:noProof/>
        </w:rPr>
        <w:drawing>
          <wp:inline distT="0" distB="0" distL="0" distR="0" wp14:anchorId="61970517" wp14:editId="79AB3924">
            <wp:extent cx="5962650" cy="5238750"/>
            <wp:effectExtent l="0" t="0" r="0" b="0"/>
            <wp:docPr id="11" name="Picture 11" descr="Screen Shot 2020-10-12 at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20-10-12 at 11.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5238750"/>
                    </a:xfrm>
                    <a:prstGeom prst="rect">
                      <a:avLst/>
                    </a:prstGeom>
                    <a:noFill/>
                    <a:ln>
                      <a:noFill/>
                    </a:ln>
                  </pic:spPr>
                </pic:pic>
              </a:graphicData>
            </a:graphic>
          </wp:inline>
        </w:drawing>
      </w:r>
    </w:p>
    <w:p w14:paraId="754FC5D1" w14:textId="77777777" w:rsidR="00BE0E5C" w:rsidRDefault="00BE0E5C" w:rsidP="00BE0E5C">
      <w:pPr>
        <w:pStyle w:val="Heading2"/>
        <w:ind w:left="540"/>
        <w:rPr>
          <w:rFonts w:ascii="Arial" w:hAnsi="Arial" w:cs="Arial"/>
          <w:color w:val="auto"/>
          <w:sz w:val="24"/>
          <w:szCs w:val="24"/>
        </w:rPr>
      </w:pPr>
    </w:p>
    <w:p w14:paraId="1064E9F3" w14:textId="77777777" w:rsidR="00E27AEA" w:rsidRDefault="00E27AEA" w:rsidP="00E27AEA">
      <w:pPr>
        <w:pStyle w:val="Heading2"/>
        <w:numPr>
          <w:ilvl w:val="1"/>
          <w:numId w:val="1"/>
        </w:numPr>
        <w:ind w:left="540" w:hanging="270"/>
        <w:rPr>
          <w:rFonts w:ascii="Arial" w:hAnsi="Arial" w:cs="Arial"/>
          <w:color w:val="auto"/>
          <w:sz w:val="24"/>
          <w:szCs w:val="24"/>
        </w:rPr>
      </w:pPr>
      <w:bookmarkStart w:id="140" w:name="_Toc53514921"/>
      <w:r>
        <w:rPr>
          <w:rFonts w:ascii="Arial" w:hAnsi="Arial" w:cs="Arial"/>
          <w:color w:val="auto"/>
          <w:sz w:val="24"/>
          <w:szCs w:val="24"/>
        </w:rPr>
        <w:t>Users and Roles</w:t>
      </w:r>
      <w:bookmarkEnd w:id="140"/>
    </w:p>
    <w:p w14:paraId="0A6FCF0B" w14:textId="77777777" w:rsidR="00E27AEA" w:rsidRDefault="00E27AEA" w:rsidP="00E27AEA">
      <w:pPr>
        <w:pStyle w:val="Heading2"/>
        <w:numPr>
          <w:ilvl w:val="2"/>
          <w:numId w:val="1"/>
        </w:numPr>
        <w:ind w:hanging="180"/>
        <w:rPr>
          <w:rFonts w:ascii="Arial" w:hAnsi="Arial" w:cs="Arial"/>
          <w:color w:val="auto"/>
          <w:sz w:val="24"/>
          <w:szCs w:val="24"/>
        </w:rPr>
      </w:pPr>
      <w:bookmarkStart w:id="141" w:name="_Toc53514922"/>
      <w:r>
        <w:rPr>
          <w:rFonts w:ascii="Arial" w:hAnsi="Arial" w:cs="Arial"/>
          <w:color w:val="auto"/>
          <w:sz w:val="24"/>
          <w:szCs w:val="24"/>
        </w:rPr>
        <w:t>Movement of Plants &amp; Plant Products (User)</w:t>
      </w:r>
      <w:bookmarkEnd w:id="141"/>
    </w:p>
    <w:p w14:paraId="7E66A292" w14:textId="77777777" w:rsidR="00E27AEA" w:rsidRDefault="00E27AEA" w:rsidP="00E27AEA">
      <w:pPr>
        <w:pStyle w:val="Heading2"/>
        <w:numPr>
          <w:ilvl w:val="3"/>
          <w:numId w:val="1"/>
        </w:numPr>
        <w:ind w:left="1260" w:firstLine="0"/>
        <w:rPr>
          <w:rFonts w:ascii="Arial" w:hAnsi="Arial" w:cs="Arial"/>
          <w:color w:val="auto"/>
          <w:sz w:val="24"/>
          <w:szCs w:val="24"/>
        </w:rPr>
      </w:pPr>
      <w:bookmarkStart w:id="142" w:name="_Toc53514923"/>
      <w:r>
        <w:rPr>
          <w:rFonts w:ascii="Arial" w:hAnsi="Arial" w:cs="Arial"/>
          <w:color w:val="auto"/>
          <w:sz w:val="24"/>
          <w:szCs w:val="24"/>
        </w:rPr>
        <w:t>MPO Apply (Role)</w:t>
      </w:r>
      <w:bookmarkEnd w:id="142"/>
    </w:p>
    <w:p w14:paraId="4277C97A" w14:textId="77777777" w:rsidR="00E27AEA" w:rsidRDefault="00E27AEA" w:rsidP="00E27AEA">
      <w:pPr>
        <w:ind w:left="1260"/>
        <w:rPr>
          <w:rFonts w:ascii="Arial" w:hAnsi="Arial" w:cs="Arial"/>
          <w:sz w:val="24"/>
          <w:szCs w:val="24"/>
        </w:rPr>
      </w:pPr>
    </w:p>
    <w:p w14:paraId="087932B4" w14:textId="77777777" w:rsidR="00E27AEA" w:rsidRPr="0024689D" w:rsidRDefault="00E27AEA" w:rsidP="00E27AEA">
      <w:pPr>
        <w:ind w:left="1260"/>
        <w:rPr>
          <w:rFonts w:ascii="Arial" w:hAnsi="Arial" w:cs="Arial"/>
          <w:sz w:val="24"/>
          <w:szCs w:val="24"/>
        </w:rPr>
      </w:pPr>
      <w:r>
        <w:rPr>
          <w:rFonts w:ascii="Arial" w:hAnsi="Arial" w:cs="Arial"/>
          <w:sz w:val="24"/>
          <w:szCs w:val="24"/>
        </w:rPr>
        <w:t>(Add more button)</w:t>
      </w:r>
    </w:p>
    <w:tbl>
      <w:tblPr>
        <w:tblStyle w:val="TableGrid"/>
        <w:tblW w:w="0" w:type="auto"/>
        <w:tblInd w:w="1260" w:type="dxa"/>
        <w:tblLook w:val="04A0" w:firstRow="1" w:lastRow="0" w:firstColumn="1" w:lastColumn="0" w:noHBand="0" w:noVBand="1"/>
      </w:tblPr>
      <w:tblGrid>
        <w:gridCol w:w="3528"/>
        <w:gridCol w:w="1710"/>
        <w:gridCol w:w="3078"/>
      </w:tblGrid>
      <w:tr w:rsidR="00E27AEA" w:rsidRPr="00B039CD" w14:paraId="18605500" w14:textId="77777777" w:rsidTr="007637A4">
        <w:tc>
          <w:tcPr>
            <w:tcW w:w="3528" w:type="dxa"/>
            <w:shd w:val="clear" w:color="auto" w:fill="FDE9D9" w:themeFill="accent6" w:themeFillTint="33"/>
          </w:tcPr>
          <w:p w14:paraId="2C9ACDA7"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49D0443A"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55D646A0"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Validation</w:t>
            </w:r>
          </w:p>
        </w:tc>
      </w:tr>
      <w:tr w:rsidR="00E27AEA" w:rsidRPr="00B039CD" w14:paraId="376A3A3A" w14:textId="77777777" w:rsidTr="007637A4">
        <w:tc>
          <w:tcPr>
            <w:tcW w:w="3528" w:type="dxa"/>
          </w:tcPr>
          <w:p w14:paraId="42A9918E" w14:textId="77777777" w:rsidR="00E27AEA" w:rsidRPr="00B039CD" w:rsidRDefault="00E27AEA" w:rsidP="007637A4">
            <w:pPr>
              <w:rPr>
                <w:rFonts w:ascii="Arial" w:hAnsi="Arial" w:cs="Arial"/>
                <w:sz w:val="24"/>
                <w:szCs w:val="24"/>
              </w:rPr>
            </w:pPr>
            <w:r w:rsidRPr="00F6152D">
              <w:rPr>
                <w:rFonts w:ascii="Arial" w:hAnsi="Arial" w:cs="Arial"/>
                <w:sz w:val="24"/>
                <w:szCs w:val="24"/>
              </w:rPr>
              <w:t>Common name</w:t>
            </w:r>
          </w:p>
        </w:tc>
        <w:tc>
          <w:tcPr>
            <w:tcW w:w="1710" w:type="dxa"/>
          </w:tcPr>
          <w:p w14:paraId="7E41C308" w14:textId="77777777" w:rsidR="00E27AEA" w:rsidRPr="00B039CD" w:rsidRDefault="00E27AEA" w:rsidP="007637A4">
            <w:pPr>
              <w:rPr>
                <w:rFonts w:ascii="Arial" w:hAnsi="Arial" w:cs="Arial"/>
                <w:sz w:val="24"/>
                <w:szCs w:val="24"/>
              </w:rPr>
            </w:pPr>
            <w:r>
              <w:rPr>
                <w:rFonts w:ascii="Arial" w:hAnsi="Arial" w:cs="Arial"/>
                <w:sz w:val="24"/>
                <w:szCs w:val="24"/>
              </w:rPr>
              <w:t>S</w:t>
            </w:r>
            <w:r w:rsidRPr="00F6152D">
              <w:rPr>
                <w:rFonts w:ascii="Arial" w:hAnsi="Arial" w:cs="Arial"/>
                <w:sz w:val="24"/>
                <w:szCs w:val="24"/>
              </w:rPr>
              <w:t>elect</w:t>
            </w:r>
          </w:p>
        </w:tc>
        <w:tc>
          <w:tcPr>
            <w:tcW w:w="3078" w:type="dxa"/>
            <w:vMerge w:val="restart"/>
            <w:vAlign w:val="center"/>
          </w:tcPr>
          <w:p w14:paraId="3BE410ED" w14:textId="77777777" w:rsidR="00E27AEA" w:rsidRPr="004C175A" w:rsidRDefault="00E27AEA" w:rsidP="007637A4">
            <w:pPr>
              <w:jc w:val="center"/>
              <w:rPr>
                <w:rFonts w:ascii="Arial" w:hAnsi="Arial" w:cs="Arial"/>
                <w:sz w:val="24"/>
                <w:szCs w:val="24"/>
              </w:rPr>
            </w:pPr>
            <w:r w:rsidRPr="004C175A">
              <w:rPr>
                <w:rFonts w:ascii="Arial" w:hAnsi="Arial" w:cs="Arial"/>
                <w:color w:val="000000"/>
                <w:sz w:val="24"/>
                <w:szCs w:val="24"/>
              </w:rPr>
              <w:t>Pull from master data</w:t>
            </w:r>
            <w:r>
              <w:rPr>
                <w:rFonts w:ascii="Arial" w:hAnsi="Arial" w:cs="Arial"/>
                <w:color w:val="000000"/>
                <w:sz w:val="24"/>
                <w:szCs w:val="24"/>
              </w:rPr>
              <w:t xml:space="preserve"> (Annexure 8)</w:t>
            </w:r>
          </w:p>
        </w:tc>
      </w:tr>
      <w:tr w:rsidR="00E27AEA" w:rsidRPr="00B039CD" w14:paraId="0B89639E" w14:textId="77777777" w:rsidTr="007637A4">
        <w:tc>
          <w:tcPr>
            <w:tcW w:w="3528" w:type="dxa"/>
          </w:tcPr>
          <w:p w14:paraId="01488CA7" w14:textId="77777777" w:rsidR="00E27AEA" w:rsidRPr="00B039CD" w:rsidRDefault="00E27AEA" w:rsidP="007637A4">
            <w:pPr>
              <w:rPr>
                <w:rFonts w:ascii="Arial" w:hAnsi="Arial" w:cs="Arial"/>
                <w:sz w:val="24"/>
                <w:szCs w:val="24"/>
              </w:rPr>
            </w:pPr>
            <w:r>
              <w:rPr>
                <w:rFonts w:ascii="Arial" w:hAnsi="Arial" w:cs="Arial"/>
                <w:sz w:val="24"/>
                <w:szCs w:val="24"/>
              </w:rPr>
              <w:t>S</w:t>
            </w:r>
            <w:r w:rsidRPr="00F6152D">
              <w:rPr>
                <w:rFonts w:ascii="Arial" w:hAnsi="Arial" w:cs="Arial"/>
                <w:sz w:val="24"/>
                <w:szCs w:val="24"/>
              </w:rPr>
              <w:t>cientific name</w:t>
            </w:r>
          </w:p>
        </w:tc>
        <w:tc>
          <w:tcPr>
            <w:tcW w:w="1710" w:type="dxa"/>
          </w:tcPr>
          <w:p w14:paraId="5748A461" w14:textId="77777777" w:rsidR="00E27AEA" w:rsidRPr="00B039CD" w:rsidRDefault="00E27AEA" w:rsidP="007637A4">
            <w:pPr>
              <w:rPr>
                <w:rFonts w:ascii="Arial" w:hAnsi="Arial" w:cs="Arial"/>
                <w:sz w:val="24"/>
                <w:szCs w:val="24"/>
              </w:rPr>
            </w:pPr>
            <w:r w:rsidRPr="00F6152D">
              <w:rPr>
                <w:rFonts w:ascii="Arial" w:hAnsi="Arial" w:cs="Arial"/>
                <w:sz w:val="24"/>
                <w:szCs w:val="24"/>
              </w:rPr>
              <w:t>select</w:t>
            </w:r>
          </w:p>
        </w:tc>
        <w:tc>
          <w:tcPr>
            <w:tcW w:w="3078" w:type="dxa"/>
            <w:vMerge/>
          </w:tcPr>
          <w:p w14:paraId="18D7028C" w14:textId="77777777" w:rsidR="00E27AEA" w:rsidRPr="00B039CD" w:rsidRDefault="00E27AEA" w:rsidP="007637A4">
            <w:pPr>
              <w:rPr>
                <w:rFonts w:ascii="Arial" w:hAnsi="Arial" w:cs="Arial"/>
                <w:sz w:val="24"/>
                <w:szCs w:val="24"/>
              </w:rPr>
            </w:pPr>
          </w:p>
        </w:tc>
      </w:tr>
      <w:tr w:rsidR="00E27AEA" w:rsidRPr="00B039CD" w14:paraId="78A816A9" w14:textId="77777777" w:rsidTr="007637A4">
        <w:tc>
          <w:tcPr>
            <w:tcW w:w="3528" w:type="dxa"/>
          </w:tcPr>
          <w:p w14:paraId="30BF6510" w14:textId="77777777" w:rsidR="00E27AEA" w:rsidRPr="00B039CD" w:rsidRDefault="00E27AEA" w:rsidP="007637A4">
            <w:pPr>
              <w:rPr>
                <w:rFonts w:ascii="Arial" w:hAnsi="Arial" w:cs="Arial"/>
                <w:sz w:val="24"/>
                <w:szCs w:val="24"/>
              </w:rPr>
            </w:pPr>
            <w:r w:rsidRPr="00F6152D">
              <w:rPr>
                <w:rFonts w:ascii="Arial" w:hAnsi="Arial" w:cs="Arial"/>
                <w:sz w:val="24"/>
                <w:szCs w:val="24"/>
              </w:rPr>
              <w:t>Variety</w:t>
            </w:r>
          </w:p>
        </w:tc>
        <w:tc>
          <w:tcPr>
            <w:tcW w:w="1710" w:type="dxa"/>
          </w:tcPr>
          <w:p w14:paraId="3994E749" w14:textId="77777777" w:rsidR="00E27AEA" w:rsidRPr="00B039CD" w:rsidRDefault="00E27AEA" w:rsidP="007637A4">
            <w:pPr>
              <w:rPr>
                <w:rFonts w:ascii="Arial" w:hAnsi="Arial" w:cs="Arial"/>
                <w:sz w:val="24"/>
                <w:szCs w:val="24"/>
              </w:rPr>
            </w:pPr>
            <w:r w:rsidRPr="00F6152D">
              <w:rPr>
                <w:rFonts w:ascii="Arial" w:hAnsi="Arial" w:cs="Arial"/>
                <w:sz w:val="24"/>
                <w:szCs w:val="24"/>
              </w:rPr>
              <w:t>select</w:t>
            </w:r>
          </w:p>
        </w:tc>
        <w:tc>
          <w:tcPr>
            <w:tcW w:w="3078" w:type="dxa"/>
            <w:vMerge/>
          </w:tcPr>
          <w:p w14:paraId="2079B882" w14:textId="77777777" w:rsidR="00E27AEA" w:rsidRPr="00B039CD" w:rsidRDefault="00E27AEA" w:rsidP="007637A4">
            <w:pPr>
              <w:rPr>
                <w:rFonts w:ascii="Arial" w:hAnsi="Arial" w:cs="Arial"/>
                <w:sz w:val="24"/>
                <w:szCs w:val="24"/>
              </w:rPr>
            </w:pPr>
          </w:p>
        </w:tc>
      </w:tr>
      <w:tr w:rsidR="00E27AEA" w:rsidRPr="00B039CD" w14:paraId="789054EB" w14:textId="77777777" w:rsidTr="007637A4">
        <w:tc>
          <w:tcPr>
            <w:tcW w:w="3528" w:type="dxa"/>
          </w:tcPr>
          <w:p w14:paraId="637A3D84" w14:textId="77777777" w:rsidR="00E27AEA" w:rsidRPr="00B039CD" w:rsidRDefault="00E27AEA" w:rsidP="007637A4">
            <w:pPr>
              <w:rPr>
                <w:rFonts w:ascii="Arial" w:hAnsi="Arial" w:cs="Arial"/>
                <w:color w:val="000000"/>
                <w:sz w:val="24"/>
                <w:szCs w:val="24"/>
              </w:rPr>
            </w:pPr>
            <w:r w:rsidRPr="00F6152D">
              <w:rPr>
                <w:rFonts w:ascii="Arial" w:hAnsi="Arial" w:cs="Arial"/>
                <w:color w:val="000000"/>
                <w:sz w:val="24"/>
                <w:szCs w:val="24"/>
              </w:rPr>
              <w:t>Quantity</w:t>
            </w:r>
          </w:p>
        </w:tc>
        <w:tc>
          <w:tcPr>
            <w:tcW w:w="1710" w:type="dxa"/>
          </w:tcPr>
          <w:p w14:paraId="6396CEFC" w14:textId="77777777" w:rsidR="00E27AEA" w:rsidRPr="00B039CD" w:rsidRDefault="00E27AEA" w:rsidP="007637A4">
            <w:pPr>
              <w:rPr>
                <w:rFonts w:ascii="Arial" w:hAnsi="Arial" w:cs="Arial"/>
                <w:sz w:val="24"/>
                <w:szCs w:val="24"/>
              </w:rPr>
            </w:pPr>
            <w:r w:rsidRPr="00F6152D">
              <w:rPr>
                <w:rFonts w:ascii="Arial" w:hAnsi="Arial" w:cs="Arial"/>
                <w:sz w:val="24"/>
                <w:szCs w:val="24"/>
              </w:rPr>
              <w:t>number</w:t>
            </w:r>
          </w:p>
        </w:tc>
        <w:tc>
          <w:tcPr>
            <w:tcW w:w="3078" w:type="dxa"/>
          </w:tcPr>
          <w:p w14:paraId="2B8F982D" w14:textId="77777777" w:rsidR="00E27AEA" w:rsidRPr="006F6C78" w:rsidRDefault="00E27AEA" w:rsidP="007637A4">
            <w:pPr>
              <w:rPr>
                <w:rFonts w:ascii="Arial" w:hAnsi="Arial" w:cs="Arial"/>
                <w:sz w:val="24"/>
                <w:szCs w:val="24"/>
              </w:rPr>
            </w:pPr>
            <w:r w:rsidRPr="006F6C78">
              <w:rPr>
                <w:rFonts w:ascii="Arial" w:hAnsi="Arial" w:cs="Arial"/>
                <w:sz w:val="24"/>
                <w:szCs w:val="24"/>
              </w:rPr>
              <w:t xml:space="preserve">Should accept only number, </w:t>
            </w:r>
          </w:p>
          <w:p w14:paraId="3ECDCF23" w14:textId="77777777" w:rsidR="00E27AEA" w:rsidRPr="00B039CD" w:rsidRDefault="00E27AEA" w:rsidP="007637A4">
            <w:pPr>
              <w:rPr>
                <w:rFonts w:ascii="Arial" w:hAnsi="Arial" w:cs="Arial"/>
                <w:sz w:val="24"/>
                <w:szCs w:val="24"/>
              </w:rPr>
            </w:pPr>
            <w:r w:rsidRPr="006F6C78">
              <w:rPr>
                <w:rFonts w:ascii="Arial" w:hAnsi="Arial" w:cs="Arial"/>
                <w:sz w:val="24"/>
                <w:szCs w:val="24"/>
              </w:rPr>
              <w:t>should not accept special character</w:t>
            </w:r>
          </w:p>
        </w:tc>
      </w:tr>
      <w:tr w:rsidR="00E27AEA" w:rsidRPr="00B039CD" w14:paraId="5017B2A4" w14:textId="77777777" w:rsidTr="007637A4">
        <w:tc>
          <w:tcPr>
            <w:tcW w:w="3528" w:type="dxa"/>
          </w:tcPr>
          <w:p w14:paraId="5416A817" w14:textId="77777777" w:rsidR="00E27AEA" w:rsidRPr="00B039CD" w:rsidRDefault="00E27AEA" w:rsidP="007637A4">
            <w:pPr>
              <w:rPr>
                <w:rFonts w:ascii="Arial" w:hAnsi="Arial" w:cs="Arial"/>
                <w:color w:val="000000"/>
                <w:sz w:val="24"/>
                <w:szCs w:val="24"/>
              </w:rPr>
            </w:pPr>
            <w:r w:rsidRPr="00F6152D">
              <w:rPr>
                <w:rFonts w:ascii="Arial" w:hAnsi="Arial" w:cs="Arial"/>
                <w:color w:val="000000"/>
                <w:sz w:val="24"/>
                <w:szCs w:val="24"/>
              </w:rPr>
              <w:t>Unit</w:t>
            </w:r>
          </w:p>
        </w:tc>
        <w:tc>
          <w:tcPr>
            <w:tcW w:w="1710" w:type="dxa"/>
          </w:tcPr>
          <w:p w14:paraId="043B69C7" w14:textId="77777777" w:rsidR="00E27AEA" w:rsidRPr="00B039CD" w:rsidRDefault="00E27AEA" w:rsidP="007637A4">
            <w:pPr>
              <w:rPr>
                <w:rFonts w:ascii="Arial" w:hAnsi="Arial" w:cs="Arial"/>
                <w:sz w:val="24"/>
                <w:szCs w:val="24"/>
              </w:rPr>
            </w:pPr>
            <w:r>
              <w:rPr>
                <w:rFonts w:ascii="Arial" w:hAnsi="Arial" w:cs="Arial"/>
                <w:sz w:val="24"/>
                <w:szCs w:val="24"/>
              </w:rPr>
              <w:t xml:space="preserve">Select </w:t>
            </w:r>
          </w:p>
        </w:tc>
        <w:tc>
          <w:tcPr>
            <w:tcW w:w="3078" w:type="dxa"/>
          </w:tcPr>
          <w:p w14:paraId="7655AE96" w14:textId="77777777" w:rsidR="00E27AEA" w:rsidRPr="00B039CD" w:rsidRDefault="00E27AEA" w:rsidP="007637A4">
            <w:pPr>
              <w:rPr>
                <w:rFonts w:ascii="Arial" w:hAnsi="Arial" w:cs="Arial"/>
                <w:sz w:val="24"/>
                <w:szCs w:val="24"/>
              </w:rPr>
            </w:pPr>
            <w:r w:rsidRPr="004C175A">
              <w:rPr>
                <w:rFonts w:ascii="Arial" w:hAnsi="Arial" w:cs="Arial"/>
                <w:sz w:val="24"/>
                <w:szCs w:val="24"/>
              </w:rPr>
              <w:t>Pull from master data</w:t>
            </w:r>
          </w:p>
        </w:tc>
      </w:tr>
    </w:tbl>
    <w:p w14:paraId="382D2B0D" w14:textId="77777777" w:rsidR="00E27AEA" w:rsidRDefault="00E27AEA" w:rsidP="00E27AEA">
      <w:pPr>
        <w:ind w:left="1260"/>
        <w:rPr>
          <w:rFonts w:ascii="Arial" w:hAnsi="Arial" w:cs="Arial"/>
        </w:rPr>
      </w:pPr>
    </w:p>
    <w:tbl>
      <w:tblPr>
        <w:tblStyle w:val="TableGrid"/>
        <w:tblW w:w="0" w:type="auto"/>
        <w:tblInd w:w="1260" w:type="dxa"/>
        <w:tblLook w:val="04A0" w:firstRow="1" w:lastRow="0" w:firstColumn="1" w:lastColumn="0" w:noHBand="0" w:noVBand="1"/>
      </w:tblPr>
      <w:tblGrid>
        <w:gridCol w:w="3528"/>
        <w:gridCol w:w="1710"/>
        <w:gridCol w:w="3078"/>
      </w:tblGrid>
      <w:tr w:rsidR="00E27AEA" w:rsidRPr="00B039CD" w14:paraId="150CE4BC" w14:textId="77777777" w:rsidTr="007637A4">
        <w:tc>
          <w:tcPr>
            <w:tcW w:w="3528" w:type="dxa"/>
            <w:shd w:val="clear" w:color="auto" w:fill="FDE9D9" w:themeFill="accent6" w:themeFillTint="33"/>
          </w:tcPr>
          <w:p w14:paraId="37D953A9"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76B4E3E"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5AA55DD0"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Validation</w:t>
            </w:r>
          </w:p>
        </w:tc>
      </w:tr>
      <w:tr w:rsidR="00E27AEA" w:rsidRPr="00B039CD" w14:paraId="79D6907A" w14:textId="77777777" w:rsidTr="007637A4">
        <w:tc>
          <w:tcPr>
            <w:tcW w:w="3528" w:type="dxa"/>
            <w:vAlign w:val="center"/>
          </w:tcPr>
          <w:p w14:paraId="2AAFB08D"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CID</w:t>
            </w:r>
          </w:p>
        </w:tc>
        <w:tc>
          <w:tcPr>
            <w:tcW w:w="1710" w:type="dxa"/>
            <w:vAlign w:val="center"/>
          </w:tcPr>
          <w:p w14:paraId="3114EA2A" w14:textId="77777777" w:rsidR="00E27AEA" w:rsidRPr="00797A45" w:rsidRDefault="00E27AEA" w:rsidP="007637A4">
            <w:pPr>
              <w:rPr>
                <w:rFonts w:ascii="Arial" w:hAnsi="Arial" w:cs="Arial"/>
                <w:color w:val="000000"/>
                <w:sz w:val="24"/>
                <w:szCs w:val="24"/>
              </w:rPr>
            </w:pPr>
          </w:p>
        </w:tc>
        <w:tc>
          <w:tcPr>
            <w:tcW w:w="3078" w:type="dxa"/>
            <w:vMerge w:val="restart"/>
            <w:vAlign w:val="center"/>
          </w:tcPr>
          <w:p w14:paraId="0A68180A" w14:textId="77777777" w:rsidR="00E27AEA" w:rsidRPr="00797A45" w:rsidRDefault="00E27AEA" w:rsidP="007637A4">
            <w:pPr>
              <w:pStyle w:val="NormalWeb"/>
              <w:spacing w:before="0" w:beforeAutospacing="0" w:after="0" w:afterAutospacing="0"/>
              <w:jc w:val="center"/>
              <w:rPr>
                <w:rFonts w:ascii="Arial" w:hAnsi="Arial" w:cs="Arial"/>
              </w:rPr>
            </w:pPr>
            <w:r w:rsidRPr="00797A45">
              <w:rPr>
                <w:rFonts w:ascii="Arial" w:hAnsi="Arial" w:cs="Arial"/>
                <w:color w:val="000000"/>
              </w:rPr>
              <w:t>Pull from DCRC</w:t>
            </w:r>
          </w:p>
          <w:p w14:paraId="566EF5BF" w14:textId="77777777" w:rsidR="00E27AEA" w:rsidRPr="00797A45" w:rsidRDefault="00E27AEA" w:rsidP="007637A4">
            <w:pPr>
              <w:jc w:val="center"/>
              <w:rPr>
                <w:rFonts w:ascii="Arial" w:hAnsi="Arial" w:cs="Arial"/>
                <w:sz w:val="24"/>
                <w:szCs w:val="24"/>
              </w:rPr>
            </w:pPr>
          </w:p>
        </w:tc>
      </w:tr>
      <w:tr w:rsidR="00E27AEA" w:rsidRPr="00B039CD" w14:paraId="56BBB488" w14:textId="77777777" w:rsidTr="007637A4">
        <w:tc>
          <w:tcPr>
            <w:tcW w:w="3528" w:type="dxa"/>
            <w:vAlign w:val="center"/>
          </w:tcPr>
          <w:p w14:paraId="37718E55"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Name</w:t>
            </w:r>
          </w:p>
        </w:tc>
        <w:tc>
          <w:tcPr>
            <w:tcW w:w="1710" w:type="dxa"/>
            <w:vAlign w:val="center"/>
          </w:tcPr>
          <w:p w14:paraId="1A6E3004" w14:textId="77777777" w:rsidR="00E27AEA" w:rsidRPr="00797A45" w:rsidRDefault="00E27AEA" w:rsidP="007637A4">
            <w:pPr>
              <w:rPr>
                <w:rFonts w:ascii="Arial" w:hAnsi="Arial" w:cs="Arial"/>
                <w:color w:val="000000"/>
                <w:sz w:val="24"/>
                <w:szCs w:val="24"/>
              </w:rPr>
            </w:pPr>
          </w:p>
        </w:tc>
        <w:tc>
          <w:tcPr>
            <w:tcW w:w="3078" w:type="dxa"/>
            <w:vMerge/>
          </w:tcPr>
          <w:p w14:paraId="1034DAD4" w14:textId="77777777" w:rsidR="00E27AEA" w:rsidRPr="00B039CD" w:rsidRDefault="00E27AEA" w:rsidP="007637A4">
            <w:pPr>
              <w:rPr>
                <w:rFonts w:ascii="Arial" w:hAnsi="Arial" w:cs="Arial"/>
                <w:sz w:val="24"/>
                <w:szCs w:val="24"/>
              </w:rPr>
            </w:pPr>
          </w:p>
        </w:tc>
      </w:tr>
      <w:tr w:rsidR="00E27AEA" w:rsidRPr="00B039CD" w14:paraId="4816CCE2" w14:textId="77777777" w:rsidTr="007637A4">
        <w:tc>
          <w:tcPr>
            <w:tcW w:w="3528" w:type="dxa"/>
            <w:vAlign w:val="center"/>
          </w:tcPr>
          <w:p w14:paraId="7A09A41D"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Dzongkhag</w:t>
            </w:r>
          </w:p>
        </w:tc>
        <w:tc>
          <w:tcPr>
            <w:tcW w:w="1710" w:type="dxa"/>
            <w:vAlign w:val="center"/>
          </w:tcPr>
          <w:p w14:paraId="5EE9DD27"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 </w:t>
            </w:r>
          </w:p>
        </w:tc>
        <w:tc>
          <w:tcPr>
            <w:tcW w:w="3078" w:type="dxa"/>
            <w:vMerge/>
          </w:tcPr>
          <w:p w14:paraId="4CD5FB4E" w14:textId="77777777" w:rsidR="00E27AEA" w:rsidRPr="00B039CD" w:rsidRDefault="00E27AEA" w:rsidP="007637A4">
            <w:pPr>
              <w:rPr>
                <w:rFonts w:ascii="Arial" w:hAnsi="Arial" w:cs="Arial"/>
                <w:sz w:val="24"/>
                <w:szCs w:val="24"/>
              </w:rPr>
            </w:pPr>
          </w:p>
        </w:tc>
      </w:tr>
      <w:tr w:rsidR="00E27AEA" w:rsidRPr="00B039CD" w14:paraId="62BFD97B" w14:textId="77777777" w:rsidTr="007637A4">
        <w:tc>
          <w:tcPr>
            <w:tcW w:w="3528" w:type="dxa"/>
            <w:vAlign w:val="center"/>
          </w:tcPr>
          <w:p w14:paraId="2DBEC302"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Gewog</w:t>
            </w:r>
          </w:p>
        </w:tc>
        <w:tc>
          <w:tcPr>
            <w:tcW w:w="1710" w:type="dxa"/>
            <w:vAlign w:val="center"/>
          </w:tcPr>
          <w:p w14:paraId="0A4BF374"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 </w:t>
            </w:r>
          </w:p>
        </w:tc>
        <w:tc>
          <w:tcPr>
            <w:tcW w:w="3078" w:type="dxa"/>
            <w:vMerge/>
          </w:tcPr>
          <w:p w14:paraId="1EC766CF" w14:textId="77777777" w:rsidR="00E27AEA" w:rsidRPr="00B039CD" w:rsidRDefault="00E27AEA" w:rsidP="007637A4">
            <w:pPr>
              <w:rPr>
                <w:rFonts w:ascii="Arial" w:hAnsi="Arial" w:cs="Arial"/>
                <w:sz w:val="24"/>
                <w:szCs w:val="24"/>
              </w:rPr>
            </w:pPr>
          </w:p>
        </w:tc>
      </w:tr>
      <w:tr w:rsidR="00E27AEA" w:rsidRPr="00B039CD" w14:paraId="4BA8468E" w14:textId="77777777" w:rsidTr="007637A4">
        <w:tc>
          <w:tcPr>
            <w:tcW w:w="3528" w:type="dxa"/>
            <w:vAlign w:val="center"/>
          </w:tcPr>
          <w:p w14:paraId="75072C0E"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Village</w:t>
            </w:r>
          </w:p>
        </w:tc>
        <w:tc>
          <w:tcPr>
            <w:tcW w:w="1710" w:type="dxa"/>
            <w:vAlign w:val="center"/>
          </w:tcPr>
          <w:p w14:paraId="2F321643"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 </w:t>
            </w:r>
          </w:p>
        </w:tc>
        <w:tc>
          <w:tcPr>
            <w:tcW w:w="3078" w:type="dxa"/>
            <w:vMerge/>
          </w:tcPr>
          <w:p w14:paraId="2F8CE7E0" w14:textId="77777777" w:rsidR="00E27AEA" w:rsidRPr="00B039CD" w:rsidRDefault="00E27AEA" w:rsidP="007637A4">
            <w:pPr>
              <w:rPr>
                <w:rFonts w:ascii="Arial" w:hAnsi="Arial" w:cs="Arial"/>
                <w:sz w:val="24"/>
                <w:szCs w:val="24"/>
              </w:rPr>
            </w:pPr>
          </w:p>
        </w:tc>
      </w:tr>
      <w:tr w:rsidR="00E27AEA" w:rsidRPr="00B039CD" w14:paraId="4082FE7B" w14:textId="77777777" w:rsidTr="007637A4">
        <w:tc>
          <w:tcPr>
            <w:tcW w:w="3528" w:type="dxa"/>
            <w:vAlign w:val="center"/>
          </w:tcPr>
          <w:p w14:paraId="11A788AF"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Reason for movement</w:t>
            </w:r>
          </w:p>
        </w:tc>
        <w:tc>
          <w:tcPr>
            <w:tcW w:w="1710" w:type="dxa"/>
            <w:vAlign w:val="center"/>
          </w:tcPr>
          <w:p w14:paraId="633365E8" w14:textId="77777777" w:rsidR="00E27AEA" w:rsidRPr="00797A45" w:rsidRDefault="00E27AEA" w:rsidP="007637A4">
            <w:pPr>
              <w:rPr>
                <w:rFonts w:ascii="Arial" w:hAnsi="Arial" w:cs="Arial"/>
                <w:color w:val="000000"/>
                <w:sz w:val="24"/>
                <w:szCs w:val="24"/>
              </w:rPr>
            </w:pPr>
            <w:proofErr w:type="spellStart"/>
            <w:r w:rsidRPr="00797A45">
              <w:rPr>
                <w:rFonts w:ascii="Arial" w:hAnsi="Arial" w:cs="Arial"/>
                <w:color w:val="000000"/>
                <w:sz w:val="24"/>
                <w:szCs w:val="24"/>
              </w:rPr>
              <w:t>Textarea</w:t>
            </w:r>
            <w:proofErr w:type="spellEnd"/>
          </w:p>
        </w:tc>
        <w:tc>
          <w:tcPr>
            <w:tcW w:w="3078" w:type="dxa"/>
          </w:tcPr>
          <w:p w14:paraId="45D9684C" w14:textId="77777777" w:rsidR="00E27AEA" w:rsidRPr="00B039CD" w:rsidRDefault="00E27AEA" w:rsidP="007637A4">
            <w:pPr>
              <w:rPr>
                <w:rFonts w:ascii="Arial" w:hAnsi="Arial" w:cs="Arial"/>
                <w:sz w:val="24"/>
                <w:szCs w:val="24"/>
              </w:rPr>
            </w:pPr>
          </w:p>
        </w:tc>
      </w:tr>
      <w:tr w:rsidR="00E27AEA" w:rsidRPr="00B039CD" w14:paraId="49EEC958" w14:textId="77777777" w:rsidTr="007637A4">
        <w:tc>
          <w:tcPr>
            <w:tcW w:w="3528" w:type="dxa"/>
            <w:vAlign w:val="center"/>
          </w:tcPr>
          <w:p w14:paraId="7C698A79"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Source/Origin of Product</w:t>
            </w:r>
          </w:p>
        </w:tc>
        <w:tc>
          <w:tcPr>
            <w:tcW w:w="1710" w:type="dxa"/>
            <w:vAlign w:val="center"/>
          </w:tcPr>
          <w:p w14:paraId="77F24355"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240E0BFE" w14:textId="77777777" w:rsidR="00E27AEA" w:rsidRPr="00B039CD" w:rsidRDefault="00E27AEA" w:rsidP="007637A4">
            <w:pPr>
              <w:rPr>
                <w:rFonts w:ascii="Arial" w:hAnsi="Arial" w:cs="Arial"/>
                <w:sz w:val="24"/>
                <w:szCs w:val="24"/>
              </w:rPr>
            </w:pPr>
          </w:p>
        </w:tc>
      </w:tr>
      <w:tr w:rsidR="00E27AEA" w:rsidRPr="00B039CD" w14:paraId="0BE695EC" w14:textId="77777777" w:rsidTr="007637A4">
        <w:tc>
          <w:tcPr>
            <w:tcW w:w="3528" w:type="dxa"/>
            <w:vAlign w:val="center"/>
          </w:tcPr>
          <w:p w14:paraId="68AF060A"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Movement from Dzongkhag</w:t>
            </w:r>
          </w:p>
        </w:tc>
        <w:tc>
          <w:tcPr>
            <w:tcW w:w="1710" w:type="dxa"/>
            <w:vAlign w:val="center"/>
          </w:tcPr>
          <w:p w14:paraId="1D879C01"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vMerge w:val="restart"/>
            <w:vAlign w:val="center"/>
          </w:tcPr>
          <w:p w14:paraId="76789B31" w14:textId="77777777" w:rsidR="00E27AEA" w:rsidRPr="00B039CD" w:rsidRDefault="00E27AEA" w:rsidP="007637A4">
            <w:pPr>
              <w:jc w:val="center"/>
              <w:rPr>
                <w:rFonts w:ascii="Arial" w:hAnsi="Arial" w:cs="Arial"/>
                <w:sz w:val="24"/>
                <w:szCs w:val="24"/>
              </w:rPr>
            </w:pPr>
            <w:r w:rsidRPr="005D09BD">
              <w:rPr>
                <w:rFonts w:ascii="Arial" w:hAnsi="Arial" w:cs="Arial"/>
                <w:sz w:val="24"/>
                <w:szCs w:val="24"/>
              </w:rPr>
              <w:t>Pull from master data</w:t>
            </w:r>
          </w:p>
        </w:tc>
      </w:tr>
      <w:tr w:rsidR="00E27AEA" w:rsidRPr="00B039CD" w14:paraId="39808D96" w14:textId="77777777" w:rsidTr="007637A4">
        <w:tc>
          <w:tcPr>
            <w:tcW w:w="3528" w:type="dxa"/>
            <w:vAlign w:val="center"/>
          </w:tcPr>
          <w:p w14:paraId="28124099"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Movement from Gewog</w:t>
            </w:r>
          </w:p>
        </w:tc>
        <w:tc>
          <w:tcPr>
            <w:tcW w:w="1710" w:type="dxa"/>
            <w:vAlign w:val="center"/>
          </w:tcPr>
          <w:p w14:paraId="5F44FA75"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vMerge/>
          </w:tcPr>
          <w:p w14:paraId="74494247" w14:textId="77777777" w:rsidR="00E27AEA" w:rsidRPr="00B039CD" w:rsidRDefault="00E27AEA" w:rsidP="007637A4">
            <w:pPr>
              <w:rPr>
                <w:rFonts w:ascii="Arial" w:hAnsi="Arial" w:cs="Arial"/>
                <w:sz w:val="24"/>
                <w:szCs w:val="24"/>
              </w:rPr>
            </w:pPr>
          </w:p>
        </w:tc>
      </w:tr>
      <w:tr w:rsidR="00E27AEA" w:rsidRPr="00B039CD" w14:paraId="4DAEA725" w14:textId="77777777" w:rsidTr="007637A4">
        <w:tc>
          <w:tcPr>
            <w:tcW w:w="3528" w:type="dxa"/>
            <w:vAlign w:val="center"/>
          </w:tcPr>
          <w:p w14:paraId="13C48DA2"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Movement from place name</w:t>
            </w:r>
          </w:p>
        </w:tc>
        <w:tc>
          <w:tcPr>
            <w:tcW w:w="1710" w:type="dxa"/>
            <w:vAlign w:val="center"/>
          </w:tcPr>
          <w:p w14:paraId="767A4708"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4C03ED2D" w14:textId="77777777" w:rsidR="00E27AEA" w:rsidRPr="00B039CD" w:rsidRDefault="00E27AEA" w:rsidP="007637A4">
            <w:pPr>
              <w:rPr>
                <w:rFonts w:ascii="Arial" w:hAnsi="Arial" w:cs="Arial"/>
                <w:sz w:val="24"/>
                <w:szCs w:val="24"/>
              </w:rPr>
            </w:pPr>
          </w:p>
        </w:tc>
      </w:tr>
      <w:tr w:rsidR="00E27AEA" w:rsidRPr="00B039CD" w14:paraId="1B0C8B71" w14:textId="77777777" w:rsidTr="007637A4">
        <w:tc>
          <w:tcPr>
            <w:tcW w:w="3528" w:type="dxa"/>
            <w:vAlign w:val="center"/>
          </w:tcPr>
          <w:p w14:paraId="404F2170"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Movement to Dzongkhag</w:t>
            </w:r>
          </w:p>
        </w:tc>
        <w:tc>
          <w:tcPr>
            <w:tcW w:w="1710" w:type="dxa"/>
            <w:vAlign w:val="center"/>
          </w:tcPr>
          <w:p w14:paraId="36C2AE37"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vMerge w:val="restart"/>
            <w:vAlign w:val="center"/>
          </w:tcPr>
          <w:p w14:paraId="65A2365D" w14:textId="77777777" w:rsidR="00E27AEA" w:rsidRPr="00B039CD" w:rsidRDefault="00E27AEA" w:rsidP="007637A4">
            <w:pPr>
              <w:jc w:val="center"/>
              <w:rPr>
                <w:rFonts w:ascii="Arial" w:hAnsi="Arial" w:cs="Arial"/>
                <w:sz w:val="24"/>
                <w:szCs w:val="24"/>
              </w:rPr>
            </w:pPr>
            <w:r w:rsidRPr="005D09BD">
              <w:rPr>
                <w:rFonts w:ascii="Arial" w:hAnsi="Arial" w:cs="Arial"/>
                <w:sz w:val="24"/>
                <w:szCs w:val="24"/>
              </w:rPr>
              <w:t>Pull from master data</w:t>
            </w:r>
          </w:p>
        </w:tc>
      </w:tr>
      <w:tr w:rsidR="00E27AEA" w:rsidRPr="00B039CD" w14:paraId="57786AB4" w14:textId="77777777" w:rsidTr="007637A4">
        <w:tc>
          <w:tcPr>
            <w:tcW w:w="3528" w:type="dxa"/>
            <w:vAlign w:val="center"/>
          </w:tcPr>
          <w:p w14:paraId="4B4E38FB"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Movement to Gewog</w:t>
            </w:r>
          </w:p>
        </w:tc>
        <w:tc>
          <w:tcPr>
            <w:tcW w:w="1710" w:type="dxa"/>
            <w:vAlign w:val="center"/>
          </w:tcPr>
          <w:p w14:paraId="12ECC13D"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vMerge/>
          </w:tcPr>
          <w:p w14:paraId="1FBE02A6" w14:textId="77777777" w:rsidR="00E27AEA" w:rsidRPr="00B039CD" w:rsidRDefault="00E27AEA" w:rsidP="007637A4">
            <w:pPr>
              <w:rPr>
                <w:rFonts w:ascii="Arial" w:hAnsi="Arial" w:cs="Arial"/>
                <w:sz w:val="24"/>
                <w:szCs w:val="24"/>
              </w:rPr>
            </w:pPr>
          </w:p>
        </w:tc>
      </w:tr>
      <w:tr w:rsidR="00E27AEA" w:rsidRPr="00B039CD" w14:paraId="4C5C0369" w14:textId="77777777" w:rsidTr="007637A4">
        <w:tc>
          <w:tcPr>
            <w:tcW w:w="3528" w:type="dxa"/>
            <w:vAlign w:val="center"/>
          </w:tcPr>
          <w:p w14:paraId="41A25169"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Movement to Place name</w:t>
            </w:r>
          </w:p>
        </w:tc>
        <w:tc>
          <w:tcPr>
            <w:tcW w:w="1710" w:type="dxa"/>
            <w:vAlign w:val="center"/>
          </w:tcPr>
          <w:p w14:paraId="0B19F0B4"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7D33EEC5" w14:textId="77777777" w:rsidR="00E27AEA" w:rsidRPr="00B039CD" w:rsidRDefault="00E27AEA" w:rsidP="007637A4">
            <w:pPr>
              <w:rPr>
                <w:rFonts w:ascii="Arial" w:hAnsi="Arial" w:cs="Arial"/>
                <w:sz w:val="24"/>
                <w:szCs w:val="24"/>
              </w:rPr>
            </w:pPr>
          </w:p>
        </w:tc>
      </w:tr>
      <w:tr w:rsidR="00E27AEA" w:rsidRPr="00B039CD" w14:paraId="743B48D5" w14:textId="77777777" w:rsidTr="007637A4">
        <w:tc>
          <w:tcPr>
            <w:tcW w:w="3528" w:type="dxa"/>
            <w:vAlign w:val="center"/>
          </w:tcPr>
          <w:p w14:paraId="00FBB920"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Route</w:t>
            </w:r>
          </w:p>
        </w:tc>
        <w:tc>
          <w:tcPr>
            <w:tcW w:w="1710" w:type="dxa"/>
            <w:vAlign w:val="center"/>
          </w:tcPr>
          <w:p w14:paraId="53F9BC44"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2EB86D06" w14:textId="77777777" w:rsidR="00E27AEA" w:rsidRPr="00B039CD" w:rsidRDefault="00E27AEA" w:rsidP="007637A4">
            <w:pPr>
              <w:rPr>
                <w:rFonts w:ascii="Arial" w:hAnsi="Arial" w:cs="Arial"/>
                <w:sz w:val="24"/>
                <w:szCs w:val="24"/>
              </w:rPr>
            </w:pPr>
          </w:p>
        </w:tc>
      </w:tr>
      <w:tr w:rsidR="00E27AEA" w:rsidRPr="00B039CD" w14:paraId="45901ADC" w14:textId="77777777" w:rsidTr="007637A4">
        <w:tc>
          <w:tcPr>
            <w:tcW w:w="3528" w:type="dxa"/>
            <w:vAlign w:val="center"/>
          </w:tcPr>
          <w:p w14:paraId="2166026D"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Means of travel</w:t>
            </w:r>
          </w:p>
        </w:tc>
        <w:tc>
          <w:tcPr>
            <w:tcW w:w="1710" w:type="dxa"/>
            <w:vAlign w:val="center"/>
          </w:tcPr>
          <w:p w14:paraId="6177CA91"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tcPr>
          <w:p w14:paraId="4BA2F4A4" w14:textId="77777777" w:rsidR="00E27AEA" w:rsidRPr="00B039CD" w:rsidRDefault="00E27AEA" w:rsidP="007637A4">
            <w:pPr>
              <w:rPr>
                <w:rFonts w:ascii="Arial" w:hAnsi="Arial" w:cs="Arial"/>
                <w:sz w:val="24"/>
                <w:szCs w:val="24"/>
              </w:rPr>
            </w:pPr>
            <w:r w:rsidRPr="005D09BD">
              <w:rPr>
                <w:rFonts w:ascii="Arial" w:hAnsi="Arial" w:cs="Arial"/>
                <w:sz w:val="24"/>
                <w:szCs w:val="24"/>
              </w:rPr>
              <w:t>Select from master data</w:t>
            </w:r>
          </w:p>
        </w:tc>
      </w:tr>
      <w:tr w:rsidR="00E27AEA" w:rsidRPr="00B039CD" w14:paraId="0FFE948D" w14:textId="77777777" w:rsidTr="007637A4">
        <w:tc>
          <w:tcPr>
            <w:tcW w:w="3528" w:type="dxa"/>
            <w:vAlign w:val="center"/>
          </w:tcPr>
          <w:p w14:paraId="4463373F"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Vehicle no</w:t>
            </w:r>
          </w:p>
        </w:tc>
        <w:tc>
          <w:tcPr>
            <w:tcW w:w="1710" w:type="dxa"/>
            <w:vAlign w:val="center"/>
          </w:tcPr>
          <w:p w14:paraId="2D4B571C"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3E59A43D" w14:textId="77777777" w:rsidR="00E27AEA" w:rsidRPr="00B039CD" w:rsidRDefault="00E27AEA" w:rsidP="007637A4">
            <w:pPr>
              <w:rPr>
                <w:rFonts w:ascii="Arial" w:hAnsi="Arial" w:cs="Arial"/>
                <w:sz w:val="24"/>
                <w:szCs w:val="24"/>
              </w:rPr>
            </w:pPr>
          </w:p>
        </w:tc>
      </w:tr>
      <w:tr w:rsidR="00E27AEA" w:rsidRPr="00B039CD" w14:paraId="3D441B3F" w14:textId="77777777" w:rsidTr="007637A4">
        <w:tc>
          <w:tcPr>
            <w:tcW w:w="3528" w:type="dxa"/>
            <w:vAlign w:val="center"/>
          </w:tcPr>
          <w:p w14:paraId="34959747"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Date of Journey</w:t>
            </w:r>
          </w:p>
        </w:tc>
        <w:tc>
          <w:tcPr>
            <w:tcW w:w="1710" w:type="dxa"/>
            <w:vAlign w:val="center"/>
          </w:tcPr>
          <w:p w14:paraId="69D93F27"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date</w:t>
            </w:r>
          </w:p>
        </w:tc>
        <w:tc>
          <w:tcPr>
            <w:tcW w:w="3078" w:type="dxa"/>
          </w:tcPr>
          <w:p w14:paraId="4E58BC7E" w14:textId="77777777" w:rsidR="00E27AEA" w:rsidRPr="00B039CD" w:rsidRDefault="00E27AEA" w:rsidP="007637A4">
            <w:pPr>
              <w:rPr>
                <w:rFonts w:ascii="Arial" w:hAnsi="Arial" w:cs="Arial"/>
                <w:sz w:val="24"/>
                <w:szCs w:val="24"/>
              </w:rPr>
            </w:pPr>
            <w:r w:rsidRPr="005D09BD">
              <w:rPr>
                <w:rFonts w:ascii="Arial" w:hAnsi="Arial" w:cs="Arial"/>
                <w:sz w:val="24"/>
                <w:szCs w:val="24"/>
              </w:rPr>
              <w:t>Cannot select yesterday’s date</w:t>
            </w:r>
          </w:p>
        </w:tc>
      </w:tr>
      <w:tr w:rsidR="00E27AEA" w:rsidRPr="00B039CD" w14:paraId="46ADFB6C" w14:textId="77777777" w:rsidTr="007637A4">
        <w:tc>
          <w:tcPr>
            <w:tcW w:w="3528" w:type="dxa"/>
            <w:vAlign w:val="center"/>
          </w:tcPr>
          <w:p w14:paraId="78D601D2"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Date of arrival</w:t>
            </w:r>
          </w:p>
        </w:tc>
        <w:tc>
          <w:tcPr>
            <w:tcW w:w="1710" w:type="dxa"/>
            <w:vAlign w:val="center"/>
          </w:tcPr>
          <w:p w14:paraId="4510CF7F"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date</w:t>
            </w:r>
          </w:p>
        </w:tc>
        <w:tc>
          <w:tcPr>
            <w:tcW w:w="3078" w:type="dxa"/>
          </w:tcPr>
          <w:p w14:paraId="30F51EDE" w14:textId="77777777" w:rsidR="00E27AEA" w:rsidRPr="00B039CD" w:rsidRDefault="00E27AEA" w:rsidP="007637A4">
            <w:pPr>
              <w:rPr>
                <w:rFonts w:ascii="Arial" w:hAnsi="Arial" w:cs="Arial"/>
                <w:sz w:val="24"/>
                <w:szCs w:val="24"/>
              </w:rPr>
            </w:pPr>
            <w:r w:rsidRPr="005D09BD">
              <w:rPr>
                <w:rFonts w:ascii="Arial" w:hAnsi="Arial" w:cs="Arial"/>
                <w:sz w:val="24"/>
                <w:szCs w:val="24"/>
              </w:rPr>
              <w:t>Cannot select before date of journey</w:t>
            </w:r>
          </w:p>
        </w:tc>
      </w:tr>
      <w:tr w:rsidR="00E27AEA" w:rsidRPr="00B039CD" w14:paraId="3C4E782D" w14:textId="77777777" w:rsidTr="007637A4">
        <w:tc>
          <w:tcPr>
            <w:tcW w:w="3528" w:type="dxa"/>
            <w:vAlign w:val="center"/>
          </w:tcPr>
          <w:p w14:paraId="1B9330BC"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Date</w:t>
            </w:r>
          </w:p>
        </w:tc>
        <w:tc>
          <w:tcPr>
            <w:tcW w:w="1710" w:type="dxa"/>
            <w:vAlign w:val="center"/>
          </w:tcPr>
          <w:p w14:paraId="78C14F3F" w14:textId="77777777" w:rsidR="00E27AEA" w:rsidRPr="00797A45" w:rsidRDefault="00E27AEA" w:rsidP="007637A4">
            <w:pPr>
              <w:rPr>
                <w:rFonts w:ascii="Arial" w:hAnsi="Arial" w:cs="Arial"/>
                <w:color w:val="000000"/>
                <w:sz w:val="24"/>
                <w:szCs w:val="24"/>
              </w:rPr>
            </w:pPr>
            <w:r w:rsidRPr="00797A45">
              <w:rPr>
                <w:rFonts w:ascii="Arial" w:hAnsi="Arial" w:cs="Arial"/>
                <w:color w:val="000000"/>
                <w:sz w:val="24"/>
                <w:szCs w:val="24"/>
              </w:rPr>
              <w:t>date</w:t>
            </w:r>
          </w:p>
        </w:tc>
        <w:tc>
          <w:tcPr>
            <w:tcW w:w="3078" w:type="dxa"/>
          </w:tcPr>
          <w:p w14:paraId="2B0A1182" w14:textId="77777777" w:rsidR="00E27AEA" w:rsidRPr="00B039CD" w:rsidRDefault="00E27AEA" w:rsidP="007637A4">
            <w:pPr>
              <w:rPr>
                <w:rFonts w:ascii="Arial" w:hAnsi="Arial" w:cs="Arial"/>
                <w:sz w:val="24"/>
                <w:szCs w:val="24"/>
              </w:rPr>
            </w:pPr>
            <w:r>
              <w:rPr>
                <w:rFonts w:ascii="Arial" w:hAnsi="Arial" w:cs="Arial"/>
                <w:sz w:val="24"/>
                <w:szCs w:val="24"/>
              </w:rPr>
              <w:t>Data entry date</w:t>
            </w:r>
          </w:p>
        </w:tc>
      </w:tr>
    </w:tbl>
    <w:p w14:paraId="296528EC" w14:textId="77777777" w:rsidR="00E27AEA" w:rsidRDefault="00E27AEA" w:rsidP="00E27AEA">
      <w:pPr>
        <w:ind w:left="1260"/>
        <w:rPr>
          <w:rFonts w:ascii="Arial" w:hAnsi="Arial" w:cs="Arial"/>
        </w:rPr>
      </w:pPr>
    </w:p>
    <w:p w14:paraId="28DF9FA8" w14:textId="77777777" w:rsidR="00E27AEA" w:rsidRDefault="00E27AEA" w:rsidP="00E27AEA">
      <w:pPr>
        <w:pStyle w:val="Heading2"/>
        <w:numPr>
          <w:ilvl w:val="2"/>
          <w:numId w:val="1"/>
        </w:numPr>
        <w:ind w:hanging="180"/>
        <w:rPr>
          <w:rFonts w:ascii="Arial" w:hAnsi="Arial" w:cs="Arial"/>
          <w:color w:val="auto"/>
          <w:sz w:val="24"/>
          <w:szCs w:val="24"/>
        </w:rPr>
      </w:pPr>
      <w:bookmarkStart w:id="143" w:name="_Toc53514924"/>
      <w:r>
        <w:rPr>
          <w:rFonts w:ascii="Arial" w:hAnsi="Arial" w:cs="Arial"/>
          <w:color w:val="auto"/>
          <w:sz w:val="24"/>
          <w:szCs w:val="24"/>
        </w:rPr>
        <w:lastRenderedPageBreak/>
        <w:t>BAFRA Field Office (User)</w:t>
      </w:r>
      <w:bookmarkEnd w:id="143"/>
    </w:p>
    <w:p w14:paraId="25FCB32B" w14:textId="77777777" w:rsidR="00E27AEA" w:rsidRDefault="00E27AEA" w:rsidP="00E27AEA">
      <w:pPr>
        <w:pStyle w:val="Heading2"/>
        <w:numPr>
          <w:ilvl w:val="3"/>
          <w:numId w:val="1"/>
        </w:numPr>
        <w:ind w:left="1260" w:firstLine="0"/>
        <w:rPr>
          <w:rFonts w:ascii="Arial" w:hAnsi="Arial" w:cs="Arial"/>
          <w:color w:val="auto"/>
          <w:sz w:val="24"/>
          <w:szCs w:val="24"/>
        </w:rPr>
      </w:pPr>
      <w:bookmarkStart w:id="144" w:name="_Toc53514925"/>
      <w:r>
        <w:rPr>
          <w:rFonts w:ascii="Arial" w:hAnsi="Arial" w:cs="Arial"/>
          <w:color w:val="auto"/>
          <w:sz w:val="24"/>
          <w:szCs w:val="24"/>
        </w:rPr>
        <w:t>Inspection (Role)</w:t>
      </w:r>
      <w:bookmarkEnd w:id="144"/>
    </w:p>
    <w:p w14:paraId="6A7248DE" w14:textId="77777777" w:rsidR="00E27AEA" w:rsidRDefault="00E27AEA" w:rsidP="00E27AEA">
      <w:pPr>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E27AEA" w:rsidRPr="00B039CD" w14:paraId="502B6BCE" w14:textId="77777777" w:rsidTr="007637A4">
        <w:tc>
          <w:tcPr>
            <w:tcW w:w="3528" w:type="dxa"/>
            <w:shd w:val="clear" w:color="auto" w:fill="FDE9D9" w:themeFill="accent6" w:themeFillTint="33"/>
          </w:tcPr>
          <w:p w14:paraId="3D625B18"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14D7786"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3EEEDF4"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Validation</w:t>
            </w:r>
          </w:p>
        </w:tc>
      </w:tr>
      <w:tr w:rsidR="00E27AEA" w:rsidRPr="00B039CD" w14:paraId="1F362CB2" w14:textId="77777777" w:rsidTr="007637A4">
        <w:tc>
          <w:tcPr>
            <w:tcW w:w="3528" w:type="dxa"/>
          </w:tcPr>
          <w:p w14:paraId="2CD38BBA" w14:textId="77777777" w:rsidR="00E27AEA" w:rsidRPr="00B039CD" w:rsidRDefault="00E27AEA" w:rsidP="007637A4">
            <w:pPr>
              <w:rPr>
                <w:rFonts w:ascii="Arial" w:hAnsi="Arial" w:cs="Arial"/>
                <w:sz w:val="24"/>
                <w:szCs w:val="24"/>
              </w:rPr>
            </w:pPr>
            <w:r w:rsidRPr="00EA5BF3">
              <w:rPr>
                <w:rFonts w:ascii="Arial" w:hAnsi="Arial" w:cs="Arial"/>
              </w:rPr>
              <w:t>Date of Inspection</w:t>
            </w:r>
          </w:p>
        </w:tc>
        <w:tc>
          <w:tcPr>
            <w:tcW w:w="1710" w:type="dxa"/>
          </w:tcPr>
          <w:p w14:paraId="4AA41E1C" w14:textId="77777777" w:rsidR="00E27AEA" w:rsidRPr="00B039CD" w:rsidRDefault="00E27AEA" w:rsidP="007637A4">
            <w:pPr>
              <w:rPr>
                <w:rFonts w:ascii="Arial" w:hAnsi="Arial" w:cs="Arial"/>
                <w:sz w:val="24"/>
                <w:szCs w:val="24"/>
              </w:rPr>
            </w:pPr>
            <w:r>
              <w:rPr>
                <w:rFonts w:ascii="Arial" w:hAnsi="Arial" w:cs="Arial"/>
                <w:sz w:val="24"/>
                <w:szCs w:val="24"/>
              </w:rPr>
              <w:t>Date</w:t>
            </w:r>
          </w:p>
        </w:tc>
        <w:tc>
          <w:tcPr>
            <w:tcW w:w="3078" w:type="dxa"/>
          </w:tcPr>
          <w:p w14:paraId="1523F336" w14:textId="77777777" w:rsidR="00E27AEA" w:rsidRPr="00B039CD" w:rsidRDefault="00E27AEA" w:rsidP="007637A4">
            <w:pPr>
              <w:rPr>
                <w:rFonts w:ascii="Arial" w:hAnsi="Arial" w:cs="Arial"/>
                <w:sz w:val="24"/>
                <w:szCs w:val="24"/>
              </w:rPr>
            </w:pPr>
            <w:r>
              <w:rPr>
                <w:rFonts w:ascii="Arial" w:hAnsi="Arial" w:cs="Arial"/>
                <w:sz w:val="24"/>
                <w:szCs w:val="24"/>
              </w:rPr>
              <w:t>today’s date</w:t>
            </w:r>
          </w:p>
        </w:tc>
      </w:tr>
      <w:tr w:rsidR="00E27AEA" w:rsidRPr="00B039CD" w14:paraId="1CCB644A" w14:textId="77777777" w:rsidTr="007637A4">
        <w:tc>
          <w:tcPr>
            <w:tcW w:w="3528" w:type="dxa"/>
          </w:tcPr>
          <w:p w14:paraId="7C5D667A" w14:textId="77777777" w:rsidR="00E27AEA" w:rsidRPr="00B039CD" w:rsidRDefault="00E27AEA" w:rsidP="007637A4">
            <w:pPr>
              <w:rPr>
                <w:rFonts w:ascii="Arial" w:hAnsi="Arial" w:cs="Arial"/>
                <w:sz w:val="24"/>
                <w:szCs w:val="24"/>
              </w:rPr>
            </w:pPr>
            <w:r>
              <w:rPr>
                <w:rFonts w:ascii="Arial" w:hAnsi="Arial" w:cs="Arial"/>
              </w:rPr>
              <w:t>Type of Inspection</w:t>
            </w:r>
          </w:p>
        </w:tc>
        <w:tc>
          <w:tcPr>
            <w:tcW w:w="1710" w:type="dxa"/>
          </w:tcPr>
          <w:p w14:paraId="263150E8" w14:textId="77777777" w:rsidR="00E27AEA" w:rsidRPr="00B039CD" w:rsidRDefault="00E27AEA" w:rsidP="007637A4">
            <w:pPr>
              <w:rPr>
                <w:rFonts w:ascii="Arial" w:hAnsi="Arial" w:cs="Arial"/>
                <w:sz w:val="24"/>
                <w:szCs w:val="24"/>
              </w:rPr>
            </w:pPr>
            <w:r>
              <w:rPr>
                <w:rFonts w:ascii="Arial" w:hAnsi="Arial" w:cs="Arial"/>
                <w:sz w:val="24"/>
                <w:szCs w:val="24"/>
              </w:rPr>
              <w:t xml:space="preserve">Select </w:t>
            </w:r>
          </w:p>
        </w:tc>
        <w:tc>
          <w:tcPr>
            <w:tcW w:w="3078" w:type="dxa"/>
          </w:tcPr>
          <w:p w14:paraId="4CF98E0D" w14:textId="77777777" w:rsidR="00E27AEA" w:rsidRPr="00B039CD" w:rsidRDefault="00E27AEA" w:rsidP="007637A4">
            <w:pPr>
              <w:rPr>
                <w:rFonts w:ascii="Arial" w:hAnsi="Arial" w:cs="Arial"/>
                <w:sz w:val="24"/>
                <w:szCs w:val="24"/>
              </w:rPr>
            </w:pPr>
            <w:r>
              <w:rPr>
                <w:rFonts w:ascii="Arial" w:hAnsi="Arial" w:cs="Arial"/>
                <w:sz w:val="24"/>
                <w:szCs w:val="24"/>
              </w:rPr>
              <w:t xml:space="preserve">Pull from master data </w:t>
            </w:r>
          </w:p>
        </w:tc>
      </w:tr>
    </w:tbl>
    <w:p w14:paraId="41D31D03" w14:textId="77777777" w:rsidR="00E27AEA" w:rsidRDefault="00E27AEA" w:rsidP="00E27AEA">
      <w:pPr>
        <w:ind w:left="1260"/>
      </w:pPr>
    </w:p>
    <w:p w14:paraId="5B0CC36C" w14:textId="77777777" w:rsidR="00E27AEA" w:rsidRPr="00304DE6" w:rsidRDefault="00E27AEA" w:rsidP="00E27AEA">
      <w:pPr>
        <w:ind w:left="1260"/>
        <w:rPr>
          <w:rFonts w:ascii="Arial" w:hAnsi="Arial" w:cs="Arial"/>
          <w:sz w:val="24"/>
          <w:szCs w:val="24"/>
        </w:rPr>
      </w:pPr>
      <w:r w:rsidRPr="00304DE6">
        <w:rPr>
          <w:rFonts w:ascii="Arial" w:hAnsi="Arial" w:cs="Arial"/>
          <w:sz w:val="24"/>
          <w:szCs w:val="24"/>
        </w:rPr>
        <w:t>Inspection team</w:t>
      </w:r>
      <w:r>
        <w:rPr>
          <w:rFonts w:ascii="Arial" w:hAnsi="Arial" w:cs="Arial"/>
          <w:sz w:val="24"/>
          <w:szCs w:val="24"/>
        </w:rPr>
        <w:t xml:space="preserve"> (add more button):</w:t>
      </w:r>
    </w:p>
    <w:tbl>
      <w:tblPr>
        <w:tblStyle w:val="TableGrid"/>
        <w:tblW w:w="0" w:type="auto"/>
        <w:tblInd w:w="1260" w:type="dxa"/>
        <w:tblLook w:val="04A0" w:firstRow="1" w:lastRow="0" w:firstColumn="1" w:lastColumn="0" w:noHBand="0" w:noVBand="1"/>
      </w:tblPr>
      <w:tblGrid>
        <w:gridCol w:w="3528"/>
        <w:gridCol w:w="1710"/>
        <w:gridCol w:w="3078"/>
      </w:tblGrid>
      <w:tr w:rsidR="00E27AEA" w:rsidRPr="00B039CD" w14:paraId="3F71EBDC" w14:textId="77777777" w:rsidTr="007637A4">
        <w:tc>
          <w:tcPr>
            <w:tcW w:w="3528" w:type="dxa"/>
            <w:shd w:val="clear" w:color="auto" w:fill="FDE9D9" w:themeFill="accent6" w:themeFillTint="33"/>
          </w:tcPr>
          <w:p w14:paraId="13B1DD14"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97B0FC0"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7117F72A"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Validation</w:t>
            </w:r>
          </w:p>
        </w:tc>
      </w:tr>
      <w:tr w:rsidR="00E27AEA" w:rsidRPr="00B039CD" w14:paraId="35BA670B" w14:textId="77777777" w:rsidTr="007637A4">
        <w:tc>
          <w:tcPr>
            <w:tcW w:w="3528" w:type="dxa"/>
          </w:tcPr>
          <w:p w14:paraId="10723C74" w14:textId="77777777" w:rsidR="00E27AEA" w:rsidRPr="00EA5BF3" w:rsidRDefault="00E27AEA" w:rsidP="007637A4">
            <w:pPr>
              <w:rPr>
                <w:rFonts w:ascii="Arial" w:hAnsi="Arial" w:cs="Arial"/>
              </w:rPr>
            </w:pPr>
            <w:r>
              <w:rPr>
                <w:rFonts w:ascii="Arial" w:hAnsi="Arial" w:cs="Arial"/>
              </w:rPr>
              <w:t>Name</w:t>
            </w:r>
          </w:p>
        </w:tc>
        <w:tc>
          <w:tcPr>
            <w:tcW w:w="1710" w:type="dxa"/>
          </w:tcPr>
          <w:p w14:paraId="0985E657" w14:textId="77777777" w:rsidR="00E27AEA" w:rsidRDefault="00E27AEA" w:rsidP="007637A4">
            <w:pPr>
              <w:rPr>
                <w:rFonts w:ascii="Arial" w:hAnsi="Arial" w:cs="Arial"/>
                <w:sz w:val="24"/>
                <w:szCs w:val="24"/>
              </w:rPr>
            </w:pPr>
            <w:r>
              <w:rPr>
                <w:rFonts w:ascii="Arial" w:hAnsi="Arial" w:cs="Arial"/>
                <w:sz w:val="24"/>
                <w:szCs w:val="24"/>
              </w:rPr>
              <w:t>Text</w:t>
            </w:r>
          </w:p>
        </w:tc>
        <w:tc>
          <w:tcPr>
            <w:tcW w:w="3078" w:type="dxa"/>
          </w:tcPr>
          <w:p w14:paraId="70E253EC" w14:textId="77777777" w:rsidR="00E27AEA" w:rsidRDefault="00E27AEA" w:rsidP="007637A4">
            <w:pPr>
              <w:rPr>
                <w:rFonts w:ascii="Arial" w:hAnsi="Arial" w:cs="Arial"/>
                <w:sz w:val="24"/>
                <w:szCs w:val="24"/>
              </w:rPr>
            </w:pPr>
          </w:p>
        </w:tc>
      </w:tr>
      <w:tr w:rsidR="00E27AEA" w:rsidRPr="00B039CD" w14:paraId="4A67BA68" w14:textId="77777777" w:rsidTr="007637A4">
        <w:tc>
          <w:tcPr>
            <w:tcW w:w="3528" w:type="dxa"/>
          </w:tcPr>
          <w:p w14:paraId="4B0FD076" w14:textId="77777777" w:rsidR="00E27AEA" w:rsidRDefault="00E27AEA" w:rsidP="007637A4">
            <w:pPr>
              <w:rPr>
                <w:rFonts w:ascii="Arial" w:hAnsi="Arial" w:cs="Arial"/>
              </w:rPr>
            </w:pPr>
            <w:r>
              <w:rPr>
                <w:rFonts w:ascii="Arial" w:hAnsi="Arial" w:cs="Arial"/>
              </w:rPr>
              <w:t xml:space="preserve">Designation </w:t>
            </w:r>
          </w:p>
        </w:tc>
        <w:tc>
          <w:tcPr>
            <w:tcW w:w="1710" w:type="dxa"/>
          </w:tcPr>
          <w:p w14:paraId="38BD12F0" w14:textId="77777777" w:rsidR="00E27AEA" w:rsidRDefault="00E27AEA" w:rsidP="007637A4">
            <w:pPr>
              <w:rPr>
                <w:rFonts w:ascii="Arial" w:hAnsi="Arial" w:cs="Arial"/>
                <w:sz w:val="24"/>
                <w:szCs w:val="24"/>
              </w:rPr>
            </w:pPr>
            <w:r>
              <w:rPr>
                <w:rFonts w:ascii="Arial" w:hAnsi="Arial" w:cs="Arial"/>
                <w:sz w:val="24"/>
                <w:szCs w:val="24"/>
              </w:rPr>
              <w:t xml:space="preserve">Text </w:t>
            </w:r>
          </w:p>
        </w:tc>
        <w:tc>
          <w:tcPr>
            <w:tcW w:w="3078" w:type="dxa"/>
          </w:tcPr>
          <w:p w14:paraId="488C5362" w14:textId="77777777" w:rsidR="00E27AEA" w:rsidRDefault="00E27AEA" w:rsidP="007637A4">
            <w:pPr>
              <w:rPr>
                <w:rFonts w:ascii="Arial" w:hAnsi="Arial" w:cs="Arial"/>
                <w:sz w:val="24"/>
                <w:szCs w:val="24"/>
              </w:rPr>
            </w:pPr>
          </w:p>
        </w:tc>
      </w:tr>
    </w:tbl>
    <w:p w14:paraId="0866FF87" w14:textId="77777777" w:rsidR="00E27AEA" w:rsidRDefault="00E27AEA" w:rsidP="00E27AEA">
      <w:pPr>
        <w:ind w:left="1260"/>
      </w:pPr>
    </w:p>
    <w:p w14:paraId="7265860D" w14:textId="77777777" w:rsidR="00E27AEA" w:rsidRPr="00F66794" w:rsidRDefault="00E27AEA" w:rsidP="00E27AEA">
      <w:pPr>
        <w:ind w:left="1260"/>
        <w:rPr>
          <w:rFonts w:ascii="Arial" w:hAnsi="Arial" w:cs="Arial"/>
          <w:sz w:val="24"/>
          <w:szCs w:val="24"/>
        </w:rPr>
      </w:pPr>
      <w:r w:rsidRPr="00F66794">
        <w:rPr>
          <w:rFonts w:ascii="Arial" w:hAnsi="Arial" w:cs="Arial"/>
          <w:sz w:val="24"/>
          <w:szCs w:val="24"/>
        </w:rPr>
        <w:t>Recommendation;</w:t>
      </w:r>
    </w:p>
    <w:tbl>
      <w:tblPr>
        <w:tblStyle w:val="TableGrid"/>
        <w:tblW w:w="0" w:type="auto"/>
        <w:tblInd w:w="1260" w:type="dxa"/>
        <w:tblLook w:val="04A0" w:firstRow="1" w:lastRow="0" w:firstColumn="1" w:lastColumn="0" w:noHBand="0" w:noVBand="1"/>
      </w:tblPr>
      <w:tblGrid>
        <w:gridCol w:w="3528"/>
        <w:gridCol w:w="1710"/>
        <w:gridCol w:w="3078"/>
      </w:tblGrid>
      <w:tr w:rsidR="00E27AEA" w:rsidRPr="00B039CD" w14:paraId="461251B7" w14:textId="77777777" w:rsidTr="007637A4">
        <w:tc>
          <w:tcPr>
            <w:tcW w:w="3528" w:type="dxa"/>
            <w:shd w:val="clear" w:color="auto" w:fill="FDE9D9" w:themeFill="accent6" w:themeFillTint="33"/>
          </w:tcPr>
          <w:p w14:paraId="3BD4A0C7"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6728B61A"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FDEEC0C" w14:textId="77777777" w:rsidR="00E27AEA" w:rsidRPr="00B039CD" w:rsidRDefault="00E27AEA" w:rsidP="007637A4">
            <w:pPr>
              <w:jc w:val="center"/>
              <w:rPr>
                <w:rFonts w:ascii="Arial" w:hAnsi="Arial" w:cs="Arial"/>
                <w:sz w:val="24"/>
                <w:szCs w:val="24"/>
              </w:rPr>
            </w:pPr>
            <w:r w:rsidRPr="00B039CD">
              <w:rPr>
                <w:rFonts w:ascii="Arial" w:hAnsi="Arial" w:cs="Arial"/>
                <w:sz w:val="24"/>
                <w:szCs w:val="24"/>
              </w:rPr>
              <w:t>Validation</w:t>
            </w:r>
          </w:p>
        </w:tc>
      </w:tr>
      <w:tr w:rsidR="00E27AEA" w:rsidRPr="00B039CD" w14:paraId="307FEA28" w14:textId="77777777" w:rsidTr="007637A4">
        <w:tc>
          <w:tcPr>
            <w:tcW w:w="3528" w:type="dxa"/>
          </w:tcPr>
          <w:p w14:paraId="47D5ACA7" w14:textId="77777777" w:rsidR="00E27AEA" w:rsidRDefault="00E27AEA" w:rsidP="007637A4">
            <w:pPr>
              <w:rPr>
                <w:rFonts w:ascii="Arial" w:hAnsi="Arial" w:cs="Arial"/>
              </w:rPr>
            </w:pPr>
            <w:r>
              <w:rPr>
                <w:rFonts w:ascii="Arial" w:hAnsi="Arial" w:cs="Arial"/>
              </w:rPr>
              <w:t xml:space="preserve">Planting materials </w:t>
            </w:r>
          </w:p>
        </w:tc>
        <w:tc>
          <w:tcPr>
            <w:tcW w:w="1710" w:type="dxa"/>
          </w:tcPr>
          <w:p w14:paraId="6B4D4DF8" w14:textId="77777777" w:rsidR="00E27AEA" w:rsidRDefault="00E27AEA" w:rsidP="007637A4">
            <w:pPr>
              <w:rPr>
                <w:rFonts w:ascii="Arial" w:hAnsi="Arial" w:cs="Arial"/>
                <w:sz w:val="24"/>
                <w:szCs w:val="24"/>
              </w:rPr>
            </w:pPr>
          </w:p>
        </w:tc>
        <w:tc>
          <w:tcPr>
            <w:tcW w:w="3078" w:type="dxa"/>
            <w:vMerge w:val="restart"/>
            <w:vAlign w:val="center"/>
          </w:tcPr>
          <w:p w14:paraId="0FB511FE" w14:textId="77777777" w:rsidR="00E27AEA" w:rsidRDefault="00E27AEA" w:rsidP="007637A4">
            <w:pPr>
              <w:jc w:val="center"/>
              <w:rPr>
                <w:rFonts w:ascii="Arial" w:hAnsi="Arial" w:cs="Arial"/>
                <w:sz w:val="24"/>
                <w:szCs w:val="24"/>
              </w:rPr>
            </w:pPr>
            <w:r>
              <w:rPr>
                <w:rFonts w:ascii="Arial" w:hAnsi="Arial" w:cs="Arial"/>
                <w:sz w:val="24"/>
                <w:szCs w:val="24"/>
              </w:rPr>
              <w:t>Auto populate</w:t>
            </w:r>
          </w:p>
        </w:tc>
      </w:tr>
      <w:tr w:rsidR="00E27AEA" w:rsidRPr="00B039CD" w14:paraId="635B12F9" w14:textId="77777777" w:rsidTr="007637A4">
        <w:tc>
          <w:tcPr>
            <w:tcW w:w="3528" w:type="dxa"/>
          </w:tcPr>
          <w:p w14:paraId="3646D2CE" w14:textId="77777777" w:rsidR="00E27AEA" w:rsidRPr="00EA5BF3" w:rsidRDefault="00E27AEA" w:rsidP="007637A4">
            <w:pPr>
              <w:rPr>
                <w:rFonts w:ascii="Arial" w:hAnsi="Arial" w:cs="Arial"/>
              </w:rPr>
            </w:pPr>
            <w:r>
              <w:rPr>
                <w:rFonts w:ascii="Arial" w:hAnsi="Arial" w:cs="Arial"/>
              </w:rPr>
              <w:t xml:space="preserve">Variety </w:t>
            </w:r>
          </w:p>
        </w:tc>
        <w:tc>
          <w:tcPr>
            <w:tcW w:w="1710" w:type="dxa"/>
          </w:tcPr>
          <w:p w14:paraId="5611ED3F" w14:textId="77777777" w:rsidR="00E27AEA" w:rsidRDefault="00E27AEA" w:rsidP="007637A4">
            <w:pPr>
              <w:rPr>
                <w:rFonts w:ascii="Arial" w:hAnsi="Arial" w:cs="Arial"/>
                <w:sz w:val="24"/>
                <w:szCs w:val="24"/>
              </w:rPr>
            </w:pPr>
          </w:p>
        </w:tc>
        <w:tc>
          <w:tcPr>
            <w:tcW w:w="3078" w:type="dxa"/>
            <w:vMerge/>
          </w:tcPr>
          <w:p w14:paraId="08C75D83" w14:textId="77777777" w:rsidR="00E27AEA" w:rsidRDefault="00E27AEA" w:rsidP="007637A4">
            <w:pPr>
              <w:rPr>
                <w:rFonts w:ascii="Arial" w:hAnsi="Arial" w:cs="Arial"/>
                <w:sz w:val="24"/>
                <w:szCs w:val="24"/>
              </w:rPr>
            </w:pPr>
          </w:p>
        </w:tc>
      </w:tr>
      <w:tr w:rsidR="00E27AEA" w:rsidRPr="00B039CD" w14:paraId="74742EF6" w14:textId="77777777" w:rsidTr="007637A4">
        <w:tc>
          <w:tcPr>
            <w:tcW w:w="3528" w:type="dxa"/>
          </w:tcPr>
          <w:p w14:paraId="37F3D6FD" w14:textId="77777777" w:rsidR="00E27AEA" w:rsidRDefault="00E27AEA" w:rsidP="007637A4">
            <w:pPr>
              <w:rPr>
                <w:rFonts w:ascii="Arial" w:hAnsi="Arial" w:cs="Arial"/>
              </w:rPr>
            </w:pPr>
            <w:r>
              <w:rPr>
                <w:rFonts w:ascii="Arial" w:hAnsi="Arial" w:cs="Arial"/>
              </w:rPr>
              <w:t>Quantity requested</w:t>
            </w:r>
          </w:p>
        </w:tc>
        <w:tc>
          <w:tcPr>
            <w:tcW w:w="1710" w:type="dxa"/>
          </w:tcPr>
          <w:p w14:paraId="208B7D68" w14:textId="77777777" w:rsidR="00E27AEA" w:rsidRDefault="00E27AEA" w:rsidP="007637A4">
            <w:pPr>
              <w:rPr>
                <w:rFonts w:ascii="Arial" w:hAnsi="Arial" w:cs="Arial"/>
                <w:sz w:val="24"/>
                <w:szCs w:val="24"/>
              </w:rPr>
            </w:pPr>
          </w:p>
        </w:tc>
        <w:tc>
          <w:tcPr>
            <w:tcW w:w="3078" w:type="dxa"/>
            <w:vMerge/>
          </w:tcPr>
          <w:p w14:paraId="2256BBED" w14:textId="77777777" w:rsidR="00E27AEA" w:rsidRDefault="00E27AEA" w:rsidP="007637A4">
            <w:pPr>
              <w:rPr>
                <w:rFonts w:ascii="Arial" w:hAnsi="Arial" w:cs="Arial"/>
                <w:sz w:val="24"/>
                <w:szCs w:val="24"/>
              </w:rPr>
            </w:pPr>
          </w:p>
        </w:tc>
      </w:tr>
      <w:tr w:rsidR="00E27AEA" w:rsidRPr="00B039CD" w14:paraId="1577FEF9" w14:textId="77777777" w:rsidTr="007637A4">
        <w:tc>
          <w:tcPr>
            <w:tcW w:w="3528" w:type="dxa"/>
          </w:tcPr>
          <w:p w14:paraId="283A9897" w14:textId="77777777" w:rsidR="00E27AEA" w:rsidRDefault="00E27AEA" w:rsidP="007637A4">
            <w:pPr>
              <w:rPr>
                <w:rFonts w:ascii="Arial" w:hAnsi="Arial" w:cs="Arial"/>
              </w:rPr>
            </w:pPr>
            <w:r>
              <w:rPr>
                <w:rFonts w:ascii="Arial" w:hAnsi="Arial" w:cs="Arial"/>
              </w:rPr>
              <w:t>Quantity Certified</w:t>
            </w:r>
          </w:p>
        </w:tc>
        <w:tc>
          <w:tcPr>
            <w:tcW w:w="1710" w:type="dxa"/>
          </w:tcPr>
          <w:p w14:paraId="6AFCB132" w14:textId="77777777" w:rsidR="00E27AEA" w:rsidRDefault="00E27AEA" w:rsidP="007637A4">
            <w:pPr>
              <w:rPr>
                <w:rFonts w:ascii="Arial" w:hAnsi="Arial" w:cs="Arial"/>
                <w:sz w:val="24"/>
                <w:szCs w:val="24"/>
              </w:rPr>
            </w:pPr>
            <w:r>
              <w:rPr>
                <w:rFonts w:ascii="Arial" w:hAnsi="Arial" w:cs="Arial"/>
                <w:sz w:val="24"/>
                <w:szCs w:val="24"/>
              </w:rPr>
              <w:t xml:space="preserve">Number </w:t>
            </w:r>
          </w:p>
        </w:tc>
        <w:tc>
          <w:tcPr>
            <w:tcW w:w="3078" w:type="dxa"/>
          </w:tcPr>
          <w:p w14:paraId="7B26AAEB" w14:textId="77777777" w:rsidR="00E27AEA" w:rsidRDefault="00E27AEA" w:rsidP="007637A4">
            <w:pPr>
              <w:rPr>
                <w:rFonts w:ascii="Arial" w:hAnsi="Arial" w:cs="Arial"/>
                <w:sz w:val="24"/>
                <w:szCs w:val="24"/>
              </w:rPr>
            </w:pPr>
            <w:r>
              <w:rPr>
                <w:rFonts w:ascii="Arial" w:hAnsi="Arial" w:cs="Arial"/>
                <w:sz w:val="24"/>
                <w:szCs w:val="24"/>
              </w:rPr>
              <w:t>Cannot be more than requested quantity</w:t>
            </w:r>
          </w:p>
        </w:tc>
      </w:tr>
      <w:tr w:rsidR="00E27AEA" w:rsidRPr="00B039CD" w14:paraId="111A177C" w14:textId="77777777" w:rsidTr="007637A4">
        <w:tc>
          <w:tcPr>
            <w:tcW w:w="3528" w:type="dxa"/>
          </w:tcPr>
          <w:p w14:paraId="377D44D7" w14:textId="77777777" w:rsidR="00E27AEA" w:rsidRDefault="00E27AEA" w:rsidP="007637A4">
            <w:pPr>
              <w:rPr>
                <w:rFonts w:ascii="Arial" w:hAnsi="Arial" w:cs="Arial"/>
              </w:rPr>
            </w:pPr>
            <w:r>
              <w:rPr>
                <w:rFonts w:ascii="Arial" w:hAnsi="Arial" w:cs="Arial"/>
              </w:rPr>
              <w:t>Unit</w:t>
            </w:r>
          </w:p>
        </w:tc>
        <w:tc>
          <w:tcPr>
            <w:tcW w:w="1710" w:type="dxa"/>
          </w:tcPr>
          <w:p w14:paraId="5BC6B04A" w14:textId="77777777" w:rsidR="00E27AEA" w:rsidRDefault="00E27AEA" w:rsidP="007637A4">
            <w:pPr>
              <w:rPr>
                <w:rFonts w:ascii="Arial" w:hAnsi="Arial" w:cs="Arial"/>
                <w:sz w:val="24"/>
                <w:szCs w:val="24"/>
              </w:rPr>
            </w:pPr>
            <w:r>
              <w:rPr>
                <w:rFonts w:ascii="Arial" w:hAnsi="Arial" w:cs="Arial"/>
                <w:sz w:val="24"/>
                <w:szCs w:val="24"/>
              </w:rPr>
              <w:t xml:space="preserve">Select </w:t>
            </w:r>
          </w:p>
        </w:tc>
        <w:tc>
          <w:tcPr>
            <w:tcW w:w="3078" w:type="dxa"/>
          </w:tcPr>
          <w:p w14:paraId="7065EBF5" w14:textId="77777777" w:rsidR="00E27AEA" w:rsidRDefault="00E27AEA" w:rsidP="007637A4">
            <w:pPr>
              <w:rPr>
                <w:rFonts w:ascii="Arial" w:hAnsi="Arial" w:cs="Arial"/>
                <w:sz w:val="24"/>
                <w:szCs w:val="24"/>
              </w:rPr>
            </w:pPr>
            <w:r>
              <w:rPr>
                <w:rFonts w:ascii="Arial" w:hAnsi="Arial" w:cs="Arial"/>
                <w:sz w:val="24"/>
                <w:szCs w:val="24"/>
              </w:rPr>
              <w:t>Pull from master</w:t>
            </w:r>
          </w:p>
        </w:tc>
      </w:tr>
      <w:tr w:rsidR="00E27AEA" w:rsidRPr="00B039CD" w14:paraId="36A4C15A" w14:textId="77777777" w:rsidTr="007637A4">
        <w:tc>
          <w:tcPr>
            <w:tcW w:w="3528" w:type="dxa"/>
          </w:tcPr>
          <w:p w14:paraId="31039EBA" w14:textId="77777777" w:rsidR="00E27AEA" w:rsidRDefault="00E27AEA" w:rsidP="007637A4">
            <w:pPr>
              <w:rPr>
                <w:rFonts w:ascii="Arial" w:hAnsi="Arial" w:cs="Arial"/>
              </w:rPr>
            </w:pPr>
            <w:r>
              <w:rPr>
                <w:rFonts w:ascii="Arial" w:hAnsi="Arial" w:cs="Arial"/>
              </w:rPr>
              <w:t>Quantity Certified Value</w:t>
            </w:r>
          </w:p>
        </w:tc>
        <w:tc>
          <w:tcPr>
            <w:tcW w:w="1710" w:type="dxa"/>
          </w:tcPr>
          <w:p w14:paraId="72ED25A0" w14:textId="77777777" w:rsidR="00E27AEA" w:rsidRDefault="00E27AEA" w:rsidP="007637A4">
            <w:pPr>
              <w:rPr>
                <w:rFonts w:ascii="Arial" w:hAnsi="Arial" w:cs="Arial"/>
                <w:sz w:val="24"/>
                <w:szCs w:val="24"/>
              </w:rPr>
            </w:pPr>
            <w:r>
              <w:rPr>
                <w:rFonts w:ascii="Arial" w:hAnsi="Arial" w:cs="Arial"/>
                <w:sz w:val="24"/>
                <w:szCs w:val="24"/>
              </w:rPr>
              <w:t>number</w:t>
            </w:r>
          </w:p>
        </w:tc>
        <w:tc>
          <w:tcPr>
            <w:tcW w:w="3078" w:type="dxa"/>
          </w:tcPr>
          <w:p w14:paraId="0EC96616" w14:textId="77777777" w:rsidR="00E27AEA" w:rsidRPr="006F6C78" w:rsidRDefault="00E27AEA" w:rsidP="007637A4">
            <w:pPr>
              <w:rPr>
                <w:rFonts w:ascii="Arial" w:hAnsi="Arial" w:cs="Arial"/>
                <w:sz w:val="24"/>
                <w:szCs w:val="24"/>
              </w:rPr>
            </w:pPr>
            <w:r w:rsidRPr="006F6C78">
              <w:rPr>
                <w:rFonts w:ascii="Arial" w:hAnsi="Arial" w:cs="Arial"/>
                <w:sz w:val="24"/>
                <w:szCs w:val="24"/>
              </w:rPr>
              <w:t xml:space="preserve">Should accept only number, </w:t>
            </w:r>
          </w:p>
          <w:p w14:paraId="5F5E1050" w14:textId="77777777" w:rsidR="00E27AEA" w:rsidRDefault="00E27AEA" w:rsidP="007637A4">
            <w:pPr>
              <w:rPr>
                <w:rFonts w:ascii="Arial" w:hAnsi="Arial" w:cs="Arial"/>
                <w:sz w:val="24"/>
                <w:szCs w:val="24"/>
              </w:rPr>
            </w:pPr>
            <w:r w:rsidRPr="006F6C78">
              <w:rPr>
                <w:rFonts w:ascii="Arial" w:hAnsi="Arial" w:cs="Arial"/>
                <w:sz w:val="24"/>
                <w:szCs w:val="24"/>
              </w:rPr>
              <w:t>should not accept special character</w:t>
            </w:r>
          </w:p>
        </w:tc>
      </w:tr>
      <w:tr w:rsidR="00E27AEA" w:rsidRPr="00B039CD" w14:paraId="4B605ED5" w14:textId="77777777" w:rsidTr="007637A4">
        <w:tc>
          <w:tcPr>
            <w:tcW w:w="3528" w:type="dxa"/>
          </w:tcPr>
          <w:p w14:paraId="699A6FF0" w14:textId="77777777" w:rsidR="00E27AEA" w:rsidRDefault="00E27AEA" w:rsidP="007637A4">
            <w:pPr>
              <w:rPr>
                <w:rFonts w:ascii="Arial" w:hAnsi="Arial" w:cs="Arial"/>
              </w:rPr>
            </w:pPr>
            <w:r>
              <w:rPr>
                <w:rFonts w:ascii="Arial" w:hAnsi="Arial" w:cs="Arial"/>
              </w:rPr>
              <w:t>Quantity rejected</w:t>
            </w:r>
          </w:p>
        </w:tc>
        <w:tc>
          <w:tcPr>
            <w:tcW w:w="1710" w:type="dxa"/>
          </w:tcPr>
          <w:p w14:paraId="64C526A6" w14:textId="77777777" w:rsidR="00E27AEA" w:rsidRDefault="00E27AEA" w:rsidP="007637A4">
            <w:pPr>
              <w:rPr>
                <w:rFonts w:ascii="Arial" w:hAnsi="Arial" w:cs="Arial"/>
                <w:sz w:val="24"/>
                <w:szCs w:val="24"/>
              </w:rPr>
            </w:pPr>
            <w:r>
              <w:rPr>
                <w:rFonts w:ascii="Arial" w:hAnsi="Arial" w:cs="Arial"/>
                <w:sz w:val="24"/>
                <w:szCs w:val="24"/>
              </w:rPr>
              <w:t>number</w:t>
            </w:r>
          </w:p>
        </w:tc>
        <w:tc>
          <w:tcPr>
            <w:tcW w:w="3078" w:type="dxa"/>
          </w:tcPr>
          <w:p w14:paraId="7A688DAF" w14:textId="77777777" w:rsidR="00E27AEA" w:rsidRPr="006F6C78" w:rsidRDefault="00E27AEA" w:rsidP="007637A4">
            <w:pPr>
              <w:rPr>
                <w:rFonts w:ascii="Arial" w:hAnsi="Arial" w:cs="Arial"/>
                <w:sz w:val="24"/>
                <w:szCs w:val="24"/>
              </w:rPr>
            </w:pPr>
            <w:r>
              <w:rPr>
                <w:rFonts w:ascii="Arial" w:hAnsi="Arial" w:cs="Arial"/>
                <w:sz w:val="24"/>
                <w:szCs w:val="24"/>
              </w:rPr>
              <w:t xml:space="preserve">(Quantity certified – Quantity </w:t>
            </w:r>
            <w:proofErr w:type="gramStart"/>
            <w:r>
              <w:rPr>
                <w:rFonts w:ascii="Arial" w:hAnsi="Arial" w:cs="Arial"/>
                <w:sz w:val="24"/>
                <w:szCs w:val="24"/>
              </w:rPr>
              <w:t>rejected)</w:t>
            </w:r>
            <w:r w:rsidRPr="006F6C78">
              <w:rPr>
                <w:rFonts w:ascii="Arial" w:hAnsi="Arial" w:cs="Arial"/>
                <w:sz w:val="24"/>
                <w:szCs w:val="24"/>
              </w:rPr>
              <w:t>Should</w:t>
            </w:r>
            <w:proofErr w:type="gramEnd"/>
            <w:r w:rsidRPr="006F6C78">
              <w:rPr>
                <w:rFonts w:ascii="Arial" w:hAnsi="Arial" w:cs="Arial"/>
                <w:sz w:val="24"/>
                <w:szCs w:val="24"/>
              </w:rPr>
              <w:t xml:space="preserve"> accept only number, </w:t>
            </w:r>
          </w:p>
          <w:p w14:paraId="18107B8C" w14:textId="77777777" w:rsidR="00E27AEA" w:rsidRDefault="00E27AEA" w:rsidP="007637A4">
            <w:pPr>
              <w:rPr>
                <w:rFonts w:ascii="Arial" w:hAnsi="Arial" w:cs="Arial"/>
                <w:sz w:val="24"/>
                <w:szCs w:val="24"/>
              </w:rPr>
            </w:pPr>
            <w:r w:rsidRPr="006F6C78">
              <w:rPr>
                <w:rFonts w:ascii="Arial" w:hAnsi="Arial" w:cs="Arial"/>
                <w:sz w:val="24"/>
                <w:szCs w:val="24"/>
              </w:rPr>
              <w:t>should not accept special character</w:t>
            </w:r>
          </w:p>
        </w:tc>
      </w:tr>
      <w:tr w:rsidR="00E27AEA" w:rsidRPr="00B039CD" w14:paraId="588EBFC0" w14:textId="77777777" w:rsidTr="007637A4">
        <w:tc>
          <w:tcPr>
            <w:tcW w:w="3528" w:type="dxa"/>
          </w:tcPr>
          <w:p w14:paraId="4B22FB54" w14:textId="77777777" w:rsidR="00E27AEA" w:rsidRDefault="00E27AEA" w:rsidP="007637A4">
            <w:pPr>
              <w:rPr>
                <w:rFonts w:ascii="Arial" w:hAnsi="Arial" w:cs="Arial"/>
              </w:rPr>
            </w:pPr>
            <w:r>
              <w:rPr>
                <w:rFonts w:ascii="Arial" w:hAnsi="Arial" w:cs="Arial"/>
              </w:rPr>
              <w:t>Quantity rejected value</w:t>
            </w:r>
          </w:p>
        </w:tc>
        <w:tc>
          <w:tcPr>
            <w:tcW w:w="1710" w:type="dxa"/>
          </w:tcPr>
          <w:p w14:paraId="18109937" w14:textId="77777777" w:rsidR="00E27AEA" w:rsidRDefault="00E27AEA" w:rsidP="007637A4">
            <w:pPr>
              <w:rPr>
                <w:rFonts w:ascii="Arial" w:hAnsi="Arial" w:cs="Arial"/>
                <w:sz w:val="24"/>
                <w:szCs w:val="24"/>
              </w:rPr>
            </w:pPr>
            <w:r>
              <w:rPr>
                <w:rFonts w:ascii="Arial" w:hAnsi="Arial" w:cs="Arial"/>
                <w:sz w:val="24"/>
                <w:szCs w:val="24"/>
              </w:rPr>
              <w:t>number</w:t>
            </w:r>
          </w:p>
        </w:tc>
        <w:tc>
          <w:tcPr>
            <w:tcW w:w="3078" w:type="dxa"/>
          </w:tcPr>
          <w:p w14:paraId="4FD28256" w14:textId="77777777" w:rsidR="00E27AEA" w:rsidRPr="006F6C78" w:rsidRDefault="00E27AEA" w:rsidP="007637A4">
            <w:pPr>
              <w:rPr>
                <w:rFonts w:ascii="Arial" w:hAnsi="Arial" w:cs="Arial"/>
                <w:sz w:val="24"/>
                <w:szCs w:val="24"/>
              </w:rPr>
            </w:pPr>
            <w:r w:rsidRPr="006F6C78">
              <w:rPr>
                <w:rFonts w:ascii="Arial" w:hAnsi="Arial" w:cs="Arial"/>
                <w:sz w:val="24"/>
                <w:szCs w:val="24"/>
              </w:rPr>
              <w:t xml:space="preserve">Should accept only number, </w:t>
            </w:r>
          </w:p>
          <w:p w14:paraId="59DEEF4A" w14:textId="77777777" w:rsidR="00E27AEA" w:rsidRDefault="00E27AEA" w:rsidP="007637A4">
            <w:pPr>
              <w:rPr>
                <w:rFonts w:ascii="Arial" w:hAnsi="Arial" w:cs="Arial"/>
                <w:sz w:val="24"/>
                <w:szCs w:val="24"/>
              </w:rPr>
            </w:pPr>
            <w:r w:rsidRPr="006F6C78">
              <w:rPr>
                <w:rFonts w:ascii="Arial" w:hAnsi="Arial" w:cs="Arial"/>
                <w:sz w:val="24"/>
                <w:szCs w:val="24"/>
              </w:rPr>
              <w:t>should not accept special character</w:t>
            </w:r>
          </w:p>
        </w:tc>
      </w:tr>
      <w:tr w:rsidR="00E27AEA" w:rsidRPr="00B039CD" w14:paraId="29F4F12E" w14:textId="77777777" w:rsidTr="007637A4">
        <w:tc>
          <w:tcPr>
            <w:tcW w:w="3528" w:type="dxa"/>
          </w:tcPr>
          <w:p w14:paraId="775F08BB" w14:textId="77777777" w:rsidR="00E27AEA" w:rsidRDefault="00E27AEA" w:rsidP="007637A4">
            <w:pPr>
              <w:rPr>
                <w:rFonts w:ascii="Arial" w:hAnsi="Arial" w:cs="Arial"/>
              </w:rPr>
            </w:pPr>
            <w:r>
              <w:rPr>
                <w:rFonts w:ascii="Arial" w:hAnsi="Arial" w:cs="Arial"/>
              </w:rPr>
              <w:t xml:space="preserve">Remarks </w:t>
            </w:r>
          </w:p>
        </w:tc>
        <w:tc>
          <w:tcPr>
            <w:tcW w:w="1710" w:type="dxa"/>
          </w:tcPr>
          <w:p w14:paraId="13DEE1ED" w14:textId="77777777" w:rsidR="00E27AEA" w:rsidRDefault="00E27AEA" w:rsidP="007637A4">
            <w:pPr>
              <w:rPr>
                <w:rFonts w:ascii="Arial" w:hAnsi="Arial" w:cs="Arial"/>
                <w:sz w:val="24"/>
                <w:szCs w:val="24"/>
              </w:rPr>
            </w:pPr>
            <w:r>
              <w:rPr>
                <w:rFonts w:ascii="Arial" w:hAnsi="Arial" w:cs="Arial"/>
                <w:sz w:val="24"/>
                <w:szCs w:val="24"/>
              </w:rPr>
              <w:t>Text area</w:t>
            </w:r>
          </w:p>
        </w:tc>
        <w:tc>
          <w:tcPr>
            <w:tcW w:w="3078" w:type="dxa"/>
          </w:tcPr>
          <w:p w14:paraId="688DFB77" w14:textId="77777777" w:rsidR="00E27AEA" w:rsidRDefault="00E27AEA" w:rsidP="007637A4">
            <w:pPr>
              <w:rPr>
                <w:rFonts w:ascii="Arial" w:hAnsi="Arial" w:cs="Arial"/>
                <w:sz w:val="24"/>
                <w:szCs w:val="24"/>
              </w:rPr>
            </w:pPr>
            <w:r>
              <w:rPr>
                <w:rFonts w:ascii="Arial" w:hAnsi="Arial" w:cs="Arial"/>
                <w:sz w:val="24"/>
                <w:szCs w:val="24"/>
              </w:rPr>
              <w:t>Reason for rejection</w:t>
            </w:r>
          </w:p>
        </w:tc>
      </w:tr>
    </w:tbl>
    <w:p w14:paraId="34D5293C" w14:textId="77777777" w:rsidR="00E27AEA" w:rsidRDefault="00E27AEA" w:rsidP="00E27AEA">
      <w:pPr>
        <w:ind w:left="1260"/>
      </w:pPr>
    </w:p>
    <w:p w14:paraId="709BAD20" w14:textId="77777777" w:rsidR="00E27AEA" w:rsidRDefault="00E27AEA" w:rsidP="00E27AEA">
      <w:pPr>
        <w:ind w:left="1260"/>
        <w:rPr>
          <w:rFonts w:ascii="Arial" w:hAnsi="Arial" w:cs="Arial"/>
          <w:sz w:val="24"/>
          <w:szCs w:val="24"/>
        </w:rPr>
      </w:pPr>
      <w:r w:rsidRPr="00974619">
        <w:rPr>
          <w:rFonts w:ascii="Arial" w:hAnsi="Arial" w:cs="Arial"/>
          <w:sz w:val="24"/>
          <w:szCs w:val="24"/>
        </w:rPr>
        <w:t>** If approved</w:t>
      </w:r>
      <w:r>
        <w:rPr>
          <w:rFonts w:ascii="Arial" w:hAnsi="Arial" w:cs="Arial"/>
          <w:sz w:val="24"/>
          <w:szCs w:val="24"/>
        </w:rPr>
        <w:t xml:space="preserve">, issue movement </w:t>
      </w:r>
      <w:proofErr w:type="gramStart"/>
      <w:r>
        <w:rPr>
          <w:rFonts w:ascii="Arial" w:hAnsi="Arial" w:cs="Arial"/>
          <w:sz w:val="24"/>
          <w:szCs w:val="24"/>
        </w:rPr>
        <w:t>permit(</w:t>
      </w:r>
      <w:proofErr w:type="gramEnd"/>
      <w:r>
        <w:rPr>
          <w:rFonts w:ascii="Arial" w:hAnsi="Arial" w:cs="Arial"/>
          <w:sz w:val="24"/>
          <w:szCs w:val="24"/>
        </w:rPr>
        <w:t>refer annexure 16:Movement permit for plant and plant product and share the information to BHQ)</w:t>
      </w:r>
    </w:p>
    <w:p w14:paraId="1F4D85A9" w14:textId="77777777" w:rsidR="00E27AEA" w:rsidRDefault="00E27AEA" w:rsidP="00E27AEA">
      <w:pPr>
        <w:ind w:left="1260"/>
        <w:rPr>
          <w:rFonts w:ascii="Arial" w:hAnsi="Arial" w:cs="Arial"/>
          <w:sz w:val="24"/>
          <w:szCs w:val="24"/>
        </w:rPr>
      </w:pPr>
      <w:r>
        <w:rPr>
          <w:rFonts w:ascii="Arial" w:hAnsi="Arial" w:cs="Arial"/>
          <w:sz w:val="24"/>
          <w:szCs w:val="24"/>
        </w:rPr>
        <w:t>** If rejected, notify applicant.</w:t>
      </w:r>
    </w:p>
    <w:p w14:paraId="7C0D608F" w14:textId="77777777" w:rsidR="00E27AEA" w:rsidRDefault="00E27AEA" w:rsidP="00E27AEA">
      <w:pPr>
        <w:ind w:left="1260"/>
        <w:rPr>
          <w:rFonts w:ascii="Arial" w:hAnsi="Arial" w:cs="Arial"/>
          <w:sz w:val="24"/>
          <w:szCs w:val="24"/>
        </w:rPr>
      </w:pPr>
      <w:r>
        <w:rPr>
          <w:rFonts w:ascii="Arial" w:hAnsi="Arial" w:cs="Arial"/>
          <w:sz w:val="24"/>
          <w:szCs w:val="24"/>
        </w:rPr>
        <w:lastRenderedPageBreak/>
        <w:t>**if movement permit issued, the permit should be viewable or searchable by all the BFO.</w:t>
      </w:r>
    </w:p>
    <w:p w14:paraId="283E48AF" w14:textId="77777777" w:rsidR="00E27AEA" w:rsidRPr="00974619" w:rsidRDefault="00E27AEA" w:rsidP="00E27AEA">
      <w:pPr>
        <w:ind w:left="1260"/>
        <w:rPr>
          <w:rFonts w:ascii="Arial" w:hAnsi="Arial" w:cs="Arial"/>
          <w:sz w:val="24"/>
          <w:szCs w:val="24"/>
        </w:rPr>
      </w:pPr>
    </w:p>
    <w:p w14:paraId="7877296D" w14:textId="77777777" w:rsidR="001376AF" w:rsidRPr="00275B37" w:rsidRDefault="001376AF" w:rsidP="001376AF">
      <w:pPr>
        <w:pStyle w:val="Heading1"/>
        <w:numPr>
          <w:ilvl w:val="0"/>
          <w:numId w:val="1"/>
        </w:numPr>
        <w:rPr>
          <w:rFonts w:ascii="Arial" w:hAnsi="Arial" w:cs="Arial"/>
          <w:sz w:val="24"/>
          <w:szCs w:val="24"/>
        </w:rPr>
      </w:pPr>
      <w:bookmarkStart w:id="145" w:name="_Toc53514926"/>
      <w:r w:rsidRPr="00275B37">
        <w:rPr>
          <w:rFonts w:ascii="Arial" w:hAnsi="Arial" w:cs="Arial"/>
          <w:color w:val="auto"/>
        </w:rPr>
        <w:t>Movement for Live Animal and Animal product</w:t>
      </w:r>
      <w:bookmarkEnd w:id="145"/>
    </w:p>
    <w:p w14:paraId="0E7D4239" w14:textId="77777777" w:rsidR="001376AF" w:rsidRDefault="001376AF" w:rsidP="001376AF">
      <w:pPr>
        <w:pStyle w:val="Heading2"/>
        <w:numPr>
          <w:ilvl w:val="1"/>
          <w:numId w:val="1"/>
        </w:numPr>
        <w:ind w:hanging="540"/>
        <w:rPr>
          <w:rFonts w:ascii="Arial" w:hAnsi="Arial" w:cs="Arial"/>
          <w:color w:val="auto"/>
          <w:sz w:val="24"/>
          <w:szCs w:val="24"/>
        </w:rPr>
      </w:pPr>
      <w:bookmarkStart w:id="146" w:name="_Toc53514927"/>
      <w:r>
        <w:rPr>
          <w:rFonts w:ascii="Arial" w:hAnsi="Arial" w:cs="Arial"/>
          <w:color w:val="auto"/>
          <w:sz w:val="24"/>
          <w:szCs w:val="24"/>
        </w:rPr>
        <w:t>Service Name: Movement for Animal and Animal Product</w:t>
      </w:r>
      <w:bookmarkEnd w:id="146"/>
    </w:p>
    <w:p w14:paraId="76622F7D" w14:textId="77777777" w:rsidR="001376AF" w:rsidRDefault="001376AF" w:rsidP="001376AF">
      <w:pPr>
        <w:pStyle w:val="Heading2"/>
        <w:numPr>
          <w:ilvl w:val="1"/>
          <w:numId w:val="1"/>
        </w:numPr>
        <w:ind w:left="540" w:hanging="360"/>
        <w:rPr>
          <w:rFonts w:ascii="Arial" w:hAnsi="Arial" w:cs="Arial"/>
          <w:color w:val="auto"/>
          <w:sz w:val="24"/>
          <w:szCs w:val="24"/>
        </w:rPr>
      </w:pPr>
      <w:bookmarkStart w:id="147" w:name="_Toc53514928"/>
      <w:r>
        <w:rPr>
          <w:rFonts w:ascii="Arial" w:hAnsi="Arial" w:cs="Arial"/>
          <w:color w:val="auto"/>
          <w:sz w:val="24"/>
          <w:szCs w:val="24"/>
        </w:rPr>
        <w:t>Process Flow</w:t>
      </w:r>
      <w:bookmarkEnd w:id="147"/>
    </w:p>
    <w:p w14:paraId="2FC4C3C0" w14:textId="77777777" w:rsidR="00566EA9" w:rsidRPr="00566EA9" w:rsidRDefault="00566EA9" w:rsidP="00566EA9"/>
    <w:p w14:paraId="2A96619C" w14:textId="77777777" w:rsidR="001376AF" w:rsidRDefault="001376AF" w:rsidP="001376AF">
      <w:r>
        <w:rPr>
          <w:noProof/>
        </w:rPr>
        <w:drawing>
          <wp:inline distT="0" distB="0" distL="0" distR="0" wp14:anchorId="38BC0899" wp14:editId="20A2AC6D">
            <wp:extent cx="5962650" cy="5238750"/>
            <wp:effectExtent l="0" t="0" r="0" b="0"/>
            <wp:docPr id="12" name="Picture 12" descr="Screen Shot 2020-10-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20-10-12 at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5238750"/>
                    </a:xfrm>
                    <a:prstGeom prst="rect">
                      <a:avLst/>
                    </a:prstGeom>
                    <a:noFill/>
                    <a:ln>
                      <a:noFill/>
                    </a:ln>
                  </pic:spPr>
                </pic:pic>
              </a:graphicData>
            </a:graphic>
          </wp:inline>
        </w:drawing>
      </w:r>
    </w:p>
    <w:p w14:paraId="662B74BD" w14:textId="77777777" w:rsidR="001376AF" w:rsidRDefault="001376AF" w:rsidP="001376AF">
      <w:pPr>
        <w:pStyle w:val="Heading2"/>
        <w:numPr>
          <w:ilvl w:val="1"/>
          <w:numId w:val="1"/>
        </w:numPr>
        <w:ind w:left="540" w:hanging="270"/>
        <w:rPr>
          <w:rFonts w:ascii="Arial" w:hAnsi="Arial" w:cs="Arial"/>
          <w:color w:val="auto"/>
          <w:sz w:val="24"/>
          <w:szCs w:val="24"/>
        </w:rPr>
      </w:pPr>
      <w:bookmarkStart w:id="148" w:name="_Toc53514929"/>
      <w:r>
        <w:rPr>
          <w:rFonts w:ascii="Arial" w:hAnsi="Arial" w:cs="Arial"/>
          <w:color w:val="auto"/>
          <w:sz w:val="24"/>
          <w:szCs w:val="24"/>
        </w:rPr>
        <w:lastRenderedPageBreak/>
        <w:t>Users and Roles</w:t>
      </w:r>
      <w:bookmarkEnd w:id="148"/>
    </w:p>
    <w:p w14:paraId="2C2A530C" w14:textId="77777777" w:rsidR="001376AF" w:rsidRDefault="001376AF" w:rsidP="001376AF">
      <w:pPr>
        <w:pStyle w:val="Heading2"/>
        <w:numPr>
          <w:ilvl w:val="2"/>
          <w:numId w:val="1"/>
        </w:numPr>
        <w:ind w:hanging="180"/>
        <w:rPr>
          <w:rFonts w:ascii="Arial" w:hAnsi="Arial" w:cs="Arial"/>
          <w:color w:val="auto"/>
          <w:sz w:val="24"/>
          <w:szCs w:val="24"/>
        </w:rPr>
      </w:pPr>
      <w:bookmarkStart w:id="149" w:name="_Toc53514930"/>
      <w:r>
        <w:rPr>
          <w:rFonts w:ascii="Arial" w:hAnsi="Arial" w:cs="Arial"/>
          <w:color w:val="auto"/>
          <w:sz w:val="24"/>
          <w:szCs w:val="24"/>
        </w:rPr>
        <w:t>Movement of Live Animal and Animal Products (User)</w:t>
      </w:r>
      <w:bookmarkEnd w:id="149"/>
    </w:p>
    <w:p w14:paraId="6EC0CBC6" w14:textId="77777777" w:rsidR="001376AF" w:rsidRDefault="001376AF" w:rsidP="001376AF">
      <w:pPr>
        <w:pStyle w:val="Heading2"/>
        <w:numPr>
          <w:ilvl w:val="3"/>
          <w:numId w:val="1"/>
        </w:numPr>
        <w:ind w:left="1260" w:firstLine="0"/>
        <w:rPr>
          <w:rFonts w:ascii="Arial" w:hAnsi="Arial" w:cs="Arial"/>
          <w:color w:val="auto"/>
          <w:sz w:val="24"/>
          <w:szCs w:val="24"/>
        </w:rPr>
      </w:pPr>
      <w:bookmarkStart w:id="150" w:name="_Toc53514931"/>
      <w:r>
        <w:rPr>
          <w:rFonts w:ascii="Arial" w:hAnsi="Arial" w:cs="Arial"/>
          <w:color w:val="auto"/>
          <w:sz w:val="24"/>
          <w:szCs w:val="24"/>
        </w:rPr>
        <w:t>MLAAP Apply (Role)</w:t>
      </w:r>
      <w:bookmarkEnd w:id="150"/>
    </w:p>
    <w:p w14:paraId="755651A7" w14:textId="77777777" w:rsidR="001376AF" w:rsidRDefault="001376AF" w:rsidP="001376AF">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1376AF" w:rsidRPr="00B039CD" w14:paraId="7A312416" w14:textId="77777777" w:rsidTr="007637A4">
        <w:tc>
          <w:tcPr>
            <w:tcW w:w="3528" w:type="dxa"/>
            <w:shd w:val="clear" w:color="auto" w:fill="FDE9D9" w:themeFill="accent6" w:themeFillTint="33"/>
          </w:tcPr>
          <w:p w14:paraId="0B877513"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66A301B0"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684A816"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Validation</w:t>
            </w:r>
          </w:p>
        </w:tc>
      </w:tr>
      <w:tr w:rsidR="001376AF" w:rsidRPr="00B039CD" w14:paraId="1269951A" w14:textId="77777777" w:rsidTr="007637A4">
        <w:tc>
          <w:tcPr>
            <w:tcW w:w="3528" w:type="dxa"/>
            <w:vAlign w:val="center"/>
          </w:tcPr>
          <w:p w14:paraId="4A4266DD"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CID</w:t>
            </w:r>
          </w:p>
        </w:tc>
        <w:tc>
          <w:tcPr>
            <w:tcW w:w="1710" w:type="dxa"/>
            <w:vAlign w:val="center"/>
          </w:tcPr>
          <w:p w14:paraId="70710453" w14:textId="77777777" w:rsidR="001376AF" w:rsidRPr="00797A45" w:rsidRDefault="001376AF" w:rsidP="007637A4">
            <w:pPr>
              <w:rPr>
                <w:rFonts w:ascii="Arial" w:hAnsi="Arial" w:cs="Arial"/>
                <w:color w:val="000000"/>
                <w:sz w:val="24"/>
                <w:szCs w:val="24"/>
              </w:rPr>
            </w:pPr>
          </w:p>
        </w:tc>
        <w:tc>
          <w:tcPr>
            <w:tcW w:w="3078" w:type="dxa"/>
            <w:vMerge w:val="restart"/>
            <w:vAlign w:val="center"/>
          </w:tcPr>
          <w:p w14:paraId="3ABFCE67" w14:textId="77777777" w:rsidR="001376AF" w:rsidRPr="00797A45" w:rsidRDefault="001376AF" w:rsidP="007637A4">
            <w:pPr>
              <w:pStyle w:val="NormalWeb"/>
              <w:spacing w:before="0" w:beforeAutospacing="0" w:after="0" w:afterAutospacing="0"/>
              <w:jc w:val="center"/>
              <w:rPr>
                <w:rFonts w:ascii="Arial" w:hAnsi="Arial" w:cs="Arial"/>
              </w:rPr>
            </w:pPr>
            <w:r w:rsidRPr="00797A45">
              <w:rPr>
                <w:rFonts w:ascii="Arial" w:hAnsi="Arial" w:cs="Arial"/>
                <w:color w:val="000000"/>
              </w:rPr>
              <w:t>Pull from DCRC</w:t>
            </w:r>
          </w:p>
          <w:p w14:paraId="6B5E0EC5" w14:textId="77777777" w:rsidR="001376AF" w:rsidRPr="00797A45" w:rsidRDefault="001376AF" w:rsidP="007637A4">
            <w:pPr>
              <w:jc w:val="center"/>
              <w:rPr>
                <w:rFonts w:ascii="Arial" w:hAnsi="Arial" w:cs="Arial"/>
                <w:sz w:val="24"/>
                <w:szCs w:val="24"/>
              </w:rPr>
            </w:pPr>
          </w:p>
        </w:tc>
      </w:tr>
      <w:tr w:rsidR="001376AF" w:rsidRPr="00B039CD" w14:paraId="320C3DEA" w14:textId="77777777" w:rsidTr="007637A4">
        <w:tc>
          <w:tcPr>
            <w:tcW w:w="3528" w:type="dxa"/>
            <w:vAlign w:val="center"/>
          </w:tcPr>
          <w:p w14:paraId="7789D1E5"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Name</w:t>
            </w:r>
          </w:p>
        </w:tc>
        <w:tc>
          <w:tcPr>
            <w:tcW w:w="1710" w:type="dxa"/>
            <w:vAlign w:val="center"/>
          </w:tcPr>
          <w:p w14:paraId="7D463B05" w14:textId="77777777" w:rsidR="001376AF" w:rsidRPr="00797A45" w:rsidRDefault="001376AF" w:rsidP="007637A4">
            <w:pPr>
              <w:rPr>
                <w:rFonts w:ascii="Arial" w:hAnsi="Arial" w:cs="Arial"/>
                <w:color w:val="000000"/>
                <w:sz w:val="24"/>
                <w:szCs w:val="24"/>
              </w:rPr>
            </w:pPr>
          </w:p>
        </w:tc>
        <w:tc>
          <w:tcPr>
            <w:tcW w:w="3078" w:type="dxa"/>
            <w:vMerge/>
          </w:tcPr>
          <w:p w14:paraId="0A532056" w14:textId="77777777" w:rsidR="001376AF" w:rsidRPr="00B039CD" w:rsidRDefault="001376AF" w:rsidP="007637A4">
            <w:pPr>
              <w:rPr>
                <w:rFonts w:ascii="Arial" w:hAnsi="Arial" w:cs="Arial"/>
                <w:sz w:val="24"/>
                <w:szCs w:val="24"/>
              </w:rPr>
            </w:pPr>
          </w:p>
        </w:tc>
      </w:tr>
      <w:tr w:rsidR="001376AF" w:rsidRPr="00B039CD" w14:paraId="55A1C657" w14:textId="77777777" w:rsidTr="007637A4">
        <w:tc>
          <w:tcPr>
            <w:tcW w:w="3528" w:type="dxa"/>
            <w:vAlign w:val="center"/>
          </w:tcPr>
          <w:p w14:paraId="1AAFF61A"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Dzongkhag</w:t>
            </w:r>
          </w:p>
        </w:tc>
        <w:tc>
          <w:tcPr>
            <w:tcW w:w="1710" w:type="dxa"/>
            <w:vAlign w:val="center"/>
          </w:tcPr>
          <w:p w14:paraId="6B8110D8"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 </w:t>
            </w:r>
          </w:p>
        </w:tc>
        <w:tc>
          <w:tcPr>
            <w:tcW w:w="3078" w:type="dxa"/>
            <w:vMerge/>
          </w:tcPr>
          <w:p w14:paraId="517020A9" w14:textId="77777777" w:rsidR="001376AF" w:rsidRPr="00B039CD" w:rsidRDefault="001376AF" w:rsidP="007637A4">
            <w:pPr>
              <w:rPr>
                <w:rFonts w:ascii="Arial" w:hAnsi="Arial" w:cs="Arial"/>
                <w:sz w:val="24"/>
                <w:szCs w:val="24"/>
              </w:rPr>
            </w:pPr>
          </w:p>
        </w:tc>
      </w:tr>
      <w:tr w:rsidR="001376AF" w:rsidRPr="00B039CD" w14:paraId="26B29ABD" w14:textId="77777777" w:rsidTr="007637A4">
        <w:tc>
          <w:tcPr>
            <w:tcW w:w="3528" w:type="dxa"/>
            <w:vAlign w:val="center"/>
          </w:tcPr>
          <w:p w14:paraId="3A42D45E"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Gewog</w:t>
            </w:r>
          </w:p>
        </w:tc>
        <w:tc>
          <w:tcPr>
            <w:tcW w:w="1710" w:type="dxa"/>
            <w:vAlign w:val="center"/>
          </w:tcPr>
          <w:p w14:paraId="30D9EF0B"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 </w:t>
            </w:r>
          </w:p>
        </w:tc>
        <w:tc>
          <w:tcPr>
            <w:tcW w:w="3078" w:type="dxa"/>
            <w:vMerge/>
          </w:tcPr>
          <w:p w14:paraId="33B44B1E" w14:textId="77777777" w:rsidR="001376AF" w:rsidRPr="00B039CD" w:rsidRDefault="001376AF" w:rsidP="007637A4">
            <w:pPr>
              <w:rPr>
                <w:rFonts w:ascii="Arial" w:hAnsi="Arial" w:cs="Arial"/>
                <w:sz w:val="24"/>
                <w:szCs w:val="24"/>
              </w:rPr>
            </w:pPr>
          </w:p>
        </w:tc>
      </w:tr>
      <w:tr w:rsidR="001376AF" w:rsidRPr="00B039CD" w14:paraId="2A70E1C3" w14:textId="77777777" w:rsidTr="007637A4">
        <w:tc>
          <w:tcPr>
            <w:tcW w:w="3528" w:type="dxa"/>
            <w:vAlign w:val="center"/>
          </w:tcPr>
          <w:p w14:paraId="2CE6FA29"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Village</w:t>
            </w:r>
          </w:p>
        </w:tc>
        <w:tc>
          <w:tcPr>
            <w:tcW w:w="1710" w:type="dxa"/>
            <w:vAlign w:val="center"/>
          </w:tcPr>
          <w:p w14:paraId="3417C4E5"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 </w:t>
            </w:r>
          </w:p>
        </w:tc>
        <w:tc>
          <w:tcPr>
            <w:tcW w:w="3078" w:type="dxa"/>
            <w:vMerge/>
          </w:tcPr>
          <w:p w14:paraId="0EE96268" w14:textId="77777777" w:rsidR="001376AF" w:rsidRPr="00B039CD" w:rsidRDefault="001376AF" w:rsidP="007637A4">
            <w:pPr>
              <w:rPr>
                <w:rFonts w:ascii="Arial" w:hAnsi="Arial" w:cs="Arial"/>
                <w:sz w:val="24"/>
                <w:szCs w:val="24"/>
              </w:rPr>
            </w:pPr>
          </w:p>
        </w:tc>
      </w:tr>
      <w:tr w:rsidR="001376AF" w:rsidRPr="00B039CD" w14:paraId="669C9233" w14:textId="77777777" w:rsidTr="007637A4">
        <w:tc>
          <w:tcPr>
            <w:tcW w:w="3528" w:type="dxa"/>
            <w:vAlign w:val="center"/>
          </w:tcPr>
          <w:p w14:paraId="4791AF3C"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Reason for movement</w:t>
            </w:r>
          </w:p>
        </w:tc>
        <w:tc>
          <w:tcPr>
            <w:tcW w:w="1710" w:type="dxa"/>
            <w:vAlign w:val="center"/>
          </w:tcPr>
          <w:p w14:paraId="3AFC6FE2" w14:textId="77777777" w:rsidR="001376AF" w:rsidRPr="00797A45" w:rsidRDefault="001376AF" w:rsidP="007637A4">
            <w:pPr>
              <w:rPr>
                <w:rFonts w:ascii="Arial" w:hAnsi="Arial" w:cs="Arial"/>
                <w:color w:val="000000"/>
                <w:sz w:val="24"/>
                <w:szCs w:val="24"/>
              </w:rPr>
            </w:pPr>
            <w:proofErr w:type="spellStart"/>
            <w:r w:rsidRPr="00797A45">
              <w:rPr>
                <w:rFonts w:ascii="Arial" w:hAnsi="Arial" w:cs="Arial"/>
                <w:color w:val="000000"/>
                <w:sz w:val="24"/>
                <w:szCs w:val="24"/>
              </w:rPr>
              <w:t>Textarea</w:t>
            </w:r>
            <w:proofErr w:type="spellEnd"/>
          </w:p>
        </w:tc>
        <w:tc>
          <w:tcPr>
            <w:tcW w:w="3078" w:type="dxa"/>
          </w:tcPr>
          <w:p w14:paraId="015CF7D7" w14:textId="77777777" w:rsidR="001376AF" w:rsidRPr="00B039CD" w:rsidRDefault="001376AF" w:rsidP="007637A4">
            <w:pPr>
              <w:rPr>
                <w:rFonts w:ascii="Arial" w:hAnsi="Arial" w:cs="Arial"/>
                <w:sz w:val="24"/>
                <w:szCs w:val="24"/>
              </w:rPr>
            </w:pPr>
          </w:p>
        </w:tc>
      </w:tr>
      <w:tr w:rsidR="001376AF" w:rsidRPr="00B039CD" w14:paraId="5F8EB63F" w14:textId="77777777" w:rsidTr="007637A4">
        <w:tc>
          <w:tcPr>
            <w:tcW w:w="3528" w:type="dxa"/>
            <w:vAlign w:val="center"/>
          </w:tcPr>
          <w:p w14:paraId="1FA196FB"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Source/Origin of Product</w:t>
            </w:r>
          </w:p>
        </w:tc>
        <w:tc>
          <w:tcPr>
            <w:tcW w:w="1710" w:type="dxa"/>
            <w:vAlign w:val="center"/>
          </w:tcPr>
          <w:p w14:paraId="1529E212"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02D27993" w14:textId="77777777" w:rsidR="001376AF" w:rsidRPr="00B039CD" w:rsidRDefault="001376AF" w:rsidP="007637A4">
            <w:pPr>
              <w:rPr>
                <w:rFonts w:ascii="Arial" w:hAnsi="Arial" w:cs="Arial"/>
                <w:sz w:val="24"/>
                <w:szCs w:val="24"/>
              </w:rPr>
            </w:pPr>
          </w:p>
        </w:tc>
      </w:tr>
      <w:tr w:rsidR="001376AF" w:rsidRPr="00B039CD" w14:paraId="030DF6BB" w14:textId="77777777" w:rsidTr="007637A4">
        <w:tc>
          <w:tcPr>
            <w:tcW w:w="3528" w:type="dxa"/>
            <w:vAlign w:val="center"/>
          </w:tcPr>
          <w:p w14:paraId="00F2716D"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Movement from Dzongkhag</w:t>
            </w:r>
          </w:p>
        </w:tc>
        <w:tc>
          <w:tcPr>
            <w:tcW w:w="1710" w:type="dxa"/>
            <w:vAlign w:val="center"/>
          </w:tcPr>
          <w:p w14:paraId="6FF6013E"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vMerge w:val="restart"/>
            <w:vAlign w:val="center"/>
          </w:tcPr>
          <w:p w14:paraId="4B9A8C87" w14:textId="77777777" w:rsidR="001376AF" w:rsidRPr="00B039CD" w:rsidRDefault="001376AF" w:rsidP="007637A4">
            <w:pPr>
              <w:jc w:val="center"/>
              <w:rPr>
                <w:rFonts w:ascii="Arial" w:hAnsi="Arial" w:cs="Arial"/>
                <w:sz w:val="24"/>
                <w:szCs w:val="24"/>
              </w:rPr>
            </w:pPr>
            <w:r w:rsidRPr="005D09BD">
              <w:rPr>
                <w:rFonts w:ascii="Arial" w:hAnsi="Arial" w:cs="Arial"/>
                <w:sz w:val="24"/>
                <w:szCs w:val="24"/>
              </w:rPr>
              <w:t>Pull from master data</w:t>
            </w:r>
          </w:p>
        </w:tc>
      </w:tr>
      <w:tr w:rsidR="001376AF" w:rsidRPr="00B039CD" w14:paraId="0054FC4A" w14:textId="77777777" w:rsidTr="007637A4">
        <w:tc>
          <w:tcPr>
            <w:tcW w:w="3528" w:type="dxa"/>
            <w:vAlign w:val="center"/>
          </w:tcPr>
          <w:p w14:paraId="49BF15B0"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Movement from Gewog</w:t>
            </w:r>
          </w:p>
        </w:tc>
        <w:tc>
          <w:tcPr>
            <w:tcW w:w="1710" w:type="dxa"/>
            <w:vAlign w:val="center"/>
          </w:tcPr>
          <w:p w14:paraId="42AFCBCB"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vMerge/>
          </w:tcPr>
          <w:p w14:paraId="6D2A06D5" w14:textId="77777777" w:rsidR="001376AF" w:rsidRPr="00B039CD" w:rsidRDefault="001376AF" w:rsidP="007637A4">
            <w:pPr>
              <w:rPr>
                <w:rFonts w:ascii="Arial" w:hAnsi="Arial" w:cs="Arial"/>
                <w:sz w:val="24"/>
                <w:szCs w:val="24"/>
              </w:rPr>
            </w:pPr>
          </w:p>
        </w:tc>
      </w:tr>
      <w:tr w:rsidR="001376AF" w:rsidRPr="00B039CD" w14:paraId="7AB81A4E" w14:textId="77777777" w:rsidTr="007637A4">
        <w:tc>
          <w:tcPr>
            <w:tcW w:w="3528" w:type="dxa"/>
            <w:vAlign w:val="center"/>
          </w:tcPr>
          <w:p w14:paraId="575F4D5E"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Movement from place name</w:t>
            </w:r>
          </w:p>
        </w:tc>
        <w:tc>
          <w:tcPr>
            <w:tcW w:w="1710" w:type="dxa"/>
            <w:vAlign w:val="center"/>
          </w:tcPr>
          <w:p w14:paraId="7E27E89C"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5C13B29D" w14:textId="77777777" w:rsidR="001376AF" w:rsidRPr="00B039CD" w:rsidRDefault="001376AF" w:rsidP="007637A4">
            <w:pPr>
              <w:rPr>
                <w:rFonts w:ascii="Arial" w:hAnsi="Arial" w:cs="Arial"/>
                <w:sz w:val="24"/>
                <w:szCs w:val="24"/>
              </w:rPr>
            </w:pPr>
          </w:p>
        </w:tc>
      </w:tr>
      <w:tr w:rsidR="001376AF" w:rsidRPr="00B039CD" w14:paraId="7E629D95" w14:textId="77777777" w:rsidTr="007637A4">
        <w:tc>
          <w:tcPr>
            <w:tcW w:w="3528" w:type="dxa"/>
            <w:vAlign w:val="center"/>
          </w:tcPr>
          <w:p w14:paraId="03D62A69"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Movement to Dzongkhag</w:t>
            </w:r>
          </w:p>
        </w:tc>
        <w:tc>
          <w:tcPr>
            <w:tcW w:w="1710" w:type="dxa"/>
            <w:vAlign w:val="center"/>
          </w:tcPr>
          <w:p w14:paraId="4A25AC3A"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vMerge w:val="restart"/>
            <w:vAlign w:val="center"/>
          </w:tcPr>
          <w:p w14:paraId="224CFBBF" w14:textId="77777777" w:rsidR="001376AF" w:rsidRPr="00B039CD" w:rsidRDefault="001376AF" w:rsidP="007637A4">
            <w:pPr>
              <w:jc w:val="center"/>
              <w:rPr>
                <w:rFonts w:ascii="Arial" w:hAnsi="Arial" w:cs="Arial"/>
                <w:sz w:val="24"/>
                <w:szCs w:val="24"/>
              </w:rPr>
            </w:pPr>
            <w:r w:rsidRPr="005D09BD">
              <w:rPr>
                <w:rFonts w:ascii="Arial" w:hAnsi="Arial" w:cs="Arial"/>
                <w:sz w:val="24"/>
                <w:szCs w:val="24"/>
              </w:rPr>
              <w:t>Pull from master data</w:t>
            </w:r>
          </w:p>
        </w:tc>
      </w:tr>
      <w:tr w:rsidR="001376AF" w:rsidRPr="00B039CD" w14:paraId="679785A6" w14:textId="77777777" w:rsidTr="007637A4">
        <w:tc>
          <w:tcPr>
            <w:tcW w:w="3528" w:type="dxa"/>
            <w:vAlign w:val="center"/>
          </w:tcPr>
          <w:p w14:paraId="28445D1C"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Movement to Gewog</w:t>
            </w:r>
          </w:p>
        </w:tc>
        <w:tc>
          <w:tcPr>
            <w:tcW w:w="1710" w:type="dxa"/>
            <w:vAlign w:val="center"/>
          </w:tcPr>
          <w:p w14:paraId="61B4B7F0"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vMerge/>
          </w:tcPr>
          <w:p w14:paraId="6D0157F0" w14:textId="77777777" w:rsidR="001376AF" w:rsidRPr="00B039CD" w:rsidRDefault="001376AF" w:rsidP="007637A4">
            <w:pPr>
              <w:rPr>
                <w:rFonts w:ascii="Arial" w:hAnsi="Arial" w:cs="Arial"/>
                <w:sz w:val="24"/>
                <w:szCs w:val="24"/>
              </w:rPr>
            </w:pPr>
          </w:p>
        </w:tc>
      </w:tr>
      <w:tr w:rsidR="001376AF" w:rsidRPr="00B039CD" w14:paraId="29F659D0" w14:textId="77777777" w:rsidTr="007637A4">
        <w:tc>
          <w:tcPr>
            <w:tcW w:w="3528" w:type="dxa"/>
            <w:vAlign w:val="center"/>
          </w:tcPr>
          <w:p w14:paraId="3AEF2E10"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Movement to Place name</w:t>
            </w:r>
          </w:p>
        </w:tc>
        <w:tc>
          <w:tcPr>
            <w:tcW w:w="1710" w:type="dxa"/>
            <w:vAlign w:val="center"/>
          </w:tcPr>
          <w:p w14:paraId="04C6DFDA"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5C865EF9" w14:textId="77777777" w:rsidR="001376AF" w:rsidRPr="00B039CD" w:rsidRDefault="001376AF" w:rsidP="007637A4">
            <w:pPr>
              <w:rPr>
                <w:rFonts w:ascii="Arial" w:hAnsi="Arial" w:cs="Arial"/>
                <w:sz w:val="24"/>
                <w:szCs w:val="24"/>
              </w:rPr>
            </w:pPr>
          </w:p>
        </w:tc>
      </w:tr>
      <w:tr w:rsidR="001376AF" w:rsidRPr="00B039CD" w14:paraId="1605489C" w14:textId="77777777" w:rsidTr="007637A4">
        <w:tc>
          <w:tcPr>
            <w:tcW w:w="3528" w:type="dxa"/>
            <w:vAlign w:val="center"/>
          </w:tcPr>
          <w:p w14:paraId="6AE054DB"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Route</w:t>
            </w:r>
          </w:p>
        </w:tc>
        <w:tc>
          <w:tcPr>
            <w:tcW w:w="1710" w:type="dxa"/>
            <w:vAlign w:val="center"/>
          </w:tcPr>
          <w:p w14:paraId="3B243CA9"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7837F6D5" w14:textId="77777777" w:rsidR="001376AF" w:rsidRPr="00B039CD" w:rsidRDefault="001376AF" w:rsidP="007637A4">
            <w:pPr>
              <w:rPr>
                <w:rFonts w:ascii="Arial" w:hAnsi="Arial" w:cs="Arial"/>
                <w:sz w:val="24"/>
                <w:szCs w:val="24"/>
              </w:rPr>
            </w:pPr>
          </w:p>
        </w:tc>
      </w:tr>
      <w:tr w:rsidR="001376AF" w:rsidRPr="00B039CD" w14:paraId="60CE04F3" w14:textId="77777777" w:rsidTr="007637A4">
        <w:tc>
          <w:tcPr>
            <w:tcW w:w="3528" w:type="dxa"/>
            <w:vAlign w:val="center"/>
          </w:tcPr>
          <w:p w14:paraId="63BF4CA1"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Means of travel</w:t>
            </w:r>
          </w:p>
        </w:tc>
        <w:tc>
          <w:tcPr>
            <w:tcW w:w="1710" w:type="dxa"/>
            <w:vAlign w:val="center"/>
          </w:tcPr>
          <w:p w14:paraId="3CEBB306"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select</w:t>
            </w:r>
          </w:p>
        </w:tc>
        <w:tc>
          <w:tcPr>
            <w:tcW w:w="3078" w:type="dxa"/>
          </w:tcPr>
          <w:p w14:paraId="393FD4A8" w14:textId="77777777" w:rsidR="001376AF" w:rsidRPr="00B039CD" w:rsidRDefault="001376AF" w:rsidP="007637A4">
            <w:pPr>
              <w:rPr>
                <w:rFonts w:ascii="Arial" w:hAnsi="Arial" w:cs="Arial"/>
                <w:sz w:val="24"/>
                <w:szCs w:val="24"/>
              </w:rPr>
            </w:pPr>
            <w:r w:rsidRPr="005D09BD">
              <w:rPr>
                <w:rFonts w:ascii="Arial" w:hAnsi="Arial" w:cs="Arial"/>
                <w:sz w:val="24"/>
                <w:szCs w:val="24"/>
              </w:rPr>
              <w:t>Select from master data</w:t>
            </w:r>
          </w:p>
        </w:tc>
      </w:tr>
      <w:tr w:rsidR="001376AF" w:rsidRPr="00B039CD" w14:paraId="36A8719B" w14:textId="77777777" w:rsidTr="007637A4">
        <w:tc>
          <w:tcPr>
            <w:tcW w:w="3528" w:type="dxa"/>
            <w:vAlign w:val="center"/>
          </w:tcPr>
          <w:p w14:paraId="5AA0C8E6"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Vehicle no</w:t>
            </w:r>
          </w:p>
        </w:tc>
        <w:tc>
          <w:tcPr>
            <w:tcW w:w="1710" w:type="dxa"/>
            <w:vAlign w:val="center"/>
          </w:tcPr>
          <w:p w14:paraId="65480B99"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17F1E9F1" w14:textId="77777777" w:rsidR="001376AF" w:rsidRPr="00B039CD" w:rsidRDefault="001376AF" w:rsidP="007637A4">
            <w:pPr>
              <w:rPr>
                <w:rFonts w:ascii="Arial" w:hAnsi="Arial" w:cs="Arial"/>
                <w:sz w:val="24"/>
                <w:szCs w:val="24"/>
              </w:rPr>
            </w:pPr>
          </w:p>
        </w:tc>
      </w:tr>
      <w:tr w:rsidR="001376AF" w:rsidRPr="00B039CD" w14:paraId="6CAD9862" w14:textId="77777777" w:rsidTr="007637A4">
        <w:tc>
          <w:tcPr>
            <w:tcW w:w="3528" w:type="dxa"/>
            <w:vAlign w:val="center"/>
          </w:tcPr>
          <w:p w14:paraId="771B23D8"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Date of Journey</w:t>
            </w:r>
          </w:p>
        </w:tc>
        <w:tc>
          <w:tcPr>
            <w:tcW w:w="1710" w:type="dxa"/>
            <w:vAlign w:val="center"/>
          </w:tcPr>
          <w:p w14:paraId="673AFBD2"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date</w:t>
            </w:r>
          </w:p>
        </w:tc>
        <w:tc>
          <w:tcPr>
            <w:tcW w:w="3078" w:type="dxa"/>
          </w:tcPr>
          <w:p w14:paraId="5CDB85EC" w14:textId="77777777" w:rsidR="001376AF" w:rsidRPr="00B039CD" w:rsidRDefault="001376AF" w:rsidP="007637A4">
            <w:pPr>
              <w:rPr>
                <w:rFonts w:ascii="Arial" w:hAnsi="Arial" w:cs="Arial"/>
                <w:sz w:val="24"/>
                <w:szCs w:val="24"/>
              </w:rPr>
            </w:pPr>
            <w:r w:rsidRPr="005D09BD">
              <w:rPr>
                <w:rFonts w:ascii="Arial" w:hAnsi="Arial" w:cs="Arial"/>
                <w:sz w:val="24"/>
                <w:szCs w:val="24"/>
              </w:rPr>
              <w:t>Cannot select yesterday’s date</w:t>
            </w:r>
          </w:p>
        </w:tc>
      </w:tr>
      <w:tr w:rsidR="001376AF" w:rsidRPr="00B039CD" w14:paraId="34ABE076" w14:textId="77777777" w:rsidTr="007637A4">
        <w:tc>
          <w:tcPr>
            <w:tcW w:w="3528" w:type="dxa"/>
            <w:vAlign w:val="center"/>
          </w:tcPr>
          <w:p w14:paraId="5ABBC5C9"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Date of arrival</w:t>
            </w:r>
          </w:p>
        </w:tc>
        <w:tc>
          <w:tcPr>
            <w:tcW w:w="1710" w:type="dxa"/>
            <w:vAlign w:val="center"/>
          </w:tcPr>
          <w:p w14:paraId="709F964B"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date</w:t>
            </w:r>
          </w:p>
        </w:tc>
        <w:tc>
          <w:tcPr>
            <w:tcW w:w="3078" w:type="dxa"/>
          </w:tcPr>
          <w:p w14:paraId="3555B920" w14:textId="77777777" w:rsidR="001376AF" w:rsidRPr="00B039CD" w:rsidRDefault="001376AF" w:rsidP="007637A4">
            <w:pPr>
              <w:rPr>
                <w:rFonts w:ascii="Arial" w:hAnsi="Arial" w:cs="Arial"/>
                <w:sz w:val="24"/>
                <w:szCs w:val="24"/>
              </w:rPr>
            </w:pPr>
            <w:r w:rsidRPr="005D09BD">
              <w:rPr>
                <w:rFonts w:ascii="Arial" w:hAnsi="Arial" w:cs="Arial"/>
                <w:sz w:val="24"/>
                <w:szCs w:val="24"/>
              </w:rPr>
              <w:t>Cannot select before date of journey</w:t>
            </w:r>
          </w:p>
        </w:tc>
      </w:tr>
      <w:tr w:rsidR="001376AF" w:rsidRPr="00B039CD" w14:paraId="0A2AD860" w14:textId="77777777" w:rsidTr="007637A4">
        <w:tc>
          <w:tcPr>
            <w:tcW w:w="3528" w:type="dxa"/>
            <w:vAlign w:val="center"/>
          </w:tcPr>
          <w:p w14:paraId="40CECE8E"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Date</w:t>
            </w:r>
          </w:p>
        </w:tc>
        <w:tc>
          <w:tcPr>
            <w:tcW w:w="1710" w:type="dxa"/>
            <w:vAlign w:val="center"/>
          </w:tcPr>
          <w:p w14:paraId="58D7068F" w14:textId="77777777" w:rsidR="001376AF" w:rsidRPr="00797A45" w:rsidRDefault="001376AF" w:rsidP="007637A4">
            <w:pPr>
              <w:rPr>
                <w:rFonts w:ascii="Arial" w:hAnsi="Arial" w:cs="Arial"/>
                <w:color w:val="000000"/>
                <w:sz w:val="24"/>
                <w:szCs w:val="24"/>
              </w:rPr>
            </w:pPr>
            <w:r w:rsidRPr="00797A45">
              <w:rPr>
                <w:rFonts w:ascii="Arial" w:hAnsi="Arial" w:cs="Arial"/>
                <w:color w:val="000000"/>
                <w:sz w:val="24"/>
                <w:szCs w:val="24"/>
              </w:rPr>
              <w:t>date</w:t>
            </w:r>
          </w:p>
        </w:tc>
        <w:tc>
          <w:tcPr>
            <w:tcW w:w="3078" w:type="dxa"/>
          </w:tcPr>
          <w:p w14:paraId="4C238825" w14:textId="77777777" w:rsidR="001376AF" w:rsidRPr="00B039CD" w:rsidRDefault="001376AF" w:rsidP="007637A4">
            <w:pPr>
              <w:rPr>
                <w:rFonts w:ascii="Arial" w:hAnsi="Arial" w:cs="Arial"/>
                <w:sz w:val="24"/>
                <w:szCs w:val="24"/>
              </w:rPr>
            </w:pPr>
            <w:r>
              <w:rPr>
                <w:rFonts w:ascii="Arial" w:hAnsi="Arial" w:cs="Arial"/>
                <w:sz w:val="24"/>
                <w:szCs w:val="24"/>
              </w:rPr>
              <w:t>Data entry date</w:t>
            </w:r>
          </w:p>
        </w:tc>
      </w:tr>
    </w:tbl>
    <w:p w14:paraId="28BB81B1" w14:textId="77777777" w:rsidR="001376AF" w:rsidRDefault="001376AF" w:rsidP="001376AF">
      <w:pPr>
        <w:ind w:left="1260"/>
        <w:rPr>
          <w:rFonts w:ascii="Arial" w:hAnsi="Arial" w:cs="Arial"/>
        </w:rPr>
      </w:pPr>
    </w:p>
    <w:p w14:paraId="3C6B1A39" w14:textId="77777777" w:rsidR="001376AF" w:rsidRPr="0024689D" w:rsidRDefault="001376AF" w:rsidP="001376AF">
      <w:pPr>
        <w:ind w:left="1260"/>
        <w:rPr>
          <w:rFonts w:ascii="Arial" w:hAnsi="Arial" w:cs="Arial"/>
          <w:sz w:val="24"/>
          <w:szCs w:val="24"/>
        </w:rPr>
      </w:pPr>
      <w:r>
        <w:rPr>
          <w:rFonts w:ascii="Arial" w:hAnsi="Arial" w:cs="Arial"/>
          <w:sz w:val="24"/>
          <w:szCs w:val="24"/>
        </w:rPr>
        <w:t xml:space="preserve">Choice: </w:t>
      </w:r>
    </w:p>
    <w:tbl>
      <w:tblPr>
        <w:tblStyle w:val="TableGrid"/>
        <w:tblW w:w="0" w:type="auto"/>
        <w:tblInd w:w="1260" w:type="dxa"/>
        <w:tblLook w:val="04A0" w:firstRow="1" w:lastRow="0" w:firstColumn="1" w:lastColumn="0" w:noHBand="0" w:noVBand="1"/>
      </w:tblPr>
      <w:tblGrid>
        <w:gridCol w:w="3528"/>
        <w:gridCol w:w="1710"/>
        <w:gridCol w:w="3078"/>
      </w:tblGrid>
      <w:tr w:rsidR="001376AF" w:rsidRPr="00B039CD" w14:paraId="1F358B02" w14:textId="77777777" w:rsidTr="007637A4">
        <w:tc>
          <w:tcPr>
            <w:tcW w:w="3528" w:type="dxa"/>
            <w:shd w:val="clear" w:color="auto" w:fill="FDE9D9" w:themeFill="accent6" w:themeFillTint="33"/>
          </w:tcPr>
          <w:p w14:paraId="73D9DC03"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7DA6118"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5FCB8EE3"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Validation</w:t>
            </w:r>
          </w:p>
        </w:tc>
      </w:tr>
      <w:tr w:rsidR="001376AF" w:rsidRPr="00B039CD" w14:paraId="75E28D2E" w14:textId="77777777" w:rsidTr="007637A4">
        <w:tc>
          <w:tcPr>
            <w:tcW w:w="3528" w:type="dxa"/>
          </w:tcPr>
          <w:p w14:paraId="64229ED2" w14:textId="77777777" w:rsidR="001376AF" w:rsidRPr="00B039CD" w:rsidRDefault="001376AF" w:rsidP="007637A4">
            <w:pPr>
              <w:rPr>
                <w:rFonts w:ascii="Arial" w:hAnsi="Arial" w:cs="Arial"/>
                <w:sz w:val="24"/>
                <w:szCs w:val="24"/>
              </w:rPr>
            </w:pPr>
            <w:r>
              <w:rPr>
                <w:rFonts w:ascii="Arial" w:hAnsi="Arial" w:cs="Arial"/>
                <w:sz w:val="24"/>
                <w:szCs w:val="24"/>
              </w:rPr>
              <w:t xml:space="preserve">Type of movement </w:t>
            </w:r>
          </w:p>
        </w:tc>
        <w:tc>
          <w:tcPr>
            <w:tcW w:w="1710" w:type="dxa"/>
          </w:tcPr>
          <w:p w14:paraId="1F33C8FD" w14:textId="77777777" w:rsidR="001376AF" w:rsidRPr="00B039CD" w:rsidRDefault="001376AF" w:rsidP="007637A4">
            <w:pPr>
              <w:rPr>
                <w:rFonts w:ascii="Arial" w:hAnsi="Arial" w:cs="Arial"/>
                <w:sz w:val="24"/>
                <w:szCs w:val="24"/>
              </w:rPr>
            </w:pPr>
            <w:r>
              <w:rPr>
                <w:rFonts w:ascii="Arial" w:hAnsi="Arial" w:cs="Arial"/>
                <w:sz w:val="24"/>
                <w:szCs w:val="24"/>
              </w:rPr>
              <w:t>S</w:t>
            </w:r>
            <w:r w:rsidRPr="00F6152D">
              <w:rPr>
                <w:rFonts w:ascii="Arial" w:hAnsi="Arial" w:cs="Arial"/>
                <w:sz w:val="24"/>
                <w:szCs w:val="24"/>
              </w:rPr>
              <w:t>elect</w:t>
            </w:r>
          </w:p>
        </w:tc>
        <w:tc>
          <w:tcPr>
            <w:tcW w:w="3078" w:type="dxa"/>
            <w:vAlign w:val="center"/>
          </w:tcPr>
          <w:p w14:paraId="20B25E90" w14:textId="77777777" w:rsidR="001376AF" w:rsidRPr="004C175A" w:rsidRDefault="001376AF" w:rsidP="007637A4">
            <w:pPr>
              <w:jc w:val="center"/>
              <w:rPr>
                <w:rFonts w:ascii="Arial" w:hAnsi="Arial" w:cs="Arial"/>
                <w:sz w:val="24"/>
                <w:szCs w:val="24"/>
              </w:rPr>
            </w:pPr>
            <w:r>
              <w:rPr>
                <w:rFonts w:ascii="Arial" w:hAnsi="Arial" w:cs="Arial"/>
                <w:sz w:val="24"/>
                <w:szCs w:val="24"/>
              </w:rPr>
              <w:t>Live Animal or Animal products</w:t>
            </w:r>
          </w:p>
        </w:tc>
      </w:tr>
    </w:tbl>
    <w:p w14:paraId="0F4F19DF" w14:textId="77777777" w:rsidR="001376AF" w:rsidRDefault="001376AF" w:rsidP="001376AF">
      <w:pPr>
        <w:ind w:left="1260"/>
        <w:rPr>
          <w:rFonts w:ascii="Arial" w:hAnsi="Arial" w:cs="Arial"/>
        </w:rPr>
      </w:pPr>
    </w:p>
    <w:p w14:paraId="68A032BC" w14:textId="77777777" w:rsidR="001376AF" w:rsidRPr="0024689D" w:rsidRDefault="001376AF" w:rsidP="001376AF">
      <w:pPr>
        <w:ind w:left="1260"/>
        <w:rPr>
          <w:rFonts w:ascii="Arial" w:hAnsi="Arial" w:cs="Arial"/>
          <w:sz w:val="24"/>
          <w:szCs w:val="24"/>
        </w:rPr>
      </w:pPr>
      <w:r>
        <w:rPr>
          <w:rFonts w:ascii="Arial" w:hAnsi="Arial" w:cs="Arial"/>
          <w:sz w:val="24"/>
          <w:szCs w:val="24"/>
        </w:rPr>
        <w:t>If “Live animal” is selected enable the table below (Add more button):</w:t>
      </w:r>
    </w:p>
    <w:tbl>
      <w:tblPr>
        <w:tblStyle w:val="TableGrid"/>
        <w:tblW w:w="0" w:type="auto"/>
        <w:tblInd w:w="1260" w:type="dxa"/>
        <w:tblLook w:val="04A0" w:firstRow="1" w:lastRow="0" w:firstColumn="1" w:lastColumn="0" w:noHBand="0" w:noVBand="1"/>
      </w:tblPr>
      <w:tblGrid>
        <w:gridCol w:w="3528"/>
        <w:gridCol w:w="1710"/>
        <w:gridCol w:w="3078"/>
      </w:tblGrid>
      <w:tr w:rsidR="001376AF" w:rsidRPr="00B039CD" w14:paraId="23AD3910" w14:textId="77777777" w:rsidTr="007637A4">
        <w:tc>
          <w:tcPr>
            <w:tcW w:w="3528" w:type="dxa"/>
            <w:shd w:val="clear" w:color="auto" w:fill="FDE9D9" w:themeFill="accent6" w:themeFillTint="33"/>
          </w:tcPr>
          <w:p w14:paraId="64C75560"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4E23201C"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3493C304"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Validation</w:t>
            </w:r>
          </w:p>
        </w:tc>
      </w:tr>
      <w:tr w:rsidR="001376AF" w:rsidRPr="00B039CD" w14:paraId="7C10A40E" w14:textId="77777777" w:rsidTr="007637A4">
        <w:tc>
          <w:tcPr>
            <w:tcW w:w="3528" w:type="dxa"/>
          </w:tcPr>
          <w:p w14:paraId="4772CEAA" w14:textId="77777777" w:rsidR="001376AF" w:rsidRPr="00B039CD" w:rsidRDefault="001376AF" w:rsidP="007637A4">
            <w:pPr>
              <w:rPr>
                <w:rFonts w:ascii="Arial" w:hAnsi="Arial" w:cs="Arial"/>
                <w:sz w:val="24"/>
                <w:szCs w:val="24"/>
              </w:rPr>
            </w:pPr>
            <w:r w:rsidRPr="00F6152D">
              <w:rPr>
                <w:rFonts w:ascii="Arial" w:hAnsi="Arial" w:cs="Arial"/>
                <w:sz w:val="24"/>
                <w:szCs w:val="24"/>
              </w:rPr>
              <w:t>Common name</w:t>
            </w:r>
          </w:p>
        </w:tc>
        <w:tc>
          <w:tcPr>
            <w:tcW w:w="1710" w:type="dxa"/>
          </w:tcPr>
          <w:p w14:paraId="1A6F1DE9" w14:textId="77777777" w:rsidR="001376AF" w:rsidRPr="00B039CD" w:rsidRDefault="001376AF" w:rsidP="007637A4">
            <w:pPr>
              <w:rPr>
                <w:rFonts w:ascii="Arial" w:hAnsi="Arial" w:cs="Arial"/>
                <w:sz w:val="24"/>
                <w:szCs w:val="24"/>
              </w:rPr>
            </w:pPr>
            <w:r>
              <w:rPr>
                <w:rFonts w:ascii="Arial" w:hAnsi="Arial" w:cs="Arial"/>
                <w:sz w:val="24"/>
                <w:szCs w:val="24"/>
              </w:rPr>
              <w:t>S</w:t>
            </w:r>
            <w:r w:rsidRPr="00F6152D">
              <w:rPr>
                <w:rFonts w:ascii="Arial" w:hAnsi="Arial" w:cs="Arial"/>
                <w:sz w:val="24"/>
                <w:szCs w:val="24"/>
              </w:rPr>
              <w:t>elect</w:t>
            </w:r>
          </w:p>
        </w:tc>
        <w:tc>
          <w:tcPr>
            <w:tcW w:w="3078" w:type="dxa"/>
            <w:vMerge w:val="restart"/>
            <w:vAlign w:val="center"/>
          </w:tcPr>
          <w:p w14:paraId="33DB386E" w14:textId="77777777" w:rsidR="001376AF" w:rsidRPr="004C175A" w:rsidRDefault="001376AF" w:rsidP="007637A4">
            <w:pPr>
              <w:jc w:val="center"/>
              <w:rPr>
                <w:rFonts w:ascii="Arial" w:hAnsi="Arial" w:cs="Arial"/>
                <w:sz w:val="24"/>
                <w:szCs w:val="24"/>
              </w:rPr>
            </w:pPr>
            <w:r>
              <w:rPr>
                <w:rFonts w:ascii="Arial" w:hAnsi="Arial" w:cs="Arial"/>
                <w:color w:val="000000"/>
                <w:sz w:val="24"/>
                <w:szCs w:val="24"/>
              </w:rPr>
              <w:t>Pull from master data</w:t>
            </w:r>
          </w:p>
        </w:tc>
      </w:tr>
      <w:tr w:rsidR="001376AF" w:rsidRPr="00B039CD" w14:paraId="1A525018" w14:textId="77777777" w:rsidTr="007637A4">
        <w:tc>
          <w:tcPr>
            <w:tcW w:w="3528" w:type="dxa"/>
          </w:tcPr>
          <w:p w14:paraId="2572B3F5" w14:textId="77777777" w:rsidR="001376AF" w:rsidRPr="00B039CD" w:rsidRDefault="001376AF" w:rsidP="007637A4">
            <w:pPr>
              <w:rPr>
                <w:rFonts w:ascii="Arial" w:hAnsi="Arial" w:cs="Arial"/>
                <w:sz w:val="24"/>
                <w:szCs w:val="24"/>
              </w:rPr>
            </w:pPr>
            <w:r>
              <w:rPr>
                <w:rFonts w:ascii="Arial" w:hAnsi="Arial" w:cs="Arial"/>
                <w:sz w:val="24"/>
                <w:szCs w:val="24"/>
              </w:rPr>
              <w:t>S</w:t>
            </w:r>
            <w:r w:rsidRPr="00F6152D">
              <w:rPr>
                <w:rFonts w:ascii="Arial" w:hAnsi="Arial" w:cs="Arial"/>
                <w:sz w:val="24"/>
                <w:szCs w:val="24"/>
              </w:rPr>
              <w:t>cientific name</w:t>
            </w:r>
          </w:p>
        </w:tc>
        <w:tc>
          <w:tcPr>
            <w:tcW w:w="1710" w:type="dxa"/>
          </w:tcPr>
          <w:p w14:paraId="3C6E960C" w14:textId="77777777" w:rsidR="001376AF" w:rsidRPr="00B039CD" w:rsidRDefault="001376AF" w:rsidP="007637A4">
            <w:pPr>
              <w:rPr>
                <w:rFonts w:ascii="Arial" w:hAnsi="Arial" w:cs="Arial"/>
                <w:sz w:val="24"/>
                <w:szCs w:val="24"/>
              </w:rPr>
            </w:pPr>
            <w:r w:rsidRPr="00F6152D">
              <w:rPr>
                <w:rFonts w:ascii="Arial" w:hAnsi="Arial" w:cs="Arial"/>
                <w:sz w:val="24"/>
                <w:szCs w:val="24"/>
              </w:rPr>
              <w:t>select</w:t>
            </w:r>
          </w:p>
        </w:tc>
        <w:tc>
          <w:tcPr>
            <w:tcW w:w="3078" w:type="dxa"/>
            <w:vMerge/>
          </w:tcPr>
          <w:p w14:paraId="797F0E3E" w14:textId="77777777" w:rsidR="001376AF" w:rsidRPr="00B039CD" w:rsidRDefault="001376AF" w:rsidP="007637A4">
            <w:pPr>
              <w:rPr>
                <w:rFonts w:ascii="Arial" w:hAnsi="Arial" w:cs="Arial"/>
                <w:sz w:val="24"/>
                <w:szCs w:val="24"/>
              </w:rPr>
            </w:pPr>
          </w:p>
        </w:tc>
      </w:tr>
      <w:tr w:rsidR="001376AF" w:rsidRPr="00B039CD" w14:paraId="6A91A8E8" w14:textId="77777777" w:rsidTr="007637A4">
        <w:tc>
          <w:tcPr>
            <w:tcW w:w="3528" w:type="dxa"/>
          </w:tcPr>
          <w:p w14:paraId="62D76E07" w14:textId="77777777" w:rsidR="001376AF" w:rsidRPr="00B039CD" w:rsidRDefault="001376AF" w:rsidP="007637A4">
            <w:pPr>
              <w:rPr>
                <w:rFonts w:ascii="Arial" w:hAnsi="Arial" w:cs="Arial"/>
                <w:sz w:val="24"/>
                <w:szCs w:val="24"/>
              </w:rPr>
            </w:pPr>
            <w:r>
              <w:rPr>
                <w:rFonts w:ascii="Arial" w:hAnsi="Arial" w:cs="Arial"/>
                <w:sz w:val="24"/>
                <w:szCs w:val="24"/>
              </w:rPr>
              <w:t xml:space="preserve">Age </w:t>
            </w:r>
          </w:p>
        </w:tc>
        <w:tc>
          <w:tcPr>
            <w:tcW w:w="1710" w:type="dxa"/>
          </w:tcPr>
          <w:p w14:paraId="7DA4DD0E" w14:textId="77777777" w:rsidR="001376AF" w:rsidRPr="00B039CD" w:rsidRDefault="001376AF" w:rsidP="007637A4">
            <w:pPr>
              <w:rPr>
                <w:rFonts w:ascii="Arial" w:hAnsi="Arial" w:cs="Arial"/>
                <w:sz w:val="24"/>
                <w:szCs w:val="24"/>
              </w:rPr>
            </w:pPr>
            <w:r>
              <w:rPr>
                <w:rFonts w:ascii="Arial" w:hAnsi="Arial" w:cs="Arial"/>
                <w:sz w:val="24"/>
                <w:szCs w:val="24"/>
              </w:rPr>
              <w:t>Number</w:t>
            </w:r>
          </w:p>
        </w:tc>
        <w:tc>
          <w:tcPr>
            <w:tcW w:w="3078" w:type="dxa"/>
          </w:tcPr>
          <w:p w14:paraId="38C14C1C" w14:textId="77777777" w:rsidR="001376AF" w:rsidRPr="00B039CD" w:rsidRDefault="001376AF" w:rsidP="007637A4">
            <w:pPr>
              <w:rPr>
                <w:rFonts w:ascii="Arial" w:hAnsi="Arial" w:cs="Arial"/>
                <w:sz w:val="24"/>
                <w:szCs w:val="24"/>
              </w:rPr>
            </w:pPr>
          </w:p>
        </w:tc>
      </w:tr>
      <w:tr w:rsidR="001376AF" w:rsidRPr="00B039CD" w14:paraId="5544A672" w14:textId="77777777" w:rsidTr="007637A4">
        <w:tc>
          <w:tcPr>
            <w:tcW w:w="3528" w:type="dxa"/>
          </w:tcPr>
          <w:p w14:paraId="7109CB35" w14:textId="77777777" w:rsidR="001376AF" w:rsidRPr="00B039CD" w:rsidRDefault="001376AF" w:rsidP="007637A4">
            <w:pPr>
              <w:rPr>
                <w:rFonts w:ascii="Arial" w:hAnsi="Arial" w:cs="Arial"/>
                <w:color w:val="000000"/>
                <w:sz w:val="24"/>
                <w:szCs w:val="24"/>
              </w:rPr>
            </w:pPr>
            <w:r>
              <w:rPr>
                <w:rFonts w:ascii="Arial" w:hAnsi="Arial" w:cs="Arial"/>
                <w:color w:val="000000"/>
                <w:sz w:val="24"/>
                <w:szCs w:val="24"/>
              </w:rPr>
              <w:t xml:space="preserve">No. of Animal </w:t>
            </w:r>
          </w:p>
        </w:tc>
        <w:tc>
          <w:tcPr>
            <w:tcW w:w="1710" w:type="dxa"/>
          </w:tcPr>
          <w:p w14:paraId="1FC5A4EB" w14:textId="77777777" w:rsidR="001376AF" w:rsidRPr="00B039CD" w:rsidRDefault="001376AF" w:rsidP="007637A4">
            <w:pPr>
              <w:rPr>
                <w:rFonts w:ascii="Arial" w:hAnsi="Arial" w:cs="Arial"/>
                <w:sz w:val="24"/>
                <w:szCs w:val="24"/>
              </w:rPr>
            </w:pPr>
            <w:r>
              <w:rPr>
                <w:rFonts w:ascii="Arial" w:hAnsi="Arial" w:cs="Arial"/>
                <w:sz w:val="24"/>
                <w:szCs w:val="24"/>
              </w:rPr>
              <w:t>number</w:t>
            </w:r>
          </w:p>
        </w:tc>
        <w:tc>
          <w:tcPr>
            <w:tcW w:w="3078" w:type="dxa"/>
          </w:tcPr>
          <w:p w14:paraId="7C549E2A" w14:textId="77777777" w:rsidR="001376AF" w:rsidRPr="00B039CD" w:rsidRDefault="001376AF" w:rsidP="007637A4">
            <w:pPr>
              <w:rPr>
                <w:rFonts w:ascii="Arial" w:hAnsi="Arial" w:cs="Arial"/>
                <w:sz w:val="24"/>
                <w:szCs w:val="24"/>
              </w:rPr>
            </w:pPr>
          </w:p>
        </w:tc>
      </w:tr>
      <w:tr w:rsidR="001376AF" w:rsidRPr="00B039CD" w14:paraId="0C33FECB" w14:textId="77777777" w:rsidTr="007637A4">
        <w:tc>
          <w:tcPr>
            <w:tcW w:w="3528" w:type="dxa"/>
          </w:tcPr>
          <w:p w14:paraId="45B2408D" w14:textId="77777777" w:rsidR="001376AF" w:rsidRDefault="001376AF" w:rsidP="007637A4">
            <w:pPr>
              <w:rPr>
                <w:rFonts w:ascii="Arial" w:hAnsi="Arial" w:cs="Arial"/>
                <w:color w:val="000000"/>
                <w:sz w:val="24"/>
                <w:szCs w:val="24"/>
              </w:rPr>
            </w:pPr>
            <w:r>
              <w:rPr>
                <w:rFonts w:ascii="Arial" w:hAnsi="Arial" w:cs="Arial"/>
                <w:color w:val="000000"/>
                <w:sz w:val="24"/>
                <w:szCs w:val="24"/>
              </w:rPr>
              <w:t xml:space="preserve">File Upload </w:t>
            </w:r>
          </w:p>
        </w:tc>
        <w:tc>
          <w:tcPr>
            <w:tcW w:w="1710" w:type="dxa"/>
          </w:tcPr>
          <w:p w14:paraId="62633298" w14:textId="77777777" w:rsidR="001376AF" w:rsidRDefault="001376AF" w:rsidP="007637A4">
            <w:pPr>
              <w:rPr>
                <w:rFonts w:ascii="Arial" w:hAnsi="Arial" w:cs="Arial"/>
                <w:sz w:val="24"/>
                <w:szCs w:val="24"/>
              </w:rPr>
            </w:pPr>
            <w:r>
              <w:rPr>
                <w:rFonts w:ascii="Arial" w:hAnsi="Arial" w:cs="Arial"/>
                <w:sz w:val="24"/>
                <w:szCs w:val="24"/>
              </w:rPr>
              <w:t xml:space="preserve">Upload </w:t>
            </w:r>
          </w:p>
        </w:tc>
        <w:tc>
          <w:tcPr>
            <w:tcW w:w="3078" w:type="dxa"/>
          </w:tcPr>
          <w:p w14:paraId="1298D51A" w14:textId="77777777" w:rsidR="001376AF" w:rsidRPr="00B039CD" w:rsidRDefault="001376AF" w:rsidP="007637A4">
            <w:pPr>
              <w:rPr>
                <w:rFonts w:ascii="Arial" w:hAnsi="Arial" w:cs="Arial"/>
                <w:sz w:val="24"/>
                <w:szCs w:val="24"/>
              </w:rPr>
            </w:pPr>
          </w:p>
        </w:tc>
      </w:tr>
    </w:tbl>
    <w:p w14:paraId="41C27C00" w14:textId="77777777" w:rsidR="001376AF" w:rsidRDefault="001376AF" w:rsidP="001376AF">
      <w:pPr>
        <w:ind w:left="1260"/>
        <w:rPr>
          <w:rFonts w:ascii="Arial" w:hAnsi="Arial" w:cs="Arial"/>
        </w:rPr>
      </w:pPr>
    </w:p>
    <w:p w14:paraId="5D1BE610" w14:textId="77777777" w:rsidR="001376AF" w:rsidRPr="0024689D" w:rsidRDefault="001376AF" w:rsidP="001376AF">
      <w:pPr>
        <w:ind w:left="1260"/>
        <w:rPr>
          <w:rFonts w:ascii="Arial" w:hAnsi="Arial" w:cs="Arial"/>
          <w:sz w:val="24"/>
          <w:szCs w:val="24"/>
        </w:rPr>
      </w:pPr>
      <w:r>
        <w:rPr>
          <w:rFonts w:ascii="Arial" w:hAnsi="Arial" w:cs="Arial"/>
          <w:sz w:val="24"/>
          <w:szCs w:val="24"/>
        </w:rPr>
        <w:t>If “Animal products” is selected enable the table below (Add more button):</w:t>
      </w:r>
    </w:p>
    <w:tbl>
      <w:tblPr>
        <w:tblStyle w:val="TableGrid"/>
        <w:tblW w:w="0" w:type="auto"/>
        <w:tblInd w:w="1260" w:type="dxa"/>
        <w:tblLook w:val="04A0" w:firstRow="1" w:lastRow="0" w:firstColumn="1" w:lastColumn="0" w:noHBand="0" w:noVBand="1"/>
      </w:tblPr>
      <w:tblGrid>
        <w:gridCol w:w="3528"/>
        <w:gridCol w:w="1710"/>
        <w:gridCol w:w="3078"/>
      </w:tblGrid>
      <w:tr w:rsidR="001376AF" w:rsidRPr="00B039CD" w14:paraId="3FD6FA56" w14:textId="77777777" w:rsidTr="007637A4">
        <w:tc>
          <w:tcPr>
            <w:tcW w:w="3528" w:type="dxa"/>
            <w:shd w:val="clear" w:color="auto" w:fill="FDE9D9" w:themeFill="accent6" w:themeFillTint="33"/>
          </w:tcPr>
          <w:p w14:paraId="1255DA64"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2A7FB5C"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0162A169"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Validation</w:t>
            </w:r>
          </w:p>
        </w:tc>
      </w:tr>
      <w:tr w:rsidR="001376AF" w:rsidRPr="00B039CD" w14:paraId="4FE65625" w14:textId="77777777" w:rsidTr="007637A4">
        <w:tc>
          <w:tcPr>
            <w:tcW w:w="3528" w:type="dxa"/>
          </w:tcPr>
          <w:p w14:paraId="354E80C4" w14:textId="77777777" w:rsidR="001376AF" w:rsidRPr="00B039CD" w:rsidRDefault="001376AF" w:rsidP="007637A4">
            <w:pPr>
              <w:rPr>
                <w:rFonts w:ascii="Arial" w:hAnsi="Arial" w:cs="Arial"/>
                <w:sz w:val="24"/>
                <w:szCs w:val="24"/>
              </w:rPr>
            </w:pPr>
            <w:r>
              <w:rPr>
                <w:rFonts w:ascii="Arial" w:hAnsi="Arial" w:cs="Arial"/>
                <w:sz w:val="24"/>
                <w:szCs w:val="24"/>
              </w:rPr>
              <w:t xml:space="preserve">Particulars </w:t>
            </w:r>
          </w:p>
        </w:tc>
        <w:tc>
          <w:tcPr>
            <w:tcW w:w="1710" w:type="dxa"/>
          </w:tcPr>
          <w:p w14:paraId="1FAEA989" w14:textId="77777777" w:rsidR="001376AF" w:rsidRPr="00B039CD" w:rsidRDefault="001376AF" w:rsidP="007637A4">
            <w:pPr>
              <w:rPr>
                <w:rFonts w:ascii="Arial" w:hAnsi="Arial" w:cs="Arial"/>
                <w:sz w:val="24"/>
                <w:szCs w:val="24"/>
              </w:rPr>
            </w:pPr>
          </w:p>
        </w:tc>
        <w:tc>
          <w:tcPr>
            <w:tcW w:w="3078" w:type="dxa"/>
            <w:vMerge w:val="restart"/>
            <w:vAlign w:val="center"/>
          </w:tcPr>
          <w:p w14:paraId="0AAAA771" w14:textId="77777777" w:rsidR="001376AF" w:rsidRPr="004C175A" w:rsidRDefault="001376AF" w:rsidP="007637A4">
            <w:pPr>
              <w:jc w:val="center"/>
              <w:rPr>
                <w:rFonts w:ascii="Arial" w:hAnsi="Arial" w:cs="Arial"/>
                <w:sz w:val="24"/>
                <w:szCs w:val="24"/>
              </w:rPr>
            </w:pPr>
            <w:r>
              <w:rPr>
                <w:rFonts w:ascii="Arial" w:hAnsi="Arial" w:cs="Arial"/>
                <w:color w:val="000000"/>
                <w:sz w:val="24"/>
                <w:szCs w:val="24"/>
              </w:rPr>
              <w:t>Pull from master data</w:t>
            </w:r>
          </w:p>
        </w:tc>
      </w:tr>
      <w:tr w:rsidR="001376AF" w:rsidRPr="00B039CD" w14:paraId="1B2BAA5A" w14:textId="77777777" w:rsidTr="007637A4">
        <w:tc>
          <w:tcPr>
            <w:tcW w:w="3528" w:type="dxa"/>
          </w:tcPr>
          <w:p w14:paraId="528396D7" w14:textId="77777777" w:rsidR="001376AF" w:rsidRPr="00B039CD" w:rsidRDefault="001376AF" w:rsidP="007637A4">
            <w:pPr>
              <w:rPr>
                <w:rFonts w:ascii="Arial" w:hAnsi="Arial" w:cs="Arial"/>
                <w:sz w:val="24"/>
                <w:szCs w:val="24"/>
              </w:rPr>
            </w:pPr>
            <w:r w:rsidRPr="003E12D8">
              <w:rPr>
                <w:rFonts w:ascii="Arial" w:hAnsi="Arial" w:cs="Arial"/>
                <w:sz w:val="24"/>
                <w:szCs w:val="24"/>
              </w:rPr>
              <w:t>Manufacturer/Producer</w:t>
            </w:r>
          </w:p>
        </w:tc>
        <w:tc>
          <w:tcPr>
            <w:tcW w:w="1710" w:type="dxa"/>
          </w:tcPr>
          <w:p w14:paraId="1D3EA84C" w14:textId="77777777" w:rsidR="001376AF" w:rsidRPr="00B039CD" w:rsidRDefault="001376AF" w:rsidP="007637A4">
            <w:pPr>
              <w:rPr>
                <w:rFonts w:ascii="Arial" w:hAnsi="Arial" w:cs="Arial"/>
                <w:sz w:val="24"/>
                <w:szCs w:val="24"/>
              </w:rPr>
            </w:pPr>
            <w:r>
              <w:rPr>
                <w:rFonts w:ascii="Arial" w:hAnsi="Arial" w:cs="Arial"/>
                <w:sz w:val="24"/>
                <w:szCs w:val="24"/>
              </w:rPr>
              <w:t xml:space="preserve">Text </w:t>
            </w:r>
          </w:p>
        </w:tc>
        <w:tc>
          <w:tcPr>
            <w:tcW w:w="3078" w:type="dxa"/>
            <w:vMerge/>
          </w:tcPr>
          <w:p w14:paraId="07CB3E8F" w14:textId="77777777" w:rsidR="001376AF" w:rsidRPr="00B039CD" w:rsidRDefault="001376AF" w:rsidP="007637A4">
            <w:pPr>
              <w:rPr>
                <w:rFonts w:ascii="Arial" w:hAnsi="Arial" w:cs="Arial"/>
                <w:sz w:val="24"/>
                <w:szCs w:val="24"/>
              </w:rPr>
            </w:pPr>
          </w:p>
        </w:tc>
      </w:tr>
      <w:tr w:rsidR="001376AF" w:rsidRPr="00B039CD" w14:paraId="3DF5A914" w14:textId="77777777" w:rsidTr="007637A4">
        <w:tc>
          <w:tcPr>
            <w:tcW w:w="3528" w:type="dxa"/>
          </w:tcPr>
          <w:p w14:paraId="7532ED39" w14:textId="77777777" w:rsidR="001376AF" w:rsidRPr="00B039CD" w:rsidRDefault="001376AF" w:rsidP="007637A4">
            <w:pPr>
              <w:rPr>
                <w:rFonts w:ascii="Arial" w:hAnsi="Arial" w:cs="Arial"/>
                <w:sz w:val="24"/>
                <w:szCs w:val="24"/>
              </w:rPr>
            </w:pPr>
            <w:r>
              <w:rPr>
                <w:rFonts w:ascii="Arial" w:hAnsi="Arial" w:cs="Arial"/>
                <w:sz w:val="24"/>
                <w:szCs w:val="24"/>
              </w:rPr>
              <w:t xml:space="preserve">Quantity </w:t>
            </w:r>
          </w:p>
        </w:tc>
        <w:tc>
          <w:tcPr>
            <w:tcW w:w="1710" w:type="dxa"/>
          </w:tcPr>
          <w:p w14:paraId="3DC39C31" w14:textId="77777777" w:rsidR="001376AF" w:rsidRPr="00B039CD" w:rsidRDefault="001376AF" w:rsidP="007637A4">
            <w:pPr>
              <w:rPr>
                <w:rFonts w:ascii="Arial" w:hAnsi="Arial" w:cs="Arial"/>
                <w:sz w:val="24"/>
                <w:szCs w:val="24"/>
              </w:rPr>
            </w:pPr>
            <w:r>
              <w:rPr>
                <w:rFonts w:ascii="Arial" w:hAnsi="Arial" w:cs="Arial"/>
                <w:sz w:val="24"/>
                <w:szCs w:val="24"/>
              </w:rPr>
              <w:t>Number</w:t>
            </w:r>
          </w:p>
        </w:tc>
        <w:tc>
          <w:tcPr>
            <w:tcW w:w="3078" w:type="dxa"/>
          </w:tcPr>
          <w:p w14:paraId="144BE0A4" w14:textId="77777777" w:rsidR="001376AF" w:rsidRPr="00B039CD" w:rsidRDefault="001376AF" w:rsidP="007637A4">
            <w:pPr>
              <w:rPr>
                <w:rFonts w:ascii="Arial" w:hAnsi="Arial" w:cs="Arial"/>
                <w:sz w:val="24"/>
                <w:szCs w:val="24"/>
              </w:rPr>
            </w:pPr>
          </w:p>
        </w:tc>
      </w:tr>
      <w:tr w:rsidR="001376AF" w:rsidRPr="00B039CD" w14:paraId="77CF0A16" w14:textId="77777777" w:rsidTr="007637A4">
        <w:tc>
          <w:tcPr>
            <w:tcW w:w="3528" w:type="dxa"/>
          </w:tcPr>
          <w:p w14:paraId="14643245" w14:textId="77777777" w:rsidR="001376AF" w:rsidRPr="00B039CD" w:rsidRDefault="001376AF" w:rsidP="007637A4">
            <w:pPr>
              <w:rPr>
                <w:rFonts w:ascii="Arial" w:hAnsi="Arial" w:cs="Arial"/>
                <w:color w:val="000000"/>
                <w:sz w:val="24"/>
                <w:szCs w:val="24"/>
              </w:rPr>
            </w:pPr>
            <w:r>
              <w:rPr>
                <w:rFonts w:ascii="Arial" w:hAnsi="Arial" w:cs="Arial"/>
                <w:color w:val="000000"/>
                <w:sz w:val="24"/>
                <w:szCs w:val="24"/>
              </w:rPr>
              <w:t xml:space="preserve">Quantity Unit </w:t>
            </w:r>
          </w:p>
        </w:tc>
        <w:tc>
          <w:tcPr>
            <w:tcW w:w="1710" w:type="dxa"/>
          </w:tcPr>
          <w:p w14:paraId="62E937EA" w14:textId="77777777" w:rsidR="001376AF" w:rsidRPr="00B039CD" w:rsidRDefault="001376AF" w:rsidP="007637A4">
            <w:pPr>
              <w:rPr>
                <w:rFonts w:ascii="Arial" w:hAnsi="Arial" w:cs="Arial"/>
                <w:sz w:val="24"/>
                <w:szCs w:val="24"/>
              </w:rPr>
            </w:pPr>
            <w:r>
              <w:rPr>
                <w:rFonts w:ascii="Arial" w:hAnsi="Arial" w:cs="Arial"/>
                <w:sz w:val="24"/>
                <w:szCs w:val="24"/>
              </w:rPr>
              <w:t xml:space="preserve">Select </w:t>
            </w:r>
          </w:p>
        </w:tc>
        <w:tc>
          <w:tcPr>
            <w:tcW w:w="3078" w:type="dxa"/>
          </w:tcPr>
          <w:p w14:paraId="2812E45A" w14:textId="77777777" w:rsidR="001376AF" w:rsidRPr="00B039CD" w:rsidRDefault="001376AF" w:rsidP="007637A4">
            <w:pPr>
              <w:rPr>
                <w:rFonts w:ascii="Arial" w:hAnsi="Arial" w:cs="Arial"/>
                <w:sz w:val="24"/>
                <w:szCs w:val="24"/>
              </w:rPr>
            </w:pPr>
            <w:r>
              <w:rPr>
                <w:rFonts w:ascii="Arial" w:hAnsi="Arial" w:cs="Arial"/>
                <w:sz w:val="24"/>
                <w:szCs w:val="24"/>
              </w:rPr>
              <w:t>From master data</w:t>
            </w:r>
          </w:p>
        </w:tc>
      </w:tr>
      <w:tr w:rsidR="001376AF" w:rsidRPr="00B039CD" w14:paraId="706D4AA9" w14:textId="77777777" w:rsidTr="007637A4">
        <w:tc>
          <w:tcPr>
            <w:tcW w:w="3528" w:type="dxa"/>
          </w:tcPr>
          <w:p w14:paraId="5CC2F370" w14:textId="77777777" w:rsidR="001376AF" w:rsidRDefault="001376AF" w:rsidP="007637A4">
            <w:pPr>
              <w:rPr>
                <w:rFonts w:ascii="Arial" w:hAnsi="Arial" w:cs="Arial"/>
                <w:color w:val="000000"/>
                <w:sz w:val="24"/>
                <w:szCs w:val="24"/>
              </w:rPr>
            </w:pPr>
            <w:r>
              <w:rPr>
                <w:rFonts w:ascii="Arial" w:hAnsi="Arial" w:cs="Arial"/>
                <w:color w:val="000000"/>
                <w:sz w:val="24"/>
                <w:szCs w:val="24"/>
              </w:rPr>
              <w:t xml:space="preserve">File Upload </w:t>
            </w:r>
          </w:p>
        </w:tc>
        <w:tc>
          <w:tcPr>
            <w:tcW w:w="1710" w:type="dxa"/>
          </w:tcPr>
          <w:p w14:paraId="3E01FCDC" w14:textId="77777777" w:rsidR="001376AF" w:rsidRDefault="001376AF" w:rsidP="007637A4">
            <w:pPr>
              <w:rPr>
                <w:rFonts w:ascii="Arial" w:hAnsi="Arial" w:cs="Arial"/>
                <w:sz w:val="24"/>
                <w:szCs w:val="24"/>
              </w:rPr>
            </w:pPr>
            <w:r>
              <w:rPr>
                <w:rFonts w:ascii="Arial" w:hAnsi="Arial" w:cs="Arial"/>
                <w:sz w:val="24"/>
                <w:szCs w:val="24"/>
              </w:rPr>
              <w:t>Upload</w:t>
            </w:r>
          </w:p>
        </w:tc>
        <w:tc>
          <w:tcPr>
            <w:tcW w:w="3078" w:type="dxa"/>
          </w:tcPr>
          <w:p w14:paraId="6D4E5059" w14:textId="77777777" w:rsidR="001376AF" w:rsidRDefault="001376AF" w:rsidP="007637A4">
            <w:pPr>
              <w:rPr>
                <w:rFonts w:ascii="Arial" w:hAnsi="Arial" w:cs="Arial"/>
                <w:sz w:val="24"/>
                <w:szCs w:val="24"/>
              </w:rPr>
            </w:pPr>
          </w:p>
        </w:tc>
      </w:tr>
    </w:tbl>
    <w:p w14:paraId="2BD617A1" w14:textId="77777777" w:rsidR="001376AF" w:rsidRDefault="001376AF" w:rsidP="001376AF">
      <w:pPr>
        <w:ind w:left="1260"/>
        <w:rPr>
          <w:rFonts w:ascii="Arial" w:hAnsi="Arial" w:cs="Arial"/>
        </w:rPr>
      </w:pPr>
    </w:p>
    <w:p w14:paraId="4F55340F" w14:textId="77777777" w:rsidR="001376AF" w:rsidRDefault="001376AF" w:rsidP="001376AF">
      <w:pPr>
        <w:pStyle w:val="Heading2"/>
        <w:numPr>
          <w:ilvl w:val="2"/>
          <w:numId w:val="1"/>
        </w:numPr>
        <w:ind w:hanging="180"/>
        <w:rPr>
          <w:rFonts w:ascii="Arial" w:hAnsi="Arial" w:cs="Arial"/>
          <w:color w:val="auto"/>
          <w:sz w:val="24"/>
          <w:szCs w:val="24"/>
        </w:rPr>
      </w:pPr>
      <w:bookmarkStart w:id="151" w:name="_Toc53514932"/>
      <w:r>
        <w:rPr>
          <w:rFonts w:ascii="Arial" w:hAnsi="Arial" w:cs="Arial"/>
          <w:color w:val="auto"/>
          <w:sz w:val="24"/>
          <w:szCs w:val="24"/>
        </w:rPr>
        <w:t>BAFRA Field Office (User)</w:t>
      </w:r>
      <w:bookmarkEnd w:id="151"/>
    </w:p>
    <w:p w14:paraId="12BB029C" w14:textId="77777777" w:rsidR="001376AF" w:rsidRDefault="001376AF" w:rsidP="001376AF">
      <w:pPr>
        <w:pStyle w:val="Heading2"/>
        <w:numPr>
          <w:ilvl w:val="3"/>
          <w:numId w:val="1"/>
        </w:numPr>
        <w:ind w:left="1260" w:firstLine="0"/>
        <w:rPr>
          <w:rFonts w:ascii="Arial" w:hAnsi="Arial" w:cs="Arial"/>
          <w:color w:val="auto"/>
          <w:sz w:val="24"/>
          <w:szCs w:val="24"/>
        </w:rPr>
      </w:pPr>
      <w:bookmarkStart w:id="152" w:name="_Toc53514933"/>
      <w:r>
        <w:rPr>
          <w:rFonts w:ascii="Arial" w:hAnsi="Arial" w:cs="Arial"/>
          <w:color w:val="auto"/>
          <w:sz w:val="24"/>
          <w:szCs w:val="24"/>
        </w:rPr>
        <w:t>Inspection (Role)</w:t>
      </w:r>
      <w:bookmarkEnd w:id="152"/>
    </w:p>
    <w:p w14:paraId="2B5FE860" w14:textId="77777777" w:rsidR="001376AF" w:rsidRDefault="001376AF" w:rsidP="001376AF">
      <w:pPr>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1376AF" w:rsidRPr="00B039CD" w14:paraId="0D235906" w14:textId="77777777" w:rsidTr="007637A4">
        <w:tc>
          <w:tcPr>
            <w:tcW w:w="3528" w:type="dxa"/>
            <w:shd w:val="clear" w:color="auto" w:fill="FDE9D9" w:themeFill="accent6" w:themeFillTint="33"/>
          </w:tcPr>
          <w:p w14:paraId="19626C37"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6FDE3C70"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3BC19950"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Validation</w:t>
            </w:r>
          </w:p>
        </w:tc>
      </w:tr>
      <w:tr w:rsidR="001376AF" w:rsidRPr="00B039CD" w14:paraId="2CB5564D" w14:textId="77777777" w:rsidTr="007637A4">
        <w:tc>
          <w:tcPr>
            <w:tcW w:w="3528" w:type="dxa"/>
          </w:tcPr>
          <w:p w14:paraId="201AEF2F" w14:textId="77777777" w:rsidR="001376AF" w:rsidRPr="00B039CD" w:rsidRDefault="001376AF" w:rsidP="007637A4">
            <w:pPr>
              <w:rPr>
                <w:rFonts w:ascii="Arial" w:hAnsi="Arial" w:cs="Arial"/>
                <w:sz w:val="24"/>
                <w:szCs w:val="24"/>
              </w:rPr>
            </w:pPr>
            <w:r w:rsidRPr="00EA5BF3">
              <w:rPr>
                <w:rFonts w:ascii="Arial" w:hAnsi="Arial" w:cs="Arial"/>
              </w:rPr>
              <w:t>Date of Inspection</w:t>
            </w:r>
          </w:p>
        </w:tc>
        <w:tc>
          <w:tcPr>
            <w:tcW w:w="1710" w:type="dxa"/>
          </w:tcPr>
          <w:p w14:paraId="445693CC" w14:textId="77777777" w:rsidR="001376AF" w:rsidRPr="00B039CD" w:rsidRDefault="001376AF" w:rsidP="007637A4">
            <w:pPr>
              <w:rPr>
                <w:rFonts w:ascii="Arial" w:hAnsi="Arial" w:cs="Arial"/>
                <w:sz w:val="24"/>
                <w:szCs w:val="24"/>
              </w:rPr>
            </w:pPr>
            <w:r>
              <w:rPr>
                <w:rFonts w:ascii="Arial" w:hAnsi="Arial" w:cs="Arial"/>
                <w:sz w:val="24"/>
                <w:szCs w:val="24"/>
              </w:rPr>
              <w:t>Date</w:t>
            </w:r>
          </w:p>
        </w:tc>
        <w:tc>
          <w:tcPr>
            <w:tcW w:w="3078" w:type="dxa"/>
          </w:tcPr>
          <w:p w14:paraId="4870DC04" w14:textId="77777777" w:rsidR="001376AF" w:rsidRPr="00B039CD" w:rsidRDefault="001376AF" w:rsidP="007637A4">
            <w:pPr>
              <w:rPr>
                <w:rFonts w:ascii="Arial" w:hAnsi="Arial" w:cs="Arial"/>
                <w:sz w:val="24"/>
                <w:szCs w:val="24"/>
              </w:rPr>
            </w:pPr>
            <w:r>
              <w:rPr>
                <w:rFonts w:ascii="Arial" w:hAnsi="Arial" w:cs="Arial"/>
                <w:sz w:val="24"/>
                <w:szCs w:val="24"/>
              </w:rPr>
              <w:t>today’s date</w:t>
            </w:r>
          </w:p>
        </w:tc>
      </w:tr>
      <w:tr w:rsidR="001376AF" w:rsidRPr="00B039CD" w14:paraId="153953A7" w14:textId="77777777" w:rsidTr="007637A4">
        <w:tc>
          <w:tcPr>
            <w:tcW w:w="3528" w:type="dxa"/>
          </w:tcPr>
          <w:p w14:paraId="43BCA170" w14:textId="77777777" w:rsidR="001376AF" w:rsidRPr="00B039CD" w:rsidRDefault="001376AF" w:rsidP="007637A4">
            <w:pPr>
              <w:rPr>
                <w:rFonts w:ascii="Arial" w:hAnsi="Arial" w:cs="Arial"/>
                <w:sz w:val="24"/>
                <w:szCs w:val="24"/>
              </w:rPr>
            </w:pPr>
            <w:r>
              <w:rPr>
                <w:rFonts w:ascii="Arial" w:hAnsi="Arial" w:cs="Arial"/>
              </w:rPr>
              <w:t>Type of Inspection</w:t>
            </w:r>
          </w:p>
        </w:tc>
        <w:tc>
          <w:tcPr>
            <w:tcW w:w="1710" w:type="dxa"/>
          </w:tcPr>
          <w:p w14:paraId="368A1AE2" w14:textId="77777777" w:rsidR="001376AF" w:rsidRPr="00B039CD" w:rsidRDefault="001376AF" w:rsidP="007637A4">
            <w:pPr>
              <w:rPr>
                <w:rFonts w:ascii="Arial" w:hAnsi="Arial" w:cs="Arial"/>
                <w:sz w:val="24"/>
                <w:szCs w:val="24"/>
              </w:rPr>
            </w:pPr>
            <w:r>
              <w:rPr>
                <w:rFonts w:ascii="Arial" w:hAnsi="Arial" w:cs="Arial"/>
                <w:sz w:val="24"/>
                <w:szCs w:val="24"/>
              </w:rPr>
              <w:t xml:space="preserve">Select </w:t>
            </w:r>
          </w:p>
        </w:tc>
        <w:tc>
          <w:tcPr>
            <w:tcW w:w="3078" w:type="dxa"/>
          </w:tcPr>
          <w:p w14:paraId="6B3617BB" w14:textId="77777777" w:rsidR="001376AF" w:rsidRPr="00B039CD" w:rsidRDefault="001376AF" w:rsidP="007637A4">
            <w:pPr>
              <w:rPr>
                <w:rFonts w:ascii="Arial" w:hAnsi="Arial" w:cs="Arial"/>
                <w:sz w:val="24"/>
                <w:szCs w:val="24"/>
              </w:rPr>
            </w:pPr>
            <w:r>
              <w:rPr>
                <w:rFonts w:ascii="Arial" w:hAnsi="Arial" w:cs="Arial"/>
                <w:sz w:val="24"/>
                <w:szCs w:val="24"/>
              </w:rPr>
              <w:t xml:space="preserve">Pull from master data </w:t>
            </w:r>
          </w:p>
        </w:tc>
      </w:tr>
    </w:tbl>
    <w:p w14:paraId="534AE4BD" w14:textId="77777777" w:rsidR="001376AF" w:rsidRDefault="001376AF" w:rsidP="001376AF">
      <w:pPr>
        <w:ind w:left="1260"/>
        <w:rPr>
          <w:rFonts w:ascii="Arial" w:hAnsi="Arial" w:cs="Arial"/>
          <w:sz w:val="24"/>
          <w:szCs w:val="24"/>
        </w:rPr>
      </w:pPr>
    </w:p>
    <w:p w14:paraId="7B3613E7" w14:textId="77777777" w:rsidR="001376AF" w:rsidRPr="00F66794" w:rsidRDefault="001376AF" w:rsidP="001376AF">
      <w:pPr>
        <w:ind w:left="1260"/>
        <w:rPr>
          <w:rFonts w:ascii="Arial" w:hAnsi="Arial" w:cs="Arial"/>
          <w:sz w:val="24"/>
          <w:szCs w:val="24"/>
        </w:rPr>
      </w:pPr>
      <w:r w:rsidRPr="00F66794">
        <w:rPr>
          <w:rFonts w:ascii="Arial" w:hAnsi="Arial" w:cs="Arial"/>
          <w:sz w:val="24"/>
          <w:szCs w:val="24"/>
        </w:rPr>
        <w:t>Recommendation;</w:t>
      </w:r>
    </w:p>
    <w:tbl>
      <w:tblPr>
        <w:tblStyle w:val="TableGrid"/>
        <w:tblW w:w="0" w:type="auto"/>
        <w:tblInd w:w="1260" w:type="dxa"/>
        <w:tblLook w:val="04A0" w:firstRow="1" w:lastRow="0" w:firstColumn="1" w:lastColumn="0" w:noHBand="0" w:noVBand="1"/>
      </w:tblPr>
      <w:tblGrid>
        <w:gridCol w:w="3528"/>
        <w:gridCol w:w="1710"/>
        <w:gridCol w:w="3078"/>
      </w:tblGrid>
      <w:tr w:rsidR="001376AF" w:rsidRPr="00B039CD" w14:paraId="649E85A8" w14:textId="77777777" w:rsidTr="007637A4">
        <w:tc>
          <w:tcPr>
            <w:tcW w:w="3528" w:type="dxa"/>
            <w:shd w:val="clear" w:color="auto" w:fill="FDE9D9" w:themeFill="accent6" w:themeFillTint="33"/>
          </w:tcPr>
          <w:p w14:paraId="64A67EAD"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62569321"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2E57427D" w14:textId="77777777" w:rsidR="001376AF" w:rsidRPr="00B039CD" w:rsidRDefault="001376AF" w:rsidP="007637A4">
            <w:pPr>
              <w:jc w:val="center"/>
              <w:rPr>
                <w:rFonts w:ascii="Arial" w:hAnsi="Arial" w:cs="Arial"/>
                <w:sz w:val="24"/>
                <w:szCs w:val="24"/>
              </w:rPr>
            </w:pPr>
            <w:r w:rsidRPr="00B039CD">
              <w:rPr>
                <w:rFonts w:ascii="Arial" w:hAnsi="Arial" w:cs="Arial"/>
                <w:sz w:val="24"/>
                <w:szCs w:val="24"/>
              </w:rPr>
              <w:t>Validation</w:t>
            </w:r>
          </w:p>
        </w:tc>
      </w:tr>
      <w:tr w:rsidR="001376AF" w:rsidRPr="00B039CD" w14:paraId="48FE52B7" w14:textId="77777777" w:rsidTr="007637A4">
        <w:tc>
          <w:tcPr>
            <w:tcW w:w="3528" w:type="dxa"/>
          </w:tcPr>
          <w:p w14:paraId="307A6C7A" w14:textId="77777777" w:rsidR="001376AF" w:rsidRPr="00B039CD" w:rsidRDefault="001376AF" w:rsidP="007637A4">
            <w:pPr>
              <w:rPr>
                <w:rFonts w:ascii="Arial" w:hAnsi="Arial" w:cs="Arial"/>
                <w:sz w:val="24"/>
                <w:szCs w:val="24"/>
              </w:rPr>
            </w:pPr>
            <w:r w:rsidRPr="00F6152D">
              <w:rPr>
                <w:rFonts w:ascii="Arial" w:hAnsi="Arial" w:cs="Arial"/>
                <w:sz w:val="24"/>
                <w:szCs w:val="24"/>
              </w:rPr>
              <w:t>Common name</w:t>
            </w:r>
          </w:p>
        </w:tc>
        <w:tc>
          <w:tcPr>
            <w:tcW w:w="1710" w:type="dxa"/>
          </w:tcPr>
          <w:p w14:paraId="63A0541E" w14:textId="77777777" w:rsidR="001376AF" w:rsidRPr="00B039CD" w:rsidRDefault="001376AF" w:rsidP="007637A4">
            <w:pPr>
              <w:rPr>
                <w:rFonts w:ascii="Arial" w:hAnsi="Arial" w:cs="Arial"/>
                <w:sz w:val="24"/>
                <w:szCs w:val="24"/>
              </w:rPr>
            </w:pPr>
          </w:p>
        </w:tc>
        <w:tc>
          <w:tcPr>
            <w:tcW w:w="3078" w:type="dxa"/>
            <w:vMerge w:val="restart"/>
            <w:vAlign w:val="center"/>
          </w:tcPr>
          <w:p w14:paraId="18C7EDE6" w14:textId="77777777" w:rsidR="001376AF" w:rsidRDefault="001376AF" w:rsidP="007637A4">
            <w:pPr>
              <w:jc w:val="center"/>
              <w:rPr>
                <w:rFonts w:ascii="Arial" w:hAnsi="Arial" w:cs="Arial"/>
                <w:sz w:val="24"/>
                <w:szCs w:val="24"/>
              </w:rPr>
            </w:pPr>
            <w:r>
              <w:rPr>
                <w:rFonts w:ascii="Arial" w:hAnsi="Arial" w:cs="Arial"/>
                <w:sz w:val="24"/>
                <w:szCs w:val="24"/>
              </w:rPr>
              <w:t>Auto populate</w:t>
            </w:r>
          </w:p>
        </w:tc>
      </w:tr>
      <w:tr w:rsidR="001376AF" w:rsidRPr="00B039CD" w14:paraId="5D6DF58D" w14:textId="77777777" w:rsidTr="007637A4">
        <w:tc>
          <w:tcPr>
            <w:tcW w:w="3528" w:type="dxa"/>
          </w:tcPr>
          <w:p w14:paraId="5FB81F3B" w14:textId="77777777" w:rsidR="001376AF" w:rsidRPr="00B039CD" w:rsidRDefault="001376AF" w:rsidP="007637A4">
            <w:pPr>
              <w:rPr>
                <w:rFonts w:ascii="Arial" w:hAnsi="Arial" w:cs="Arial"/>
                <w:sz w:val="24"/>
                <w:szCs w:val="24"/>
              </w:rPr>
            </w:pPr>
            <w:r>
              <w:rPr>
                <w:rFonts w:ascii="Arial" w:hAnsi="Arial" w:cs="Arial"/>
                <w:sz w:val="24"/>
                <w:szCs w:val="24"/>
              </w:rPr>
              <w:t>S</w:t>
            </w:r>
            <w:r w:rsidRPr="00F6152D">
              <w:rPr>
                <w:rFonts w:ascii="Arial" w:hAnsi="Arial" w:cs="Arial"/>
                <w:sz w:val="24"/>
                <w:szCs w:val="24"/>
              </w:rPr>
              <w:t>cientific name</w:t>
            </w:r>
          </w:p>
        </w:tc>
        <w:tc>
          <w:tcPr>
            <w:tcW w:w="1710" w:type="dxa"/>
          </w:tcPr>
          <w:p w14:paraId="3592F1BA" w14:textId="77777777" w:rsidR="001376AF" w:rsidRPr="00B039CD" w:rsidRDefault="001376AF" w:rsidP="007637A4">
            <w:pPr>
              <w:rPr>
                <w:rFonts w:ascii="Arial" w:hAnsi="Arial" w:cs="Arial"/>
                <w:sz w:val="24"/>
                <w:szCs w:val="24"/>
              </w:rPr>
            </w:pPr>
          </w:p>
        </w:tc>
        <w:tc>
          <w:tcPr>
            <w:tcW w:w="3078" w:type="dxa"/>
            <w:vMerge/>
          </w:tcPr>
          <w:p w14:paraId="6150377F" w14:textId="77777777" w:rsidR="001376AF" w:rsidRDefault="001376AF" w:rsidP="007637A4">
            <w:pPr>
              <w:rPr>
                <w:rFonts w:ascii="Arial" w:hAnsi="Arial" w:cs="Arial"/>
                <w:sz w:val="24"/>
                <w:szCs w:val="24"/>
              </w:rPr>
            </w:pPr>
          </w:p>
        </w:tc>
      </w:tr>
      <w:tr w:rsidR="001376AF" w:rsidRPr="00B039CD" w14:paraId="25423DD5" w14:textId="77777777" w:rsidTr="007637A4">
        <w:tc>
          <w:tcPr>
            <w:tcW w:w="3528" w:type="dxa"/>
          </w:tcPr>
          <w:p w14:paraId="5E720A12" w14:textId="77777777" w:rsidR="001376AF" w:rsidRDefault="001376AF" w:rsidP="007637A4">
            <w:pPr>
              <w:rPr>
                <w:rFonts w:ascii="Arial" w:hAnsi="Arial" w:cs="Arial"/>
              </w:rPr>
            </w:pPr>
            <w:r>
              <w:rPr>
                <w:rFonts w:ascii="Arial" w:hAnsi="Arial" w:cs="Arial"/>
              </w:rPr>
              <w:t>Quantity requested</w:t>
            </w:r>
          </w:p>
        </w:tc>
        <w:tc>
          <w:tcPr>
            <w:tcW w:w="1710" w:type="dxa"/>
          </w:tcPr>
          <w:p w14:paraId="57F94B4D" w14:textId="77777777" w:rsidR="001376AF" w:rsidRDefault="001376AF" w:rsidP="007637A4">
            <w:pPr>
              <w:rPr>
                <w:rFonts w:ascii="Arial" w:hAnsi="Arial" w:cs="Arial"/>
                <w:sz w:val="24"/>
                <w:szCs w:val="24"/>
              </w:rPr>
            </w:pPr>
          </w:p>
        </w:tc>
        <w:tc>
          <w:tcPr>
            <w:tcW w:w="3078" w:type="dxa"/>
            <w:vMerge/>
          </w:tcPr>
          <w:p w14:paraId="11CA9EFE" w14:textId="77777777" w:rsidR="001376AF" w:rsidRDefault="001376AF" w:rsidP="007637A4">
            <w:pPr>
              <w:rPr>
                <w:rFonts w:ascii="Arial" w:hAnsi="Arial" w:cs="Arial"/>
                <w:sz w:val="24"/>
                <w:szCs w:val="24"/>
              </w:rPr>
            </w:pPr>
          </w:p>
        </w:tc>
      </w:tr>
      <w:tr w:rsidR="001376AF" w:rsidRPr="00B039CD" w14:paraId="3288FB36" w14:textId="77777777" w:rsidTr="007637A4">
        <w:tc>
          <w:tcPr>
            <w:tcW w:w="3528" w:type="dxa"/>
          </w:tcPr>
          <w:p w14:paraId="794AD9C2" w14:textId="77777777" w:rsidR="001376AF" w:rsidRDefault="001376AF" w:rsidP="007637A4">
            <w:pPr>
              <w:rPr>
                <w:rFonts w:ascii="Arial" w:hAnsi="Arial" w:cs="Arial"/>
              </w:rPr>
            </w:pPr>
            <w:r>
              <w:rPr>
                <w:rFonts w:ascii="Arial" w:hAnsi="Arial" w:cs="Arial"/>
              </w:rPr>
              <w:t>Quantity Certified</w:t>
            </w:r>
          </w:p>
        </w:tc>
        <w:tc>
          <w:tcPr>
            <w:tcW w:w="1710" w:type="dxa"/>
          </w:tcPr>
          <w:p w14:paraId="4790EF52" w14:textId="77777777" w:rsidR="001376AF" w:rsidRDefault="001376AF" w:rsidP="007637A4">
            <w:pPr>
              <w:rPr>
                <w:rFonts w:ascii="Arial" w:hAnsi="Arial" w:cs="Arial"/>
                <w:sz w:val="24"/>
                <w:szCs w:val="24"/>
              </w:rPr>
            </w:pPr>
            <w:r>
              <w:rPr>
                <w:rFonts w:ascii="Arial" w:hAnsi="Arial" w:cs="Arial"/>
                <w:sz w:val="24"/>
                <w:szCs w:val="24"/>
              </w:rPr>
              <w:t xml:space="preserve">Number </w:t>
            </w:r>
          </w:p>
        </w:tc>
        <w:tc>
          <w:tcPr>
            <w:tcW w:w="3078" w:type="dxa"/>
          </w:tcPr>
          <w:p w14:paraId="1E3A02C5" w14:textId="77777777" w:rsidR="001376AF" w:rsidRDefault="001376AF" w:rsidP="007637A4">
            <w:pPr>
              <w:rPr>
                <w:rFonts w:ascii="Arial" w:hAnsi="Arial" w:cs="Arial"/>
                <w:sz w:val="24"/>
                <w:szCs w:val="24"/>
              </w:rPr>
            </w:pPr>
            <w:r>
              <w:rPr>
                <w:rFonts w:ascii="Arial" w:hAnsi="Arial" w:cs="Arial"/>
                <w:sz w:val="24"/>
                <w:szCs w:val="24"/>
              </w:rPr>
              <w:t>Cannot be more than requested quantity</w:t>
            </w:r>
          </w:p>
        </w:tc>
      </w:tr>
      <w:tr w:rsidR="001376AF" w:rsidRPr="00B039CD" w14:paraId="3D47DAE6" w14:textId="77777777" w:rsidTr="007637A4">
        <w:tc>
          <w:tcPr>
            <w:tcW w:w="3528" w:type="dxa"/>
          </w:tcPr>
          <w:p w14:paraId="4C1A1092" w14:textId="77777777" w:rsidR="001376AF" w:rsidRDefault="001376AF" w:rsidP="007637A4">
            <w:pPr>
              <w:rPr>
                <w:rFonts w:ascii="Arial" w:hAnsi="Arial" w:cs="Arial"/>
              </w:rPr>
            </w:pPr>
            <w:r>
              <w:rPr>
                <w:rFonts w:ascii="Arial" w:hAnsi="Arial" w:cs="Arial"/>
              </w:rPr>
              <w:t>Unit</w:t>
            </w:r>
          </w:p>
        </w:tc>
        <w:tc>
          <w:tcPr>
            <w:tcW w:w="1710" w:type="dxa"/>
          </w:tcPr>
          <w:p w14:paraId="1EFA9598" w14:textId="77777777" w:rsidR="001376AF" w:rsidRDefault="001376AF" w:rsidP="007637A4">
            <w:pPr>
              <w:rPr>
                <w:rFonts w:ascii="Arial" w:hAnsi="Arial" w:cs="Arial"/>
                <w:sz w:val="24"/>
                <w:szCs w:val="24"/>
              </w:rPr>
            </w:pPr>
            <w:r>
              <w:rPr>
                <w:rFonts w:ascii="Arial" w:hAnsi="Arial" w:cs="Arial"/>
                <w:sz w:val="24"/>
                <w:szCs w:val="24"/>
              </w:rPr>
              <w:t xml:space="preserve">Select </w:t>
            </w:r>
          </w:p>
        </w:tc>
        <w:tc>
          <w:tcPr>
            <w:tcW w:w="3078" w:type="dxa"/>
          </w:tcPr>
          <w:p w14:paraId="0E49B8EB" w14:textId="77777777" w:rsidR="001376AF" w:rsidRDefault="001376AF" w:rsidP="007637A4">
            <w:pPr>
              <w:rPr>
                <w:rFonts w:ascii="Arial" w:hAnsi="Arial" w:cs="Arial"/>
                <w:sz w:val="24"/>
                <w:szCs w:val="24"/>
              </w:rPr>
            </w:pPr>
            <w:r>
              <w:rPr>
                <w:rFonts w:ascii="Arial" w:hAnsi="Arial" w:cs="Arial"/>
                <w:sz w:val="24"/>
                <w:szCs w:val="24"/>
              </w:rPr>
              <w:t>Pull from master</w:t>
            </w:r>
          </w:p>
        </w:tc>
      </w:tr>
      <w:tr w:rsidR="001376AF" w:rsidRPr="00B039CD" w14:paraId="1C9A98DF" w14:textId="77777777" w:rsidTr="007637A4">
        <w:tc>
          <w:tcPr>
            <w:tcW w:w="3528" w:type="dxa"/>
          </w:tcPr>
          <w:p w14:paraId="08A586FE" w14:textId="77777777" w:rsidR="001376AF" w:rsidRDefault="001376AF" w:rsidP="007637A4">
            <w:pPr>
              <w:rPr>
                <w:rFonts w:ascii="Arial" w:hAnsi="Arial" w:cs="Arial"/>
              </w:rPr>
            </w:pPr>
            <w:r>
              <w:rPr>
                <w:rFonts w:ascii="Arial" w:hAnsi="Arial" w:cs="Arial"/>
              </w:rPr>
              <w:t>Quantity Certified Value</w:t>
            </w:r>
          </w:p>
        </w:tc>
        <w:tc>
          <w:tcPr>
            <w:tcW w:w="1710" w:type="dxa"/>
          </w:tcPr>
          <w:p w14:paraId="51388528" w14:textId="77777777" w:rsidR="001376AF" w:rsidRDefault="001376AF" w:rsidP="007637A4">
            <w:pPr>
              <w:rPr>
                <w:rFonts w:ascii="Arial" w:hAnsi="Arial" w:cs="Arial"/>
                <w:sz w:val="24"/>
                <w:szCs w:val="24"/>
              </w:rPr>
            </w:pPr>
            <w:r>
              <w:rPr>
                <w:rFonts w:ascii="Arial" w:hAnsi="Arial" w:cs="Arial"/>
                <w:sz w:val="24"/>
                <w:szCs w:val="24"/>
              </w:rPr>
              <w:t>number</w:t>
            </w:r>
          </w:p>
        </w:tc>
        <w:tc>
          <w:tcPr>
            <w:tcW w:w="3078" w:type="dxa"/>
          </w:tcPr>
          <w:p w14:paraId="005922EE" w14:textId="77777777" w:rsidR="001376AF" w:rsidRPr="006F6C78" w:rsidRDefault="001376AF" w:rsidP="007637A4">
            <w:pPr>
              <w:rPr>
                <w:rFonts w:ascii="Arial" w:hAnsi="Arial" w:cs="Arial"/>
                <w:sz w:val="24"/>
                <w:szCs w:val="24"/>
              </w:rPr>
            </w:pPr>
            <w:r w:rsidRPr="006F6C78">
              <w:rPr>
                <w:rFonts w:ascii="Arial" w:hAnsi="Arial" w:cs="Arial"/>
                <w:sz w:val="24"/>
                <w:szCs w:val="24"/>
              </w:rPr>
              <w:t xml:space="preserve">Should accept only number, </w:t>
            </w:r>
          </w:p>
          <w:p w14:paraId="769DBE4D" w14:textId="77777777" w:rsidR="001376AF" w:rsidRDefault="001376AF" w:rsidP="007637A4">
            <w:pPr>
              <w:rPr>
                <w:rFonts w:ascii="Arial" w:hAnsi="Arial" w:cs="Arial"/>
                <w:sz w:val="24"/>
                <w:szCs w:val="24"/>
              </w:rPr>
            </w:pPr>
            <w:r w:rsidRPr="006F6C78">
              <w:rPr>
                <w:rFonts w:ascii="Arial" w:hAnsi="Arial" w:cs="Arial"/>
                <w:sz w:val="24"/>
                <w:szCs w:val="24"/>
              </w:rPr>
              <w:t>should not accept special character</w:t>
            </w:r>
          </w:p>
        </w:tc>
      </w:tr>
      <w:tr w:rsidR="001376AF" w:rsidRPr="00B039CD" w14:paraId="700FFDCF" w14:textId="77777777" w:rsidTr="007637A4">
        <w:tc>
          <w:tcPr>
            <w:tcW w:w="3528" w:type="dxa"/>
          </w:tcPr>
          <w:p w14:paraId="71E75F7A" w14:textId="77777777" w:rsidR="001376AF" w:rsidRDefault="001376AF" w:rsidP="007637A4">
            <w:pPr>
              <w:rPr>
                <w:rFonts w:ascii="Arial" w:hAnsi="Arial" w:cs="Arial"/>
              </w:rPr>
            </w:pPr>
            <w:r>
              <w:rPr>
                <w:rFonts w:ascii="Arial" w:hAnsi="Arial" w:cs="Arial"/>
              </w:rPr>
              <w:t>Quantity rejected</w:t>
            </w:r>
          </w:p>
        </w:tc>
        <w:tc>
          <w:tcPr>
            <w:tcW w:w="1710" w:type="dxa"/>
          </w:tcPr>
          <w:p w14:paraId="5446BB90" w14:textId="77777777" w:rsidR="001376AF" w:rsidRDefault="001376AF" w:rsidP="007637A4">
            <w:pPr>
              <w:rPr>
                <w:rFonts w:ascii="Arial" w:hAnsi="Arial" w:cs="Arial"/>
                <w:sz w:val="24"/>
                <w:szCs w:val="24"/>
              </w:rPr>
            </w:pPr>
            <w:r>
              <w:rPr>
                <w:rFonts w:ascii="Arial" w:hAnsi="Arial" w:cs="Arial"/>
                <w:sz w:val="24"/>
                <w:szCs w:val="24"/>
              </w:rPr>
              <w:t>number</w:t>
            </w:r>
          </w:p>
        </w:tc>
        <w:tc>
          <w:tcPr>
            <w:tcW w:w="3078" w:type="dxa"/>
          </w:tcPr>
          <w:p w14:paraId="3896610C" w14:textId="77777777" w:rsidR="001376AF" w:rsidRPr="006F6C78" w:rsidRDefault="001376AF" w:rsidP="007637A4">
            <w:pPr>
              <w:rPr>
                <w:rFonts w:ascii="Arial" w:hAnsi="Arial" w:cs="Arial"/>
                <w:sz w:val="24"/>
                <w:szCs w:val="24"/>
              </w:rPr>
            </w:pPr>
            <w:r>
              <w:rPr>
                <w:rFonts w:ascii="Arial" w:hAnsi="Arial" w:cs="Arial"/>
                <w:sz w:val="24"/>
                <w:szCs w:val="24"/>
              </w:rPr>
              <w:t xml:space="preserve">(Quantity certified – Quantity </w:t>
            </w:r>
            <w:proofErr w:type="gramStart"/>
            <w:r>
              <w:rPr>
                <w:rFonts w:ascii="Arial" w:hAnsi="Arial" w:cs="Arial"/>
                <w:sz w:val="24"/>
                <w:szCs w:val="24"/>
              </w:rPr>
              <w:t>rejected)</w:t>
            </w:r>
            <w:r w:rsidRPr="006F6C78">
              <w:rPr>
                <w:rFonts w:ascii="Arial" w:hAnsi="Arial" w:cs="Arial"/>
                <w:sz w:val="24"/>
                <w:szCs w:val="24"/>
              </w:rPr>
              <w:t>Should</w:t>
            </w:r>
            <w:proofErr w:type="gramEnd"/>
            <w:r w:rsidRPr="006F6C78">
              <w:rPr>
                <w:rFonts w:ascii="Arial" w:hAnsi="Arial" w:cs="Arial"/>
                <w:sz w:val="24"/>
                <w:szCs w:val="24"/>
              </w:rPr>
              <w:t xml:space="preserve"> accept only number, </w:t>
            </w:r>
          </w:p>
          <w:p w14:paraId="7C15EC1D" w14:textId="77777777" w:rsidR="001376AF" w:rsidRDefault="001376AF" w:rsidP="007637A4">
            <w:pPr>
              <w:rPr>
                <w:rFonts w:ascii="Arial" w:hAnsi="Arial" w:cs="Arial"/>
                <w:sz w:val="24"/>
                <w:szCs w:val="24"/>
              </w:rPr>
            </w:pPr>
            <w:r w:rsidRPr="006F6C78">
              <w:rPr>
                <w:rFonts w:ascii="Arial" w:hAnsi="Arial" w:cs="Arial"/>
                <w:sz w:val="24"/>
                <w:szCs w:val="24"/>
              </w:rPr>
              <w:t>should not accept special character</w:t>
            </w:r>
          </w:p>
        </w:tc>
      </w:tr>
      <w:tr w:rsidR="001376AF" w:rsidRPr="00B039CD" w14:paraId="00A1222F" w14:textId="77777777" w:rsidTr="007637A4">
        <w:tc>
          <w:tcPr>
            <w:tcW w:w="3528" w:type="dxa"/>
          </w:tcPr>
          <w:p w14:paraId="3088CFFB" w14:textId="77777777" w:rsidR="001376AF" w:rsidRDefault="001376AF" w:rsidP="007637A4">
            <w:pPr>
              <w:rPr>
                <w:rFonts w:ascii="Arial" w:hAnsi="Arial" w:cs="Arial"/>
              </w:rPr>
            </w:pPr>
            <w:r>
              <w:rPr>
                <w:rFonts w:ascii="Arial" w:hAnsi="Arial" w:cs="Arial"/>
              </w:rPr>
              <w:t>Quantity rejected value</w:t>
            </w:r>
          </w:p>
        </w:tc>
        <w:tc>
          <w:tcPr>
            <w:tcW w:w="1710" w:type="dxa"/>
          </w:tcPr>
          <w:p w14:paraId="0B9FABAD" w14:textId="77777777" w:rsidR="001376AF" w:rsidRDefault="001376AF" w:rsidP="007637A4">
            <w:pPr>
              <w:rPr>
                <w:rFonts w:ascii="Arial" w:hAnsi="Arial" w:cs="Arial"/>
                <w:sz w:val="24"/>
                <w:szCs w:val="24"/>
              </w:rPr>
            </w:pPr>
            <w:r>
              <w:rPr>
                <w:rFonts w:ascii="Arial" w:hAnsi="Arial" w:cs="Arial"/>
                <w:sz w:val="24"/>
                <w:szCs w:val="24"/>
              </w:rPr>
              <w:t>number</w:t>
            </w:r>
          </w:p>
        </w:tc>
        <w:tc>
          <w:tcPr>
            <w:tcW w:w="3078" w:type="dxa"/>
          </w:tcPr>
          <w:p w14:paraId="0789B703" w14:textId="77777777" w:rsidR="001376AF" w:rsidRPr="006F6C78" w:rsidRDefault="001376AF" w:rsidP="007637A4">
            <w:pPr>
              <w:rPr>
                <w:rFonts w:ascii="Arial" w:hAnsi="Arial" w:cs="Arial"/>
                <w:sz w:val="24"/>
                <w:szCs w:val="24"/>
              </w:rPr>
            </w:pPr>
            <w:r w:rsidRPr="006F6C78">
              <w:rPr>
                <w:rFonts w:ascii="Arial" w:hAnsi="Arial" w:cs="Arial"/>
                <w:sz w:val="24"/>
                <w:szCs w:val="24"/>
              </w:rPr>
              <w:t xml:space="preserve">Should accept only number, </w:t>
            </w:r>
          </w:p>
          <w:p w14:paraId="493E932E" w14:textId="77777777" w:rsidR="001376AF" w:rsidRDefault="001376AF" w:rsidP="007637A4">
            <w:pPr>
              <w:rPr>
                <w:rFonts w:ascii="Arial" w:hAnsi="Arial" w:cs="Arial"/>
                <w:sz w:val="24"/>
                <w:szCs w:val="24"/>
              </w:rPr>
            </w:pPr>
            <w:r w:rsidRPr="006F6C78">
              <w:rPr>
                <w:rFonts w:ascii="Arial" w:hAnsi="Arial" w:cs="Arial"/>
                <w:sz w:val="24"/>
                <w:szCs w:val="24"/>
              </w:rPr>
              <w:t>should not accept special character</w:t>
            </w:r>
          </w:p>
        </w:tc>
      </w:tr>
      <w:tr w:rsidR="001376AF" w:rsidRPr="00B039CD" w14:paraId="0191A26C" w14:textId="77777777" w:rsidTr="007637A4">
        <w:tc>
          <w:tcPr>
            <w:tcW w:w="3528" w:type="dxa"/>
          </w:tcPr>
          <w:p w14:paraId="40A909B7" w14:textId="77777777" w:rsidR="001376AF" w:rsidRDefault="001376AF" w:rsidP="007637A4">
            <w:pPr>
              <w:rPr>
                <w:rFonts w:ascii="Arial" w:hAnsi="Arial" w:cs="Arial"/>
              </w:rPr>
            </w:pPr>
            <w:r>
              <w:rPr>
                <w:rFonts w:ascii="Arial" w:hAnsi="Arial" w:cs="Arial"/>
              </w:rPr>
              <w:t xml:space="preserve">Remarks </w:t>
            </w:r>
          </w:p>
        </w:tc>
        <w:tc>
          <w:tcPr>
            <w:tcW w:w="1710" w:type="dxa"/>
          </w:tcPr>
          <w:p w14:paraId="2FE68481" w14:textId="77777777" w:rsidR="001376AF" w:rsidRDefault="001376AF" w:rsidP="007637A4">
            <w:pPr>
              <w:rPr>
                <w:rFonts w:ascii="Arial" w:hAnsi="Arial" w:cs="Arial"/>
                <w:sz w:val="24"/>
                <w:szCs w:val="24"/>
              </w:rPr>
            </w:pPr>
            <w:r>
              <w:rPr>
                <w:rFonts w:ascii="Arial" w:hAnsi="Arial" w:cs="Arial"/>
                <w:sz w:val="24"/>
                <w:szCs w:val="24"/>
              </w:rPr>
              <w:t>Text area</w:t>
            </w:r>
          </w:p>
        </w:tc>
        <w:tc>
          <w:tcPr>
            <w:tcW w:w="3078" w:type="dxa"/>
          </w:tcPr>
          <w:p w14:paraId="397611B2" w14:textId="77777777" w:rsidR="001376AF" w:rsidRDefault="001376AF" w:rsidP="007637A4">
            <w:pPr>
              <w:rPr>
                <w:rFonts w:ascii="Arial" w:hAnsi="Arial" w:cs="Arial"/>
                <w:sz w:val="24"/>
                <w:szCs w:val="24"/>
              </w:rPr>
            </w:pPr>
            <w:r>
              <w:rPr>
                <w:rFonts w:ascii="Arial" w:hAnsi="Arial" w:cs="Arial"/>
                <w:sz w:val="24"/>
                <w:szCs w:val="24"/>
              </w:rPr>
              <w:t>Reason for rejection</w:t>
            </w:r>
          </w:p>
        </w:tc>
      </w:tr>
    </w:tbl>
    <w:p w14:paraId="4B10CB05" w14:textId="77777777" w:rsidR="001376AF" w:rsidRDefault="001376AF" w:rsidP="001376AF">
      <w:pPr>
        <w:ind w:left="1260"/>
      </w:pPr>
    </w:p>
    <w:p w14:paraId="5E496B16" w14:textId="77777777" w:rsidR="001376AF" w:rsidRDefault="001376AF" w:rsidP="001376AF">
      <w:pPr>
        <w:ind w:left="1260"/>
        <w:rPr>
          <w:rFonts w:ascii="Arial" w:hAnsi="Arial" w:cs="Arial"/>
          <w:sz w:val="24"/>
          <w:szCs w:val="24"/>
        </w:rPr>
      </w:pPr>
      <w:r w:rsidRPr="00974619">
        <w:rPr>
          <w:rFonts w:ascii="Arial" w:hAnsi="Arial" w:cs="Arial"/>
          <w:sz w:val="24"/>
          <w:szCs w:val="24"/>
        </w:rPr>
        <w:lastRenderedPageBreak/>
        <w:t>** If approved</w:t>
      </w:r>
      <w:r>
        <w:rPr>
          <w:rFonts w:ascii="Arial" w:hAnsi="Arial" w:cs="Arial"/>
          <w:sz w:val="24"/>
          <w:szCs w:val="24"/>
        </w:rPr>
        <w:t xml:space="preserve">, issue movement </w:t>
      </w:r>
      <w:proofErr w:type="gramStart"/>
      <w:r>
        <w:rPr>
          <w:rFonts w:ascii="Arial" w:hAnsi="Arial" w:cs="Arial"/>
          <w:sz w:val="24"/>
          <w:szCs w:val="24"/>
        </w:rPr>
        <w:t>permit(</w:t>
      </w:r>
      <w:proofErr w:type="gramEnd"/>
      <w:r>
        <w:rPr>
          <w:rFonts w:ascii="Arial" w:hAnsi="Arial" w:cs="Arial"/>
          <w:sz w:val="24"/>
          <w:szCs w:val="24"/>
        </w:rPr>
        <w:t>refer annexure 17: Movement permit for Live Animal and share the information to BHQ)</w:t>
      </w:r>
    </w:p>
    <w:p w14:paraId="419E225A" w14:textId="77777777" w:rsidR="001376AF" w:rsidRDefault="001376AF" w:rsidP="001376AF">
      <w:pPr>
        <w:ind w:left="1260"/>
        <w:rPr>
          <w:rFonts w:ascii="Arial" w:hAnsi="Arial" w:cs="Arial"/>
          <w:sz w:val="24"/>
          <w:szCs w:val="24"/>
        </w:rPr>
      </w:pPr>
      <w:r w:rsidRPr="00974619">
        <w:rPr>
          <w:rFonts w:ascii="Arial" w:hAnsi="Arial" w:cs="Arial"/>
          <w:sz w:val="24"/>
          <w:szCs w:val="24"/>
        </w:rPr>
        <w:t>** If approved</w:t>
      </w:r>
      <w:r>
        <w:rPr>
          <w:rFonts w:ascii="Arial" w:hAnsi="Arial" w:cs="Arial"/>
          <w:sz w:val="24"/>
          <w:szCs w:val="24"/>
        </w:rPr>
        <w:t xml:space="preserve">, issue movement </w:t>
      </w:r>
      <w:proofErr w:type="gramStart"/>
      <w:r>
        <w:rPr>
          <w:rFonts w:ascii="Arial" w:hAnsi="Arial" w:cs="Arial"/>
          <w:sz w:val="24"/>
          <w:szCs w:val="24"/>
        </w:rPr>
        <w:t>permit(</w:t>
      </w:r>
      <w:proofErr w:type="gramEnd"/>
      <w:r>
        <w:rPr>
          <w:rFonts w:ascii="Arial" w:hAnsi="Arial" w:cs="Arial"/>
          <w:sz w:val="24"/>
          <w:szCs w:val="24"/>
        </w:rPr>
        <w:t>refer annexure 18: Movement permit for Livestock Products and share the information to BHQ)</w:t>
      </w:r>
    </w:p>
    <w:p w14:paraId="6A98BE18" w14:textId="77777777" w:rsidR="001376AF" w:rsidRDefault="001376AF" w:rsidP="001376AF">
      <w:pPr>
        <w:ind w:left="1260"/>
        <w:rPr>
          <w:rFonts w:ascii="Arial" w:hAnsi="Arial" w:cs="Arial"/>
          <w:sz w:val="24"/>
          <w:szCs w:val="24"/>
        </w:rPr>
      </w:pPr>
    </w:p>
    <w:p w14:paraId="00C1920A" w14:textId="77777777" w:rsidR="001376AF" w:rsidRDefault="001376AF" w:rsidP="001376AF">
      <w:pPr>
        <w:ind w:left="1260"/>
        <w:rPr>
          <w:rFonts w:ascii="Arial" w:hAnsi="Arial" w:cs="Arial"/>
          <w:sz w:val="24"/>
          <w:szCs w:val="24"/>
        </w:rPr>
      </w:pPr>
      <w:r>
        <w:rPr>
          <w:rFonts w:ascii="Arial" w:hAnsi="Arial" w:cs="Arial"/>
          <w:sz w:val="24"/>
          <w:szCs w:val="24"/>
        </w:rPr>
        <w:t>** If rejected, notify applicant.</w:t>
      </w:r>
    </w:p>
    <w:p w14:paraId="1D0C2BA7" w14:textId="77777777" w:rsidR="001376AF" w:rsidRDefault="001376AF" w:rsidP="001376AF">
      <w:pPr>
        <w:ind w:left="1260"/>
        <w:rPr>
          <w:rFonts w:ascii="Arial" w:hAnsi="Arial" w:cs="Arial"/>
          <w:sz w:val="24"/>
          <w:szCs w:val="24"/>
        </w:rPr>
      </w:pPr>
      <w:r>
        <w:rPr>
          <w:rFonts w:ascii="Arial" w:hAnsi="Arial" w:cs="Arial"/>
          <w:sz w:val="24"/>
          <w:szCs w:val="24"/>
        </w:rPr>
        <w:t>**if movement permit issued, the permit should be viewable or searchable by all the BFO.</w:t>
      </w:r>
    </w:p>
    <w:p w14:paraId="76F36AFA" w14:textId="77777777" w:rsidR="004B58AB" w:rsidRDefault="004B58AB" w:rsidP="004B58AB">
      <w:pPr>
        <w:rPr>
          <w:rFonts w:ascii="Arial" w:hAnsi="Arial" w:cs="Arial"/>
          <w:sz w:val="24"/>
          <w:szCs w:val="24"/>
        </w:rPr>
      </w:pPr>
    </w:p>
    <w:p w14:paraId="735BDED5" w14:textId="77777777" w:rsidR="004B58AB" w:rsidRDefault="004B58AB" w:rsidP="004B58AB">
      <w:pPr>
        <w:rPr>
          <w:rFonts w:ascii="Arial" w:hAnsi="Arial" w:cs="Arial"/>
          <w:sz w:val="24"/>
          <w:szCs w:val="24"/>
        </w:rPr>
      </w:pPr>
    </w:p>
    <w:p w14:paraId="26808A17" w14:textId="77777777" w:rsidR="005D3763" w:rsidRDefault="005D3763" w:rsidP="004B58AB">
      <w:pPr>
        <w:rPr>
          <w:rFonts w:ascii="Arial" w:hAnsi="Arial" w:cs="Arial"/>
          <w:sz w:val="24"/>
          <w:szCs w:val="24"/>
        </w:rPr>
      </w:pPr>
    </w:p>
    <w:p w14:paraId="2C3E5FCF" w14:textId="77777777" w:rsidR="005D3763" w:rsidRDefault="005D3763" w:rsidP="004B58AB">
      <w:pPr>
        <w:rPr>
          <w:rFonts w:ascii="Arial" w:hAnsi="Arial" w:cs="Arial"/>
          <w:sz w:val="24"/>
          <w:szCs w:val="24"/>
        </w:rPr>
      </w:pPr>
    </w:p>
    <w:p w14:paraId="6FEE5EAA" w14:textId="77777777" w:rsidR="005D3763" w:rsidRDefault="005D3763" w:rsidP="004B58AB">
      <w:pPr>
        <w:rPr>
          <w:rFonts w:ascii="Arial" w:hAnsi="Arial" w:cs="Arial"/>
          <w:sz w:val="24"/>
          <w:szCs w:val="24"/>
        </w:rPr>
      </w:pPr>
    </w:p>
    <w:p w14:paraId="26B29120" w14:textId="77777777" w:rsidR="005D3763" w:rsidRDefault="005D3763" w:rsidP="004B58AB">
      <w:pPr>
        <w:rPr>
          <w:rFonts w:ascii="Arial" w:hAnsi="Arial" w:cs="Arial"/>
          <w:sz w:val="24"/>
          <w:szCs w:val="24"/>
        </w:rPr>
      </w:pPr>
    </w:p>
    <w:p w14:paraId="2B764BB9" w14:textId="77777777" w:rsidR="005D3763" w:rsidRDefault="005D3763" w:rsidP="004B58AB">
      <w:pPr>
        <w:rPr>
          <w:rFonts w:ascii="Arial" w:hAnsi="Arial" w:cs="Arial"/>
          <w:sz w:val="24"/>
          <w:szCs w:val="24"/>
        </w:rPr>
      </w:pPr>
    </w:p>
    <w:p w14:paraId="7443BC8A" w14:textId="77777777" w:rsidR="005D3763" w:rsidRDefault="005D3763" w:rsidP="004B58AB">
      <w:pPr>
        <w:rPr>
          <w:rFonts w:ascii="Arial" w:hAnsi="Arial" w:cs="Arial"/>
          <w:sz w:val="24"/>
          <w:szCs w:val="24"/>
        </w:rPr>
      </w:pPr>
    </w:p>
    <w:p w14:paraId="65A4ED25" w14:textId="77777777" w:rsidR="005D3763" w:rsidRDefault="005D3763" w:rsidP="004B58AB">
      <w:pPr>
        <w:rPr>
          <w:rFonts w:ascii="Arial" w:hAnsi="Arial" w:cs="Arial"/>
          <w:sz w:val="24"/>
          <w:szCs w:val="24"/>
        </w:rPr>
      </w:pPr>
    </w:p>
    <w:p w14:paraId="032A9DC1" w14:textId="77777777" w:rsidR="005D3763" w:rsidRDefault="005D3763" w:rsidP="004B58AB">
      <w:pPr>
        <w:rPr>
          <w:rFonts w:ascii="Arial" w:hAnsi="Arial" w:cs="Arial"/>
          <w:sz w:val="24"/>
          <w:szCs w:val="24"/>
        </w:rPr>
      </w:pPr>
    </w:p>
    <w:p w14:paraId="14F2AB84" w14:textId="77777777" w:rsidR="005D3763" w:rsidRDefault="005D3763" w:rsidP="004B58AB">
      <w:pPr>
        <w:rPr>
          <w:rFonts w:ascii="Arial" w:hAnsi="Arial" w:cs="Arial"/>
          <w:sz w:val="24"/>
          <w:szCs w:val="24"/>
        </w:rPr>
      </w:pPr>
    </w:p>
    <w:p w14:paraId="3CAA957D" w14:textId="77777777" w:rsidR="005D3763" w:rsidRDefault="005D3763" w:rsidP="004B58AB">
      <w:pPr>
        <w:rPr>
          <w:rFonts w:ascii="Arial" w:hAnsi="Arial" w:cs="Arial"/>
          <w:sz w:val="24"/>
          <w:szCs w:val="24"/>
        </w:rPr>
      </w:pPr>
    </w:p>
    <w:p w14:paraId="77359F2B" w14:textId="77777777" w:rsidR="005D3763" w:rsidRDefault="005D3763" w:rsidP="004B58AB">
      <w:pPr>
        <w:rPr>
          <w:rFonts w:ascii="Arial" w:hAnsi="Arial" w:cs="Arial"/>
          <w:sz w:val="24"/>
          <w:szCs w:val="24"/>
        </w:rPr>
      </w:pPr>
    </w:p>
    <w:p w14:paraId="5F282EC1" w14:textId="77777777" w:rsidR="005D3763" w:rsidRDefault="005D3763" w:rsidP="004B58AB">
      <w:pPr>
        <w:rPr>
          <w:rFonts w:ascii="Arial" w:hAnsi="Arial" w:cs="Arial"/>
          <w:sz w:val="24"/>
          <w:szCs w:val="24"/>
        </w:rPr>
      </w:pPr>
    </w:p>
    <w:p w14:paraId="23967EF4" w14:textId="77777777" w:rsidR="005D3763" w:rsidRPr="00767821" w:rsidRDefault="005D3763" w:rsidP="004B58AB">
      <w:pPr>
        <w:rPr>
          <w:rFonts w:ascii="Arial" w:hAnsi="Arial" w:cs="Arial"/>
          <w:sz w:val="24"/>
          <w:szCs w:val="24"/>
        </w:rPr>
      </w:pPr>
    </w:p>
    <w:p w14:paraId="5F910C23" w14:textId="77777777" w:rsidR="004B58AB" w:rsidRPr="0087658A" w:rsidRDefault="004B58AB" w:rsidP="004B58AB">
      <w:pPr>
        <w:pStyle w:val="Heading1"/>
        <w:numPr>
          <w:ilvl w:val="0"/>
          <w:numId w:val="1"/>
        </w:numPr>
        <w:rPr>
          <w:rFonts w:ascii="Arial" w:hAnsi="Arial" w:cs="Arial"/>
          <w:color w:val="auto"/>
        </w:rPr>
      </w:pPr>
      <w:bookmarkStart w:id="153" w:name="_Toc53514934"/>
      <w:r>
        <w:rPr>
          <w:rFonts w:ascii="Arial" w:hAnsi="Arial" w:cs="Arial"/>
          <w:color w:val="auto"/>
        </w:rPr>
        <w:lastRenderedPageBreak/>
        <w:t>Licensing of Personnel</w:t>
      </w:r>
      <w:bookmarkEnd w:id="153"/>
    </w:p>
    <w:p w14:paraId="5A8B8F14" w14:textId="77777777" w:rsidR="004B58AB" w:rsidRDefault="004B58AB" w:rsidP="004B58AB">
      <w:pPr>
        <w:pStyle w:val="Heading2"/>
        <w:numPr>
          <w:ilvl w:val="1"/>
          <w:numId w:val="1"/>
        </w:numPr>
        <w:ind w:hanging="540"/>
        <w:rPr>
          <w:rFonts w:ascii="Arial" w:hAnsi="Arial" w:cs="Arial"/>
          <w:color w:val="auto"/>
          <w:sz w:val="24"/>
          <w:szCs w:val="24"/>
        </w:rPr>
      </w:pPr>
      <w:bookmarkStart w:id="154" w:name="_Toc53514935"/>
      <w:r>
        <w:rPr>
          <w:rFonts w:ascii="Arial" w:hAnsi="Arial" w:cs="Arial"/>
          <w:color w:val="auto"/>
          <w:sz w:val="24"/>
          <w:szCs w:val="24"/>
        </w:rPr>
        <w:t>Service Name: Licensing of Personnel</w:t>
      </w:r>
      <w:bookmarkEnd w:id="154"/>
    </w:p>
    <w:p w14:paraId="36FCCF7A" w14:textId="77777777" w:rsidR="004B58AB" w:rsidRDefault="004B58AB" w:rsidP="004B58AB">
      <w:pPr>
        <w:pStyle w:val="Heading2"/>
        <w:numPr>
          <w:ilvl w:val="1"/>
          <w:numId w:val="1"/>
        </w:numPr>
        <w:ind w:left="540" w:hanging="360"/>
        <w:rPr>
          <w:rFonts w:ascii="Arial" w:hAnsi="Arial" w:cs="Arial"/>
          <w:color w:val="auto"/>
          <w:sz w:val="24"/>
          <w:szCs w:val="24"/>
        </w:rPr>
      </w:pPr>
      <w:bookmarkStart w:id="155" w:name="_Toc53514936"/>
      <w:r>
        <w:rPr>
          <w:rFonts w:ascii="Arial" w:hAnsi="Arial" w:cs="Arial"/>
          <w:color w:val="auto"/>
          <w:sz w:val="24"/>
          <w:szCs w:val="24"/>
        </w:rPr>
        <w:t>Process Flow</w:t>
      </w:r>
      <w:bookmarkEnd w:id="155"/>
    </w:p>
    <w:p w14:paraId="1BB053AA" w14:textId="77777777" w:rsidR="00566EA9" w:rsidRPr="00566EA9" w:rsidRDefault="00566EA9" w:rsidP="00566EA9"/>
    <w:p w14:paraId="56865A27" w14:textId="77777777" w:rsidR="004B58AB" w:rsidRPr="00820C56" w:rsidRDefault="004B58AB" w:rsidP="004B58AB">
      <w:r>
        <w:rPr>
          <w:noProof/>
        </w:rPr>
        <w:drawing>
          <wp:inline distT="0" distB="0" distL="0" distR="0" wp14:anchorId="1BBD9915" wp14:editId="53A6790B">
            <wp:extent cx="5930900" cy="4870450"/>
            <wp:effectExtent l="0" t="0" r="0" b="6350"/>
            <wp:docPr id="13" name="Picture 13" descr="Screen Shot 2020-10-10 at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20-10-10 at 1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900" cy="4870450"/>
                    </a:xfrm>
                    <a:prstGeom prst="rect">
                      <a:avLst/>
                    </a:prstGeom>
                    <a:noFill/>
                    <a:ln>
                      <a:noFill/>
                    </a:ln>
                  </pic:spPr>
                </pic:pic>
              </a:graphicData>
            </a:graphic>
          </wp:inline>
        </w:drawing>
      </w:r>
    </w:p>
    <w:p w14:paraId="7B3D6940" w14:textId="77777777" w:rsidR="004B58AB" w:rsidRDefault="004B58AB" w:rsidP="004B58AB"/>
    <w:p w14:paraId="7DFBA958" w14:textId="77777777" w:rsidR="004B58AB" w:rsidRPr="008230B8" w:rsidRDefault="004B58AB" w:rsidP="004B58AB"/>
    <w:p w14:paraId="3A9C80CB" w14:textId="77777777" w:rsidR="004B58AB" w:rsidRDefault="004B58AB" w:rsidP="004B58AB">
      <w:pPr>
        <w:pStyle w:val="Heading2"/>
        <w:numPr>
          <w:ilvl w:val="1"/>
          <w:numId w:val="1"/>
        </w:numPr>
        <w:ind w:left="540" w:hanging="270"/>
        <w:rPr>
          <w:rFonts w:ascii="Arial" w:hAnsi="Arial" w:cs="Arial"/>
          <w:color w:val="auto"/>
          <w:sz w:val="24"/>
          <w:szCs w:val="24"/>
        </w:rPr>
      </w:pPr>
      <w:bookmarkStart w:id="156" w:name="_Toc53514937"/>
      <w:r>
        <w:rPr>
          <w:rFonts w:ascii="Arial" w:hAnsi="Arial" w:cs="Arial"/>
          <w:color w:val="auto"/>
          <w:sz w:val="24"/>
          <w:szCs w:val="24"/>
        </w:rPr>
        <w:t>Users and Roles</w:t>
      </w:r>
      <w:bookmarkEnd w:id="156"/>
    </w:p>
    <w:p w14:paraId="2105ADE9" w14:textId="77777777" w:rsidR="004B58AB" w:rsidRDefault="004B58AB" w:rsidP="004B58AB">
      <w:pPr>
        <w:pStyle w:val="Heading2"/>
        <w:numPr>
          <w:ilvl w:val="2"/>
          <w:numId w:val="1"/>
        </w:numPr>
        <w:ind w:hanging="180"/>
        <w:rPr>
          <w:rFonts w:ascii="Arial" w:hAnsi="Arial" w:cs="Arial"/>
          <w:color w:val="auto"/>
          <w:sz w:val="24"/>
          <w:szCs w:val="24"/>
        </w:rPr>
      </w:pPr>
      <w:bookmarkStart w:id="157" w:name="_Toc53514938"/>
      <w:r>
        <w:rPr>
          <w:rFonts w:ascii="Arial" w:hAnsi="Arial" w:cs="Arial"/>
          <w:color w:val="auto"/>
          <w:sz w:val="24"/>
          <w:szCs w:val="24"/>
        </w:rPr>
        <w:t>Licensing of Personnel (User)</w:t>
      </w:r>
      <w:bookmarkEnd w:id="157"/>
    </w:p>
    <w:p w14:paraId="71ED8607" w14:textId="77777777" w:rsidR="004B58AB" w:rsidRDefault="004B58AB" w:rsidP="004B58AB">
      <w:pPr>
        <w:pStyle w:val="Heading2"/>
        <w:numPr>
          <w:ilvl w:val="3"/>
          <w:numId w:val="1"/>
        </w:numPr>
        <w:ind w:left="1260" w:firstLine="0"/>
        <w:rPr>
          <w:rFonts w:ascii="Arial" w:hAnsi="Arial" w:cs="Arial"/>
          <w:color w:val="auto"/>
          <w:sz w:val="24"/>
          <w:szCs w:val="24"/>
        </w:rPr>
      </w:pPr>
      <w:bookmarkStart w:id="158" w:name="_Toc53514939"/>
      <w:proofErr w:type="spellStart"/>
      <w:r>
        <w:rPr>
          <w:rFonts w:ascii="Arial" w:hAnsi="Arial" w:cs="Arial"/>
          <w:color w:val="auto"/>
          <w:sz w:val="24"/>
          <w:szCs w:val="24"/>
        </w:rPr>
        <w:t>LoP</w:t>
      </w:r>
      <w:proofErr w:type="spellEnd"/>
      <w:r>
        <w:rPr>
          <w:rFonts w:ascii="Arial" w:hAnsi="Arial" w:cs="Arial"/>
          <w:color w:val="auto"/>
          <w:sz w:val="24"/>
          <w:szCs w:val="24"/>
        </w:rPr>
        <w:t xml:space="preserve"> Apply (Role)</w:t>
      </w:r>
      <w:bookmarkEnd w:id="158"/>
    </w:p>
    <w:p w14:paraId="403BB833" w14:textId="77777777" w:rsidR="004B58AB" w:rsidRDefault="004B58AB" w:rsidP="004B58AB">
      <w:pPr>
        <w:ind w:left="1260"/>
        <w:rPr>
          <w:rFonts w:ascii="Arial" w:hAnsi="Arial" w:cs="Arial"/>
          <w:sz w:val="24"/>
          <w:szCs w:val="24"/>
        </w:rPr>
      </w:pPr>
    </w:p>
    <w:p w14:paraId="4E164788" w14:textId="77777777" w:rsidR="004B58AB" w:rsidRDefault="004B58AB" w:rsidP="004B58AB">
      <w:pPr>
        <w:ind w:left="1260"/>
        <w:rPr>
          <w:rFonts w:ascii="Arial" w:hAnsi="Arial" w:cs="Arial"/>
          <w:sz w:val="24"/>
          <w:szCs w:val="24"/>
        </w:rPr>
      </w:pPr>
      <w:r>
        <w:rPr>
          <w:rFonts w:ascii="Arial" w:hAnsi="Arial" w:cs="Arial"/>
          <w:sz w:val="24"/>
          <w:szCs w:val="24"/>
        </w:rPr>
        <w:lastRenderedPageBreak/>
        <w:t>Nationality selection:</w:t>
      </w:r>
    </w:p>
    <w:tbl>
      <w:tblPr>
        <w:tblStyle w:val="TableGrid"/>
        <w:tblW w:w="0" w:type="auto"/>
        <w:tblInd w:w="1260" w:type="dxa"/>
        <w:tblLook w:val="04A0" w:firstRow="1" w:lastRow="0" w:firstColumn="1" w:lastColumn="0" w:noHBand="0" w:noVBand="1"/>
      </w:tblPr>
      <w:tblGrid>
        <w:gridCol w:w="3528"/>
        <w:gridCol w:w="1710"/>
        <w:gridCol w:w="3078"/>
      </w:tblGrid>
      <w:tr w:rsidR="004B58AB" w14:paraId="07AA1062" w14:textId="77777777" w:rsidTr="007637A4">
        <w:tc>
          <w:tcPr>
            <w:tcW w:w="3528" w:type="dxa"/>
            <w:shd w:val="clear" w:color="auto" w:fill="FDE9D9" w:themeFill="accent6" w:themeFillTint="33"/>
          </w:tcPr>
          <w:p w14:paraId="47C2FF6D"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1ECDDC54"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5A8A5349"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Validation</w:t>
            </w:r>
          </w:p>
        </w:tc>
      </w:tr>
      <w:tr w:rsidR="004B58AB" w14:paraId="73CAA992" w14:textId="77777777" w:rsidTr="007637A4">
        <w:tc>
          <w:tcPr>
            <w:tcW w:w="3528" w:type="dxa"/>
          </w:tcPr>
          <w:p w14:paraId="2243328E" w14:textId="77777777" w:rsidR="004B58AB" w:rsidRDefault="004B58AB" w:rsidP="007637A4">
            <w:pPr>
              <w:rPr>
                <w:rFonts w:ascii="Arial" w:hAnsi="Arial" w:cs="Arial"/>
                <w:color w:val="000000"/>
                <w:sz w:val="24"/>
                <w:szCs w:val="24"/>
              </w:rPr>
            </w:pPr>
            <w:r>
              <w:rPr>
                <w:rFonts w:ascii="Arial" w:hAnsi="Arial" w:cs="Arial"/>
                <w:color w:val="000000"/>
                <w:sz w:val="24"/>
                <w:szCs w:val="24"/>
              </w:rPr>
              <w:t>Nationality</w:t>
            </w:r>
          </w:p>
        </w:tc>
        <w:tc>
          <w:tcPr>
            <w:tcW w:w="1710" w:type="dxa"/>
          </w:tcPr>
          <w:p w14:paraId="06F738D9" w14:textId="77777777" w:rsidR="004B58AB" w:rsidRDefault="004B58AB" w:rsidP="007637A4">
            <w:pPr>
              <w:rPr>
                <w:rFonts w:ascii="Arial" w:hAnsi="Arial" w:cs="Arial"/>
                <w:sz w:val="24"/>
                <w:szCs w:val="24"/>
              </w:rPr>
            </w:pPr>
            <w:r>
              <w:rPr>
                <w:rFonts w:ascii="Arial" w:hAnsi="Arial" w:cs="Arial"/>
                <w:sz w:val="24"/>
                <w:szCs w:val="24"/>
              </w:rPr>
              <w:t xml:space="preserve">Select </w:t>
            </w:r>
          </w:p>
        </w:tc>
        <w:tc>
          <w:tcPr>
            <w:tcW w:w="3078" w:type="dxa"/>
          </w:tcPr>
          <w:p w14:paraId="554C8657" w14:textId="77777777" w:rsidR="004B58AB" w:rsidRDefault="004B58AB" w:rsidP="007637A4">
            <w:pPr>
              <w:rPr>
                <w:rFonts w:ascii="Arial" w:hAnsi="Arial" w:cs="Arial"/>
                <w:sz w:val="24"/>
                <w:szCs w:val="24"/>
              </w:rPr>
            </w:pPr>
            <w:r>
              <w:rPr>
                <w:rFonts w:ascii="Arial" w:hAnsi="Arial" w:cs="Arial"/>
                <w:sz w:val="24"/>
                <w:szCs w:val="24"/>
              </w:rPr>
              <w:t>Bhutanese or Foreigner</w:t>
            </w:r>
          </w:p>
        </w:tc>
      </w:tr>
    </w:tbl>
    <w:p w14:paraId="40D82A71" w14:textId="77777777" w:rsidR="004B58AB" w:rsidRDefault="004B58AB" w:rsidP="004B58AB">
      <w:pPr>
        <w:ind w:left="1260"/>
        <w:rPr>
          <w:rFonts w:ascii="Arial" w:hAnsi="Arial" w:cs="Arial"/>
          <w:sz w:val="24"/>
          <w:szCs w:val="24"/>
        </w:rPr>
      </w:pPr>
    </w:p>
    <w:p w14:paraId="3FE11A2D" w14:textId="77777777" w:rsidR="004B58AB" w:rsidRPr="0024689D" w:rsidRDefault="004B58AB" w:rsidP="004B58AB">
      <w:pPr>
        <w:ind w:left="1260"/>
        <w:rPr>
          <w:rFonts w:ascii="Arial" w:hAnsi="Arial" w:cs="Arial"/>
          <w:sz w:val="24"/>
          <w:szCs w:val="24"/>
        </w:rPr>
      </w:pPr>
      <w:r>
        <w:rPr>
          <w:rFonts w:ascii="Arial" w:hAnsi="Arial" w:cs="Arial"/>
          <w:sz w:val="24"/>
          <w:szCs w:val="24"/>
        </w:rPr>
        <w:t xml:space="preserve">For Bhutanese: </w:t>
      </w:r>
    </w:p>
    <w:tbl>
      <w:tblPr>
        <w:tblStyle w:val="TableGrid"/>
        <w:tblW w:w="0" w:type="auto"/>
        <w:tblInd w:w="1260" w:type="dxa"/>
        <w:tblLook w:val="04A0" w:firstRow="1" w:lastRow="0" w:firstColumn="1" w:lastColumn="0" w:noHBand="0" w:noVBand="1"/>
      </w:tblPr>
      <w:tblGrid>
        <w:gridCol w:w="3528"/>
        <w:gridCol w:w="1710"/>
        <w:gridCol w:w="3078"/>
      </w:tblGrid>
      <w:tr w:rsidR="004B58AB" w:rsidRPr="00B039CD" w14:paraId="491B8E1D" w14:textId="77777777" w:rsidTr="007637A4">
        <w:tc>
          <w:tcPr>
            <w:tcW w:w="3528" w:type="dxa"/>
            <w:shd w:val="clear" w:color="auto" w:fill="FDE9D9" w:themeFill="accent6" w:themeFillTint="33"/>
          </w:tcPr>
          <w:p w14:paraId="39B6041E"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16C8CF96"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30D07B6B"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Validation</w:t>
            </w:r>
          </w:p>
        </w:tc>
      </w:tr>
      <w:tr w:rsidR="004B58AB" w:rsidRPr="00B039CD" w14:paraId="4B0E1C92" w14:textId="77777777" w:rsidTr="007637A4">
        <w:tc>
          <w:tcPr>
            <w:tcW w:w="3528" w:type="dxa"/>
          </w:tcPr>
          <w:p w14:paraId="4127CAFF" w14:textId="77777777" w:rsidR="004B58AB" w:rsidRPr="00B039CD" w:rsidRDefault="004B58AB" w:rsidP="007637A4">
            <w:pPr>
              <w:rPr>
                <w:rFonts w:ascii="Arial" w:hAnsi="Arial" w:cs="Arial"/>
                <w:sz w:val="24"/>
                <w:szCs w:val="24"/>
              </w:rPr>
            </w:pPr>
            <w:r>
              <w:rPr>
                <w:rFonts w:ascii="Arial" w:hAnsi="Arial" w:cs="Arial"/>
                <w:sz w:val="24"/>
                <w:szCs w:val="24"/>
              </w:rPr>
              <w:t>CID</w:t>
            </w:r>
          </w:p>
        </w:tc>
        <w:tc>
          <w:tcPr>
            <w:tcW w:w="1710" w:type="dxa"/>
          </w:tcPr>
          <w:p w14:paraId="2EA37806" w14:textId="77777777" w:rsidR="004B58AB" w:rsidRPr="00B039CD" w:rsidRDefault="004B58AB" w:rsidP="007637A4">
            <w:pPr>
              <w:rPr>
                <w:rFonts w:ascii="Arial" w:hAnsi="Arial" w:cs="Arial"/>
                <w:sz w:val="24"/>
                <w:szCs w:val="24"/>
              </w:rPr>
            </w:pPr>
          </w:p>
        </w:tc>
        <w:tc>
          <w:tcPr>
            <w:tcW w:w="3078" w:type="dxa"/>
            <w:vMerge w:val="restart"/>
            <w:vAlign w:val="center"/>
          </w:tcPr>
          <w:p w14:paraId="50403A6C" w14:textId="77777777" w:rsidR="004B58AB" w:rsidRPr="00B039CD" w:rsidRDefault="004B58AB" w:rsidP="007637A4">
            <w:pPr>
              <w:rPr>
                <w:rFonts w:ascii="Arial" w:hAnsi="Arial" w:cs="Arial"/>
                <w:sz w:val="24"/>
                <w:szCs w:val="24"/>
              </w:rPr>
            </w:pPr>
            <w:r>
              <w:rPr>
                <w:rFonts w:ascii="Arial" w:hAnsi="Arial" w:cs="Arial"/>
                <w:sz w:val="24"/>
                <w:szCs w:val="24"/>
              </w:rPr>
              <w:t>Pull from DCRC API</w:t>
            </w:r>
          </w:p>
        </w:tc>
      </w:tr>
      <w:tr w:rsidR="004B58AB" w:rsidRPr="00B039CD" w14:paraId="4C30C176" w14:textId="77777777" w:rsidTr="007637A4">
        <w:tc>
          <w:tcPr>
            <w:tcW w:w="3528" w:type="dxa"/>
          </w:tcPr>
          <w:p w14:paraId="776AF6FC" w14:textId="77777777" w:rsidR="004B58AB" w:rsidRPr="00B039CD" w:rsidRDefault="004B58AB" w:rsidP="007637A4">
            <w:pPr>
              <w:rPr>
                <w:rFonts w:ascii="Arial" w:hAnsi="Arial" w:cs="Arial"/>
                <w:sz w:val="24"/>
                <w:szCs w:val="24"/>
              </w:rPr>
            </w:pPr>
            <w:r>
              <w:rPr>
                <w:rFonts w:ascii="Arial" w:hAnsi="Arial" w:cs="Arial"/>
                <w:sz w:val="24"/>
                <w:szCs w:val="24"/>
              </w:rPr>
              <w:t>Name</w:t>
            </w:r>
          </w:p>
        </w:tc>
        <w:tc>
          <w:tcPr>
            <w:tcW w:w="1710" w:type="dxa"/>
          </w:tcPr>
          <w:p w14:paraId="5D921B9B" w14:textId="77777777" w:rsidR="004B58AB" w:rsidRPr="00B039CD" w:rsidRDefault="004B58AB" w:rsidP="007637A4">
            <w:pPr>
              <w:rPr>
                <w:rFonts w:ascii="Arial" w:hAnsi="Arial" w:cs="Arial"/>
                <w:sz w:val="24"/>
                <w:szCs w:val="24"/>
              </w:rPr>
            </w:pPr>
          </w:p>
        </w:tc>
        <w:tc>
          <w:tcPr>
            <w:tcW w:w="3078" w:type="dxa"/>
            <w:vMerge/>
          </w:tcPr>
          <w:p w14:paraId="4939DF1A" w14:textId="77777777" w:rsidR="004B58AB" w:rsidRPr="00B039CD" w:rsidRDefault="004B58AB" w:rsidP="007637A4">
            <w:pPr>
              <w:rPr>
                <w:rFonts w:ascii="Arial" w:hAnsi="Arial" w:cs="Arial"/>
                <w:sz w:val="24"/>
                <w:szCs w:val="24"/>
              </w:rPr>
            </w:pPr>
          </w:p>
        </w:tc>
      </w:tr>
      <w:tr w:rsidR="004B58AB" w:rsidRPr="00B039CD" w14:paraId="6F050A3C" w14:textId="77777777" w:rsidTr="007637A4">
        <w:tc>
          <w:tcPr>
            <w:tcW w:w="3528" w:type="dxa"/>
          </w:tcPr>
          <w:p w14:paraId="057A9D9E" w14:textId="77777777" w:rsidR="004B58AB" w:rsidRPr="00B039CD" w:rsidRDefault="004B58AB" w:rsidP="007637A4">
            <w:pPr>
              <w:rPr>
                <w:rFonts w:ascii="Arial" w:hAnsi="Arial" w:cs="Arial"/>
                <w:sz w:val="24"/>
                <w:szCs w:val="24"/>
              </w:rPr>
            </w:pPr>
            <w:r>
              <w:rPr>
                <w:rFonts w:ascii="Arial" w:hAnsi="Arial" w:cs="Arial"/>
                <w:sz w:val="24"/>
                <w:szCs w:val="24"/>
              </w:rPr>
              <w:t>Dzongkhag</w:t>
            </w:r>
          </w:p>
        </w:tc>
        <w:tc>
          <w:tcPr>
            <w:tcW w:w="1710" w:type="dxa"/>
          </w:tcPr>
          <w:p w14:paraId="4BFD7064" w14:textId="77777777" w:rsidR="004B58AB" w:rsidRPr="00B039CD" w:rsidRDefault="004B58AB" w:rsidP="007637A4">
            <w:pPr>
              <w:rPr>
                <w:rFonts w:ascii="Arial" w:hAnsi="Arial" w:cs="Arial"/>
                <w:sz w:val="24"/>
                <w:szCs w:val="24"/>
              </w:rPr>
            </w:pPr>
          </w:p>
        </w:tc>
        <w:tc>
          <w:tcPr>
            <w:tcW w:w="3078" w:type="dxa"/>
            <w:vMerge/>
          </w:tcPr>
          <w:p w14:paraId="54CD9CCB" w14:textId="77777777" w:rsidR="004B58AB" w:rsidRPr="00B039CD" w:rsidRDefault="004B58AB" w:rsidP="007637A4">
            <w:pPr>
              <w:rPr>
                <w:rFonts w:ascii="Arial" w:hAnsi="Arial" w:cs="Arial"/>
                <w:sz w:val="24"/>
                <w:szCs w:val="24"/>
              </w:rPr>
            </w:pPr>
          </w:p>
        </w:tc>
      </w:tr>
      <w:tr w:rsidR="004B58AB" w:rsidRPr="00B039CD" w14:paraId="414C1673" w14:textId="77777777" w:rsidTr="007637A4">
        <w:tc>
          <w:tcPr>
            <w:tcW w:w="3528" w:type="dxa"/>
          </w:tcPr>
          <w:p w14:paraId="2F668E9E" w14:textId="77777777" w:rsidR="004B58AB" w:rsidRPr="00B039CD" w:rsidRDefault="004B58AB" w:rsidP="007637A4">
            <w:pPr>
              <w:rPr>
                <w:rFonts w:ascii="Arial" w:hAnsi="Arial" w:cs="Arial"/>
                <w:color w:val="000000"/>
                <w:sz w:val="24"/>
                <w:szCs w:val="24"/>
              </w:rPr>
            </w:pPr>
            <w:r>
              <w:rPr>
                <w:rFonts w:ascii="Arial" w:hAnsi="Arial" w:cs="Arial"/>
                <w:color w:val="000000"/>
                <w:sz w:val="24"/>
                <w:szCs w:val="24"/>
              </w:rPr>
              <w:t>Gewog</w:t>
            </w:r>
          </w:p>
        </w:tc>
        <w:tc>
          <w:tcPr>
            <w:tcW w:w="1710" w:type="dxa"/>
          </w:tcPr>
          <w:p w14:paraId="0C7A0FC1" w14:textId="77777777" w:rsidR="004B58AB" w:rsidRPr="00B039CD" w:rsidRDefault="004B58AB" w:rsidP="007637A4">
            <w:pPr>
              <w:rPr>
                <w:rFonts w:ascii="Arial" w:hAnsi="Arial" w:cs="Arial"/>
                <w:sz w:val="24"/>
                <w:szCs w:val="24"/>
              </w:rPr>
            </w:pPr>
          </w:p>
        </w:tc>
        <w:tc>
          <w:tcPr>
            <w:tcW w:w="3078" w:type="dxa"/>
            <w:vMerge/>
          </w:tcPr>
          <w:p w14:paraId="41BB161C" w14:textId="77777777" w:rsidR="004B58AB" w:rsidRPr="00B039CD" w:rsidRDefault="004B58AB" w:rsidP="007637A4">
            <w:pPr>
              <w:rPr>
                <w:rFonts w:ascii="Arial" w:hAnsi="Arial" w:cs="Arial"/>
                <w:sz w:val="24"/>
                <w:szCs w:val="24"/>
              </w:rPr>
            </w:pPr>
          </w:p>
        </w:tc>
      </w:tr>
      <w:tr w:rsidR="004B58AB" w:rsidRPr="00B039CD" w14:paraId="5D9B5766" w14:textId="77777777" w:rsidTr="007637A4">
        <w:tc>
          <w:tcPr>
            <w:tcW w:w="3528" w:type="dxa"/>
          </w:tcPr>
          <w:p w14:paraId="1F06114C" w14:textId="77777777" w:rsidR="004B58AB" w:rsidRPr="00B039CD" w:rsidRDefault="004B58AB" w:rsidP="007637A4">
            <w:pPr>
              <w:rPr>
                <w:rFonts w:ascii="Arial" w:hAnsi="Arial" w:cs="Arial"/>
                <w:color w:val="000000"/>
                <w:sz w:val="24"/>
                <w:szCs w:val="24"/>
              </w:rPr>
            </w:pPr>
            <w:r>
              <w:rPr>
                <w:rFonts w:ascii="Arial" w:hAnsi="Arial" w:cs="Arial"/>
                <w:color w:val="000000"/>
                <w:sz w:val="24"/>
                <w:szCs w:val="24"/>
              </w:rPr>
              <w:t>Village</w:t>
            </w:r>
          </w:p>
        </w:tc>
        <w:tc>
          <w:tcPr>
            <w:tcW w:w="1710" w:type="dxa"/>
          </w:tcPr>
          <w:p w14:paraId="46D24A14" w14:textId="77777777" w:rsidR="004B58AB" w:rsidRPr="00B039CD" w:rsidRDefault="004B58AB" w:rsidP="007637A4">
            <w:pPr>
              <w:rPr>
                <w:rFonts w:ascii="Arial" w:hAnsi="Arial" w:cs="Arial"/>
                <w:sz w:val="24"/>
                <w:szCs w:val="24"/>
              </w:rPr>
            </w:pPr>
          </w:p>
        </w:tc>
        <w:tc>
          <w:tcPr>
            <w:tcW w:w="3078" w:type="dxa"/>
            <w:vMerge/>
          </w:tcPr>
          <w:p w14:paraId="0C70C752" w14:textId="77777777" w:rsidR="004B58AB" w:rsidRPr="00B039CD" w:rsidRDefault="004B58AB" w:rsidP="007637A4">
            <w:pPr>
              <w:rPr>
                <w:rFonts w:ascii="Arial" w:hAnsi="Arial" w:cs="Arial"/>
                <w:sz w:val="24"/>
                <w:szCs w:val="24"/>
              </w:rPr>
            </w:pPr>
          </w:p>
        </w:tc>
      </w:tr>
      <w:tr w:rsidR="004B58AB" w:rsidRPr="00B039CD" w14:paraId="4B979AC0" w14:textId="77777777" w:rsidTr="007637A4">
        <w:tc>
          <w:tcPr>
            <w:tcW w:w="3528" w:type="dxa"/>
          </w:tcPr>
          <w:p w14:paraId="2B74D041" w14:textId="77777777" w:rsidR="004B58AB" w:rsidRPr="00B039CD" w:rsidRDefault="004B58AB" w:rsidP="007637A4">
            <w:pPr>
              <w:rPr>
                <w:rFonts w:ascii="Arial" w:hAnsi="Arial" w:cs="Arial"/>
                <w:color w:val="000000"/>
                <w:sz w:val="24"/>
                <w:szCs w:val="24"/>
              </w:rPr>
            </w:pPr>
            <w:r>
              <w:rPr>
                <w:rFonts w:ascii="Arial" w:hAnsi="Arial" w:cs="Arial"/>
                <w:color w:val="000000"/>
                <w:sz w:val="24"/>
                <w:szCs w:val="24"/>
              </w:rPr>
              <w:t>Email</w:t>
            </w:r>
          </w:p>
        </w:tc>
        <w:tc>
          <w:tcPr>
            <w:tcW w:w="1710" w:type="dxa"/>
          </w:tcPr>
          <w:p w14:paraId="3B660C2E" w14:textId="77777777" w:rsidR="004B58AB" w:rsidRPr="00B039CD" w:rsidRDefault="004B58AB" w:rsidP="007637A4">
            <w:pPr>
              <w:rPr>
                <w:rFonts w:ascii="Arial" w:hAnsi="Arial" w:cs="Arial"/>
                <w:sz w:val="24"/>
                <w:szCs w:val="24"/>
              </w:rPr>
            </w:pPr>
            <w:r>
              <w:rPr>
                <w:rFonts w:ascii="Arial" w:hAnsi="Arial" w:cs="Arial"/>
                <w:sz w:val="24"/>
                <w:szCs w:val="24"/>
              </w:rPr>
              <w:t>Email</w:t>
            </w:r>
          </w:p>
        </w:tc>
        <w:tc>
          <w:tcPr>
            <w:tcW w:w="3078" w:type="dxa"/>
          </w:tcPr>
          <w:p w14:paraId="54EE0DE3" w14:textId="77777777" w:rsidR="004B58AB" w:rsidRPr="00B039CD" w:rsidRDefault="004B58AB" w:rsidP="007637A4">
            <w:pPr>
              <w:rPr>
                <w:rFonts w:ascii="Arial" w:hAnsi="Arial" w:cs="Arial"/>
                <w:sz w:val="24"/>
                <w:szCs w:val="24"/>
              </w:rPr>
            </w:pPr>
          </w:p>
        </w:tc>
      </w:tr>
      <w:tr w:rsidR="004B58AB" w:rsidRPr="00B039CD" w14:paraId="533455E9" w14:textId="77777777" w:rsidTr="007637A4">
        <w:tc>
          <w:tcPr>
            <w:tcW w:w="3528" w:type="dxa"/>
          </w:tcPr>
          <w:p w14:paraId="12189710" w14:textId="77777777" w:rsidR="004B58AB" w:rsidRDefault="004B58AB" w:rsidP="007637A4">
            <w:pPr>
              <w:rPr>
                <w:rFonts w:ascii="Arial" w:hAnsi="Arial" w:cs="Arial"/>
                <w:color w:val="000000"/>
                <w:sz w:val="24"/>
                <w:szCs w:val="24"/>
              </w:rPr>
            </w:pPr>
            <w:r>
              <w:rPr>
                <w:rFonts w:ascii="Arial" w:hAnsi="Arial" w:cs="Arial"/>
                <w:color w:val="000000"/>
                <w:sz w:val="24"/>
                <w:szCs w:val="24"/>
              </w:rPr>
              <w:t>Contact Number</w:t>
            </w:r>
          </w:p>
        </w:tc>
        <w:tc>
          <w:tcPr>
            <w:tcW w:w="1710" w:type="dxa"/>
          </w:tcPr>
          <w:p w14:paraId="5467F616" w14:textId="77777777" w:rsidR="004B58AB" w:rsidRPr="00B039CD" w:rsidRDefault="004B58AB" w:rsidP="007637A4">
            <w:pPr>
              <w:rPr>
                <w:rFonts w:ascii="Arial" w:hAnsi="Arial" w:cs="Arial"/>
                <w:sz w:val="24"/>
                <w:szCs w:val="24"/>
              </w:rPr>
            </w:pPr>
            <w:r>
              <w:rPr>
                <w:rFonts w:ascii="Arial" w:hAnsi="Arial" w:cs="Arial"/>
                <w:sz w:val="24"/>
                <w:szCs w:val="24"/>
              </w:rPr>
              <w:t>number</w:t>
            </w:r>
          </w:p>
        </w:tc>
        <w:tc>
          <w:tcPr>
            <w:tcW w:w="3078" w:type="dxa"/>
          </w:tcPr>
          <w:p w14:paraId="33588974" w14:textId="77777777" w:rsidR="004B58AB" w:rsidRPr="00AA5BAD" w:rsidRDefault="004B58AB" w:rsidP="007637A4">
            <w:pPr>
              <w:rPr>
                <w:rFonts w:ascii="Arial" w:hAnsi="Arial" w:cs="Arial"/>
                <w:sz w:val="24"/>
                <w:szCs w:val="24"/>
              </w:rPr>
            </w:pPr>
            <w:r>
              <w:rPr>
                <w:rFonts w:ascii="Arial" w:hAnsi="Arial" w:cs="Arial"/>
                <w:sz w:val="24"/>
                <w:szCs w:val="24"/>
              </w:rPr>
              <w:t xml:space="preserve">Accept only number, max length </w:t>
            </w:r>
            <w:proofErr w:type="gramStart"/>
            <w:r>
              <w:rPr>
                <w:rFonts w:ascii="Arial" w:hAnsi="Arial" w:cs="Arial"/>
                <w:sz w:val="24"/>
                <w:szCs w:val="24"/>
              </w:rPr>
              <w:t>8,</w:t>
            </w:r>
            <w:r w:rsidRPr="00AA5BAD">
              <w:rPr>
                <w:rFonts w:ascii="Arial" w:hAnsi="Arial" w:cs="Arial"/>
                <w:sz w:val="24"/>
                <w:szCs w:val="24"/>
              </w:rPr>
              <w:t>Should</w:t>
            </w:r>
            <w:proofErr w:type="gramEnd"/>
            <w:r w:rsidRPr="00AA5BAD">
              <w:rPr>
                <w:rFonts w:ascii="Arial" w:hAnsi="Arial" w:cs="Arial"/>
                <w:sz w:val="24"/>
                <w:szCs w:val="24"/>
              </w:rPr>
              <w:t xml:space="preserve"> accept only number, </w:t>
            </w:r>
          </w:p>
          <w:p w14:paraId="669DEA59" w14:textId="77777777" w:rsidR="004B58AB" w:rsidRDefault="004B58AB" w:rsidP="007637A4">
            <w:pPr>
              <w:rPr>
                <w:rFonts w:ascii="Arial" w:hAnsi="Arial" w:cs="Arial"/>
                <w:sz w:val="24"/>
                <w:szCs w:val="24"/>
              </w:rPr>
            </w:pPr>
            <w:r w:rsidRPr="00AA5BAD">
              <w:rPr>
                <w:rFonts w:ascii="Arial" w:hAnsi="Arial" w:cs="Arial"/>
                <w:sz w:val="24"/>
                <w:szCs w:val="24"/>
              </w:rPr>
              <w:t>should not accept special character</w:t>
            </w:r>
          </w:p>
        </w:tc>
      </w:tr>
      <w:tr w:rsidR="004B58AB" w:rsidRPr="00B039CD" w14:paraId="635243B4" w14:textId="77777777" w:rsidTr="007637A4">
        <w:tc>
          <w:tcPr>
            <w:tcW w:w="3528" w:type="dxa"/>
          </w:tcPr>
          <w:p w14:paraId="19D0B5F8" w14:textId="77777777" w:rsidR="004B58AB" w:rsidRDefault="004B58AB" w:rsidP="007637A4">
            <w:pPr>
              <w:rPr>
                <w:rFonts w:ascii="Arial" w:hAnsi="Arial" w:cs="Arial"/>
                <w:color w:val="000000"/>
                <w:sz w:val="24"/>
                <w:szCs w:val="24"/>
              </w:rPr>
            </w:pPr>
            <w:r>
              <w:rPr>
                <w:rFonts w:ascii="Arial" w:hAnsi="Arial" w:cs="Arial"/>
                <w:color w:val="000000"/>
                <w:sz w:val="24"/>
                <w:szCs w:val="24"/>
              </w:rPr>
              <w:t>Training Request</w:t>
            </w:r>
          </w:p>
        </w:tc>
        <w:tc>
          <w:tcPr>
            <w:tcW w:w="1710" w:type="dxa"/>
          </w:tcPr>
          <w:p w14:paraId="76E1BB44" w14:textId="77777777" w:rsidR="004B58AB" w:rsidRPr="00B039CD" w:rsidRDefault="004B58AB" w:rsidP="007637A4">
            <w:pPr>
              <w:rPr>
                <w:rFonts w:ascii="Arial" w:hAnsi="Arial" w:cs="Arial"/>
                <w:sz w:val="24"/>
                <w:szCs w:val="24"/>
              </w:rPr>
            </w:pPr>
            <w:r>
              <w:rPr>
                <w:rFonts w:ascii="Arial" w:hAnsi="Arial" w:cs="Arial"/>
                <w:sz w:val="24"/>
                <w:szCs w:val="24"/>
              </w:rPr>
              <w:t>Radio Button</w:t>
            </w:r>
          </w:p>
        </w:tc>
        <w:tc>
          <w:tcPr>
            <w:tcW w:w="3078" w:type="dxa"/>
          </w:tcPr>
          <w:p w14:paraId="4CDA072E" w14:textId="77777777" w:rsidR="004B58AB" w:rsidRDefault="004B58AB" w:rsidP="007637A4">
            <w:pPr>
              <w:rPr>
                <w:rFonts w:ascii="Arial" w:hAnsi="Arial" w:cs="Arial"/>
                <w:sz w:val="24"/>
                <w:szCs w:val="24"/>
              </w:rPr>
            </w:pPr>
            <w:r>
              <w:rPr>
                <w:rFonts w:ascii="Arial" w:hAnsi="Arial" w:cs="Arial"/>
                <w:color w:val="000000"/>
                <w:sz w:val="24"/>
                <w:szCs w:val="24"/>
              </w:rPr>
              <w:t>Renewal of License or New license</w:t>
            </w:r>
          </w:p>
        </w:tc>
      </w:tr>
      <w:tr w:rsidR="004B58AB" w:rsidRPr="00B039CD" w14:paraId="7D387707" w14:textId="77777777" w:rsidTr="007637A4">
        <w:tc>
          <w:tcPr>
            <w:tcW w:w="3528" w:type="dxa"/>
          </w:tcPr>
          <w:p w14:paraId="65FC41FB" w14:textId="77777777" w:rsidR="004B58AB" w:rsidRDefault="004B58AB" w:rsidP="007637A4">
            <w:pPr>
              <w:rPr>
                <w:rFonts w:ascii="Arial" w:hAnsi="Arial" w:cs="Arial"/>
                <w:color w:val="000000"/>
                <w:sz w:val="24"/>
                <w:szCs w:val="24"/>
              </w:rPr>
            </w:pPr>
            <w:r>
              <w:rPr>
                <w:rFonts w:ascii="Arial" w:hAnsi="Arial" w:cs="Arial"/>
                <w:color w:val="000000"/>
                <w:sz w:val="24"/>
                <w:szCs w:val="24"/>
              </w:rPr>
              <w:t>Preferred place</w:t>
            </w:r>
          </w:p>
        </w:tc>
        <w:tc>
          <w:tcPr>
            <w:tcW w:w="1710" w:type="dxa"/>
          </w:tcPr>
          <w:p w14:paraId="197C221D" w14:textId="77777777" w:rsidR="004B58AB" w:rsidRDefault="004B58AB" w:rsidP="007637A4">
            <w:pPr>
              <w:rPr>
                <w:rFonts w:ascii="Arial" w:hAnsi="Arial" w:cs="Arial"/>
                <w:sz w:val="24"/>
                <w:szCs w:val="24"/>
              </w:rPr>
            </w:pPr>
          </w:p>
        </w:tc>
        <w:tc>
          <w:tcPr>
            <w:tcW w:w="3078" w:type="dxa"/>
          </w:tcPr>
          <w:p w14:paraId="4A35638A" w14:textId="77777777" w:rsidR="004B58AB" w:rsidRDefault="004B58AB" w:rsidP="007637A4">
            <w:pPr>
              <w:rPr>
                <w:rFonts w:ascii="Arial" w:hAnsi="Arial" w:cs="Arial"/>
                <w:sz w:val="24"/>
                <w:szCs w:val="24"/>
              </w:rPr>
            </w:pPr>
            <w:r>
              <w:rPr>
                <w:rFonts w:ascii="Arial" w:hAnsi="Arial" w:cs="Arial"/>
                <w:sz w:val="24"/>
                <w:szCs w:val="24"/>
              </w:rPr>
              <w:t xml:space="preserve">Pull from master </w:t>
            </w:r>
            <w:proofErr w:type="gramStart"/>
            <w:r>
              <w:rPr>
                <w:rFonts w:ascii="Arial" w:hAnsi="Arial" w:cs="Arial"/>
                <w:sz w:val="24"/>
                <w:szCs w:val="24"/>
              </w:rPr>
              <w:t>data(</w:t>
            </w:r>
            <w:proofErr w:type="gramEnd"/>
            <w:r>
              <w:rPr>
                <w:rFonts w:ascii="Arial" w:hAnsi="Arial" w:cs="Arial"/>
                <w:sz w:val="24"/>
                <w:szCs w:val="24"/>
              </w:rPr>
              <w:t xml:space="preserve">BAFRA office </w:t>
            </w:r>
            <w:proofErr w:type="spellStart"/>
            <w:r>
              <w:rPr>
                <w:rFonts w:ascii="Arial" w:hAnsi="Arial" w:cs="Arial"/>
                <w:sz w:val="24"/>
                <w:szCs w:val="24"/>
              </w:rPr>
              <w:t>list:Annexure</w:t>
            </w:r>
            <w:proofErr w:type="spellEnd"/>
            <w:r>
              <w:rPr>
                <w:rFonts w:ascii="Arial" w:hAnsi="Arial" w:cs="Arial"/>
                <w:sz w:val="24"/>
                <w:szCs w:val="24"/>
              </w:rPr>
              <w:t xml:space="preserve"> 6)</w:t>
            </w:r>
          </w:p>
        </w:tc>
      </w:tr>
      <w:tr w:rsidR="004B58AB" w:rsidRPr="00B039CD" w14:paraId="0B93D9BE" w14:textId="77777777" w:rsidTr="007637A4">
        <w:tc>
          <w:tcPr>
            <w:tcW w:w="3528" w:type="dxa"/>
          </w:tcPr>
          <w:p w14:paraId="7A3B35D6" w14:textId="77777777" w:rsidR="004B58AB" w:rsidRDefault="004B58AB" w:rsidP="007637A4">
            <w:pPr>
              <w:rPr>
                <w:rFonts w:ascii="Arial" w:hAnsi="Arial" w:cs="Arial"/>
                <w:color w:val="000000"/>
                <w:sz w:val="24"/>
                <w:szCs w:val="24"/>
              </w:rPr>
            </w:pPr>
            <w:r>
              <w:rPr>
                <w:rFonts w:ascii="Arial" w:hAnsi="Arial" w:cs="Arial"/>
                <w:color w:val="000000"/>
                <w:sz w:val="24"/>
                <w:szCs w:val="24"/>
              </w:rPr>
              <w:t>Preferred date</w:t>
            </w:r>
          </w:p>
        </w:tc>
        <w:tc>
          <w:tcPr>
            <w:tcW w:w="1710" w:type="dxa"/>
          </w:tcPr>
          <w:p w14:paraId="4C8D3AF8" w14:textId="77777777" w:rsidR="004B58AB" w:rsidRDefault="004B58AB" w:rsidP="007637A4">
            <w:pPr>
              <w:rPr>
                <w:rFonts w:ascii="Arial" w:hAnsi="Arial" w:cs="Arial"/>
                <w:sz w:val="24"/>
                <w:szCs w:val="24"/>
              </w:rPr>
            </w:pPr>
            <w:r>
              <w:rPr>
                <w:rFonts w:ascii="Arial" w:hAnsi="Arial" w:cs="Arial"/>
                <w:sz w:val="24"/>
                <w:szCs w:val="24"/>
              </w:rPr>
              <w:t xml:space="preserve">Select </w:t>
            </w:r>
          </w:p>
        </w:tc>
        <w:tc>
          <w:tcPr>
            <w:tcW w:w="3078" w:type="dxa"/>
          </w:tcPr>
          <w:p w14:paraId="611C090B" w14:textId="77777777" w:rsidR="004B58AB" w:rsidRDefault="004B58AB" w:rsidP="007637A4">
            <w:pPr>
              <w:rPr>
                <w:rFonts w:ascii="Arial" w:hAnsi="Arial" w:cs="Arial"/>
                <w:sz w:val="24"/>
                <w:szCs w:val="24"/>
              </w:rPr>
            </w:pPr>
            <w:r>
              <w:rPr>
                <w:rFonts w:ascii="Arial" w:hAnsi="Arial" w:cs="Arial"/>
                <w:sz w:val="24"/>
                <w:szCs w:val="24"/>
              </w:rPr>
              <w:t>Mapping with place (list of training date)</w:t>
            </w:r>
          </w:p>
        </w:tc>
      </w:tr>
      <w:tr w:rsidR="004B58AB" w:rsidRPr="00B039CD" w14:paraId="5734D35C" w14:textId="77777777" w:rsidTr="007637A4">
        <w:tc>
          <w:tcPr>
            <w:tcW w:w="3528" w:type="dxa"/>
          </w:tcPr>
          <w:p w14:paraId="42151355" w14:textId="77777777" w:rsidR="004B58AB" w:rsidRDefault="004B58AB" w:rsidP="007637A4">
            <w:pPr>
              <w:rPr>
                <w:rFonts w:ascii="Arial" w:hAnsi="Arial" w:cs="Arial"/>
                <w:color w:val="000000"/>
                <w:sz w:val="24"/>
                <w:szCs w:val="24"/>
              </w:rPr>
            </w:pPr>
            <w:r>
              <w:rPr>
                <w:rFonts w:ascii="Arial" w:hAnsi="Arial" w:cs="Arial"/>
                <w:color w:val="000000"/>
                <w:sz w:val="24"/>
                <w:szCs w:val="24"/>
              </w:rPr>
              <w:t>Associated food establishment</w:t>
            </w:r>
          </w:p>
        </w:tc>
        <w:tc>
          <w:tcPr>
            <w:tcW w:w="1710" w:type="dxa"/>
          </w:tcPr>
          <w:p w14:paraId="3D937E65" w14:textId="77777777" w:rsidR="004B58AB" w:rsidRDefault="004B58AB" w:rsidP="007637A4">
            <w:pPr>
              <w:rPr>
                <w:rFonts w:ascii="Arial" w:hAnsi="Arial" w:cs="Arial"/>
                <w:sz w:val="24"/>
                <w:szCs w:val="24"/>
              </w:rPr>
            </w:pPr>
            <w:r>
              <w:rPr>
                <w:rFonts w:ascii="Arial" w:hAnsi="Arial" w:cs="Arial"/>
                <w:sz w:val="24"/>
                <w:szCs w:val="24"/>
              </w:rPr>
              <w:t xml:space="preserve">Text </w:t>
            </w:r>
          </w:p>
        </w:tc>
        <w:tc>
          <w:tcPr>
            <w:tcW w:w="3078" w:type="dxa"/>
          </w:tcPr>
          <w:p w14:paraId="5E64AC5A" w14:textId="77777777" w:rsidR="004B58AB" w:rsidRDefault="004B58AB" w:rsidP="007637A4">
            <w:pPr>
              <w:rPr>
                <w:rFonts w:ascii="Arial" w:hAnsi="Arial" w:cs="Arial"/>
                <w:sz w:val="24"/>
                <w:szCs w:val="24"/>
              </w:rPr>
            </w:pPr>
            <w:r>
              <w:rPr>
                <w:rFonts w:ascii="Arial" w:hAnsi="Arial" w:cs="Arial"/>
                <w:sz w:val="24"/>
                <w:szCs w:val="24"/>
              </w:rPr>
              <w:t xml:space="preserve">Null able </w:t>
            </w:r>
          </w:p>
        </w:tc>
      </w:tr>
      <w:tr w:rsidR="004B58AB" w:rsidRPr="00B039CD" w14:paraId="49B2909B" w14:textId="77777777" w:rsidTr="007637A4">
        <w:tc>
          <w:tcPr>
            <w:tcW w:w="3528" w:type="dxa"/>
          </w:tcPr>
          <w:p w14:paraId="209D4205" w14:textId="77777777" w:rsidR="004B58AB" w:rsidRDefault="004B58AB" w:rsidP="007637A4">
            <w:pPr>
              <w:rPr>
                <w:rFonts w:ascii="Arial" w:hAnsi="Arial" w:cs="Arial"/>
                <w:color w:val="000000"/>
                <w:sz w:val="24"/>
                <w:szCs w:val="24"/>
              </w:rPr>
            </w:pPr>
            <w:r>
              <w:rPr>
                <w:rFonts w:ascii="Arial" w:hAnsi="Arial" w:cs="Arial"/>
                <w:color w:val="000000"/>
                <w:sz w:val="24"/>
                <w:szCs w:val="24"/>
              </w:rPr>
              <w:t>Upload file</w:t>
            </w:r>
          </w:p>
        </w:tc>
        <w:tc>
          <w:tcPr>
            <w:tcW w:w="1710" w:type="dxa"/>
          </w:tcPr>
          <w:p w14:paraId="4BFA8C3D" w14:textId="77777777" w:rsidR="004B58AB" w:rsidRDefault="004B58AB" w:rsidP="007637A4">
            <w:pPr>
              <w:rPr>
                <w:rFonts w:ascii="Arial" w:hAnsi="Arial" w:cs="Arial"/>
                <w:sz w:val="24"/>
                <w:szCs w:val="24"/>
              </w:rPr>
            </w:pPr>
            <w:r>
              <w:rPr>
                <w:rFonts w:ascii="Arial" w:hAnsi="Arial" w:cs="Arial"/>
                <w:sz w:val="24"/>
                <w:szCs w:val="24"/>
              </w:rPr>
              <w:t xml:space="preserve">File </w:t>
            </w:r>
          </w:p>
        </w:tc>
        <w:tc>
          <w:tcPr>
            <w:tcW w:w="3078" w:type="dxa"/>
          </w:tcPr>
          <w:p w14:paraId="65E2D281" w14:textId="77777777" w:rsidR="004B58AB" w:rsidRDefault="004B58AB" w:rsidP="007637A4">
            <w:pPr>
              <w:rPr>
                <w:rFonts w:ascii="Arial" w:hAnsi="Arial" w:cs="Arial"/>
                <w:sz w:val="24"/>
                <w:szCs w:val="24"/>
              </w:rPr>
            </w:pPr>
          </w:p>
        </w:tc>
      </w:tr>
    </w:tbl>
    <w:p w14:paraId="626259CE" w14:textId="77777777" w:rsidR="004B58AB" w:rsidRDefault="004B58AB" w:rsidP="004B58AB">
      <w:pPr>
        <w:ind w:left="1260"/>
        <w:rPr>
          <w:rFonts w:ascii="Arial" w:hAnsi="Arial" w:cs="Arial"/>
        </w:rPr>
      </w:pPr>
      <w:r w:rsidRPr="00D327C2">
        <w:rPr>
          <w:rFonts w:ascii="Arial" w:hAnsi="Arial" w:cs="Arial"/>
        </w:rPr>
        <w:t xml:space="preserve">** Unless </w:t>
      </w:r>
      <w:r>
        <w:rPr>
          <w:rFonts w:ascii="Arial" w:hAnsi="Arial" w:cs="Arial"/>
        </w:rPr>
        <w:t xml:space="preserve">applicant agrees to the </w:t>
      </w:r>
      <w:r w:rsidRPr="00D327C2">
        <w:rPr>
          <w:rFonts w:ascii="Arial" w:hAnsi="Arial" w:cs="Arial"/>
        </w:rPr>
        <w:t>Medical Declaration</w:t>
      </w:r>
      <w:r>
        <w:rPr>
          <w:rFonts w:ascii="Arial" w:hAnsi="Arial" w:cs="Arial"/>
        </w:rPr>
        <w:t xml:space="preserve">, disable the submit button </w:t>
      </w:r>
    </w:p>
    <w:p w14:paraId="721C2952" w14:textId="77777777" w:rsidR="004B58AB" w:rsidRPr="0024689D" w:rsidRDefault="004B58AB" w:rsidP="004B58AB">
      <w:pPr>
        <w:ind w:left="1260"/>
        <w:rPr>
          <w:rFonts w:ascii="Arial" w:hAnsi="Arial" w:cs="Arial"/>
          <w:sz w:val="24"/>
          <w:szCs w:val="24"/>
        </w:rPr>
      </w:pPr>
      <w:r>
        <w:rPr>
          <w:rFonts w:ascii="Arial" w:hAnsi="Arial" w:cs="Arial"/>
          <w:sz w:val="24"/>
          <w:szCs w:val="24"/>
        </w:rPr>
        <w:t xml:space="preserve">For Foreigner: </w:t>
      </w:r>
    </w:p>
    <w:tbl>
      <w:tblPr>
        <w:tblStyle w:val="TableGrid"/>
        <w:tblW w:w="0" w:type="auto"/>
        <w:tblInd w:w="1260" w:type="dxa"/>
        <w:tblLook w:val="04A0" w:firstRow="1" w:lastRow="0" w:firstColumn="1" w:lastColumn="0" w:noHBand="0" w:noVBand="1"/>
      </w:tblPr>
      <w:tblGrid>
        <w:gridCol w:w="3528"/>
        <w:gridCol w:w="1710"/>
        <w:gridCol w:w="3078"/>
      </w:tblGrid>
      <w:tr w:rsidR="004B58AB" w:rsidRPr="00B039CD" w14:paraId="52F8ECFC" w14:textId="77777777" w:rsidTr="007637A4">
        <w:tc>
          <w:tcPr>
            <w:tcW w:w="3528" w:type="dxa"/>
            <w:shd w:val="clear" w:color="auto" w:fill="FDE9D9" w:themeFill="accent6" w:themeFillTint="33"/>
          </w:tcPr>
          <w:p w14:paraId="3D6A27CC"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C85A470"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E0222AC"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Validation</w:t>
            </w:r>
          </w:p>
        </w:tc>
      </w:tr>
      <w:tr w:rsidR="004B58AB" w:rsidRPr="00B039CD" w14:paraId="2A5A51C8" w14:textId="77777777" w:rsidTr="007637A4">
        <w:tc>
          <w:tcPr>
            <w:tcW w:w="3528" w:type="dxa"/>
          </w:tcPr>
          <w:p w14:paraId="32A86AD8" w14:textId="77777777" w:rsidR="004B58AB" w:rsidRPr="00B039CD" w:rsidRDefault="004B58AB" w:rsidP="007637A4">
            <w:pPr>
              <w:rPr>
                <w:rFonts w:ascii="Arial" w:hAnsi="Arial" w:cs="Arial"/>
                <w:sz w:val="24"/>
                <w:szCs w:val="24"/>
              </w:rPr>
            </w:pPr>
            <w:r>
              <w:rPr>
                <w:rFonts w:ascii="Arial" w:hAnsi="Arial" w:cs="Arial"/>
                <w:sz w:val="24"/>
                <w:szCs w:val="24"/>
              </w:rPr>
              <w:t>Permit No.</w:t>
            </w:r>
          </w:p>
        </w:tc>
        <w:tc>
          <w:tcPr>
            <w:tcW w:w="1710" w:type="dxa"/>
          </w:tcPr>
          <w:p w14:paraId="0217BE82" w14:textId="77777777" w:rsidR="004B58AB" w:rsidRPr="00B039CD" w:rsidRDefault="004B58AB" w:rsidP="007637A4">
            <w:pPr>
              <w:rPr>
                <w:rFonts w:ascii="Arial" w:hAnsi="Arial" w:cs="Arial"/>
                <w:sz w:val="24"/>
                <w:szCs w:val="24"/>
              </w:rPr>
            </w:pPr>
            <w:r>
              <w:rPr>
                <w:rFonts w:ascii="Arial" w:hAnsi="Arial" w:cs="Arial"/>
                <w:sz w:val="24"/>
                <w:szCs w:val="24"/>
              </w:rPr>
              <w:t>Text</w:t>
            </w:r>
          </w:p>
        </w:tc>
        <w:tc>
          <w:tcPr>
            <w:tcW w:w="3078" w:type="dxa"/>
            <w:vMerge w:val="restart"/>
            <w:vAlign w:val="center"/>
          </w:tcPr>
          <w:p w14:paraId="63F43320" w14:textId="77777777" w:rsidR="004B58AB" w:rsidRPr="00B039CD" w:rsidRDefault="004B58AB" w:rsidP="007637A4">
            <w:pPr>
              <w:rPr>
                <w:rFonts w:ascii="Arial" w:hAnsi="Arial" w:cs="Arial"/>
                <w:sz w:val="24"/>
                <w:szCs w:val="24"/>
              </w:rPr>
            </w:pPr>
          </w:p>
        </w:tc>
      </w:tr>
      <w:tr w:rsidR="004B58AB" w:rsidRPr="00B039CD" w14:paraId="479DA0DC" w14:textId="77777777" w:rsidTr="007637A4">
        <w:tc>
          <w:tcPr>
            <w:tcW w:w="3528" w:type="dxa"/>
          </w:tcPr>
          <w:p w14:paraId="66003980" w14:textId="77777777" w:rsidR="004B58AB" w:rsidRPr="00B039CD" w:rsidRDefault="004B58AB" w:rsidP="007637A4">
            <w:pPr>
              <w:rPr>
                <w:rFonts w:ascii="Arial" w:hAnsi="Arial" w:cs="Arial"/>
                <w:sz w:val="24"/>
                <w:szCs w:val="24"/>
              </w:rPr>
            </w:pPr>
            <w:r>
              <w:rPr>
                <w:rFonts w:ascii="Arial" w:hAnsi="Arial" w:cs="Arial"/>
                <w:sz w:val="24"/>
                <w:szCs w:val="24"/>
              </w:rPr>
              <w:t>Name</w:t>
            </w:r>
          </w:p>
        </w:tc>
        <w:tc>
          <w:tcPr>
            <w:tcW w:w="1710" w:type="dxa"/>
          </w:tcPr>
          <w:p w14:paraId="31AAC728" w14:textId="77777777" w:rsidR="004B58AB" w:rsidRPr="00B039CD" w:rsidRDefault="004B58AB" w:rsidP="007637A4">
            <w:pPr>
              <w:rPr>
                <w:rFonts w:ascii="Arial" w:hAnsi="Arial" w:cs="Arial"/>
                <w:sz w:val="24"/>
                <w:szCs w:val="24"/>
              </w:rPr>
            </w:pPr>
            <w:r>
              <w:rPr>
                <w:rFonts w:ascii="Arial" w:hAnsi="Arial" w:cs="Arial"/>
                <w:sz w:val="24"/>
                <w:szCs w:val="24"/>
              </w:rPr>
              <w:t>Text</w:t>
            </w:r>
          </w:p>
        </w:tc>
        <w:tc>
          <w:tcPr>
            <w:tcW w:w="3078" w:type="dxa"/>
            <w:vMerge/>
          </w:tcPr>
          <w:p w14:paraId="7FA71355" w14:textId="77777777" w:rsidR="004B58AB" w:rsidRPr="00B039CD" w:rsidRDefault="004B58AB" w:rsidP="007637A4">
            <w:pPr>
              <w:rPr>
                <w:rFonts w:ascii="Arial" w:hAnsi="Arial" w:cs="Arial"/>
                <w:sz w:val="24"/>
                <w:szCs w:val="24"/>
              </w:rPr>
            </w:pPr>
          </w:p>
        </w:tc>
      </w:tr>
      <w:tr w:rsidR="004B58AB" w:rsidRPr="00B039CD" w14:paraId="6D2789F9" w14:textId="77777777" w:rsidTr="007637A4">
        <w:tc>
          <w:tcPr>
            <w:tcW w:w="3528" w:type="dxa"/>
          </w:tcPr>
          <w:p w14:paraId="0530F0DE" w14:textId="77777777" w:rsidR="004B58AB" w:rsidRPr="00B039CD" w:rsidRDefault="004B58AB" w:rsidP="007637A4">
            <w:pPr>
              <w:rPr>
                <w:rFonts w:ascii="Arial" w:hAnsi="Arial" w:cs="Arial"/>
                <w:sz w:val="24"/>
                <w:szCs w:val="24"/>
              </w:rPr>
            </w:pPr>
            <w:r>
              <w:rPr>
                <w:rFonts w:ascii="Arial" w:hAnsi="Arial" w:cs="Arial"/>
                <w:sz w:val="24"/>
                <w:szCs w:val="24"/>
              </w:rPr>
              <w:t xml:space="preserve">Country </w:t>
            </w:r>
          </w:p>
        </w:tc>
        <w:tc>
          <w:tcPr>
            <w:tcW w:w="1710" w:type="dxa"/>
          </w:tcPr>
          <w:p w14:paraId="41951910" w14:textId="77777777" w:rsidR="004B58AB" w:rsidRPr="00B039CD" w:rsidRDefault="004B58AB" w:rsidP="007637A4">
            <w:pPr>
              <w:rPr>
                <w:rFonts w:ascii="Arial" w:hAnsi="Arial" w:cs="Arial"/>
                <w:sz w:val="24"/>
                <w:szCs w:val="24"/>
              </w:rPr>
            </w:pPr>
            <w:r>
              <w:rPr>
                <w:rFonts w:ascii="Arial" w:hAnsi="Arial" w:cs="Arial"/>
                <w:sz w:val="24"/>
                <w:szCs w:val="24"/>
              </w:rPr>
              <w:t>Text</w:t>
            </w:r>
          </w:p>
        </w:tc>
        <w:tc>
          <w:tcPr>
            <w:tcW w:w="3078" w:type="dxa"/>
            <w:vMerge/>
          </w:tcPr>
          <w:p w14:paraId="0FEF5F4B" w14:textId="77777777" w:rsidR="004B58AB" w:rsidRPr="00B039CD" w:rsidRDefault="004B58AB" w:rsidP="007637A4">
            <w:pPr>
              <w:rPr>
                <w:rFonts w:ascii="Arial" w:hAnsi="Arial" w:cs="Arial"/>
                <w:sz w:val="24"/>
                <w:szCs w:val="24"/>
              </w:rPr>
            </w:pPr>
          </w:p>
        </w:tc>
      </w:tr>
      <w:tr w:rsidR="004B58AB" w:rsidRPr="00B039CD" w14:paraId="068BE2B2" w14:textId="77777777" w:rsidTr="007637A4">
        <w:tc>
          <w:tcPr>
            <w:tcW w:w="3528" w:type="dxa"/>
          </w:tcPr>
          <w:p w14:paraId="20E50B79" w14:textId="77777777" w:rsidR="004B58AB" w:rsidRDefault="004B58AB" w:rsidP="007637A4">
            <w:pPr>
              <w:rPr>
                <w:rFonts w:ascii="Arial" w:hAnsi="Arial" w:cs="Arial"/>
                <w:color w:val="000000"/>
                <w:sz w:val="24"/>
                <w:szCs w:val="24"/>
              </w:rPr>
            </w:pPr>
            <w:r>
              <w:rPr>
                <w:rFonts w:ascii="Arial" w:hAnsi="Arial" w:cs="Arial"/>
                <w:color w:val="000000"/>
                <w:sz w:val="24"/>
                <w:szCs w:val="24"/>
              </w:rPr>
              <w:t>Contact Number</w:t>
            </w:r>
          </w:p>
        </w:tc>
        <w:tc>
          <w:tcPr>
            <w:tcW w:w="1710" w:type="dxa"/>
          </w:tcPr>
          <w:p w14:paraId="0DF5D7BC" w14:textId="77777777" w:rsidR="004B58AB" w:rsidRPr="00B039CD" w:rsidRDefault="004B58AB" w:rsidP="007637A4">
            <w:pPr>
              <w:rPr>
                <w:rFonts w:ascii="Arial" w:hAnsi="Arial" w:cs="Arial"/>
                <w:sz w:val="24"/>
                <w:szCs w:val="24"/>
              </w:rPr>
            </w:pPr>
            <w:r>
              <w:rPr>
                <w:rFonts w:ascii="Arial" w:hAnsi="Arial" w:cs="Arial"/>
                <w:sz w:val="24"/>
                <w:szCs w:val="24"/>
              </w:rPr>
              <w:t>number</w:t>
            </w:r>
          </w:p>
        </w:tc>
        <w:tc>
          <w:tcPr>
            <w:tcW w:w="3078" w:type="dxa"/>
          </w:tcPr>
          <w:p w14:paraId="2B61F24F" w14:textId="77777777" w:rsidR="004B58AB" w:rsidRPr="00AA5BAD" w:rsidRDefault="004B58AB" w:rsidP="007637A4">
            <w:pPr>
              <w:rPr>
                <w:rFonts w:ascii="Arial" w:hAnsi="Arial" w:cs="Arial"/>
                <w:sz w:val="24"/>
                <w:szCs w:val="24"/>
              </w:rPr>
            </w:pPr>
            <w:r>
              <w:rPr>
                <w:rFonts w:ascii="Arial" w:hAnsi="Arial" w:cs="Arial"/>
                <w:sz w:val="24"/>
                <w:szCs w:val="24"/>
              </w:rPr>
              <w:t xml:space="preserve">Accept only number, max length </w:t>
            </w:r>
            <w:proofErr w:type="gramStart"/>
            <w:r>
              <w:rPr>
                <w:rFonts w:ascii="Arial" w:hAnsi="Arial" w:cs="Arial"/>
                <w:sz w:val="24"/>
                <w:szCs w:val="24"/>
              </w:rPr>
              <w:t>8,</w:t>
            </w:r>
            <w:r w:rsidRPr="00AA5BAD">
              <w:rPr>
                <w:rFonts w:ascii="Arial" w:hAnsi="Arial" w:cs="Arial"/>
                <w:sz w:val="24"/>
                <w:szCs w:val="24"/>
              </w:rPr>
              <w:t>Should</w:t>
            </w:r>
            <w:proofErr w:type="gramEnd"/>
            <w:r w:rsidRPr="00AA5BAD">
              <w:rPr>
                <w:rFonts w:ascii="Arial" w:hAnsi="Arial" w:cs="Arial"/>
                <w:sz w:val="24"/>
                <w:szCs w:val="24"/>
              </w:rPr>
              <w:t xml:space="preserve"> accept only number, </w:t>
            </w:r>
          </w:p>
          <w:p w14:paraId="67997E37" w14:textId="77777777" w:rsidR="004B58AB" w:rsidRDefault="004B58AB" w:rsidP="007637A4">
            <w:pPr>
              <w:rPr>
                <w:rFonts w:ascii="Arial" w:hAnsi="Arial" w:cs="Arial"/>
                <w:sz w:val="24"/>
                <w:szCs w:val="24"/>
              </w:rPr>
            </w:pPr>
            <w:r w:rsidRPr="00AA5BAD">
              <w:rPr>
                <w:rFonts w:ascii="Arial" w:hAnsi="Arial" w:cs="Arial"/>
                <w:sz w:val="24"/>
                <w:szCs w:val="24"/>
              </w:rPr>
              <w:t>should not accept special character</w:t>
            </w:r>
          </w:p>
        </w:tc>
      </w:tr>
      <w:tr w:rsidR="004B58AB" w:rsidRPr="00B039CD" w14:paraId="40DA9421" w14:textId="77777777" w:rsidTr="007637A4">
        <w:tc>
          <w:tcPr>
            <w:tcW w:w="3528" w:type="dxa"/>
          </w:tcPr>
          <w:p w14:paraId="3F846A8E" w14:textId="77777777" w:rsidR="004B58AB" w:rsidRDefault="004B58AB" w:rsidP="007637A4">
            <w:pPr>
              <w:rPr>
                <w:rFonts w:ascii="Arial" w:hAnsi="Arial" w:cs="Arial"/>
                <w:color w:val="000000"/>
                <w:sz w:val="24"/>
                <w:szCs w:val="24"/>
              </w:rPr>
            </w:pPr>
            <w:r>
              <w:rPr>
                <w:rFonts w:ascii="Arial" w:hAnsi="Arial" w:cs="Arial"/>
                <w:color w:val="000000"/>
                <w:sz w:val="24"/>
                <w:szCs w:val="24"/>
              </w:rPr>
              <w:t>Training Request</w:t>
            </w:r>
          </w:p>
        </w:tc>
        <w:tc>
          <w:tcPr>
            <w:tcW w:w="1710" w:type="dxa"/>
          </w:tcPr>
          <w:p w14:paraId="55F8A3A6" w14:textId="77777777" w:rsidR="004B58AB" w:rsidRPr="00B039CD" w:rsidRDefault="004B58AB" w:rsidP="007637A4">
            <w:pPr>
              <w:rPr>
                <w:rFonts w:ascii="Arial" w:hAnsi="Arial" w:cs="Arial"/>
                <w:sz w:val="24"/>
                <w:szCs w:val="24"/>
              </w:rPr>
            </w:pPr>
            <w:r>
              <w:rPr>
                <w:rFonts w:ascii="Arial" w:hAnsi="Arial" w:cs="Arial"/>
                <w:sz w:val="24"/>
                <w:szCs w:val="24"/>
              </w:rPr>
              <w:t>Radio Button</w:t>
            </w:r>
          </w:p>
        </w:tc>
        <w:tc>
          <w:tcPr>
            <w:tcW w:w="3078" w:type="dxa"/>
          </w:tcPr>
          <w:p w14:paraId="3EAAFDE2" w14:textId="77777777" w:rsidR="004B58AB" w:rsidRDefault="004B58AB" w:rsidP="007637A4">
            <w:pPr>
              <w:rPr>
                <w:rFonts w:ascii="Arial" w:hAnsi="Arial" w:cs="Arial"/>
                <w:sz w:val="24"/>
                <w:szCs w:val="24"/>
              </w:rPr>
            </w:pPr>
            <w:r>
              <w:rPr>
                <w:rFonts w:ascii="Arial" w:hAnsi="Arial" w:cs="Arial"/>
                <w:color w:val="000000"/>
                <w:sz w:val="24"/>
                <w:szCs w:val="24"/>
              </w:rPr>
              <w:t>Renewal of License or New license</w:t>
            </w:r>
          </w:p>
        </w:tc>
      </w:tr>
      <w:tr w:rsidR="004B58AB" w:rsidRPr="00B039CD" w14:paraId="4AC2CE5A" w14:textId="77777777" w:rsidTr="007637A4">
        <w:tc>
          <w:tcPr>
            <w:tcW w:w="3528" w:type="dxa"/>
          </w:tcPr>
          <w:p w14:paraId="1C718557" w14:textId="77777777" w:rsidR="004B58AB" w:rsidRDefault="004B58AB" w:rsidP="007637A4">
            <w:pPr>
              <w:rPr>
                <w:rFonts w:ascii="Arial" w:hAnsi="Arial" w:cs="Arial"/>
                <w:color w:val="000000"/>
                <w:sz w:val="24"/>
                <w:szCs w:val="24"/>
              </w:rPr>
            </w:pPr>
            <w:r>
              <w:rPr>
                <w:rFonts w:ascii="Arial" w:hAnsi="Arial" w:cs="Arial"/>
                <w:color w:val="000000"/>
                <w:sz w:val="24"/>
                <w:szCs w:val="24"/>
              </w:rPr>
              <w:t>Preferred place</w:t>
            </w:r>
          </w:p>
        </w:tc>
        <w:tc>
          <w:tcPr>
            <w:tcW w:w="1710" w:type="dxa"/>
          </w:tcPr>
          <w:p w14:paraId="4A151BCB" w14:textId="77777777" w:rsidR="004B58AB" w:rsidRDefault="004B58AB" w:rsidP="007637A4">
            <w:pPr>
              <w:rPr>
                <w:rFonts w:ascii="Arial" w:hAnsi="Arial" w:cs="Arial"/>
                <w:sz w:val="24"/>
                <w:szCs w:val="24"/>
              </w:rPr>
            </w:pPr>
          </w:p>
        </w:tc>
        <w:tc>
          <w:tcPr>
            <w:tcW w:w="3078" w:type="dxa"/>
          </w:tcPr>
          <w:p w14:paraId="26D815A3" w14:textId="77777777" w:rsidR="004B58AB" w:rsidRDefault="004B58AB" w:rsidP="007637A4">
            <w:pPr>
              <w:rPr>
                <w:rFonts w:ascii="Arial" w:hAnsi="Arial" w:cs="Arial"/>
                <w:sz w:val="24"/>
                <w:szCs w:val="24"/>
              </w:rPr>
            </w:pPr>
            <w:r>
              <w:rPr>
                <w:rFonts w:ascii="Arial" w:hAnsi="Arial" w:cs="Arial"/>
                <w:sz w:val="24"/>
                <w:szCs w:val="24"/>
              </w:rPr>
              <w:t xml:space="preserve">Pull from master </w:t>
            </w:r>
            <w:proofErr w:type="gramStart"/>
            <w:r>
              <w:rPr>
                <w:rFonts w:ascii="Arial" w:hAnsi="Arial" w:cs="Arial"/>
                <w:sz w:val="24"/>
                <w:szCs w:val="24"/>
              </w:rPr>
              <w:t>data(</w:t>
            </w:r>
            <w:proofErr w:type="gramEnd"/>
            <w:r>
              <w:rPr>
                <w:rFonts w:ascii="Arial" w:hAnsi="Arial" w:cs="Arial"/>
                <w:sz w:val="24"/>
                <w:szCs w:val="24"/>
              </w:rPr>
              <w:t xml:space="preserve">BAFRA office </w:t>
            </w:r>
            <w:proofErr w:type="spellStart"/>
            <w:r>
              <w:rPr>
                <w:rFonts w:ascii="Arial" w:hAnsi="Arial" w:cs="Arial"/>
                <w:sz w:val="24"/>
                <w:szCs w:val="24"/>
              </w:rPr>
              <w:lastRenderedPageBreak/>
              <w:t>list:Annexure</w:t>
            </w:r>
            <w:proofErr w:type="spellEnd"/>
            <w:r>
              <w:rPr>
                <w:rFonts w:ascii="Arial" w:hAnsi="Arial" w:cs="Arial"/>
                <w:sz w:val="24"/>
                <w:szCs w:val="24"/>
              </w:rPr>
              <w:t xml:space="preserve"> 6)</w:t>
            </w:r>
          </w:p>
        </w:tc>
      </w:tr>
      <w:tr w:rsidR="004B58AB" w:rsidRPr="00B039CD" w14:paraId="0C10D491" w14:textId="77777777" w:rsidTr="007637A4">
        <w:tc>
          <w:tcPr>
            <w:tcW w:w="3528" w:type="dxa"/>
          </w:tcPr>
          <w:p w14:paraId="2E733F1E" w14:textId="77777777" w:rsidR="004B58AB" w:rsidRDefault="004B58AB" w:rsidP="007637A4">
            <w:pPr>
              <w:rPr>
                <w:rFonts w:ascii="Arial" w:hAnsi="Arial" w:cs="Arial"/>
                <w:color w:val="000000"/>
                <w:sz w:val="24"/>
                <w:szCs w:val="24"/>
              </w:rPr>
            </w:pPr>
            <w:r>
              <w:rPr>
                <w:rFonts w:ascii="Arial" w:hAnsi="Arial" w:cs="Arial"/>
                <w:color w:val="000000"/>
                <w:sz w:val="24"/>
                <w:szCs w:val="24"/>
              </w:rPr>
              <w:lastRenderedPageBreak/>
              <w:t>Preferred date</w:t>
            </w:r>
          </w:p>
        </w:tc>
        <w:tc>
          <w:tcPr>
            <w:tcW w:w="1710" w:type="dxa"/>
          </w:tcPr>
          <w:p w14:paraId="1649355F" w14:textId="77777777" w:rsidR="004B58AB" w:rsidRDefault="004B58AB" w:rsidP="007637A4">
            <w:pPr>
              <w:rPr>
                <w:rFonts w:ascii="Arial" w:hAnsi="Arial" w:cs="Arial"/>
                <w:sz w:val="24"/>
                <w:szCs w:val="24"/>
              </w:rPr>
            </w:pPr>
            <w:r>
              <w:rPr>
                <w:rFonts w:ascii="Arial" w:hAnsi="Arial" w:cs="Arial"/>
                <w:sz w:val="24"/>
                <w:szCs w:val="24"/>
              </w:rPr>
              <w:t xml:space="preserve">Select </w:t>
            </w:r>
          </w:p>
        </w:tc>
        <w:tc>
          <w:tcPr>
            <w:tcW w:w="3078" w:type="dxa"/>
          </w:tcPr>
          <w:p w14:paraId="11913E54" w14:textId="77777777" w:rsidR="004B58AB" w:rsidRDefault="004B58AB" w:rsidP="007637A4">
            <w:pPr>
              <w:rPr>
                <w:rFonts w:ascii="Arial" w:hAnsi="Arial" w:cs="Arial"/>
                <w:sz w:val="24"/>
                <w:szCs w:val="24"/>
              </w:rPr>
            </w:pPr>
            <w:r>
              <w:rPr>
                <w:rFonts w:ascii="Arial" w:hAnsi="Arial" w:cs="Arial"/>
                <w:sz w:val="24"/>
                <w:szCs w:val="24"/>
              </w:rPr>
              <w:t>Mapping with place (list of training date)</w:t>
            </w:r>
          </w:p>
        </w:tc>
      </w:tr>
      <w:tr w:rsidR="004B58AB" w:rsidRPr="00B039CD" w14:paraId="20D66051" w14:textId="77777777" w:rsidTr="007637A4">
        <w:tc>
          <w:tcPr>
            <w:tcW w:w="3528" w:type="dxa"/>
          </w:tcPr>
          <w:p w14:paraId="7CB76D0E" w14:textId="77777777" w:rsidR="004B58AB" w:rsidRDefault="004B58AB" w:rsidP="007637A4">
            <w:pPr>
              <w:rPr>
                <w:rFonts w:ascii="Arial" w:hAnsi="Arial" w:cs="Arial"/>
                <w:color w:val="000000"/>
                <w:sz w:val="24"/>
                <w:szCs w:val="24"/>
              </w:rPr>
            </w:pPr>
            <w:r>
              <w:rPr>
                <w:rFonts w:ascii="Arial" w:hAnsi="Arial" w:cs="Arial"/>
                <w:color w:val="000000"/>
                <w:sz w:val="24"/>
                <w:szCs w:val="24"/>
              </w:rPr>
              <w:t>Associated food establishment</w:t>
            </w:r>
          </w:p>
        </w:tc>
        <w:tc>
          <w:tcPr>
            <w:tcW w:w="1710" w:type="dxa"/>
          </w:tcPr>
          <w:p w14:paraId="23DF9CA3" w14:textId="77777777" w:rsidR="004B58AB" w:rsidRDefault="004B58AB" w:rsidP="007637A4">
            <w:pPr>
              <w:rPr>
                <w:rFonts w:ascii="Arial" w:hAnsi="Arial" w:cs="Arial"/>
                <w:sz w:val="24"/>
                <w:szCs w:val="24"/>
              </w:rPr>
            </w:pPr>
            <w:r>
              <w:rPr>
                <w:rFonts w:ascii="Arial" w:hAnsi="Arial" w:cs="Arial"/>
                <w:sz w:val="24"/>
                <w:szCs w:val="24"/>
              </w:rPr>
              <w:t xml:space="preserve">Text </w:t>
            </w:r>
          </w:p>
        </w:tc>
        <w:tc>
          <w:tcPr>
            <w:tcW w:w="3078" w:type="dxa"/>
          </w:tcPr>
          <w:p w14:paraId="5488D814" w14:textId="77777777" w:rsidR="004B58AB" w:rsidRDefault="004B58AB" w:rsidP="007637A4">
            <w:pPr>
              <w:rPr>
                <w:rFonts w:ascii="Arial" w:hAnsi="Arial" w:cs="Arial"/>
                <w:sz w:val="24"/>
                <w:szCs w:val="24"/>
              </w:rPr>
            </w:pPr>
            <w:r>
              <w:rPr>
                <w:rFonts w:ascii="Arial" w:hAnsi="Arial" w:cs="Arial"/>
                <w:sz w:val="24"/>
                <w:szCs w:val="24"/>
              </w:rPr>
              <w:t xml:space="preserve">Null able </w:t>
            </w:r>
          </w:p>
        </w:tc>
      </w:tr>
      <w:tr w:rsidR="004B58AB" w:rsidRPr="00B039CD" w14:paraId="24592AA6" w14:textId="77777777" w:rsidTr="007637A4">
        <w:tc>
          <w:tcPr>
            <w:tcW w:w="3528" w:type="dxa"/>
          </w:tcPr>
          <w:p w14:paraId="5B39D03A" w14:textId="77777777" w:rsidR="004B58AB" w:rsidRDefault="004B58AB" w:rsidP="007637A4">
            <w:pPr>
              <w:rPr>
                <w:rFonts w:ascii="Arial" w:hAnsi="Arial" w:cs="Arial"/>
                <w:color w:val="000000"/>
                <w:sz w:val="24"/>
                <w:szCs w:val="24"/>
              </w:rPr>
            </w:pPr>
            <w:r>
              <w:rPr>
                <w:rFonts w:ascii="Arial" w:hAnsi="Arial" w:cs="Arial"/>
                <w:color w:val="000000"/>
                <w:sz w:val="24"/>
                <w:szCs w:val="24"/>
              </w:rPr>
              <w:t>Upload file</w:t>
            </w:r>
          </w:p>
        </w:tc>
        <w:tc>
          <w:tcPr>
            <w:tcW w:w="1710" w:type="dxa"/>
          </w:tcPr>
          <w:p w14:paraId="53F621E0" w14:textId="77777777" w:rsidR="004B58AB" w:rsidRDefault="004B58AB" w:rsidP="007637A4">
            <w:pPr>
              <w:rPr>
                <w:rFonts w:ascii="Arial" w:hAnsi="Arial" w:cs="Arial"/>
                <w:sz w:val="24"/>
                <w:szCs w:val="24"/>
              </w:rPr>
            </w:pPr>
            <w:r>
              <w:rPr>
                <w:rFonts w:ascii="Arial" w:hAnsi="Arial" w:cs="Arial"/>
                <w:sz w:val="24"/>
                <w:szCs w:val="24"/>
              </w:rPr>
              <w:t xml:space="preserve">File </w:t>
            </w:r>
          </w:p>
        </w:tc>
        <w:tc>
          <w:tcPr>
            <w:tcW w:w="3078" w:type="dxa"/>
          </w:tcPr>
          <w:p w14:paraId="247E824B" w14:textId="77777777" w:rsidR="004B58AB" w:rsidRDefault="004B58AB" w:rsidP="007637A4">
            <w:pPr>
              <w:rPr>
                <w:rFonts w:ascii="Arial" w:hAnsi="Arial" w:cs="Arial"/>
                <w:sz w:val="24"/>
                <w:szCs w:val="24"/>
              </w:rPr>
            </w:pPr>
          </w:p>
        </w:tc>
      </w:tr>
    </w:tbl>
    <w:p w14:paraId="0BC5ED03" w14:textId="77777777" w:rsidR="004B58AB" w:rsidRPr="00D327C2" w:rsidRDefault="004B58AB" w:rsidP="004B58AB">
      <w:pPr>
        <w:ind w:left="1260"/>
        <w:rPr>
          <w:rFonts w:ascii="Arial" w:hAnsi="Arial" w:cs="Arial"/>
        </w:rPr>
      </w:pPr>
      <w:r w:rsidRPr="00D327C2">
        <w:rPr>
          <w:rFonts w:ascii="Arial" w:hAnsi="Arial" w:cs="Arial"/>
        </w:rPr>
        <w:t xml:space="preserve">** Unless </w:t>
      </w:r>
      <w:r>
        <w:rPr>
          <w:rFonts w:ascii="Arial" w:hAnsi="Arial" w:cs="Arial"/>
        </w:rPr>
        <w:t xml:space="preserve">applicant agrees to the </w:t>
      </w:r>
      <w:r w:rsidRPr="00D327C2">
        <w:rPr>
          <w:rFonts w:ascii="Arial" w:hAnsi="Arial" w:cs="Arial"/>
        </w:rPr>
        <w:t>Medical Declaration</w:t>
      </w:r>
      <w:r>
        <w:rPr>
          <w:rFonts w:ascii="Arial" w:hAnsi="Arial" w:cs="Arial"/>
        </w:rPr>
        <w:t xml:space="preserve">, disable the submit button </w:t>
      </w:r>
    </w:p>
    <w:p w14:paraId="4322433D" w14:textId="77777777" w:rsidR="004B58AB" w:rsidRPr="00D327C2" w:rsidRDefault="004B58AB" w:rsidP="004B58AB">
      <w:pPr>
        <w:ind w:left="1260"/>
        <w:rPr>
          <w:rFonts w:ascii="Arial" w:hAnsi="Arial" w:cs="Arial"/>
        </w:rPr>
      </w:pPr>
    </w:p>
    <w:p w14:paraId="147A4903" w14:textId="77777777" w:rsidR="004B58AB" w:rsidRDefault="004B58AB" w:rsidP="004B58AB">
      <w:pPr>
        <w:pStyle w:val="Heading2"/>
        <w:numPr>
          <w:ilvl w:val="2"/>
          <w:numId w:val="1"/>
        </w:numPr>
        <w:ind w:hanging="180"/>
        <w:rPr>
          <w:rFonts w:ascii="Arial" w:hAnsi="Arial" w:cs="Arial"/>
          <w:color w:val="auto"/>
          <w:sz w:val="24"/>
          <w:szCs w:val="24"/>
        </w:rPr>
      </w:pPr>
      <w:bookmarkStart w:id="159" w:name="_Toc53514940"/>
      <w:r>
        <w:rPr>
          <w:rFonts w:ascii="Arial" w:hAnsi="Arial" w:cs="Arial"/>
          <w:color w:val="auto"/>
          <w:sz w:val="24"/>
          <w:szCs w:val="24"/>
        </w:rPr>
        <w:t>BAFRA HQ (User)</w:t>
      </w:r>
      <w:bookmarkEnd w:id="159"/>
    </w:p>
    <w:p w14:paraId="324FC75D" w14:textId="77777777" w:rsidR="004B58AB" w:rsidRPr="00C14D73" w:rsidRDefault="004B58AB" w:rsidP="004B58AB">
      <w:pPr>
        <w:ind w:left="540"/>
      </w:pPr>
    </w:p>
    <w:p w14:paraId="39A01B5E" w14:textId="77777777" w:rsidR="004B58AB" w:rsidRDefault="004B58AB" w:rsidP="004B58AB">
      <w:pPr>
        <w:pStyle w:val="Heading2"/>
        <w:numPr>
          <w:ilvl w:val="2"/>
          <w:numId w:val="1"/>
        </w:numPr>
        <w:ind w:hanging="180"/>
        <w:rPr>
          <w:rFonts w:ascii="Arial" w:hAnsi="Arial" w:cs="Arial"/>
          <w:color w:val="auto"/>
          <w:sz w:val="24"/>
          <w:szCs w:val="24"/>
        </w:rPr>
      </w:pPr>
      <w:bookmarkStart w:id="160" w:name="_Toc53514941"/>
      <w:r>
        <w:rPr>
          <w:rFonts w:ascii="Arial" w:hAnsi="Arial" w:cs="Arial"/>
          <w:color w:val="auto"/>
          <w:sz w:val="24"/>
          <w:szCs w:val="24"/>
        </w:rPr>
        <w:t>BAFRA Field Office (User)</w:t>
      </w:r>
      <w:bookmarkEnd w:id="160"/>
    </w:p>
    <w:p w14:paraId="4E46C428" w14:textId="77777777" w:rsidR="004B58AB" w:rsidRDefault="004B58AB" w:rsidP="004B58AB">
      <w:pPr>
        <w:pStyle w:val="Heading2"/>
        <w:numPr>
          <w:ilvl w:val="3"/>
          <w:numId w:val="1"/>
        </w:numPr>
        <w:ind w:left="1260" w:firstLine="0"/>
        <w:rPr>
          <w:rFonts w:ascii="Arial" w:hAnsi="Arial" w:cs="Arial"/>
          <w:color w:val="auto"/>
          <w:sz w:val="24"/>
          <w:szCs w:val="24"/>
        </w:rPr>
      </w:pPr>
      <w:bookmarkStart w:id="161" w:name="_Toc53514942"/>
      <w:r>
        <w:rPr>
          <w:rFonts w:ascii="Arial" w:hAnsi="Arial" w:cs="Arial"/>
          <w:color w:val="auto"/>
          <w:sz w:val="24"/>
          <w:szCs w:val="24"/>
        </w:rPr>
        <w:t>Verify (Role)</w:t>
      </w:r>
      <w:bookmarkEnd w:id="161"/>
    </w:p>
    <w:p w14:paraId="0BE018A9" w14:textId="77777777" w:rsidR="004B58AB" w:rsidRDefault="004B58AB" w:rsidP="004B58AB">
      <w:pPr>
        <w:ind w:left="1260"/>
        <w:rPr>
          <w:rFonts w:ascii="Arial" w:hAnsi="Arial" w:cs="Arial"/>
          <w:sz w:val="24"/>
          <w:szCs w:val="24"/>
        </w:rPr>
      </w:pPr>
      <w:r>
        <w:rPr>
          <w:rFonts w:ascii="Arial" w:hAnsi="Arial" w:cs="Arial"/>
          <w:sz w:val="24"/>
          <w:szCs w:val="24"/>
        </w:rPr>
        <w:t xml:space="preserve">** If </w:t>
      </w:r>
      <w:r w:rsidRPr="007C6F89">
        <w:rPr>
          <w:rFonts w:ascii="Arial" w:hAnsi="Arial" w:cs="Arial"/>
          <w:sz w:val="24"/>
          <w:szCs w:val="24"/>
        </w:rPr>
        <w:t>Approve</w:t>
      </w:r>
      <w:r>
        <w:rPr>
          <w:rFonts w:ascii="Arial" w:hAnsi="Arial" w:cs="Arial"/>
          <w:sz w:val="24"/>
          <w:szCs w:val="24"/>
        </w:rPr>
        <w:t>d send acknowledgement to Food handler</w:t>
      </w:r>
    </w:p>
    <w:p w14:paraId="2F1ED4FA" w14:textId="77777777" w:rsidR="004B58AB" w:rsidRPr="007C6F89" w:rsidRDefault="004B58AB" w:rsidP="004B58AB">
      <w:pPr>
        <w:ind w:left="1260"/>
        <w:rPr>
          <w:rFonts w:ascii="Arial" w:hAnsi="Arial" w:cs="Arial"/>
          <w:sz w:val="24"/>
          <w:szCs w:val="24"/>
        </w:rPr>
      </w:pPr>
      <w:r>
        <w:rPr>
          <w:rFonts w:ascii="Arial" w:hAnsi="Arial" w:cs="Arial"/>
          <w:sz w:val="24"/>
          <w:szCs w:val="24"/>
        </w:rPr>
        <w:t>** If rejected, enable the remarks field, to provide the reason for rejection, and send to food handler</w:t>
      </w:r>
    </w:p>
    <w:p w14:paraId="4CDD3C88" w14:textId="77777777" w:rsidR="004B58AB" w:rsidRDefault="004B58AB" w:rsidP="004B58AB">
      <w:pPr>
        <w:pStyle w:val="Heading2"/>
        <w:numPr>
          <w:ilvl w:val="3"/>
          <w:numId w:val="1"/>
        </w:numPr>
        <w:ind w:left="1260" w:firstLine="0"/>
        <w:rPr>
          <w:rFonts w:ascii="Arial" w:hAnsi="Arial" w:cs="Arial"/>
          <w:color w:val="auto"/>
          <w:sz w:val="24"/>
          <w:szCs w:val="24"/>
        </w:rPr>
      </w:pPr>
      <w:bookmarkStart w:id="162" w:name="_Toc53514943"/>
      <w:r>
        <w:rPr>
          <w:rFonts w:ascii="Arial" w:hAnsi="Arial" w:cs="Arial"/>
          <w:color w:val="auto"/>
          <w:sz w:val="24"/>
          <w:szCs w:val="24"/>
        </w:rPr>
        <w:t>Attendance (Role)</w:t>
      </w:r>
      <w:bookmarkEnd w:id="162"/>
    </w:p>
    <w:p w14:paraId="5E6812B5" w14:textId="77777777" w:rsidR="004B58AB" w:rsidRPr="00AA3E19" w:rsidRDefault="004B58AB" w:rsidP="004B58AB">
      <w:pPr>
        <w:ind w:left="1260"/>
        <w:rPr>
          <w:rFonts w:ascii="Arial" w:hAnsi="Arial" w:cs="Arial"/>
          <w:sz w:val="24"/>
          <w:szCs w:val="24"/>
        </w:rPr>
      </w:pPr>
      <w:r w:rsidRPr="00AA3E19">
        <w:rPr>
          <w:rFonts w:ascii="Arial" w:hAnsi="Arial" w:cs="Arial"/>
          <w:sz w:val="24"/>
          <w:szCs w:val="24"/>
        </w:rPr>
        <w:t xml:space="preserve">** list </w:t>
      </w:r>
      <w:proofErr w:type="spellStart"/>
      <w:r w:rsidRPr="00AA3E19">
        <w:rPr>
          <w:rFonts w:ascii="Arial" w:hAnsi="Arial" w:cs="Arial"/>
          <w:sz w:val="24"/>
          <w:szCs w:val="24"/>
        </w:rPr>
        <w:t>allthe</w:t>
      </w:r>
      <w:proofErr w:type="spellEnd"/>
      <w:r w:rsidRPr="00AA3E19">
        <w:rPr>
          <w:rFonts w:ascii="Arial" w:hAnsi="Arial" w:cs="Arial"/>
          <w:sz w:val="24"/>
          <w:szCs w:val="24"/>
        </w:rPr>
        <w:t xml:space="preserve"> approved applicant</w:t>
      </w:r>
    </w:p>
    <w:tbl>
      <w:tblPr>
        <w:tblStyle w:val="TableGrid"/>
        <w:tblW w:w="0" w:type="auto"/>
        <w:tblInd w:w="1260" w:type="dxa"/>
        <w:tblLook w:val="04A0" w:firstRow="1" w:lastRow="0" w:firstColumn="1" w:lastColumn="0" w:noHBand="0" w:noVBand="1"/>
      </w:tblPr>
      <w:tblGrid>
        <w:gridCol w:w="3528"/>
        <w:gridCol w:w="1710"/>
        <w:gridCol w:w="3078"/>
      </w:tblGrid>
      <w:tr w:rsidR="004B58AB" w:rsidRPr="00B039CD" w14:paraId="73AD4996" w14:textId="77777777" w:rsidTr="007637A4">
        <w:tc>
          <w:tcPr>
            <w:tcW w:w="3528" w:type="dxa"/>
            <w:shd w:val="clear" w:color="auto" w:fill="FDE9D9" w:themeFill="accent6" w:themeFillTint="33"/>
          </w:tcPr>
          <w:p w14:paraId="59A299C5"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4DF2099C"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596786DA" w14:textId="77777777" w:rsidR="004B58AB" w:rsidRPr="00B039CD" w:rsidRDefault="004B58AB" w:rsidP="007637A4">
            <w:pPr>
              <w:jc w:val="center"/>
              <w:rPr>
                <w:rFonts w:ascii="Arial" w:hAnsi="Arial" w:cs="Arial"/>
                <w:sz w:val="24"/>
                <w:szCs w:val="24"/>
              </w:rPr>
            </w:pPr>
            <w:r w:rsidRPr="00B039CD">
              <w:rPr>
                <w:rFonts w:ascii="Arial" w:hAnsi="Arial" w:cs="Arial"/>
                <w:sz w:val="24"/>
                <w:szCs w:val="24"/>
              </w:rPr>
              <w:t>Validation</w:t>
            </w:r>
          </w:p>
        </w:tc>
      </w:tr>
      <w:tr w:rsidR="004B58AB" w:rsidRPr="00B039CD" w14:paraId="37473C28" w14:textId="77777777" w:rsidTr="007637A4">
        <w:tc>
          <w:tcPr>
            <w:tcW w:w="3528" w:type="dxa"/>
          </w:tcPr>
          <w:p w14:paraId="59ECEB03" w14:textId="77777777" w:rsidR="004B58AB" w:rsidRPr="00B039CD" w:rsidRDefault="004B58AB" w:rsidP="007637A4">
            <w:pPr>
              <w:rPr>
                <w:rFonts w:ascii="Arial" w:hAnsi="Arial" w:cs="Arial"/>
                <w:sz w:val="24"/>
                <w:szCs w:val="24"/>
              </w:rPr>
            </w:pPr>
            <w:r>
              <w:rPr>
                <w:rFonts w:ascii="Arial" w:hAnsi="Arial" w:cs="Arial"/>
                <w:sz w:val="24"/>
                <w:szCs w:val="24"/>
              </w:rPr>
              <w:t>Permit No/CID</w:t>
            </w:r>
          </w:p>
        </w:tc>
        <w:tc>
          <w:tcPr>
            <w:tcW w:w="1710" w:type="dxa"/>
          </w:tcPr>
          <w:p w14:paraId="7100C51A" w14:textId="77777777" w:rsidR="004B58AB" w:rsidRPr="00B039CD" w:rsidRDefault="004B58AB" w:rsidP="007637A4">
            <w:pPr>
              <w:rPr>
                <w:rFonts w:ascii="Arial" w:hAnsi="Arial" w:cs="Arial"/>
                <w:sz w:val="24"/>
                <w:szCs w:val="24"/>
              </w:rPr>
            </w:pPr>
            <w:r>
              <w:rPr>
                <w:rFonts w:ascii="Arial" w:hAnsi="Arial" w:cs="Arial"/>
                <w:sz w:val="24"/>
                <w:szCs w:val="24"/>
              </w:rPr>
              <w:t>Text</w:t>
            </w:r>
          </w:p>
        </w:tc>
        <w:tc>
          <w:tcPr>
            <w:tcW w:w="3078" w:type="dxa"/>
            <w:vMerge w:val="restart"/>
            <w:vAlign w:val="center"/>
          </w:tcPr>
          <w:p w14:paraId="45966FAE" w14:textId="77777777" w:rsidR="004B58AB" w:rsidRPr="00B039CD" w:rsidRDefault="004B58AB" w:rsidP="007637A4">
            <w:pPr>
              <w:rPr>
                <w:rFonts w:ascii="Arial" w:hAnsi="Arial" w:cs="Arial"/>
                <w:sz w:val="24"/>
                <w:szCs w:val="24"/>
              </w:rPr>
            </w:pPr>
          </w:p>
        </w:tc>
      </w:tr>
      <w:tr w:rsidR="004B58AB" w:rsidRPr="00B039CD" w14:paraId="53B9151F" w14:textId="77777777" w:rsidTr="007637A4">
        <w:tc>
          <w:tcPr>
            <w:tcW w:w="3528" w:type="dxa"/>
          </w:tcPr>
          <w:p w14:paraId="42DB8B1F" w14:textId="77777777" w:rsidR="004B58AB" w:rsidRPr="00B039CD" w:rsidRDefault="004B58AB" w:rsidP="007637A4">
            <w:pPr>
              <w:rPr>
                <w:rFonts w:ascii="Arial" w:hAnsi="Arial" w:cs="Arial"/>
                <w:sz w:val="24"/>
                <w:szCs w:val="24"/>
              </w:rPr>
            </w:pPr>
            <w:r>
              <w:rPr>
                <w:rFonts w:ascii="Arial" w:hAnsi="Arial" w:cs="Arial"/>
                <w:sz w:val="24"/>
                <w:szCs w:val="24"/>
              </w:rPr>
              <w:t>Name</w:t>
            </w:r>
          </w:p>
        </w:tc>
        <w:tc>
          <w:tcPr>
            <w:tcW w:w="1710" w:type="dxa"/>
          </w:tcPr>
          <w:p w14:paraId="7B74EDC3" w14:textId="77777777" w:rsidR="004B58AB" w:rsidRPr="00B039CD" w:rsidRDefault="004B58AB" w:rsidP="007637A4">
            <w:pPr>
              <w:rPr>
                <w:rFonts w:ascii="Arial" w:hAnsi="Arial" w:cs="Arial"/>
                <w:sz w:val="24"/>
                <w:szCs w:val="24"/>
              </w:rPr>
            </w:pPr>
            <w:r>
              <w:rPr>
                <w:rFonts w:ascii="Arial" w:hAnsi="Arial" w:cs="Arial"/>
                <w:sz w:val="24"/>
                <w:szCs w:val="24"/>
              </w:rPr>
              <w:t>Text</w:t>
            </w:r>
          </w:p>
        </w:tc>
        <w:tc>
          <w:tcPr>
            <w:tcW w:w="3078" w:type="dxa"/>
            <w:vMerge/>
          </w:tcPr>
          <w:p w14:paraId="4FD2594F" w14:textId="77777777" w:rsidR="004B58AB" w:rsidRPr="00B039CD" w:rsidRDefault="004B58AB" w:rsidP="007637A4">
            <w:pPr>
              <w:rPr>
                <w:rFonts w:ascii="Arial" w:hAnsi="Arial" w:cs="Arial"/>
                <w:sz w:val="24"/>
                <w:szCs w:val="24"/>
              </w:rPr>
            </w:pPr>
          </w:p>
        </w:tc>
      </w:tr>
      <w:tr w:rsidR="004B58AB" w:rsidRPr="00B039CD" w14:paraId="348E36FC" w14:textId="77777777" w:rsidTr="007637A4">
        <w:tc>
          <w:tcPr>
            <w:tcW w:w="3528" w:type="dxa"/>
          </w:tcPr>
          <w:p w14:paraId="7E6C35E7" w14:textId="77777777" w:rsidR="004B58AB" w:rsidRPr="00B039CD" w:rsidRDefault="004B58AB" w:rsidP="007637A4">
            <w:pPr>
              <w:rPr>
                <w:rFonts w:ascii="Arial" w:hAnsi="Arial" w:cs="Arial"/>
                <w:sz w:val="24"/>
                <w:szCs w:val="24"/>
              </w:rPr>
            </w:pPr>
            <w:r>
              <w:rPr>
                <w:rFonts w:ascii="Arial" w:hAnsi="Arial" w:cs="Arial"/>
                <w:sz w:val="24"/>
                <w:szCs w:val="24"/>
              </w:rPr>
              <w:t xml:space="preserve">Country </w:t>
            </w:r>
          </w:p>
        </w:tc>
        <w:tc>
          <w:tcPr>
            <w:tcW w:w="1710" w:type="dxa"/>
          </w:tcPr>
          <w:p w14:paraId="185CD17C" w14:textId="77777777" w:rsidR="004B58AB" w:rsidRPr="00B039CD" w:rsidRDefault="004B58AB" w:rsidP="007637A4">
            <w:pPr>
              <w:rPr>
                <w:rFonts w:ascii="Arial" w:hAnsi="Arial" w:cs="Arial"/>
                <w:sz w:val="24"/>
                <w:szCs w:val="24"/>
              </w:rPr>
            </w:pPr>
            <w:r>
              <w:rPr>
                <w:rFonts w:ascii="Arial" w:hAnsi="Arial" w:cs="Arial"/>
                <w:sz w:val="24"/>
                <w:szCs w:val="24"/>
              </w:rPr>
              <w:t>Text</w:t>
            </w:r>
          </w:p>
        </w:tc>
        <w:tc>
          <w:tcPr>
            <w:tcW w:w="3078" w:type="dxa"/>
            <w:vMerge/>
          </w:tcPr>
          <w:p w14:paraId="3BDD518C" w14:textId="77777777" w:rsidR="004B58AB" w:rsidRPr="00B039CD" w:rsidRDefault="004B58AB" w:rsidP="007637A4">
            <w:pPr>
              <w:rPr>
                <w:rFonts w:ascii="Arial" w:hAnsi="Arial" w:cs="Arial"/>
                <w:sz w:val="24"/>
                <w:szCs w:val="24"/>
              </w:rPr>
            </w:pPr>
          </w:p>
        </w:tc>
      </w:tr>
      <w:tr w:rsidR="004B58AB" w:rsidRPr="00B039CD" w14:paraId="26D8DC1A" w14:textId="77777777" w:rsidTr="007637A4">
        <w:tc>
          <w:tcPr>
            <w:tcW w:w="3528" w:type="dxa"/>
          </w:tcPr>
          <w:p w14:paraId="4EE03431" w14:textId="77777777" w:rsidR="004B58AB" w:rsidRDefault="004B58AB" w:rsidP="007637A4">
            <w:pPr>
              <w:rPr>
                <w:rFonts w:ascii="Arial" w:hAnsi="Arial" w:cs="Arial"/>
                <w:color w:val="000000"/>
                <w:sz w:val="24"/>
                <w:szCs w:val="24"/>
              </w:rPr>
            </w:pPr>
            <w:r>
              <w:rPr>
                <w:rFonts w:ascii="Arial" w:hAnsi="Arial" w:cs="Arial"/>
                <w:color w:val="000000"/>
                <w:sz w:val="24"/>
                <w:szCs w:val="24"/>
              </w:rPr>
              <w:t>Contact Number</w:t>
            </w:r>
          </w:p>
        </w:tc>
        <w:tc>
          <w:tcPr>
            <w:tcW w:w="1710" w:type="dxa"/>
          </w:tcPr>
          <w:p w14:paraId="0A3F230E" w14:textId="77777777" w:rsidR="004B58AB" w:rsidRPr="00B039CD" w:rsidRDefault="004B58AB" w:rsidP="007637A4">
            <w:pPr>
              <w:rPr>
                <w:rFonts w:ascii="Arial" w:hAnsi="Arial" w:cs="Arial"/>
                <w:sz w:val="24"/>
                <w:szCs w:val="24"/>
              </w:rPr>
            </w:pPr>
            <w:r>
              <w:rPr>
                <w:rFonts w:ascii="Arial" w:hAnsi="Arial" w:cs="Arial"/>
                <w:sz w:val="24"/>
                <w:szCs w:val="24"/>
              </w:rPr>
              <w:t>number</w:t>
            </w:r>
          </w:p>
        </w:tc>
        <w:tc>
          <w:tcPr>
            <w:tcW w:w="3078" w:type="dxa"/>
          </w:tcPr>
          <w:p w14:paraId="33308F1A" w14:textId="77777777" w:rsidR="004B58AB" w:rsidRPr="00AA5BAD" w:rsidRDefault="004B58AB" w:rsidP="007637A4">
            <w:pPr>
              <w:rPr>
                <w:rFonts w:ascii="Arial" w:hAnsi="Arial" w:cs="Arial"/>
                <w:sz w:val="24"/>
                <w:szCs w:val="24"/>
              </w:rPr>
            </w:pPr>
            <w:r>
              <w:rPr>
                <w:rFonts w:ascii="Arial" w:hAnsi="Arial" w:cs="Arial"/>
                <w:sz w:val="24"/>
                <w:szCs w:val="24"/>
              </w:rPr>
              <w:t xml:space="preserve">Accept only number, max length </w:t>
            </w:r>
            <w:proofErr w:type="gramStart"/>
            <w:r>
              <w:rPr>
                <w:rFonts w:ascii="Arial" w:hAnsi="Arial" w:cs="Arial"/>
                <w:sz w:val="24"/>
                <w:szCs w:val="24"/>
              </w:rPr>
              <w:t>8,</w:t>
            </w:r>
            <w:r w:rsidRPr="00AA5BAD">
              <w:rPr>
                <w:rFonts w:ascii="Arial" w:hAnsi="Arial" w:cs="Arial"/>
                <w:sz w:val="24"/>
                <w:szCs w:val="24"/>
              </w:rPr>
              <w:t>Should</w:t>
            </w:r>
            <w:proofErr w:type="gramEnd"/>
            <w:r w:rsidRPr="00AA5BAD">
              <w:rPr>
                <w:rFonts w:ascii="Arial" w:hAnsi="Arial" w:cs="Arial"/>
                <w:sz w:val="24"/>
                <w:szCs w:val="24"/>
              </w:rPr>
              <w:t xml:space="preserve"> accept only number, </w:t>
            </w:r>
          </w:p>
          <w:p w14:paraId="68EEA911" w14:textId="77777777" w:rsidR="004B58AB" w:rsidRDefault="004B58AB" w:rsidP="007637A4">
            <w:pPr>
              <w:rPr>
                <w:rFonts w:ascii="Arial" w:hAnsi="Arial" w:cs="Arial"/>
                <w:sz w:val="24"/>
                <w:szCs w:val="24"/>
              </w:rPr>
            </w:pPr>
            <w:r w:rsidRPr="00AA5BAD">
              <w:rPr>
                <w:rFonts w:ascii="Arial" w:hAnsi="Arial" w:cs="Arial"/>
                <w:sz w:val="24"/>
                <w:szCs w:val="24"/>
              </w:rPr>
              <w:t>should not accept special character</w:t>
            </w:r>
          </w:p>
        </w:tc>
      </w:tr>
      <w:tr w:rsidR="004B58AB" w:rsidRPr="00B039CD" w14:paraId="3AC07918" w14:textId="77777777" w:rsidTr="007637A4">
        <w:tc>
          <w:tcPr>
            <w:tcW w:w="3528" w:type="dxa"/>
          </w:tcPr>
          <w:p w14:paraId="68808CA3" w14:textId="77777777" w:rsidR="004B58AB" w:rsidRDefault="004B58AB" w:rsidP="007637A4">
            <w:pPr>
              <w:rPr>
                <w:rFonts w:ascii="Arial" w:hAnsi="Arial" w:cs="Arial"/>
                <w:color w:val="000000"/>
                <w:sz w:val="24"/>
                <w:szCs w:val="24"/>
              </w:rPr>
            </w:pPr>
            <w:r>
              <w:rPr>
                <w:rFonts w:ascii="Arial" w:hAnsi="Arial" w:cs="Arial"/>
                <w:color w:val="000000"/>
                <w:sz w:val="24"/>
                <w:szCs w:val="24"/>
              </w:rPr>
              <w:t>Email</w:t>
            </w:r>
          </w:p>
        </w:tc>
        <w:tc>
          <w:tcPr>
            <w:tcW w:w="1710" w:type="dxa"/>
          </w:tcPr>
          <w:p w14:paraId="26A03616" w14:textId="77777777" w:rsidR="004B58AB" w:rsidRPr="00B039CD" w:rsidRDefault="004B58AB" w:rsidP="007637A4">
            <w:pPr>
              <w:rPr>
                <w:rFonts w:ascii="Arial" w:hAnsi="Arial" w:cs="Arial"/>
                <w:sz w:val="24"/>
                <w:szCs w:val="24"/>
              </w:rPr>
            </w:pPr>
            <w:r>
              <w:rPr>
                <w:rFonts w:ascii="Arial" w:hAnsi="Arial" w:cs="Arial"/>
                <w:sz w:val="24"/>
                <w:szCs w:val="24"/>
              </w:rPr>
              <w:t xml:space="preserve">Email </w:t>
            </w:r>
          </w:p>
        </w:tc>
        <w:tc>
          <w:tcPr>
            <w:tcW w:w="3078" w:type="dxa"/>
          </w:tcPr>
          <w:p w14:paraId="6B47C0E8" w14:textId="77777777" w:rsidR="004B58AB" w:rsidRDefault="004B58AB" w:rsidP="007637A4">
            <w:pPr>
              <w:rPr>
                <w:rFonts w:ascii="Arial" w:hAnsi="Arial" w:cs="Arial"/>
                <w:sz w:val="24"/>
                <w:szCs w:val="24"/>
              </w:rPr>
            </w:pPr>
          </w:p>
        </w:tc>
      </w:tr>
      <w:tr w:rsidR="004B58AB" w:rsidRPr="00B039CD" w14:paraId="0E1ACC0D" w14:textId="77777777" w:rsidTr="007637A4">
        <w:tc>
          <w:tcPr>
            <w:tcW w:w="3528" w:type="dxa"/>
          </w:tcPr>
          <w:p w14:paraId="04F26E75" w14:textId="77777777" w:rsidR="004B58AB" w:rsidRDefault="004B58AB" w:rsidP="007637A4">
            <w:pPr>
              <w:rPr>
                <w:rFonts w:ascii="Arial" w:hAnsi="Arial" w:cs="Arial"/>
                <w:color w:val="000000"/>
                <w:sz w:val="24"/>
                <w:szCs w:val="24"/>
              </w:rPr>
            </w:pPr>
            <w:r>
              <w:rPr>
                <w:rFonts w:ascii="Arial" w:hAnsi="Arial" w:cs="Arial"/>
                <w:color w:val="000000"/>
                <w:sz w:val="24"/>
                <w:szCs w:val="24"/>
              </w:rPr>
              <w:t>Absent /Present</w:t>
            </w:r>
          </w:p>
        </w:tc>
        <w:tc>
          <w:tcPr>
            <w:tcW w:w="1710" w:type="dxa"/>
          </w:tcPr>
          <w:p w14:paraId="63841EB9" w14:textId="77777777" w:rsidR="004B58AB" w:rsidRDefault="004B58AB" w:rsidP="007637A4">
            <w:pPr>
              <w:rPr>
                <w:rFonts w:ascii="Arial" w:hAnsi="Arial" w:cs="Arial"/>
                <w:sz w:val="24"/>
                <w:szCs w:val="24"/>
              </w:rPr>
            </w:pPr>
            <w:r>
              <w:rPr>
                <w:rFonts w:ascii="Arial" w:hAnsi="Arial" w:cs="Arial"/>
                <w:sz w:val="24"/>
                <w:szCs w:val="24"/>
              </w:rPr>
              <w:t>Select</w:t>
            </w:r>
          </w:p>
        </w:tc>
        <w:tc>
          <w:tcPr>
            <w:tcW w:w="3078" w:type="dxa"/>
          </w:tcPr>
          <w:p w14:paraId="5E9B7D17" w14:textId="77777777" w:rsidR="004B58AB" w:rsidRDefault="004B58AB" w:rsidP="007637A4">
            <w:pPr>
              <w:rPr>
                <w:rFonts w:ascii="Arial" w:hAnsi="Arial" w:cs="Arial"/>
                <w:sz w:val="24"/>
                <w:szCs w:val="24"/>
              </w:rPr>
            </w:pPr>
            <w:r>
              <w:rPr>
                <w:rFonts w:ascii="Arial" w:hAnsi="Arial" w:cs="Arial"/>
                <w:sz w:val="24"/>
                <w:szCs w:val="24"/>
              </w:rPr>
              <w:t>Absent or present</w:t>
            </w:r>
          </w:p>
        </w:tc>
      </w:tr>
      <w:tr w:rsidR="004B58AB" w:rsidRPr="00B039CD" w14:paraId="37E9F210" w14:textId="77777777" w:rsidTr="007637A4">
        <w:tc>
          <w:tcPr>
            <w:tcW w:w="3528" w:type="dxa"/>
          </w:tcPr>
          <w:p w14:paraId="3512C964" w14:textId="77777777" w:rsidR="004B58AB" w:rsidRDefault="004B58AB" w:rsidP="007637A4">
            <w:pPr>
              <w:rPr>
                <w:rFonts w:ascii="Arial" w:hAnsi="Arial" w:cs="Arial"/>
                <w:color w:val="000000"/>
                <w:sz w:val="24"/>
                <w:szCs w:val="24"/>
              </w:rPr>
            </w:pPr>
            <w:r>
              <w:rPr>
                <w:rFonts w:ascii="Arial" w:hAnsi="Arial" w:cs="Arial"/>
                <w:color w:val="000000"/>
                <w:sz w:val="24"/>
                <w:szCs w:val="24"/>
              </w:rPr>
              <w:t>Marks obtained</w:t>
            </w:r>
          </w:p>
        </w:tc>
        <w:tc>
          <w:tcPr>
            <w:tcW w:w="1710" w:type="dxa"/>
          </w:tcPr>
          <w:p w14:paraId="2CC4E3C9" w14:textId="77777777" w:rsidR="004B58AB" w:rsidRDefault="004B58AB" w:rsidP="007637A4">
            <w:pPr>
              <w:rPr>
                <w:rFonts w:ascii="Arial" w:hAnsi="Arial" w:cs="Arial"/>
                <w:sz w:val="24"/>
                <w:szCs w:val="24"/>
              </w:rPr>
            </w:pPr>
            <w:r>
              <w:rPr>
                <w:rFonts w:ascii="Arial" w:hAnsi="Arial" w:cs="Arial"/>
                <w:sz w:val="24"/>
                <w:szCs w:val="24"/>
              </w:rPr>
              <w:t xml:space="preserve">Number </w:t>
            </w:r>
          </w:p>
        </w:tc>
        <w:tc>
          <w:tcPr>
            <w:tcW w:w="3078" w:type="dxa"/>
          </w:tcPr>
          <w:p w14:paraId="1863636C" w14:textId="77777777" w:rsidR="004B58AB" w:rsidRDefault="004B58AB" w:rsidP="007637A4">
            <w:pPr>
              <w:rPr>
                <w:rFonts w:ascii="Arial" w:hAnsi="Arial" w:cs="Arial"/>
                <w:sz w:val="24"/>
                <w:szCs w:val="24"/>
              </w:rPr>
            </w:pPr>
            <w:r>
              <w:rPr>
                <w:rFonts w:ascii="Arial" w:hAnsi="Arial" w:cs="Arial"/>
                <w:sz w:val="24"/>
                <w:szCs w:val="24"/>
              </w:rPr>
              <w:t>Criteria set at master data</w:t>
            </w:r>
          </w:p>
        </w:tc>
      </w:tr>
      <w:tr w:rsidR="004B58AB" w:rsidRPr="00B039CD" w14:paraId="68C8B135" w14:textId="77777777" w:rsidTr="007637A4">
        <w:tc>
          <w:tcPr>
            <w:tcW w:w="3528" w:type="dxa"/>
          </w:tcPr>
          <w:p w14:paraId="24F822C3" w14:textId="77777777" w:rsidR="004B58AB" w:rsidRDefault="004B58AB" w:rsidP="007637A4">
            <w:pPr>
              <w:rPr>
                <w:rFonts w:ascii="Arial" w:hAnsi="Arial" w:cs="Arial"/>
                <w:color w:val="000000"/>
                <w:sz w:val="24"/>
                <w:szCs w:val="24"/>
              </w:rPr>
            </w:pPr>
            <w:r>
              <w:rPr>
                <w:rFonts w:ascii="Arial" w:hAnsi="Arial" w:cs="Arial"/>
                <w:color w:val="000000"/>
                <w:sz w:val="24"/>
                <w:szCs w:val="24"/>
              </w:rPr>
              <w:t>Pass / Fail</w:t>
            </w:r>
          </w:p>
        </w:tc>
        <w:tc>
          <w:tcPr>
            <w:tcW w:w="1710" w:type="dxa"/>
          </w:tcPr>
          <w:p w14:paraId="5E5A493C" w14:textId="77777777" w:rsidR="004B58AB" w:rsidRDefault="004B58AB" w:rsidP="007637A4">
            <w:pPr>
              <w:rPr>
                <w:rFonts w:ascii="Arial" w:hAnsi="Arial" w:cs="Arial"/>
                <w:sz w:val="24"/>
                <w:szCs w:val="24"/>
              </w:rPr>
            </w:pPr>
            <w:r>
              <w:rPr>
                <w:rFonts w:ascii="Arial" w:hAnsi="Arial" w:cs="Arial"/>
                <w:sz w:val="24"/>
                <w:szCs w:val="24"/>
              </w:rPr>
              <w:t xml:space="preserve">Auto </w:t>
            </w:r>
          </w:p>
        </w:tc>
        <w:tc>
          <w:tcPr>
            <w:tcW w:w="3078" w:type="dxa"/>
          </w:tcPr>
          <w:p w14:paraId="48B87E0E" w14:textId="77777777" w:rsidR="004B58AB" w:rsidRDefault="004B58AB" w:rsidP="007637A4">
            <w:pPr>
              <w:rPr>
                <w:rFonts w:ascii="Arial" w:hAnsi="Arial" w:cs="Arial"/>
                <w:sz w:val="24"/>
                <w:szCs w:val="24"/>
              </w:rPr>
            </w:pPr>
          </w:p>
        </w:tc>
      </w:tr>
    </w:tbl>
    <w:p w14:paraId="76431B16" w14:textId="77777777" w:rsidR="004B58AB" w:rsidRDefault="004B58AB" w:rsidP="004B58AB">
      <w:pPr>
        <w:pStyle w:val="ListParagraph"/>
        <w:ind w:left="1260"/>
        <w:jc w:val="both"/>
        <w:rPr>
          <w:rFonts w:ascii="Arial" w:hAnsi="Arial" w:cs="Arial"/>
          <w:sz w:val="24"/>
          <w:szCs w:val="24"/>
        </w:rPr>
      </w:pPr>
    </w:p>
    <w:p w14:paraId="07731D39" w14:textId="77777777" w:rsidR="004B58AB" w:rsidRDefault="004B58AB" w:rsidP="004B58AB">
      <w:pPr>
        <w:pStyle w:val="ListParagraph"/>
        <w:ind w:left="1260"/>
        <w:jc w:val="both"/>
        <w:rPr>
          <w:rFonts w:ascii="Arial" w:hAnsi="Arial" w:cs="Arial"/>
          <w:sz w:val="24"/>
          <w:szCs w:val="24"/>
        </w:rPr>
      </w:pPr>
      <w:r>
        <w:rPr>
          <w:rFonts w:ascii="Arial" w:hAnsi="Arial" w:cs="Arial"/>
          <w:sz w:val="24"/>
          <w:szCs w:val="24"/>
        </w:rPr>
        <w:t>** if absent, disable the mark obtained, and Pass/Fail status</w:t>
      </w:r>
    </w:p>
    <w:p w14:paraId="6634BB7E" w14:textId="77777777" w:rsidR="004B58AB" w:rsidRDefault="004B58AB" w:rsidP="004B58AB">
      <w:pPr>
        <w:pStyle w:val="ListParagraph"/>
        <w:ind w:left="1260"/>
        <w:jc w:val="both"/>
        <w:rPr>
          <w:rFonts w:ascii="Arial" w:hAnsi="Arial" w:cs="Arial"/>
          <w:sz w:val="24"/>
          <w:szCs w:val="24"/>
        </w:rPr>
      </w:pPr>
      <w:r>
        <w:rPr>
          <w:rFonts w:ascii="Arial" w:hAnsi="Arial" w:cs="Arial"/>
          <w:sz w:val="24"/>
          <w:szCs w:val="24"/>
        </w:rPr>
        <w:t>** Notify applicant (pass/fail) while submitting and share it to BHQ</w:t>
      </w:r>
    </w:p>
    <w:p w14:paraId="1009BBED" w14:textId="77777777" w:rsidR="004B58AB" w:rsidRPr="00AA5BAD" w:rsidRDefault="004B58AB" w:rsidP="004B58AB">
      <w:pPr>
        <w:pStyle w:val="ListParagraph"/>
        <w:ind w:left="1260"/>
        <w:jc w:val="both"/>
        <w:rPr>
          <w:rFonts w:ascii="Arial" w:hAnsi="Arial" w:cs="Arial"/>
          <w:sz w:val="24"/>
          <w:szCs w:val="24"/>
        </w:rPr>
      </w:pPr>
      <w:r>
        <w:rPr>
          <w:rFonts w:ascii="Arial" w:hAnsi="Arial" w:cs="Arial"/>
          <w:sz w:val="24"/>
          <w:szCs w:val="24"/>
        </w:rPr>
        <w:t>** Both BHQ and BFO can print (license format: Annexure 20)</w:t>
      </w:r>
    </w:p>
    <w:p w14:paraId="607B1CD5" w14:textId="77777777" w:rsidR="008012FE" w:rsidRPr="0087658A" w:rsidRDefault="008012FE" w:rsidP="008012FE">
      <w:pPr>
        <w:pStyle w:val="Heading1"/>
        <w:numPr>
          <w:ilvl w:val="0"/>
          <w:numId w:val="1"/>
        </w:numPr>
        <w:rPr>
          <w:rFonts w:ascii="Arial" w:hAnsi="Arial" w:cs="Arial"/>
          <w:color w:val="auto"/>
        </w:rPr>
      </w:pPr>
      <w:bookmarkStart w:id="163" w:name="_Toc53514944"/>
      <w:r w:rsidRPr="00D0667D">
        <w:rPr>
          <w:rFonts w:ascii="Arial" w:hAnsi="Arial" w:cs="Arial"/>
          <w:color w:val="auto"/>
        </w:rPr>
        <w:lastRenderedPageBreak/>
        <w:t>Good Agricultural Practices</w:t>
      </w:r>
      <w:bookmarkEnd w:id="163"/>
    </w:p>
    <w:p w14:paraId="6E0DF7E2" w14:textId="77777777" w:rsidR="008012FE" w:rsidRDefault="008012FE" w:rsidP="008012FE">
      <w:pPr>
        <w:pStyle w:val="Heading2"/>
        <w:numPr>
          <w:ilvl w:val="1"/>
          <w:numId w:val="1"/>
        </w:numPr>
        <w:ind w:hanging="540"/>
        <w:rPr>
          <w:rFonts w:ascii="Arial" w:hAnsi="Arial" w:cs="Arial"/>
          <w:color w:val="auto"/>
          <w:sz w:val="24"/>
          <w:szCs w:val="24"/>
        </w:rPr>
      </w:pPr>
      <w:bookmarkStart w:id="164" w:name="_Toc53514945"/>
      <w:r>
        <w:rPr>
          <w:rFonts w:ascii="Arial" w:hAnsi="Arial" w:cs="Arial"/>
          <w:color w:val="auto"/>
          <w:sz w:val="24"/>
          <w:szCs w:val="24"/>
        </w:rPr>
        <w:t>Service Name: Product Certification Services</w:t>
      </w:r>
      <w:bookmarkEnd w:id="164"/>
    </w:p>
    <w:p w14:paraId="28EB9782" w14:textId="77777777" w:rsidR="00566EA9" w:rsidRDefault="008012FE" w:rsidP="008012FE">
      <w:pPr>
        <w:pStyle w:val="Heading2"/>
        <w:numPr>
          <w:ilvl w:val="1"/>
          <w:numId w:val="1"/>
        </w:numPr>
        <w:ind w:left="540" w:hanging="360"/>
        <w:rPr>
          <w:rFonts w:ascii="Arial" w:hAnsi="Arial" w:cs="Arial"/>
          <w:color w:val="auto"/>
          <w:sz w:val="24"/>
          <w:szCs w:val="24"/>
        </w:rPr>
      </w:pPr>
      <w:bookmarkStart w:id="165" w:name="_Toc53514946"/>
      <w:r>
        <w:rPr>
          <w:rFonts w:ascii="Arial" w:hAnsi="Arial" w:cs="Arial"/>
          <w:color w:val="auto"/>
          <w:sz w:val="24"/>
          <w:szCs w:val="24"/>
        </w:rPr>
        <w:t>Process Flow</w:t>
      </w:r>
      <w:bookmarkEnd w:id="165"/>
    </w:p>
    <w:p w14:paraId="71201A2F" w14:textId="77777777" w:rsidR="008012FE" w:rsidRPr="00E5589B" w:rsidRDefault="008012FE" w:rsidP="00566EA9">
      <w:pPr>
        <w:pStyle w:val="Heading2"/>
        <w:ind w:left="540"/>
        <w:rPr>
          <w:rFonts w:ascii="Arial" w:hAnsi="Arial" w:cs="Arial"/>
          <w:color w:val="auto"/>
          <w:sz w:val="24"/>
          <w:szCs w:val="24"/>
        </w:rPr>
      </w:pPr>
      <w:bookmarkStart w:id="166" w:name="_Toc53510416"/>
      <w:bookmarkStart w:id="167" w:name="_Toc53514947"/>
      <w:r>
        <w:rPr>
          <w:rFonts w:ascii="Arial" w:hAnsi="Arial" w:cs="Arial"/>
          <w:noProof/>
          <w:color w:val="auto"/>
          <w:sz w:val="24"/>
          <w:szCs w:val="24"/>
        </w:rPr>
        <w:drawing>
          <wp:inline distT="0" distB="0" distL="0" distR="0" wp14:anchorId="347E809A" wp14:editId="7418531B">
            <wp:extent cx="5930900" cy="4292600"/>
            <wp:effectExtent l="0" t="0" r="0" b="0"/>
            <wp:docPr id="14" name="Picture 14" descr="Screen Shot 2020-10-10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20-10-10 at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0900" cy="4292600"/>
                    </a:xfrm>
                    <a:prstGeom prst="rect">
                      <a:avLst/>
                    </a:prstGeom>
                    <a:noFill/>
                    <a:ln>
                      <a:noFill/>
                    </a:ln>
                  </pic:spPr>
                </pic:pic>
              </a:graphicData>
            </a:graphic>
          </wp:inline>
        </w:drawing>
      </w:r>
      <w:bookmarkEnd w:id="166"/>
      <w:bookmarkEnd w:id="167"/>
    </w:p>
    <w:p w14:paraId="7799739C" w14:textId="77777777" w:rsidR="008012FE" w:rsidRDefault="008012FE" w:rsidP="008012FE"/>
    <w:p w14:paraId="54F50F4C" w14:textId="77777777" w:rsidR="008012FE" w:rsidRPr="008230B8" w:rsidRDefault="008012FE" w:rsidP="008012FE"/>
    <w:p w14:paraId="5858B88A" w14:textId="77777777" w:rsidR="008012FE" w:rsidRDefault="008012FE" w:rsidP="008012FE">
      <w:pPr>
        <w:pStyle w:val="Heading2"/>
        <w:numPr>
          <w:ilvl w:val="1"/>
          <w:numId w:val="1"/>
        </w:numPr>
        <w:ind w:left="540" w:hanging="270"/>
        <w:rPr>
          <w:rFonts w:ascii="Arial" w:hAnsi="Arial" w:cs="Arial"/>
          <w:color w:val="auto"/>
          <w:sz w:val="24"/>
          <w:szCs w:val="24"/>
        </w:rPr>
      </w:pPr>
      <w:bookmarkStart w:id="168" w:name="_Toc53514948"/>
      <w:r>
        <w:rPr>
          <w:rFonts w:ascii="Arial" w:hAnsi="Arial" w:cs="Arial"/>
          <w:color w:val="auto"/>
          <w:sz w:val="24"/>
          <w:szCs w:val="24"/>
        </w:rPr>
        <w:t>Users and Roles</w:t>
      </w:r>
      <w:bookmarkEnd w:id="168"/>
    </w:p>
    <w:p w14:paraId="5EAC6F7B" w14:textId="77777777" w:rsidR="008012FE" w:rsidRDefault="008012FE" w:rsidP="008012FE">
      <w:pPr>
        <w:pStyle w:val="Heading2"/>
        <w:numPr>
          <w:ilvl w:val="2"/>
          <w:numId w:val="1"/>
        </w:numPr>
        <w:ind w:hanging="180"/>
        <w:rPr>
          <w:rFonts w:ascii="Arial" w:hAnsi="Arial" w:cs="Arial"/>
          <w:color w:val="auto"/>
          <w:sz w:val="24"/>
          <w:szCs w:val="24"/>
        </w:rPr>
      </w:pPr>
      <w:bookmarkStart w:id="169" w:name="_Toc53514949"/>
      <w:r>
        <w:rPr>
          <w:rFonts w:ascii="Arial" w:hAnsi="Arial" w:cs="Arial"/>
          <w:color w:val="auto"/>
          <w:sz w:val="24"/>
          <w:szCs w:val="24"/>
        </w:rPr>
        <w:t>GAP Certification Applicant (User)</w:t>
      </w:r>
      <w:bookmarkEnd w:id="169"/>
    </w:p>
    <w:p w14:paraId="183DAA5C" w14:textId="77777777" w:rsidR="008012FE" w:rsidRDefault="008012FE" w:rsidP="008012FE">
      <w:pPr>
        <w:pStyle w:val="Heading2"/>
        <w:numPr>
          <w:ilvl w:val="3"/>
          <w:numId w:val="1"/>
        </w:numPr>
        <w:ind w:left="1260" w:firstLine="0"/>
        <w:rPr>
          <w:rFonts w:ascii="Arial" w:hAnsi="Arial" w:cs="Arial"/>
          <w:color w:val="auto"/>
          <w:sz w:val="24"/>
          <w:szCs w:val="24"/>
        </w:rPr>
      </w:pPr>
      <w:bookmarkStart w:id="170" w:name="_Toc53514950"/>
      <w:r>
        <w:rPr>
          <w:rFonts w:ascii="Arial" w:hAnsi="Arial" w:cs="Arial"/>
          <w:color w:val="auto"/>
          <w:sz w:val="24"/>
          <w:szCs w:val="24"/>
        </w:rPr>
        <w:t>CA Apply (Role)</w:t>
      </w:r>
      <w:bookmarkEnd w:id="170"/>
    </w:p>
    <w:p w14:paraId="10BD5BC0" w14:textId="77777777" w:rsidR="008012FE" w:rsidRDefault="008012FE" w:rsidP="008012FE">
      <w:pPr>
        <w:ind w:left="1260"/>
        <w:rPr>
          <w:rFonts w:ascii="Arial" w:hAnsi="Arial" w:cs="Arial"/>
          <w:sz w:val="24"/>
          <w:szCs w:val="24"/>
        </w:rPr>
      </w:pPr>
    </w:p>
    <w:p w14:paraId="4B757D70" w14:textId="77777777" w:rsidR="008012FE" w:rsidRDefault="008012FE" w:rsidP="008012FE">
      <w:pPr>
        <w:ind w:left="1260"/>
        <w:rPr>
          <w:rFonts w:ascii="Arial" w:hAnsi="Arial" w:cs="Arial"/>
          <w:sz w:val="24"/>
          <w:szCs w:val="24"/>
        </w:rPr>
      </w:pPr>
      <w:r>
        <w:rPr>
          <w:rFonts w:ascii="Arial" w:hAnsi="Arial" w:cs="Arial"/>
          <w:sz w:val="24"/>
          <w:szCs w:val="24"/>
        </w:rPr>
        <w:t>Individual or Farmers group selection:</w:t>
      </w:r>
    </w:p>
    <w:tbl>
      <w:tblPr>
        <w:tblStyle w:val="TableGrid"/>
        <w:tblW w:w="0" w:type="auto"/>
        <w:tblInd w:w="1260" w:type="dxa"/>
        <w:tblLook w:val="04A0" w:firstRow="1" w:lastRow="0" w:firstColumn="1" w:lastColumn="0" w:noHBand="0" w:noVBand="1"/>
      </w:tblPr>
      <w:tblGrid>
        <w:gridCol w:w="3528"/>
        <w:gridCol w:w="1710"/>
        <w:gridCol w:w="3078"/>
      </w:tblGrid>
      <w:tr w:rsidR="008012FE" w14:paraId="5EE196C8" w14:textId="77777777" w:rsidTr="007637A4">
        <w:tc>
          <w:tcPr>
            <w:tcW w:w="3528" w:type="dxa"/>
            <w:shd w:val="clear" w:color="auto" w:fill="FDE9D9" w:themeFill="accent6" w:themeFillTint="33"/>
          </w:tcPr>
          <w:p w14:paraId="7559FD5D"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1859C429"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46C7179C"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Validation</w:t>
            </w:r>
          </w:p>
        </w:tc>
      </w:tr>
      <w:tr w:rsidR="008012FE" w14:paraId="043560ED" w14:textId="77777777" w:rsidTr="007637A4">
        <w:tc>
          <w:tcPr>
            <w:tcW w:w="3528" w:type="dxa"/>
          </w:tcPr>
          <w:p w14:paraId="0F627211" w14:textId="77777777" w:rsidR="008012FE" w:rsidRDefault="008012FE" w:rsidP="007637A4">
            <w:pPr>
              <w:rPr>
                <w:rFonts w:ascii="Arial" w:hAnsi="Arial" w:cs="Arial"/>
                <w:color w:val="000000"/>
                <w:sz w:val="24"/>
                <w:szCs w:val="24"/>
              </w:rPr>
            </w:pPr>
            <w:r>
              <w:rPr>
                <w:rFonts w:ascii="Arial" w:hAnsi="Arial" w:cs="Arial"/>
                <w:color w:val="000000"/>
                <w:sz w:val="24"/>
                <w:szCs w:val="24"/>
              </w:rPr>
              <w:t>Type</w:t>
            </w:r>
          </w:p>
        </w:tc>
        <w:tc>
          <w:tcPr>
            <w:tcW w:w="1710" w:type="dxa"/>
          </w:tcPr>
          <w:p w14:paraId="4EBEAFDF" w14:textId="77777777" w:rsidR="008012FE" w:rsidRDefault="008012FE" w:rsidP="007637A4">
            <w:pPr>
              <w:rPr>
                <w:rFonts w:ascii="Arial" w:hAnsi="Arial" w:cs="Arial"/>
                <w:sz w:val="24"/>
                <w:szCs w:val="24"/>
              </w:rPr>
            </w:pPr>
            <w:r>
              <w:rPr>
                <w:rFonts w:ascii="Arial" w:hAnsi="Arial" w:cs="Arial"/>
                <w:sz w:val="24"/>
                <w:szCs w:val="24"/>
              </w:rPr>
              <w:t xml:space="preserve">Select </w:t>
            </w:r>
          </w:p>
        </w:tc>
        <w:tc>
          <w:tcPr>
            <w:tcW w:w="3078" w:type="dxa"/>
          </w:tcPr>
          <w:p w14:paraId="046DD29C" w14:textId="77777777" w:rsidR="008012FE" w:rsidRDefault="008012FE" w:rsidP="007637A4">
            <w:pPr>
              <w:rPr>
                <w:rFonts w:ascii="Arial" w:hAnsi="Arial" w:cs="Arial"/>
                <w:sz w:val="24"/>
                <w:szCs w:val="24"/>
              </w:rPr>
            </w:pPr>
            <w:r>
              <w:rPr>
                <w:rFonts w:ascii="Arial" w:hAnsi="Arial" w:cs="Arial"/>
                <w:sz w:val="24"/>
                <w:szCs w:val="24"/>
              </w:rPr>
              <w:t>Individual of Farmers Group</w:t>
            </w:r>
          </w:p>
        </w:tc>
      </w:tr>
    </w:tbl>
    <w:p w14:paraId="0ED404B2" w14:textId="77777777" w:rsidR="008012FE" w:rsidRDefault="008012FE" w:rsidP="008012FE">
      <w:pPr>
        <w:ind w:left="1260"/>
        <w:rPr>
          <w:rFonts w:ascii="Arial" w:hAnsi="Arial" w:cs="Arial"/>
          <w:sz w:val="24"/>
          <w:szCs w:val="24"/>
        </w:rPr>
      </w:pPr>
    </w:p>
    <w:p w14:paraId="76C4D4A9" w14:textId="77777777" w:rsidR="008012FE" w:rsidRDefault="008012FE" w:rsidP="008012FE">
      <w:pPr>
        <w:ind w:left="1260"/>
        <w:rPr>
          <w:rFonts w:ascii="Arial" w:hAnsi="Arial" w:cs="Arial"/>
          <w:sz w:val="24"/>
          <w:szCs w:val="24"/>
        </w:rPr>
      </w:pPr>
      <w:r>
        <w:rPr>
          <w:rFonts w:ascii="Arial" w:hAnsi="Arial" w:cs="Arial"/>
          <w:sz w:val="24"/>
          <w:szCs w:val="24"/>
        </w:rPr>
        <w:lastRenderedPageBreak/>
        <w:t>Individual</w:t>
      </w:r>
      <w:r w:rsidR="003F243C">
        <w:rPr>
          <w:rFonts w:ascii="Arial" w:hAnsi="Arial" w:cs="Arial"/>
          <w:sz w:val="24"/>
          <w:szCs w:val="24"/>
        </w:rPr>
        <w:t xml:space="preserve"> Farmer</w:t>
      </w:r>
      <w:r>
        <w:rPr>
          <w:rFonts w:ascii="Arial" w:hAnsi="Arial" w:cs="Arial"/>
          <w:sz w:val="24"/>
          <w:szCs w:val="24"/>
        </w:rPr>
        <w:t xml:space="preserve">: </w:t>
      </w:r>
    </w:p>
    <w:tbl>
      <w:tblPr>
        <w:tblStyle w:val="TableGrid"/>
        <w:tblW w:w="0" w:type="auto"/>
        <w:tblInd w:w="1260" w:type="dxa"/>
        <w:tblLook w:val="04A0" w:firstRow="1" w:lastRow="0" w:firstColumn="1" w:lastColumn="0" w:noHBand="0" w:noVBand="1"/>
      </w:tblPr>
      <w:tblGrid>
        <w:gridCol w:w="3528"/>
        <w:gridCol w:w="1710"/>
        <w:gridCol w:w="3078"/>
      </w:tblGrid>
      <w:tr w:rsidR="008012FE" w:rsidRPr="00B039CD" w14:paraId="5B8F296E" w14:textId="77777777" w:rsidTr="007637A4">
        <w:tc>
          <w:tcPr>
            <w:tcW w:w="3528" w:type="dxa"/>
            <w:shd w:val="clear" w:color="auto" w:fill="FDE9D9" w:themeFill="accent6" w:themeFillTint="33"/>
          </w:tcPr>
          <w:p w14:paraId="781F59D7"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65C69672"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0E8691AC"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Validation</w:t>
            </w:r>
          </w:p>
        </w:tc>
      </w:tr>
      <w:tr w:rsidR="008012FE" w:rsidRPr="00B039CD" w14:paraId="3D5BDAC9" w14:textId="77777777" w:rsidTr="007637A4">
        <w:tc>
          <w:tcPr>
            <w:tcW w:w="3528" w:type="dxa"/>
          </w:tcPr>
          <w:p w14:paraId="1E3558C6" w14:textId="77777777" w:rsidR="008012FE" w:rsidRPr="00B039CD" w:rsidRDefault="008012FE" w:rsidP="007637A4">
            <w:pPr>
              <w:rPr>
                <w:rFonts w:ascii="Arial" w:hAnsi="Arial" w:cs="Arial"/>
                <w:sz w:val="24"/>
                <w:szCs w:val="24"/>
              </w:rPr>
            </w:pPr>
            <w:r>
              <w:rPr>
                <w:rFonts w:ascii="Arial" w:hAnsi="Arial" w:cs="Arial"/>
                <w:sz w:val="24"/>
                <w:szCs w:val="24"/>
              </w:rPr>
              <w:t xml:space="preserve">CID </w:t>
            </w:r>
          </w:p>
        </w:tc>
        <w:tc>
          <w:tcPr>
            <w:tcW w:w="1710" w:type="dxa"/>
          </w:tcPr>
          <w:p w14:paraId="7F9B6869" w14:textId="77777777" w:rsidR="008012FE" w:rsidRPr="00B039CD" w:rsidRDefault="008012FE" w:rsidP="007637A4">
            <w:pPr>
              <w:rPr>
                <w:rFonts w:ascii="Arial" w:hAnsi="Arial" w:cs="Arial"/>
                <w:sz w:val="24"/>
                <w:szCs w:val="24"/>
              </w:rPr>
            </w:pPr>
            <w:r>
              <w:rPr>
                <w:rFonts w:ascii="Arial" w:hAnsi="Arial" w:cs="Arial"/>
                <w:sz w:val="24"/>
                <w:szCs w:val="24"/>
              </w:rPr>
              <w:t>Number</w:t>
            </w:r>
          </w:p>
        </w:tc>
        <w:tc>
          <w:tcPr>
            <w:tcW w:w="3078" w:type="dxa"/>
            <w:vMerge w:val="restart"/>
            <w:vAlign w:val="center"/>
          </w:tcPr>
          <w:p w14:paraId="0801851A" w14:textId="77777777" w:rsidR="008012FE" w:rsidRPr="00B039CD" w:rsidRDefault="008012FE" w:rsidP="007637A4">
            <w:pPr>
              <w:rPr>
                <w:rFonts w:ascii="Arial" w:hAnsi="Arial" w:cs="Arial"/>
                <w:sz w:val="24"/>
                <w:szCs w:val="24"/>
              </w:rPr>
            </w:pPr>
            <w:r>
              <w:rPr>
                <w:rFonts w:ascii="Arial" w:hAnsi="Arial" w:cs="Arial"/>
                <w:sz w:val="24"/>
                <w:szCs w:val="24"/>
              </w:rPr>
              <w:t>Pull from DCRC API</w:t>
            </w:r>
          </w:p>
        </w:tc>
      </w:tr>
      <w:tr w:rsidR="008012FE" w:rsidRPr="00B039CD" w14:paraId="4C124BFB" w14:textId="77777777" w:rsidTr="007637A4">
        <w:tc>
          <w:tcPr>
            <w:tcW w:w="3528" w:type="dxa"/>
          </w:tcPr>
          <w:p w14:paraId="07E52E89" w14:textId="77777777" w:rsidR="008012FE" w:rsidRPr="00B039CD" w:rsidRDefault="008012FE" w:rsidP="007637A4">
            <w:pPr>
              <w:rPr>
                <w:rFonts w:ascii="Arial" w:hAnsi="Arial" w:cs="Arial"/>
                <w:sz w:val="24"/>
                <w:szCs w:val="24"/>
              </w:rPr>
            </w:pPr>
            <w:r>
              <w:rPr>
                <w:rFonts w:ascii="Arial" w:hAnsi="Arial" w:cs="Arial"/>
                <w:sz w:val="24"/>
                <w:szCs w:val="24"/>
              </w:rPr>
              <w:t>Name</w:t>
            </w:r>
            <w:r w:rsidR="003F243C">
              <w:rPr>
                <w:rFonts w:ascii="Arial" w:hAnsi="Arial" w:cs="Arial"/>
                <w:sz w:val="24"/>
                <w:szCs w:val="24"/>
              </w:rPr>
              <w:t xml:space="preserve"> of the farmer</w:t>
            </w:r>
          </w:p>
        </w:tc>
        <w:tc>
          <w:tcPr>
            <w:tcW w:w="1710" w:type="dxa"/>
          </w:tcPr>
          <w:p w14:paraId="7E36E541" w14:textId="77777777" w:rsidR="008012FE" w:rsidRPr="00B039CD" w:rsidRDefault="008012FE" w:rsidP="007637A4">
            <w:pPr>
              <w:rPr>
                <w:rFonts w:ascii="Arial" w:hAnsi="Arial" w:cs="Arial"/>
                <w:sz w:val="24"/>
                <w:szCs w:val="24"/>
              </w:rPr>
            </w:pPr>
          </w:p>
        </w:tc>
        <w:tc>
          <w:tcPr>
            <w:tcW w:w="3078" w:type="dxa"/>
            <w:vMerge/>
          </w:tcPr>
          <w:p w14:paraId="1B05E441" w14:textId="77777777" w:rsidR="008012FE" w:rsidRPr="00B039CD" w:rsidRDefault="008012FE" w:rsidP="007637A4">
            <w:pPr>
              <w:rPr>
                <w:rFonts w:ascii="Arial" w:hAnsi="Arial" w:cs="Arial"/>
                <w:sz w:val="24"/>
                <w:szCs w:val="24"/>
              </w:rPr>
            </w:pPr>
          </w:p>
        </w:tc>
      </w:tr>
      <w:tr w:rsidR="008012FE" w:rsidRPr="00B039CD" w14:paraId="4D3B3D4B" w14:textId="77777777" w:rsidTr="007637A4">
        <w:tc>
          <w:tcPr>
            <w:tcW w:w="3528" w:type="dxa"/>
          </w:tcPr>
          <w:p w14:paraId="74F9C920" w14:textId="77777777" w:rsidR="008012FE" w:rsidRPr="00B039CD" w:rsidRDefault="008012FE" w:rsidP="007637A4">
            <w:pPr>
              <w:rPr>
                <w:rFonts w:ascii="Arial" w:hAnsi="Arial" w:cs="Arial"/>
                <w:sz w:val="24"/>
                <w:szCs w:val="24"/>
              </w:rPr>
            </w:pPr>
            <w:r>
              <w:rPr>
                <w:rFonts w:ascii="Arial" w:hAnsi="Arial" w:cs="Arial"/>
                <w:sz w:val="24"/>
                <w:szCs w:val="24"/>
              </w:rPr>
              <w:t>Dzongkhag</w:t>
            </w:r>
          </w:p>
        </w:tc>
        <w:tc>
          <w:tcPr>
            <w:tcW w:w="1710" w:type="dxa"/>
          </w:tcPr>
          <w:p w14:paraId="2DA5D4E0" w14:textId="77777777" w:rsidR="008012FE" w:rsidRPr="00B039CD" w:rsidRDefault="008012FE" w:rsidP="007637A4">
            <w:pPr>
              <w:rPr>
                <w:rFonts w:ascii="Arial" w:hAnsi="Arial" w:cs="Arial"/>
                <w:sz w:val="24"/>
                <w:szCs w:val="24"/>
              </w:rPr>
            </w:pPr>
          </w:p>
        </w:tc>
        <w:tc>
          <w:tcPr>
            <w:tcW w:w="3078" w:type="dxa"/>
            <w:vMerge/>
          </w:tcPr>
          <w:p w14:paraId="4DE45FC7" w14:textId="77777777" w:rsidR="008012FE" w:rsidRPr="00B039CD" w:rsidRDefault="008012FE" w:rsidP="007637A4">
            <w:pPr>
              <w:rPr>
                <w:rFonts w:ascii="Arial" w:hAnsi="Arial" w:cs="Arial"/>
                <w:sz w:val="24"/>
                <w:szCs w:val="24"/>
              </w:rPr>
            </w:pPr>
          </w:p>
        </w:tc>
      </w:tr>
      <w:tr w:rsidR="008012FE" w:rsidRPr="00B039CD" w14:paraId="07A137F1" w14:textId="77777777" w:rsidTr="007637A4">
        <w:tc>
          <w:tcPr>
            <w:tcW w:w="3528" w:type="dxa"/>
          </w:tcPr>
          <w:p w14:paraId="74AB4494" w14:textId="77777777" w:rsidR="008012FE" w:rsidRDefault="008012FE" w:rsidP="007637A4">
            <w:pPr>
              <w:rPr>
                <w:rFonts w:ascii="Arial" w:hAnsi="Arial" w:cs="Arial"/>
                <w:color w:val="000000"/>
                <w:sz w:val="24"/>
                <w:szCs w:val="24"/>
              </w:rPr>
            </w:pPr>
            <w:r>
              <w:rPr>
                <w:rFonts w:ascii="Arial" w:hAnsi="Arial" w:cs="Arial"/>
                <w:color w:val="000000"/>
                <w:sz w:val="24"/>
                <w:szCs w:val="24"/>
              </w:rPr>
              <w:t>Gewog</w:t>
            </w:r>
          </w:p>
        </w:tc>
        <w:tc>
          <w:tcPr>
            <w:tcW w:w="1710" w:type="dxa"/>
          </w:tcPr>
          <w:p w14:paraId="6972D5E7" w14:textId="77777777" w:rsidR="008012FE" w:rsidRPr="00B039CD" w:rsidRDefault="008012FE" w:rsidP="007637A4">
            <w:pPr>
              <w:rPr>
                <w:rFonts w:ascii="Arial" w:hAnsi="Arial" w:cs="Arial"/>
                <w:sz w:val="24"/>
                <w:szCs w:val="24"/>
              </w:rPr>
            </w:pPr>
          </w:p>
        </w:tc>
        <w:tc>
          <w:tcPr>
            <w:tcW w:w="3078" w:type="dxa"/>
            <w:vMerge/>
          </w:tcPr>
          <w:p w14:paraId="7584EDBC" w14:textId="77777777" w:rsidR="008012FE" w:rsidRDefault="008012FE" w:rsidP="007637A4">
            <w:pPr>
              <w:rPr>
                <w:rFonts w:ascii="Arial" w:hAnsi="Arial" w:cs="Arial"/>
                <w:sz w:val="24"/>
                <w:szCs w:val="24"/>
              </w:rPr>
            </w:pPr>
          </w:p>
        </w:tc>
      </w:tr>
      <w:tr w:rsidR="008012FE" w:rsidRPr="00B039CD" w14:paraId="04D4E6D2" w14:textId="77777777" w:rsidTr="007637A4">
        <w:tc>
          <w:tcPr>
            <w:tcW w:w="3528" w:type="dxa"/>
          </w:tcPr>
          <w:p w14:paraId="4EEBC8BB" w14:textId="77777777" w:rsidR="008012FE" w:rsidRDefault="008012FE" w:rsidP="007637A4">
            <w:pPr>
              <w:rPr>
                <w:rFonts w:ascii="Arial" w:hAnsi="Arial" w:cs="Arial"/>
                <w:color w:val="000000"/>
                <w:sz w:val="24"/>
                <w:szCs w:val="24"/>
              </w:rPr>
            </w:pPr>
            <w:r>
              <w:rPr>
                <w:rFonts w:ascii="Arial" w:hAnsi="Arial" w:cs="Arial"/>
                <w:color w:val="000000"/>
                <w:sz w:val="24"/>
                <w:szCs w:val="24"/>
              </w:rPr>
              <w:t xml:space="preserve">Village </w:t>
            </w:r>
          </w:p>
        </w:tc>
        <w:tc>
          <w:tcPr>
            <w:tcW w:w="1710" w:type="dxa"/>
          </w:tcPr>
          <w:p w14:paraId="46807FE8" w14:textId="77777777" w:rsidR="008012FE" w:rsidRPr="00B039CD" w:rsidRDefault="008012FE" w:rsidP="007637A4">
            <w:pPr>
              <w:rPr>
                <w:rFonts w:ascii="Arial" w:hAnsi="Arial" w:cs="Arial"/>
                <w:sz w:val="24"/>
                <w:szCs w:val="24"/>
              </w:rPr>
            </w:pPr>
          </w:p>
        </w:tc>
        <w:tc>
          <w:tcPr>
            <w:tcW w:w="3078" w:type="dxa"/>
            <w:vMerge/>
          </w:tcPr>
          <w:p w14:paraId="4AB7B62E" w14:textId="77777777" w:rsidR="008012FE" w:rsidRDefault="008012FE" w:rsidP="007637A4">
            <w:pPr>
              <w:rPr>
                <w:rFonts w:ascii="Arial" w:hAnsi="Arial" w:cs="Arial"/>
                <w:sz w:val="24"/>
                <w:szCs w:val="24"/>
              </w:rPr>
            </w:pPr>
          </w:p>
        </w:tc>
      </w:tr>
      <w:tr w:rsidR="008012FE" w:rsidRPr="00B039CD" w14:paraId="53121A1B" w14:textId="77777777" w:rsidTr="007637A4">
        <w:tc>
          <w:tcPr>
            <w:tcW w:w="3528" w:type="dxa"/>
          </w:tcPr>
          <w:p w14:paraId="76A7AD2D" w14:textId="77777777" w:rsidR="008012FE" w:rsidRDefault="008012FE" w:rsidP="007637A4">
            <w:pPr>
              <w:rPr>
                <w:rFonts w:ascii="Arial" w:hAnsi="Arial" w:cs="Arial"/>
                <w:color w:val="000000"/>
                <w:sz w:val="24"/>
                <w:szCs w:val="24"/>
              </w:rPr>
            </w:pPr>
            <w:r>
              <w:rPr>
                <w:rFonts w:ascii="Arial" w:hAnsi="Arial" w:cs="Arial"/>
                <w:color w:val="000000"/>
                <w:sz w:val="24"/>
                <w:szCs w:val="24"/>
              </w:rPr>
              <w:t>Location of the Farm</w:t>
            </w:r>
          </w:p>
        </w:tc>
        <w:tc>
          <w:tcPr>
            <w:tcW w:w="1710" w:type="dxa"/>
          </w:tcPr>
          <w:p w14:paraId="19AB7B9B" w14:textId="77777777" w:rsidR="008012FE" w:rsidRDefault="008012FE" w:rsidP="007637A4">
            <w:pPr>
              <w:rPr>
                <w:rFonts w:ascii="Arial" w:hAnsi="Arial" w:cs="Arial"/>
                <w:sz w:val="24"/>
                <w:szCs w:val="24"/>
              </w:rPr>
            </w:pPr>
            <w:r>
              <w:rPr>
                <w:rFonts w:ascii="Arial" w:hAnsi="Arial" w:cs="Arial"/>
                <w:sz w:val="24"/>
                <w:szCs w:val="24"/>
              </w:rPr>
              <w:t>Text</w:t>
            </w:r>
          </w:p>
        </w:tc>
        <w:tc>
          <w:tcPr>
            <w:tcW w:w="3078" w:type="dxa"/>
          </w:tcPr>
          <w:p w14:paraId="62B19E48" w14:textId="77777777" w:rsidR="008012FE" w:rsidRDefault="008012FE" w:rsidP="007637A4">
            <w:pPr>
              <w:rPr>
                <w:rFonts w:ascii="Arial" w:hAnsi="Arial" w:cs="Arial"/>
                <w:sz w:val="24"/>
                <w:szCs w:val="24"/>
              </w:rPr>
            </w:pPr>
          </w:p>
        </w:tc>
      </w:tr>
      <w:tr w:rsidR="008012FE" w:rsidRPr="00B039CD" w14:paraId="6C88F14A" w14:textId="77777777" w:rsidTr="007637A4">
        <w:tc>
          <w:tcPr>
            <w:tcW w:w="3528" w:type="dxa"/>
          </w:tcPr>
          <w:p w14:paraId="78805180" w14:textId="77777777" w:rsidR="008012FE" w:rsidRDefault="008012FE" w:rsidP="007637A4">
            <w:pPr>
              <w:rPr>
                <w:rFonts w:ascii="Arial" w:hAnsi="Arial" w:cs="Arial"/>
                <w:color w:val="000000"/>
                <w:sz w:val="24"/>
                <w:szCs w:val="24"/>
              </w:rPr>
            </w:pPr>
            <w:r>
              <w:rPr>
                <w:rFonts w:ascii="Arial" w:hAnsi="Arial" w:cs="Arial"/>
                <w:color w:val="000000"/>
                <w:sz w:val="24"/>
                <w:szCs w:val="24"/>
              </w:rPr>
              <w:t xml:space="preserve">Email </w:t>
            </w:r>
          </w:p>
        </w:tc>
        <w:tc>
          <w:tcPr>
            <w:tcW w:w="1710" w:type="dxa"/>
          </w:tcPr>
          <w:p w14:paraId="6DC39794" w14:textId="77777777" w:rsidR="008012FE" w:rsidRDefault="008012FE" w:rsidP="007637A4">
            <w:pPr>
              <w:rPr>
                <w:rFonts w:ascii="Arial" w:hAnsi="Arial" w:cs="Arial"/>
                <w:sz w:val="24"/>
                <w:szCs w:val="24"/>
              </w:rPr>
            </w:pPr>
            <w:r>
              <w:rPr>
                <w:rFonts w:ascii="Arial" w:hAnsi="Arial" w:cs="Arial"/>
                <w:sz w:val="24"/>
                <w:szCs w:val="24"/>
              </w:rPr>
              <w:t>Email</w:t>
            </w:r>
          </w:p>
        </w:tc>
        <w:tc>
          <w:tcPr>
            <w:tcW w:w="3078" w:type="dxa"/>
          </w:tcPr>
          <w:p w14:paraId="039B012E" w14:textId="77777777" w:rsidR="008012FE" w:rsidRDefault="008012FE" w:rsidP="007637A4">
            <w:pPr>
              <w:rPr>
                <w:rFonts w:ascii="Arial" w:hAnsi="Arial" w:cs="Arial"/>
                <w:sz w:val="24"/>
                <w:szCs w:val="24"/>
              </w:rPr>
            </w:pPr>
          </w:p>
        </w:tc>
      </w:tr>
      <w:tr w:rsidR="008012FE" w:rsidRPr="00B039CD" w14:paraId="3B64A0A4" w14:textId="77777777" w:rsidTr="007637A4">
        <w:tc>
          <w:tcPr>
            <w:tcW w:w="3528" w:type="dxa"/>
          </w:tcPr>
          <w:p w14:paraId="5C9D8AD5" w14:textId="77777777" w:rsidR="008012FE" w:rsidRDefault="008012FE" w:rsidP="007637A4">
            <w:pPr>
              <w:rPr>
                <w:rFonts w:ascii="Arial" w:hAnsi="Arial" w:cs="Arial"/>
                <w:color w:val="000000"/>
                <w:sz w:val="24"/>
                <w:szCs w:val="24"/>
              </w:rPr>
            </w:pPr>
            <w:r>
              <w:rPr>
                <w:rFonts w:ascii="Arial" w:hAnsi="Arial" w:cs="Arial"/>
                <w:color w:val="000000"/>
                <w:sz w:val="24"/>
                <w:szCs w:val="24"/>
              </w:rPr>
              <w:t>Mobile Number</w:t>
            </w:r>
          </w:p>
        </w:tc>
        <w:tc>
          <w:tcPr>
            <w:tcW w:w="1710" w:type="dxa"/>
          </w:tcPr>
          <w:p w14:paraId="22E3FD66" w14:textId="77777777" w:rsidR="008012FE" w:rsidRDefault="008012FE" w:rsidP="007637A4">
            <w:pPr>
              <w:rPr>
                <w:rFonts w:ascii="Arial" w:hAnsi="Arial" w:cs="Arial"/>
                <w:sz w:val="24"/>
                <w:szCs w:val="24"/>
              </w:rPr>
            </w:pPr>
            <w:r>
              <w:rPr>
                <w:rFonts w:ascii="Arial" w:hAnsi="Arial" w:cs="Arial"/>
                <w:sz w:val="24"/>
                <w:szCs w:val="24"/>
              </w:rPr>
              <w:t xml:space="preserve">Number </w:t>
            </w:r>
          </w:p>
        </w:tc>
        <w:tc>
          <w:tcPr>
            <w:tcW w:w="3078" w:type="dxa"/>
          </w:tcPr>
          <w:p w14:paraId="1F7CFABD" w14:textId="77777777" w:rsidR="008012FE" w:rsidRPr="0063328C" w:rsidRDefault="008012FE" w:rsidP="007637A4">
            <w:pPr>
              <w:rPr>
                <w:rFonts w:ascii="Arial" w:hAnsi="Arial" w:cs="Arial"/>
                <w:sz w:val="24"/>
                <w:szCs w:val="24"/>
              </w:rPr>
            </w:pPr>
            <w:r>
              <w:rPr>
                <w:rFonts w:ascii="Arial" w:hAnsi="Arial" w:cs="Arial"/>
                <w:sz w:val="24"/>
                <w:szCs w:val="24"/>
              </w:rPr>
              <w:t xml:space="preserve">Accept only number, Max 8 </w:t>
            </w:r>
            <w:proofErr w:type="spellStart"/>
            <w:proofErr w:type="gramStart"/>
            <w:r>
              <w:rPr>
                <w:rFonts w:ascii="Arial" w:hAnsi="Arial" w:cs="Arial"/>
                <w:sz w:val="24"/>
                <w:szCs w:val="24"/>
              </w:rPr>
              <w:t>digit,</w:t>
            </w:r>
            <w:r w:rsidRPr="0063328C">
              <w:rPr>
                <w:rFonts w:ascii="Arial" w:hAnsi="Arial" w:cs="Arial"/>
                <w:sz w:val="24"/>
                <w:szCs w:val="24"/>
              </w:rPr>
              <w:t>Should</w:t>
            </w:r>
            <w:proofErr w:type="spellEnd"/>
            <w:proofErr w:type="gramEnd"/>
            <w:r w:rsidRPr="0063328C">
              <w:rPr>
                <w:rFonts w:ascii="Arial" w:hAnsi="Arial" w:cs="Arial"/>
                <w:sz w:val="24"/>
                <w:szCs w:val="24"/>
              </w:rPr>
              <w:t xml:space="preserve"> accept only number, </w:t>
            </w:r>
          </w:p>
          <w:p w14:paraId="18ABDF7B" w14:textId="77777777" w:rsidR="008012FE" w:rsidRPr="0063328C" w:rsidRDefault="008012FE" w:rsidP="007637A4">
            <w:pPr>
              <w:rPr>
                <w:rFonts w:ascii="Arial" w:hAnsi="Arial" w:cs="Arial"/>
                <w:sz w:val="24"/>
                <w:szCs w:val="24"/>
              </w:rPr>
            </w:pPr>
            <w:r w:rsidRPr="0063328C">
              <w:rPr>
                <w:rFonts w:ascii="Arial" w:hAnsi="Arial" w:cs="Arial"/>
                <w:sz w:val="24"/>
                <w:szCs w:val="24"/>
              </w:rPr>
              <w:t>should not accept special character</w:t>
            </w:r>
          </w:p>
          <w:p w14:paraId="14A93BB7" w14:textId="77777777" w:rsidR="008012FE" w:rsidRDefault="008012FE" w:rsidP="007637A4">
            <w:pPr>
              <w:rPr>
                <w:rFonts w:ascii="Arial" w:hAnsi="Arial" w:cs="Arial"/>
                <w:sz w:val="24"/>
                <w:szCs w:val="24"/>
              </w:rPr>
            </w:pPr>
          </w:p>
        </w:tc>
      </w:tr>
      <w:tr w:rsidR="008012FE" w:rsidRPr="00B039CD" w14:paraId="005822CE" w14:textId="77777777" w:rsidTr="007637A4">
        <w:tc>
          <w:tcPr>
            <w:tcW w:w="3528" w:type="dxa"/>
          </w:tcPr>
          <w:p w14:paraId="1E738028" w14:textId="77777777" w:rsidR="008012FE" w:rsidRDefault="008012FE" w:rsidP="007637A4">
            <w:pPr>
              <w:rPr>
                <w:rFonts w:ascii="Arial" w:hAnsi="Arial" w:cs="Arial"/>
                <w:color w:val="000000"/>
                <w:sz w:val="24"/>
                <w:szCs w:val="24"/>
              </w:rPr>
            </w:pPr>
            <w:r>
              <w:rPr>
                <w:rFonts w:ascii="Arial" w:hAnsi="Arial" w:cs="Arial"/>
                <w:color w:val="000000"/>
                <w:sz w:val="24"/>
                <w:szCs w:val="24"/>
              </w:rPr>
              <w:t xml:space="preserve">Date </w:t>
            </w:r>
          </w:p>
        </w:tc>
        <w:tc>
          <w:tcPr>
            <w:tcW w:w="1710" w:type="dxa"/>
          </w:tcPr>
          <w:p w14:paraId="50084A6F" w14:textId="77777777" w:rsidR="008012FE" w:rsidRDefault="008012FE" w:rsidP="007637A4">
            <w:pPr>
              <w:rPr>
                <w:rFonts w:ascii="Arial" w:hAnsi="Arial" w:cs="Arial"/>
                <w:sz w:val="24"/>
                <w:szCs w:val="24"/>
              </w:rPr>
            </w:pPr>
            <w:r>
              <w:rPr>
                <w:rFonts w:ascii="Arial" w:hAnsi="Arial" w:cs="Arial"/>
                <w:sz w:val="24"/>
                <w:szCs w:val="24"/>
              </w:rPr>
              <w:t>date</w:t>
            </w:r>
          </w:p>
        </w:tc>
        <w:tc>
          <w:tcPr>
            <w:tcW w:w="3078" w:type="dxa"/>
          </w:tcPr>
          <w:p w14:paraId="691C5E3C" w14:textId="77777777" w:rsidR="008012FE" w:rsidRDefault="008012FE" w:rsidP="007637A4">
            <w:pPr>
              <w:rPr>
                <w:rFonts w:ascii="Arial" w:hAnsi="Arial" w:cs="Arial"/>
                <w:sz w:val="24"/>
                <w:szCs w:val="24"/>
              </w:rPr>
            </w:pPr>
          </w:p>
        </w:tc>
      </w:tr>
    </w:tbl>
    <w:p w14:paraId="503BE7BE" w14:textId="77777777" w:rsidR="008012FE" w:rsidRDefault="008012FE" w:rsidP="008012FE">
      <w:pPr>
        <w:ind w:left="1260"/>
        <w:rPr>
          <w:rFonts w:ascii="Arial" w:hAnsi="Arial" w:cs="Arial"/>
        </w:rPr>
      </w:pPr>
    </w:p>
    <w:p w14:paraId="253632A0" w14:textId="77777777" w:rsidR="008012FE" w:rsidRDefault="008012FE" w:rsidP="008012FE">
      <w:pPr>
        <w:ind w:left="1260"/>
        <w:rPr>
          <w:rFonts w:ascii="Arial" w:hAnsi="Arial" w:cs="Arial"/>
          <w:sz w:val="24"/>
          <w:szCs w:val="24"/>
        </w:rPr>
      </w:pPr>
      <w:r>
        <w:rPr>
          <w:rFonts w:ascii="Arial" w:hAnsi="Arial" w:cs="Arial"/>
          <w:sz w:val="24"/>
          <w:szCs w:val="24"/>
        </w:rPr>
        <w:t xml:space="preserve">Farmers Group: </w:t>
      </w:r>
    </w:p>
    <w:tbl>
      <w:tblPr>
        <w:tblStyle w:val="TableGrid"/>
        <w:tblW w:w="0" w:type="auto"/>
        <w:tblInd w:w="1260" w:type="dxa"/>
        <w:tblLook w:val="04A0" w:firstRow="1" w:lastRow="0" w:firstColumn="1" w:lastColumn="0" w:noHBand="0" w:noVBand="1"/>
      </w:tblPr>
      <w:tblGrid>
        <w:gridCol w:w="3528"/>
        <w:gridCol w:w="1710"/>
        <w:gridCol w:w="3078"/>
      </w:tblGrid>
      <w:tr w:rsidR="008012FE" w:rsidRPr="00B039CD" w14:paraId="4D9EB0DB" w14:textId="77777777" w:rsidTr="007637A4">
        <w:tc>
          <w:tcPr>
            <w:tcW w:w="3528" w:type="dxa"/>
            <w:shd w:val="clear" w:color="auto" w:fill="FDE9D9" w:themeFill="accent6" w:themeFillTint="33"/>
          </w:tcPr>
          <w:p w14:paraId="2B40FABE"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76E023F6"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0FD08583"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Validation</w:t>
            </w:r>
          </w:p>
        </w:tc>
      </w:tr>
      <w:tr w:rsidR="008012FE" w:rsidRPr="00B039CD" w14:paraId="70C3DEB6" w14:textId="77777777" w:rsidTr="007637A4">
        <w:tc>
          <w:tcPr>
            <w:tcW w:w="3528" w:type="dxa"/>
          </w:tcPr>
          <w:p w14:paraId="5BF39939" w14:textId="77777777" w:rsidR="008012FE" w:rsidRPr="00B039CD" w:rsidRDefault="008012FE" w:rsidP="007637A4">
            <w:pPr>
              <w:rPr>
                <w:rFonts w:ascii="Arial" w:hAnsi="Arial" w:cs="Arial"/>
                <w:sz w:val="24"/>
                <w:szCs w:val="24"/>
              </w:rPr>
            </w:pPr>
            <w:r>
              <w:rPr>
                <w:rFonts w:ascii="Arial" w:hAnsi="Arial" w:cs="Arial"/>
                <w:sz w:val="24"/>
                <w:szCs w:val="24"/>
              </w:rPr>
              <w:t xml:space="preserve">Farmers Group Number  </w:t>
            </w:r>
          </w:p>
        </w:tc>
        <w:tc>
          <w:tcPr>
            <w:tcW w:w="1710" w:type="dxa"/>
          </w:tcPr>
          <w:p w14:paraId="2B4A0D7B" w14:textId="77777777" w:rsidR="008012FE" w:rsidRPr="00B039CD" w:rsidRDefault="008012FE"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52F3DF21" w14:textId="77777777" w:rsidR="008012FE" w:rsidRPr="00B039CD" w:rsidRDefault="008012FE" w:rsidP="007637A4">
            <w:pPr>
              <w:rPr>
                <w:rFonts w:ascii="Arial" w:hAnsi="Arial" w:cs="Arial"/>
                <w:sz w:val="24"/>
                <w:szCs w:val="24"/>
              </w:rPr>
            </w:pPr>
          </w:p>
        </w:tc>
      </w:tr>
      <w:tr w:rsidR="008012FE" w:rsidRPr="00B039CD" w14:paraId="76A6A3C8" w14:textId="77777777" w:rsidTr="007637A4">
        <w:tc>
          <w:tcPr>
            <w:tcW w:w="3528" w:type="dxa"/>
          </w:tcPr>
          <w:p w14:paraId="2543D146" w14:textId="77777777" w:rsidR="008012FE" w:rsidRPr="00B039CD" w:rsidRDefault="008012FE" w:rsidP="007637A4">
            <w:pPr>
              <w:rPr>
                <w:rFonts w:ascii="Arial" w:hAnsi="Arial" w:cs="Arial"/>
                <w:sz w:val="24"/>
                <w:szCs w:val="24"/>
              </w:rPr>
            </w:pPr>
            <w:r>
              <w:rPr>
                <w:rFonts w:ascii="Arial" w:hAnsi="Arial" w:cs="Arial"/>
                <w:sz w:val="24"/>
                <w:szCs w:val="24"/>
              </w:rPr>
              <w:t>Farmers Group Name</w:t>
            </w:r>
          </w:p>
        </w:tc>
        <w:tc>
          <w:tcPr>
            <w:tcW w:w="1710" w:type="dxa"/>
          </w:tcPr>
          <w:p w14:paraId="35C0264C" w14:textId="77777777" w:rsidR="008012FE" w:rsidRPr="00B039CD" w:rsidRDefault="008012FE" w:rsidP="007637A4">
            <w:pPr>
              <w:rPr>
                <w:rFonts w:ascii="Arial" w:hAnsi="Arial" w:cs="Arial"/>
                <w:sz w:val="24"/>
                <w:szCs w:val="24"/>
              </w:rPr>
            </w:pPr>
            <w:r>
              <w:rPr>
                <w:rFonts w:ascii="Arial" w:hAnsi="Arial" w:cs="Arial"/>
                <w:sz w:val="24"/>
                <w:szCs w:val="24"/>
              </w:rPr>
              <w:t>Text</w:t>
            </w:r>
          </w:p>
        </w:tc>
        <w:tc>
          <w:tcPr>
            <w:tcW w:w="3078" w:type="dxa"/>
          </w:tcPr>
          <w:p w14:paraId="278A1078" w14:textId="77777777" w:rsidR="008012FE" w:rsidRPr="00B039CD" w:rsidRDefault="008012FE" w:rsidP="007637A4">
            <w:pPr>
              <w:rPr>
                <w:rFonts w:ascii="Arial" w:hAnsi="Arial" w:cs="Arial"/>
                <w:sz w:val="24"/>
                <w:szCs w:val="24"/>
              </w:rPr>
            </w:pPr>
          </w:p>
        </w:tc>
      </w:tr>
      <w:tr w:rsidR="008012FE" w:rsidRPr="00B039CD" w14:paraId="46816512" w14:textId="77777777" w:rsidTr="007637A4">
        <w:tc>
          <w:tcPr>
            <w:tcW w:w="3528" w:type="dxa"/>
          </w:tcPr>
          <w:p w14:paraId="71E627D7" w14:textId="77777777" w:rsidR="008012FE" w:rsidRPr="00B039CD" w:rsidRDefault="008012FE" w:rsidP="007637A4">
            <w:pPr>
              <w:rPr>
                <w:rFonts w:ascii="Arial" w:hAnsi="Arial" w:cs="Arial"/>
                <w:sz w:val="24"/>
                <w:szCs w:val="24"/>
              </w:rPr>
            </w:pPr>
            <w:r>
              <w:rPr>
                <w:rFonts w:ascii="Arial" w:hAnsi="Arial" w:cs="Arial"/>
                <w:sz w:val="24"/>
                <w:szCs w:val="24"/>
              </w:rPr>
              <w:t>Dzongkhag</w:t>
            </w:r>
          </w:p>
        </w:tc>
        <w:tc>
          <w:tcPr>
            <w:tcW w:w="1710" w:type="dxa"/>
          </w:tcPr>
          <w:p w14:paraId="25934A6F" w14:textId="77777777" w:rsidR="008012FE" w:rsidRPr="00B039CD" w:rsidRDefault="008012FE" w:rsidP="007637A4">
            <w:pPr>
              <w:rPr>
                <w:rFonts w:ascii="Arial" w:hAnsi="Arial" w:cs="Arial"/>
                <w:sz w:val="24"/>
                <w:szCs w:val="24"/>
              </w:rPr>
            </w:pPr>
          </w:p>
        </w:tc>
        <w:tc>
          <w:tcPr>
            <w:tcW w:w="3078" w:type="dxa"/>
            <w:vMerge w:val="restart"/>
            <w:vAlign w:val="center"/>
          </w:tcPr>
          <w:p w14:paraId="1E9B4A62" w14:textId="77777777" w:rsidR="008012FE" w:rsidRPr="00B039CD" w:rsidRDefault="008012FE" w:rsidP="007637A4">
            <w:pPr>
              <w:jc w:val="center"/>
              <w:rPr>
                <w:rFonts w:ascii="Arial" w:hAnsi="Arial" w:cs="Arial"/>
                <w:sz w:val="24"/>
                <w:szCs w:val="24"/>
              </w:rPr>
            </w:pPr>
            <w:r>
              <w:rPr>
                <w:rFonts w:ascii="Arial" w:hAnsi="Arial" w:cs="Arial"/>
                <w:sz w:val="24"/>
                <w:szCs w:val="24"/>
              </w:rPr>
              <w:t xml:space="preserve">Pull from master </w:t>
            </w:r>
          </w:p>
        </w:tc>
      </w:tr>
      <w:tr w:rsidR="008012FE" w:rsidRPr="00B039CD" w14:paraId="4D6FFAA9" w14:textId="77777777" w:rsidTr="007637A4">
        <w:tc>
          <w:tcPr>
            <w:tcW w:w="3528" w:type="dxa"/>
          </w:tcPr>
          <w:p w14:paraId="6D0F4AB7" w14:textId="77777777" w:rsidR="008012FE" w:rsidRDefault="008012FE" w:rsidP="007637A4">
            <w:pPr>
              <w:rPr>
                <w:rFonts w:ascii="Arial" w:hAnsi="Arial" w:cs="Arial"/>
                <w:color w:val="000000"/>
                <w:sz w:val="24"/>
                <w:szCs w:val="24"/>
              </w:rPr>
            </w:pPr>
            <w:r>
              <w:rPr>
                <w:rFonts w:ascii="Arial" w:hAnsi="Arial" w:cs="Arial"/>
                <w:color w:val="000000"/>
                <w:sz w:val="24"/>
                <w:szCs w:val="24"/>
              </w:rPr>
              <w:t>Gewog</w:t>
            </w:r>
          </w:p>
        </w:tc>
        <w:tc>
          <w:tcPr>
            <w:tcW w:w="1710" w:type="dxa"/>
          </w:tcPr>
          <w:p w14:paraId="7EB22CE3" w14:textId="77777777" w:rsidR="008012FE" w:rsidRPr="00B039CD" w:rsidRDefault="008012FE" w:rsidP="007637A4">
            <w:pPr>
              <w:rPr>
                <w:rFonts w:ascii="Arial" w:hAnsi="Arial" w:cs="Arial"/>
                <w:sz w:val="24"/>
                <w:szCs w:val="24"/>
              </w:rPr>
            </w:pPr>
          </w:p>
        </w:tc>
        <w:tc>
          <w:tcPr>
            <w:tcW w:w="3078" w:type="dxa"/>
            <w:vMerge/>
          </w:tcPr>
          <w:p w14:paraId="1470FB93" w14:textId="77777777" w:rsidR="008012FE" w:rsidRDefault="008012FE" w:rsidP="007637A4">
            <w:pPr>
              <w:rPr>
                <w:rFonts w:ascii="Arial" w:hAnsi="Arial" w:cs="Arial"/>
                <w:sz w:val="24"/>
                <w:szCs w:val="24"/>
              </w:rPr>
            </w:pPr>
          </w:p>
        </w:tc>
      </w:tr>
      <w:tr w:rsidR="008012FE" w:rsidRPr="00B039CD" w14:paraId="7128390B" w14:textId="77777777" w:rsidTr="007637A4">
        <w:tc>
          <w:tcPr>
            <w:tcW w:w="3528" w:type="dxa"/>
          </w:tcPr>
          <w:p w14:paraId="5BF01171" w14:textId="77777777" w:rsidR="008012FE" w:rsidRDefault="008012FE" w:rsidP="007637A4">
            <w:pPr>
              <w:rPr>
                <w:rFonts w:ascii="Arial" w:hAnsi="Arial" w:cs="Arial"/>
                <w:color w:val="000000"/>
                <w:sz w:val="24"/>
                <w:szCs w:val="24"/>
              </w:rPr>
            </w:pPr>
            <w:r>
              <w:rPr>
                <w:rFonts w:ascii="Arial" w:hAnsi="Arial" w:cs="Arial"/>
                <w:color w:val="000000"/>
                <w:sz w:val="24"/>
                <w:szCs w:val="24"/>
              </w:rPr>
              <w:t xml:space="preserve">Village </w:t>
            </w:r>
          </w:p>
        </w:tc>
        <w:tc>
          <w:tcPr>
            <w:tcW w:w="1710" w:type="dxa"/>
          </w:tcPr>
          <w:p w14:paraId="23D9F30B" w14:textId="77777777" w:rsidR="008012FE" w:rsidRPr="00B039CD" w:rsidRDefault="008012FE" w:rsidP="007637A4">
            <w:pPr>
              <w:rPr>
                <w:rFonts w:ascii="Arial" w:hAnsi="Arial" w:cs="Arial"/>
                <w:sz w:val="24"/>
                <w:szCs w:val="24"/>
              </w:rPr>
            </w:pPr>
          </w:p>
        </w:tc>
        <w:tc>
          <w:tcPr>
            <w:tcW w:w="3078" w:type="dxa"/>
            <w:vMerge/>
          </w:tcPr>
          <w:p w14:paraId="7B4DC269" w14:textId="77777777" w:rsidR="008012FE" w:rsidRDefault="008012FE" w:rsidP="007637A4">
            <w:pPr>
              <w:rPr>
                <w:rFonts w:ascii="Arial" w:hAnsi="Arial" w:cs="Arial"/>
                <w:sz w:val="24"/>
                <w:szCs w:val="24"/>
              </w:rPr>
            </w:pPr>
          </w:p>
        </w:tc>
      </w:tr>
      <w:tr w:rsidR="008012FE" w:rsidRPr="00B039CD" w14:paraId="5FD77FBC" w14:textId="77777777" w:rsidTr="007637A4">
        <w:tc>
          <w:tcPr>
            <w:tcW w:w="3528" w:type="dxa"/>
          </w:tcPr>
          <w:p w14:paraId="2F21416D" w14:textId="77777777" w:rsidR="008012FE" w:rsidRDefault="008012FE" w:rsidP="007637A4">
            <w:pPr>
              <w:rPr>
                <w:rFonts w:ascii="Arial" w:hAnsi="Arial" w:cs="Arial"/>
                <w:color w:val="000000"/>
                <w:sz w:val="24"/>
                <w:szCs w:val="24"/>
              </w:rPr>
            </w:pPr>
            <w:r>
              <w:rPr>
                <w:rFonts w:ascii="Arial" w:hAnsi="Arial" w:cs="Arial"/>
                <w:color w:val="000000"/>
                <w:sz w:val="24"/>
                <w:szCs w:val="24"/>
              </w:rPr>
              <w:t xml:space="preserve">Email </w:t>
            </w:r>
          </w:p>
        </w:tc>
        <w:tc>
          <w:tcPr>
            <w:tcW w:w="1710" w:type="dxa"/>
          </w:tcPr>
          <w:p w14:paraId="29D7B1C4" w14:textId="77777777" w:rsidR="008012FE" w:rsidRDefault="008012FE" w:rsidP="007637A4">
            <w:pPr>
              <w:rPr>
                <w:rFonts w:ascii="Arial" w:hAnsi="Arial" w:cs="Arial"/>
                <w:sz w:val="24"/>
                <w:szCs w:val="24"/>
              </w:rPr>
            </w:pPr>
            <w:r>
              <w:rPr>
                <w:rFonts w:ascii="Arial" w:hAnsi="Arial" w:cs="Arial"/>
                <w:sz w:val="24"/>
                <w:szCs w:val="24"/>
              </w:rPr>
              <w:t>Email</w:t>
            </w:r>
          </w:p>
        </w:tc>
        <w:tc>
          <w:tcPr>
            <w:tcW w:w="3078" w:type="dxa"/>
          </w:tcPr>
          <w:p w14:paraId="52CB6466" w14:textId="77777777" w:rsidR="008012FE" w:rsidRDefault="008012FE" w:rsidP="007637A4">
            <w:pPr>
              <w:rPr>
                <w:rFonts w:ascii="Arial" w:hAnsi="Arial" w:cs="Arial"/>
                <w:sz w:val="24"/>
                <w:szCs w:val="24"/>
              </w:rPr>
            </w:pPr>
          </w:p>
        </w:tc>
      </w:tr>
      <w:tr w:rsidR="008012FE" w:rsidRPr="00B039CD" w14:paraId="6555C832" w14:textId="77777777" w:rsidTr="007637A4">
        <w:tc>
          <w:tcPr>
            <w:tcW w:w="3528" w:type="dxa"/>
          </w:tcPr>
          <w:p w14:paraId="694C319A" w14:textId="77777777" w:rsidR="008012FE" w:rsidRDefault="008012FE" w:rsidP="007637A4">
            <w:pPr>
              <w:rPr>
                <w:rFonts w:ascii="Arial" w:hAnsi="Arial" w:cs="Arial"/>
                <w:color w:val="000000"/>
                <w:sz w:val="24"/>
                <w:szCs w:val="24"/>
              </w:rPr>
            </w:pPr>
            <w:r>
              <w:rPr>
                <w:rFonts w:ascii="Arial" w:hAnsi="Arial" w:cs="Arial"/>
                <w:color w:val="000000"/>
                <w:sz w:val="24"/>
                <w:szCs w:val="24"/>
              </w:rPr>
              <w:t>Mobile Number</w:t>
            </w:r>
          </w:p>
        </w:tc>
        <w:tc>
          <w:tcPr>
            <w:tcW w:w="1710" w:type="dxa"/>
          </w:tcPr>
          <w:p w14:paraId="2B17C6C6" w14:textId="77777777" w:rsidR="008012FE" w:rsidRDefault="008012FE" w:rsidP="007637A4">
            <w:pPr>
              <w:rPr>
                <w:rFonts w:ascii="Arial" w:hAnsi="Arial" w:cs="Arial"/>
                <w:sz w:val="24"/>
                <w:szCs w:val="24"/>
              </w:rPr>
            </w:pPr>
            <w:r>
              <w:rPr>
                <w:rFonts w:ascii="Arial" w:hAnsi="Arial" w:cs="Arial"/>
                <w:sz w:val="24"/>
                <w:szCs w:val="24"/>
              </w:rPr>
              <w:t xml:space="preserve">Number </w:t>
            </w:r>
          </w:p>
        </w:tc>
        <w:tc>
          <w:tcPr>
            <w:tcW w:w="3078" w:type="dxa"/>
          </w:tcPr>
          <w:p w14:paraId="4A316E00" w14:textId="77777777" w:rsidR="008012FE" w:rsidRDefault="008012FE" w:rsidP="001556CB">
            <w:pPr>
              <w:rPr>
                <w:rFonts w:ascii="Arial" w:hAnsi="Arial" w:cs="Arial"/>
                <w:sz w:val="24"/>
                <w:szCs w:val="24"/>
              </w:rPr>
            </w:pPr>
            <w:r>
              <w:rPr>
                <w:rFonts w:ascii="Arial" w:hAnsi="Arial" w:cs="Arial"/>
                <w:sz w:val="24"/>
                <w:szCs w:val="24"/>
              </w:rPr>
              <w:t xml:space="preserve">Accept only number, Max 8 </w:t>
            </w:r>
            <w:proofErr w:type="spellStart"/>
            <w:proofErr w:type="gramStart"/>
            <w:r>
              <w:rPr>
                <w:rFonts w:ascii="Arial" w:hAnsi="Arial" w:cs="Arial"/>
                <w:sz w:val="24"/>
                <w:szCs w:val="24"/>
              </w:rPr>
              <w:t>digit,</w:t>
            </w:r>
            <w:r w:rsidRPr="0063328C">
              <w:rPr>
                <w:rFonts w:ascii="Arial" w:hAnsi="Arial" w:cs="Arial"/>
                <w:sz w:val="24"/>
                <w:szCs w:val="24"/>
              </w:rPr>
              <w:t>Should</w:t>
            </w:r>
            <w:proofErr w:type="spellEnd"/>
            <w:proofErr w:type="gramEnd"/>
            <w:r w:rsidRPr="0063328C">
              <w:rPr>
                <w:rFonts w:ascii="Arial" w:hAnsi="Arial" w:cs="Arial"/>
                <w:sz w:val="24"/>
                <w:szCs w:val="24"/>
              </w:rPr>
              <w:t xml:space="preserve"> accept only number, should not accept special character</w:t>
            </w:r>
          </w:p>
        </w:tc>
      </w:tr>
      <w:tr w:rsidR="008012FE" w:rsidRPr="00B039CD" w14:paraId="4C4CAE96" w14:textId="77777777" w:rsidTr="007637A4">
        <w:tc>
          <w:tcPr>
            <w:tcW w:w="3528" w:type="dxa"/>
          </w:tcPr>
          <w:p w14:paraId="26EE09F8" w14:textId="77777777" w:rsidR="008012FE" w:rsidRDefault="008012FE" w:rsidP="007637A4">
            <w:pPr>
              <w:rPr>
                <w:rFonts w:ascii="Arial" w:hAnsi="Arial" w:cs="Arial"/>
                <w:color w:val="000000"/>
                <w:sz w:val="24"/>
                <w:szCs w:val="24"/>
              </w:rPr>
            </w:pPr>
            <w:r>
              <w:rPr>
                <w:rFonts w:ascii="Arial" w:hAnsi="Arial" w:cs="Arial"/>
                <w:color w:val="000000"/>
                <w:sz w:val="24"/>
                <w:szCs w:val="24"/>
              </w:rPr>
              <w:t xml:space="preserve">Date </w:t>
            </w:r>
          </w:p>
        </w:tc>
        <w:tc>
          <w:tcPr>
            <w:tcW w:w="1710" w:type="dxa"/>
          </w:tcPr>
          <w:p w14:paraId="150146D6" w14:textId="77777777" w:rsidR="008012FE" w:rsidRDefault="008012FE" w:rsidP="007637A4">
            <w:pPr>
              <w:rPr>
                <w:rFonts w:ascii="Arial" w:hAnsi="Arial" w:cs="Arial"/>
                <w:sz w:val="24"/>
                <w:szCs w:val="24"/>
              </w:rPr>
            </w:pPr>
            <w:r>
              <w:rPr>
                <w:rFonts w:ascii="Arial" w:hAnsi="Arial" w:cs="Arial"/>
                <w:sz w:val="24"/>
                <w:szCs w:val="24"/>
              </w:rPr>
              <w:t xml:space="preserve">Date </w:t>
            </w:r>
          </w:p>
        </w:tc>
        <w:tc>
          <w:tcPr>
            <w:tcW w:w="3078" w:type="dxa"/>
          </w:tcPr>
          <w:p w14:paraId="6D074E1D" w14:textId="77777777" w:rsidR="008012FE" w:rsidRDefault="008012FE" w:rsidP="007637A4">
            <w:pPr>
              <w:rPr>
                <w:rFonts w:ascii="Arial" w:hAnsi="Arial" w:cs="Arial"/>
                <w:sz w:val="24"/>
                <w:szCs w:val="24"/>
              </w:rPr>
            </w:pPr>
          </w:p>
        </w:tc>
      </w:tr>
    </w:tbl>
    <w:p w14:paraId="34D29AAB" w14:textId="77777777" w:rsidR="008012FE" w:rsidRDefault="008012FE" w:rsidP="008012FE">
      <w:pPr>
        <w:ind w:left="1260"/>
        <w:rPr>
          <w:rFonts w:ascii="Arial" w:hAnsi="Arial" w:cs="Arial"/>
        </w:rPr>
      </w:pPr>
      <w:r>
        <w:rPr>
          <w:rFonts w:ascii="Arial" w:hAnsi="Arial" w:cs="Arial"/>
        </w:rPr>
        <w:t xml:space="preserve">** Location of the farm (Dzongkhag, Gewog, Village) to be in label </w:t>
      </w:r>
    </w:p>
    <w:p w14:paraId="0E84545C" w14:textId="77777777" w:rsidR="008012FE" w:rsidRDefault="008012FE" w:rsidP="008012FE">
      <w:pPr>
        <w:ind w:left="1260"/>
        <w:rPr>
          <w:rFonts w:ascii="Arial" w:hAnsi="Arial" w:cs="Arial"/>
          <w:sz w:val="24"/>
          <w:szCs w:val="24"/>
        </w:rPr>
      </w:pPr>
      <w:r>
        <w:rPr>
          <w:rFonts w:ascii="Arial" w:hAnsi="Arial" w:cs="Arial"/>
          <w:sz w:val="24"/>
          <w:szCs w:val="24"/>
        </w:rPr>
        <w:t xml:space="preserve">Farmers Group members (add more button): </w:t>
      </w:r>
    </w:p>
    <w:tbl>
      <w:tblPr>
        <w:tblStyle w:val="TableGrid"/>
        <w:tblW w:w="0" w:type="auto"/>
        <w:tblInd w:w="1260" w:type="dxa"/>
        <w:tblLook w:val="04A0" w:firstRow="1" w:lastRow="0" w:firstColumn="1" w:lastColumn="0" w:noHBand="0" w:noVBand="1"/>
      </w:tblPr>
      <w:tblGrid>
        <w:gridCol w:w="3528"/>
        <w:gridCol w:w="1710"/>
        <w:gridCol w:w="3078"/>
      </w:tblGrid>
      <w:tr w:rsidR="008012FE" w:rsidRPr="00B039CD" w14:paraId="23B76B4D" w14:textId="77777777" w:rsidTr="007637A4">
        <w:tc>
          <w:tcPr>
            <w:tcW w:w="3528" w:type="dxa"/>
            <w:shd w:val="clear" w:color="auto" w:fill="FDE9D9" w:themeFill="accent6" w:themeFillTint="33"/>
          </w:tcPr>
          <w:p w14:paraId="05A516C8"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967A377"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07F6D78A"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Validation</w:t>
            </w:r>
          </w:p>
        </w:tc>
      </w:tr>
      <w:tr w:rsidR="008012FE" w:rsidRPr="00B039CD" w14:paraId="22A177D2" w14:textId="77777777" w:rsidTr="007637A4">
        <w:tc>
          <w:tcPr>
            <w:tcW w:w="3528" w:type="dxa"/>
          </w:tcPr>
          <w:p w14:paraId="4E9C3C38" w14:textId="77777777" w:rsidR="008012FE" w:rsidRPr="00B039CD" w:rsidRDefault="008012FE" w:rsidP="007637A4">
            <w:pPr>
              <w:rPr>
                <w:rFonts w:ascii="Arial" w:hAnsi="Arial" w:cs="Arial"/>
                <w:sz w:val="24"/>
                <w:szCs w:val="24"/>
              </w:rPr>
            </w:pPr>
            <w:r>
              <w:rPr>
                <w:rFonts w:ascii="Arial" w:hAnsi="Arial" w:cs="Arial"/>
                <w:sz w:val="24"/>
                <w:szCs w:val="24"/>
              </w:rPr>
              <w:t xml:space="preserve">CID  </w:t>
            </w:r>
          </w:p>
        </w:tc>
        <w:tc>
          <w:tcPr>
            <w:tcW w:w="1710" w:type="dxa"/>
          </w:tcPr>
          <w:p w14:paraId="5ABF029D" w14:textId="77777777" w:rsidR="008012FE" w:rsidRPr="00B039CD" w:rsidRDefault="008012FE" w:rsidP="007637A4">
            <w:pPr>
              <w:rPr>
                <w:rFonts w:ascii="Arial" w:hAnsi="Arial" w:cs="Arial"/>
                <w:sz w:val="24"/>
                <w:szCs w:val="24"/>
              </w:rPr>
            </w:pPr>
            <w:r>
              <w:rPr>
                <w:rFonts w:ascii="Arial" w:hAnsi="Arial" w:cs="Arial"/>
                <w:sz w:val="24"/>
                <w:szCs w:val="24"/>
              </w:rPr>
              <w:t xml:space="preserve">Text </w:t>
            </w:r>
          </w:p>
        </w:tc>
        <w:tc>
          <w:tcPr>
            <w:tcW w:w="3078" w:type="dxa"/>
            <w:vMerge w:val="restart"/>
            <w:vAlign w:val="center"/>
          </w:tcPr>
          <w:p w14:paraId="6CD42BCE" w14:textId="77777777" w:rsidR="008012FE" w:rsidRPr="00B039CD" w:rsidRDefault="008012FE" w:rsidP="007637A4">
            <w:pPr>
              <w:rPr>
                <w:rFonts w:ascii="Arial" w:hAnsi="Arial" w:cs="Arial"/>
                <w:sz w:val="24"/>
                <w:szCs w:val="24"/>
              </w:rPr>
            </w:pPr>
            <w:r>
              <w:rPr>
                <w:rFonts w:ascii="Arial" w:hAnsi="Arial" w:cs="Arial"/>
                <w:sz w:val="24"/>
                <w:szCs w:val="24"/>
              </w:rPr>
              <w:t>Pull from DCRC</w:t>
            </w:r>
          </w:p>
        </w:tc>
      </w:tr>
      <w:tr w:rsidR="008012FE" w:rsidRPr="00B039CD" w14:paraId="6FFC673C" w14:textId="77777777" w:rsidTr="007637A4">
        <w:tc>
          <w:tcPr>
            <w:tcW w:w="3528" w:type="dxa"/>
          </w:tcPr>
          <w:p w14:paraId="277E820A" w14:textId="77777777" w:rsidR="008012FE" w:rsidRPr="00B039CD" w:rsidRDefault="008012FE" w:rsidP="007637A4">
            <w:pPr>
              <w:rPr>
                <w:rFonts w:ascii="Arial" w:hAnsi="Arial" w:cs="Arial"/>
                <w:sz w:val="24"/>
                <w:szCs w:val="24"/>
              </w:rPr>
            </w:pPr>
            <w:r>
              <w:rPr>
                <w:rFonts w:ascii="Arial" w:hAnsi="Arial" w:cs="Arial"/>
                <w:sz w:val="24"/>
                <w:szCs w:val="24"/>
              </w:rPr>
              <w:t>Name</w:t>
            </w:r>
          </w:p>
        </w:tc>
        <w:tc>
          <w:tcPr>
            <w:tcW w:w="1710" w:type="dxa"/>
          </w:tcPr>
          <w:p w14:paraId="3B4F8FCD" w14:textId="77777777" w:rsidR="008012FE" w:rsidRPr="00B039CD" w:rsidRDefault="008012FE" w:rsidP="007637A4">
            <w:pPr>
              <w:rPr>
                <w:rFonts w:ascii="Arial" w:hAnsi="Arial" w:cs="Arial"/>
                <w:sz w:val="24"/>
                <w:szCs w:val="24"/>
              </w:rPr>
            </w:pPr>
            <w:r>
              <w:rPr>
                <w:rFonts w:ascii="Arial" w:hAnsi="Arial" w:cs="Arial"/>
                <w:sz w:val="24"/>
                <w:szCs w:val="24"/>
              </w:rPr>
              <w:t>Text</w:t>
            </w:r>
          </w:p>
        </w:tc>
        <w:tc>
          <w:tcPr>
            <w:tcW w:w="3078" w:type="dxa"/>
            <w:vMerge/>
          </w:tcPr>
          <w:p w14:paraId="764C80F6" w14:textId="77777777" w:rsidR="008012FE" w:rsidRPr="00B039CD" w:rsidRDefault="008012FE" w:rsidP="007637A4">
            <w:pPr>
              <w:rPr>
                <w:rFonts w:ascii="Arial" w:hAnsi="Arial" w:cs="Arial"/>
                <w:sz w:val="24"/>
                <w:szCs w:val="24"/>
              </w:rPr>
            </w:pPr>
          </w:p>
        </w:tc>
      </w:tr>
    </w:tbl>
    <w:p w14:paraId="41114B07" w14:textId="77777777" w:rsidR="008012FE" w:rsidRDefault="008012FE" w:rsidP="008012FE">
      <w:pPr>
        <w:ind w:left="1260"/>
        <w:rPr>
          <w:rFonts w:ascii="Arial" w:hAnsi="Arial" w:cs="Arial"/>
        </w:rPr>
      </w:pPr>
    </w:p>
    <w:p w14:paraId="4F782A7A" w14:textId="77777777" w:rsidR="008012FE" w:rsidRDefault="008012FE" w:rsidP="008012FE">
      <w:pPr>
        <w:ind w:left="1260"/>
        <w:rPr>
          <w:rFonts w:ascii="Arial" w:hAnsi="Arial" w:cs="Arial"/>
          <w:sz w:val="24"/>
          <w:szCs w:val="24"/>
        </w:rPr>
      </w:pPr>
      <w:r>
        <w:rPr>
          <w:rFonts w:ascii="Arial" w:hAnsi="Arial" w:cs="Arial"/>
          <w:sz w:val="24"/>
          <w:szCs w:val="24"/>
        </w:rPr>
        <w:t xml:space="preserve">For Crop production (add more button): </w:t>
      </w:r>
    </w:p>
    <w:tbl>
      <w:tblPr>
        <w:tblStyle w:val="TableGrid"/>
        <w:tblW w:w="0" w:type="auto"/>
        <w:tblInd w:w="1260" w:type="dxa"/>
        <w:tblLook w:val="04A0" w:firstRow="1" w:lastRow="0" w:firstColumn="1" w:lastColumn="0" w:noHBand="0" w:noVBand="1"/>
      </w:tblPr>
      <w:tblGrid>
        <w:gridCol w:w="3528"/>
        <w:gridCol w:w="1710"/>
        <w:gridCol w:w="3078"/>
      </w:tblGrid>
      <w:tr w:rsidR="008012FE" w:rsidRPr="00B039CD" w14:paraId="286E76CD" w14:textId="77777777" w:rsidTr="007637A4">
        <w:tc>
          <w:tcPr>
            <w:tcW w:w="3528" w:type="dxa"/>
            <w:shd w:val="clear" w:color="auto" w:fill="FDE9D9" w:themeFill="accent6" w:themeFillTint="33"/>
          </w:tcPr>
          <w:p w14:paraId="5002697B"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7956163"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08C5D44E"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Validation</w:t>
            </w:r>
          </w:p>
        </w:tc>
      </w:tr>
      <w:tr w:rsidR="008012FE" w:rsidRPr="00B039CD" w14:paraId="1DE40150" w14:textId="77777777" w:rsidTr="007637A4">
        <w:tc>
          <w:tcPr>
            <w:tcW w:w="3528" w:type="dxa"/>
          </w:tcPr>
          <w:p w14:paraId="30D04E5F" w14:textId="77777777" w:rsidR="008012FE" w:rsidRPr="00B039CD" w:rsidRDefault="008012FE" w:rsidP="007637A4">
            <w:pPr>
              <w:rPr>
                <w:rFonts w:ascii="Arial" w:hAnsi="Arial" w:cs="Arial"/>
                <w:sz w:val="24"/>
                <w:szCs w:val="24"/>
              </w:rPr>
            </w:pPr>
            <w:r>
              <w:rPr>
                <w:rFonts w:ascii="Arial" w:hAnsi="Arial" w:cs="Arial"/>
                <w:sz w:val="24"/>
                <w:szCs w:val="24"/>
              </w:rPr>
              <w:t>Name of the crop</w:t>
            </w:r>
          </w:p>
        </w:tc>
        <w:tc>
          <w:tcPr>
            <w:tcW w:w="1710" w:type="dxa"/>
          </w:tcPr>
          <w:p w14:paraId="425B5952" w14:textId="77777777" w:rsidR="008012FE" w:rsidRPr="00B039CD" w:rsidRDefault="008012FE"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457E6B37" w14:textId="77777777" w:rsidR="008012FE" w:rsidRPr="00B039CD" w:rsidRDefault="008012FE" w:rsidP="007637A4">
            <w:pPr>
              <w:rPr>
                <w:rFonts w:ascii="Arial" w:hAnsi="Arial" w:cs="Arial"/>
                <w:sz w:val="24"/>
                <w:szCs w:val="24"/>
              </w:rPr>
            </w:pPr>
          </w:p>
        </w:tc>
      </w:tr>
      <w:tr w:rsidR="008012FE" w:rsidRPr="00B039CD" w14:paraId="52F515CD" w14:textId="77777777" w:rsidTr="007637A4">
        <w:tc>
          <w:tcPr>
            <w:tcW w:w="3528" w:type="dxa"/>
          </w:tcPr>
          <w:p w14:paraId="4F1315DB" w14:textId="77777777" w:rsidR="008012FE" w:rsidRPr="00B039CD" w:rsidRDefault="008012FE" w:rsidP="007637A4">
            <w:pPr>
              <w:rPr>
                <w:rFonts w:ascii="Arial" w:hAnsi="Arial" w:cs="Arial"/>
                <w:sz w:val="24"/>
                <w:szCs w:val="24"/>
              </w:rPr>
            </w:pPr>
            <w:r>
              <w:rPr>
                <w:rFonts w:ascii="Arial" w:hAnsi="Arial" w:cs="Arial"/>
                <w:sz w:val="24"/>
                <w:szCs w:val="24"/>
              </w:rPr>
              <w:t xml:space="preserve">Cultivated Area </w:t>
            </w:r>
          </w:p>
        </w:tc>
        <w:tc>
          <w:tcPr>
            <w:tcW w:w="1710" w:type="dxa"/>
          </w:tcPr>
          <w:p w14:paraId="2A3A4A73" w14:textId="77777777" w:rsidR="008012FE" w:rsidRPr="00B039CD" w:rsidRDefault="008012FE" w:rsidP="007637A4">
            <w:pPr>
              <w:rPr>
                <w:rFonts w:ascii="Arial" w:hAnsi="Arial" w:cs="Arial"/>
                <w:sz w:val="24"/>
                <w:szCs w:val="24"/>
              </w:rPr>
            </w:pPr>
            <w:r>
              <w:rPr>
                <w:rFonts w:ascii="Arial" w:hAnsi="Arial" w:cs="Arial"/>
                <w:sz w:val="24"/>
                <w:szCs w:val="24"/>
              </w:rPr>
              <w:t>Number</w:t>
            </w:r>
          </w:p>
        </w:tc>
        <w:tc>
          <w:tcPr>
            <w:tcW w:w="3078" w:type="dxa"/>
          </w:tcPr>
          <w:p w14:paraId="1946FA17" w14:textId="77777777" w:rsidR="008012FE" w:rsidRPr="00B039CD" w:rsidRDefault="008012FE" w:rsidP="001556CB">
            <w:pPr>
              <w:rPr>
                <w:rFonts w:ascii="Arial" w:hAnsi="Arial" w:cs="Arial"/>
                <w:sz w:val="24"/>
                <w:szCs w:val="24"/>
              </w:rPr>
            </w:pPr>
            <w:r w:rsidRPr="0063328C">
              <w:rPr>
                <w:rFonts w:ascii="Arial" w:hAnsi="Arial" w:cs="Arial"/>
                <w:sz w:val="24"/>
                <w:szCs w:val="24"/>
              </w:rPr>
              <w:t xml:space="preserve">Should accept only </w:t>
            </w:r>
            <w:r w:rsidRPr="0063328C">
              <w:rPr>
                <w:rFonts w:ascii="Arial" w:hAnsi="Arial" w:cs="Arial"/>
                <w:sz w:val="24"/>
                <w:szCs w:val="24"/>
              </w:rPr>
              <w:lastRenderedPageBreak/>
              <w:t>number, should not accept special character</w:t>
            </w:r>
          </w:p>
        </w:tc>
      </w:tr>
      <w:tr w:rsidR="008012FE" w:rsidRPr="00B039CD" w14:paraId="2279DA31" w14:textId="77777777" w:rsidTr="007637A4">
        <w:tc>
          <w:tcPr>
            <w:tcW w:w="3528" w:type="dxa"/>
          </w:tcPr>
          <w:p w14:paraId="1F524453" w14:textId="77777777" w:rsidR="008012FE" w:rsidRDefault="008012FE" w:rsidP="007637A4">
            <w:pPr>
              <w:rPr>
                <w:rFonts w:ascii="Arial" w:hAnsi="Arial" w:cs="Arial"/>
                <w:sz w:val="24"/>
                <w:szCs w:val="24"/>
              </w:rPr>
            </w:pPr>
            <w:r>
              <w:rPr>
                <w:rFonts w:ascii="Arial" w:hAnsi="Arial" w:cs="Arial"/>
                <w:sz w:val="24"/>
                <w:szCs w:val="24"/>
              </w:rPr>
              <w:lastRenderedPageBreak/>
              <w:t>Area Unit</w:t>
            </w:r>
          </w:p>
        </w:tc>
        <w:tc>
          <w:tcPr>
            <w:tcW w:w="1710" w:type="dxa"/>
          </w:tcPr>
          <w:p w14:paraId="3213D861" w14:textId="77777777" w:rsidR="008012FE" w:rsidRDefault="008012FE" w:rsidP="007637A4">
            <w:pPr>
              <w:rPr>
                <w:rFonts w:ascii="Arial" w:hAnsi="Arial" w:cs="Arial"/>
                <w:sz w:val="24"/>
                <w:szCs w:val="24"/>
              </w:rPr>
            </w:pPr>
            <w:r>
              <w:rPr>
                <w:rFonts w:ascii="Arial" w:hAnsi="Arial" w:cs="Arial"/>
                <w:sz w:val="24"/>
                <w:szCs w:val="24"/>
              </w:rPr>
              <w:t>Select</w:t>
            </w:r>
          </w:p>
        </w:tc>
        <w:tc>
          <w:tcPr>
            <w:tcW w:w="3078" w:type="dxa"/>
          </w:tcPr>
          <w:p w14:paraId="3E60CBDE" w14:textId="77777777" w:rsidR="008012FE" w:rsidRPr="00B039CD" w:rsidRDefault="008012FE" w:rsidP="007637A4">
            <w:pPr>
              <w:rPr>
                <w:rFonts w:ascii="Arial" w:hAnsi="Arial" w:cs="Arial"/>
                <w:sz w:val="24"/>
                <w:szCs w:val="24"/>
              </w:rPr>
            </w:pPr>
            <w:r>
              <w:rPr>
                <w:rFonts w:ascii="Arial" w:hAnsi="Arial" w:cs="Arial"/>
                <w:sz w:val="24"/>
                <w:szCs w:val="24"/>
              </w:rPr>
              <w:t>Pull from master data (Acres /Decimal)</w:t>
            </w:r>
          </w:p>
        </w:tc>
      </w:tr>
      <w:tr w:rsidR="008012FE" w:rsidRPr="00B039CD" w14:paraId="506A6883" w14:textId="77777777" w:rsidTr="007637A4">
        <w:tc>
          <w:tcPr>
            <w:tcW w:w="3528" w:type="dxa"/>
          </w:tcPr>
          <w:p w14:paraId="37B45BC6" w14:textId="77777777" w:rsidR="008012FE" w:rsidRDefault="008012FE" w:rsidP="007637A4">
            <w:pPr>
              <w:rPr>
                <w:rFonts w:ascii="Arial" w:hAnsi="Arial" w:cs="Arial"/>
                <w:sz w:val="24"/>
                <w:szCs w:val="24"/>
              </w:rPr>
            </w:pPr>
            <w:r>
              <w:rPr>
                <w:rFonts w:ascii="Arial" w:hAnsi="Arial" w:cs="Arial"/>
                <w:sz w:val="24"/>
                <w:szCs w:val="24"/>
              </w:rPr>
              <w:t>For the previous year (From date)</w:t>
            </w:r>
          </w:p>
        </w:tc>
        <w:tc>
          <w:tcPr>
            <w:tcW w:w="1710" w:type="dxa"/>
          </w:tcPr>
          <w:p w14:paraId="1D3189D5" w14:textId="77777777" w:rsidR="008012FE" w:rsidRDefault="008012FE" w:rsidP="007637A4">
            <w:pPr>
              <w:rPr>
                <w:rFonts w:ascii="Arial" w:hAnsi="Arial" w:cs="Arial"/>
                <w:sz w:val="24"/>
                <w:szCs w:val="24"/>
              </w:rPr>
            </w:pPr>
            <w:r>
              <w:rPr>
                <w:rFonts w:ascii="Arial" w:hAnsi="Arial" w:cs="Arial"/>
                <w:sz w:val="24"/>
                <w:szCs w:val="24"/>
              </w:rPr>
              <w:t>date</w:t>
            </w:r>
          </w:p>
        </w:tc>
        <w:tc>
          <w:tcPr>
            <w:tcW w:w="3078" w:type="dxa"/>
          </w:tcPr>
          <w:p w14:paraId="10816E1F" w14:textId="77777777" w:rsidR="008012FE" w:rsidRDefault="008012FE" w:rsidP="007637A4">
            <w:pPr>
              <w:rPr>
                <w:rFonts w:ascii="Arial" w:hAnsi="Arial" w:cs="Arial"/>
                <w:sz w:val="24"/>
                <w:szCs w:val="24"/>
              </w:rPr>
            </w:pPr>
          </w:p>
        </w:tc>
      </w:tr>
      <w:tr w:rsidR="008012FE" w:rsidRPr="00B039CD" w14:paraId="630E08EE" w14:textId="77777777" w:rsidTr="007637A4">
        <w:tc>
          <w:tcPr>
            <w:tcW w:w="3528" w:type="dxa"/>
          </w:tcPr>
          <w:p w14:paraId="1D384DD9" w14:textId="77777777" w:rsidR="008012FE" w:rsidRDefault="008012FE" w:rsidP="007637A4">
            <w:pPr>
              <w:rPr>
                <w:rFonts w:ascii="Arial" w:hAnsi="Arial" w:cs="Arial"/>
                <w:sz w:val="24"/>
                <w:szCs w:val="24"/>
              </w:rPr>
            </w:pPr>
            <w:r>
              <w:rPr>
                <w:rFonts w:ascii="Arial" w:hAnsi="Arial" w:cs="Arial"/>
                <w:sz w:val="24"/>
                <w:szCs w:val="24"/>
              </w:rPr>
              <w:t>For the previous year (To date)</w:t>
            </w:r>
          </w:p>
        </w:tc>
        <w:tc>
          <w:tcPr>
            <w:tcW w:w="1710" w:type="dxa"/>
          </w:tcPr>
          <w:p w14:paraId="140F32A9" w14:textId="77777777" w:rsidR="008012FE" w:rsidRDefault="008012FE" w:rsidP="007637A4">
            <w:pPr>
              <w:rPr>
                <w:rFonts w:ascii="Arial" w:hAnsi="Arial" w:cs="Arial"/>
                <w:sz w:val="24"/>
                <w:szCs w:val="24"/>
              </w:rPr>
            </w:pPr>
            <w:r>
              <w:rPr>
                <w:rFonts w:ascii="Arial" w:hAnsi="Arial" w:cs="Arial"/>
                <w:sz w:val="24"/>
                <w:szCs w:val="24"/>
              </w:rPr>
              <w:t>date</w:t>
            </w:r>
          </w:p>
        </w:tc>
        <w:tc>
          <w:tcPr>
            <w:tcW w:w="3078" w:type="dxa"/>
          </w:tcPr>
          <w:p w14:paraId="2617330C" w14:textId="77777777" w:rsidR="008012FE" w:rsidRDefault="008012FE" w:rsidP="007637A4">
            <w:pPr>
              <w:rPr>
                <w:rFonts w:ascii="Arial" w:hAnsi="Arial" w:cs="Arial"/>
                <w:sz w:val="24"/>
                <w:szCs w:val="24"/>
              </w:rPr>
            </w:pPr>
          </w:p>
        </w:tc>
      </w:tr>
      <w:tr w:rsidR="008012FE" w:rsidRPr="00B039CD" w14:paraId="32DF8BBE" w14:textId="77777777" w:rsidTr="007637A4">
        <w:tc>
          <w:tcPr>
            <w:tcW w:w="3528" w:type="dxa"/>
          </w:tcPr>
          <w:p w14:paraId="2C798DCB" w14:textId="77777777" w:rsidR="008012FE" w:rsidRDefault="008012FE" w:rsidP="007637A4">
            <w:pPr>
              <w:rPr>
                <w:rFonts w:ascii="Arial" w:hAnsi="Arial" w:cs="Arial"/>
                <w:sz w:val="24"/>
                <w:szCs w:val="24"/>
              </w:rPr>
            </w:pPr>
            <w:r>
              <w:rPr>
                <w:rFonts w:ascii="Arial" w:hAnsi="Arial" w:cs="Arial"/>
                <w:sz w:val="24"/>
                <w:szCs w:val="24"/>
              </w:rPr>
              <w:t xml:space="preserve">Yield </w:t>
            </w:r>
          </w:p>
        </w:tc>
        <w:tc>
          <w:tcPr>
            <w:tcW w:w="1710" w:type="dxa"/>
          </w:tcPr>
          <w:p w14:paraId="4E417DD6" w14:textId="77777777" w:rsidR="008012FE" w:rsidRDefault="008012FE" w:rsidP="007637A4">
            <w:pPr>
              <w:rPr>
                <w:rFonts w:ascii="Arial" w:hAnsi="Arial" w:cs="Arial"/>
                <w:sz w:val="24"/>
                <w:szCs w:val="24"/>
              </w:rPr>
            </w:pPr>
            <w:r>
              <w:rPr>
                <w:rFonts w:ascii="Arial" w:hAnsi="Arial" w:cs="Arial"/>
                <w:sz w:val="24"/>
                <w:szCs w:val="24"/>
              </w:rPr>
              <w:t>Number</w:t>
            </w:r>
          </w:p>
        </w:tc>
        <w:tc>
          <w:tcPr>
            <w:tcW w:w="3078" w:type="dxa"/>
          </w:tcPr>
          <w:p w14:paraId="41855375" w14:textId="77777777" w:rsidR="008012FE" w:rsidRDefault="008012FE" w:rsidP="001556CB">
            <w:pPr>
              <w:rPr>
                <w:rFonts w:ascii="Arial" w:hAnsi="Arial" w:cs="Arial"/>
                <w:sz w:val="24"/>
                <w:szCs w:val="24"/>
              </w:rPr>
            </w:pPr>
            <w:r w:rsidRPr="0063328C">
              <w:rPr>
                <w:rFonts w:ascii="Arial" w:hAnsi="Arial" w:cs="Arial"/>
                <w:sz w:val="24"/>
                <w:szCs w:val="24"/>
              </w:rPr>
              <w:t>Should accept only number, should not accept special character</w:t>
            </w:r>
          </w:p>
        </w:tc>
      </w:tr>
      <w:tr w:rsidR="008012FE" w:rsidRPr="00B039CD" w14:paraId="0430C35A" w14:textId="77777777" w:rsidTr="007637A4">
        <w:tc>
          <w:tcPr>
            <w:tcW w:w="3528" w:type="dxa"/>
          </w:tcPr>
          <w:p w14:paraId="4500C281" w14:textId="77777777" w:rsidR="008012FE" w:rsidRDefault="008012FE" w:rsidP="007637A4">
            <w:pPr>
              <w:rPr>
                <w:rFonts w:ascii="Arial" w:hAnsi="Arial" w:cs="Arial"/>
                <w:sz w:val="24"/>
                <w:szCs w:val="24"/>
              </w:rPr>
            </w:pPr>
            <w:r>
              <w:rPr>
                <w:rFonts w:ascii="Arial" w:hAnsi="Arial" w:cs="Arial"/>
                <w:sz w:val="24"/>
                <w:szCs w:val="24"/>
              </w:rPr>
              <w:t>Yield Unit</w:t>
            </w:r>
          </w:p>
        </w:tc>
        <w:tc>
          <w:tcPr>
            <w:tcW w:w="1710" w:type="dxa"/>
          </w:tcPr>
          <w:p w14:paraId="49329778" w14:textId="77777777" w:rsidR="008012FE" w:rsidRDefault="008012FE" w:rsidP="007637A4">
            <w:pPr>
              <w:rPr>
                <w:rFonts w:ascii="Arial" w:hAnsi="Arial" w:cs="Arial"/>
                <w:sz w:val="24"/>
                <w:szCs w:val="24"/>
              </w:rPr>
            </w:pPr>
            <w:r>
              <w:rPr>
                <w:rFonts w:ascii="Arial" w:hAnsi="Arial" w:cs="Arial"/>
                <w:sz w:val="24"/>
                <w:szCs w:val="24"/>
              </w:rPr>
              <w:t>Select</w:t>
            </w:r>
          </w:p>
        </w:tc>
        <w:tc>
          <w:tcPr>
            <w:tcW w:w="3078" w:type="dxa"/>
          </w:tcPr>
          <w:p w14:paraId="34E9B0CF" w14:textId="77777777" w:rsidR="008012FE" w:rsidRDefault="008012FE"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8012FE" w:rsidRPr="00B039CD" w14:paraId="7BB71E4C" w14:textId="77777777" w:rsidTr="007637A4">
        <w:tc>
          <w:tcPr>
            <w:tcW w:w="3528" w:type="dxa"/>
          </w:tcPr>
          <w:p w14:paraId="5DC3187A" w14:textId="77777777" w:rsidR="008012FE" w:rsidRDefault="008012FE" w:rsidP="007637A4">
            <w:pPr>
              <w:rPr>
                <w:rFonts w:ascii="Arial" w:hAnsi="Arial" w:cs="Arial"/>
                <w:sz w:val="24"/>
                <w:szCs w:val="24"/>
              </w:rPr>
            </w:pPr>
            <w:r>
              <w:rPr>
                <w:rFonts w:ascii="Arial" w:hAnsi="Arial" w:cs="Arial"/>
                <w:sz w:val="24"/>
                <w:szCs w:val="24"/>
              </w:rPr>
              <w:t>Harvest Month</w:t>
            </w:r>
          </w:p>
        </w:tc>
        <w:tc>
          <w:tcPr>
            <w:tcW w:w="1710" w:type="dxa"/>
          </w:tcPr>
          <w:p w14:paraId="208EF6C9" w14:textId="77777777" w:rsidR="008012FE" w:rsidRDefault="008012FE" w:rsidP="007637A4">
            <w:pPr>
              <w:rPr>
                <w:rFonts w:ascii="Arial" w:hAnsi="Arial" w:cs="Arial"/>
                <w:sz w:val="24"/>
                <w:szCs w:val="24"/>
              </w:rPr>
            </w:pPr>
            <w:r>
              <w:rPr>
                <w:rFonts w:ascii="Arial" w:hAnsi="Arial" w:cs="Arial"/>
                <w:sz w:val="24"/>
                <w:szCs w:val="24"/>
              </w:rPr>
              <w:t>Month</w:t>
            </w:r>
          </w:p>
        </w:tc>
        <w:tc>
          <w:tcPr>
            <w:tcW w:w="3078" w:type="dxa"/>
          </w:tcPr>
          <w:p w14:paraId="279E372A" w14:textId="77777777" w:rsidR="008012FE" w:rsidRDefault="008012FE" w:rsidP="007637A4">
            <w:pPr>
              <w:rPr>
                <w:rFonts w:ascii="Arial" w:hAnsi="Arial" w:cs="Arial"/>
                <w:sz w:val="24"/>
                <w:szCs w:val="24"/>
              </w:rPr>
            </w:pPr>
            <w:r>
              <w:rPr>
                <w:rFonts w:ascii="Arial" w:hAnsi="Arial" w:cs="Arial"/>
              </w:rPr>
              <w:t>Harvest month should be in between “From” and “To” date</w:t>
            </w:r>
          </w:p>
        </w:tc>
      </w:tr>
      <w:tr w:rsidR="008012FE" w:rsidRPr="00B039CD" w14:paraId="73D83508" w14:textId="77777777" w:rsidTr="007637A4">
        <w:tc>
          <w:tcPr>
            <w:tcW w:w="3528" w:type="dxa"/>
          </w:tcPr>
          <w:p w14:paraId="3B1233DC" w14:textId="77777777" w:rsidR="008012FE" w:rsidRDefault="008012FE" w:rsidP="007637A4">
            <w:pPr>
              <w:rPr>
                <w:rFonts w:ascii="Arial" w:hAnsi="Arial" w:cs="Arial"/>
                <w:sz w:val="24"/>
                <w:szCs w:val="24"/>
              </w:rPr>
            </w:pPr>
            <w:r>
              <w:rPr>
                <w:rFonts w:ascii="Arial" w:hAnsi="Arial" w:cs="Arial"/>
                <w:sz w:val="24"/>
                <w:szCs w:val="24"/>
              </w:rPr>
              <w:t xml:space="preserve">Sold </w:t>
            </w:r>
          </w:p>
        </w:tc>
        <w:tc>
          <w:tcPr>
            <w:tcW w:w="1710" w:type="dxa"/>
          </w:tcPr>
          <w:p w14:paraId="445C4847" w14:textId="77777777" w:rsidR="008012FE" w:rsidRDefault="008012FE" w:rsidP="007637A4">
            <w:pPr>
              <w:rPr>
                <w:rFonts w:ascii="Arial" w:hAnsi="Arial" w:cs="Arial"/>
                <w:sz w:val="24"/>
                <w:szCs w:val="24"/>
              </w:rPr>
            </w:pPr>
            <w:r>
              <w:rPr>
                <w:rFonts w:ascii="Arial" w:hAnsi="Arial" w:cs="Arial"/>
                <w:sz w:val="24"/>
                <w:szCs w:val="24"/>
              </w:rPr>
              <w:t>Number</w:t>
            </w:r>
          </w:p>
        </w:tc>
        <w:tc>
          <w:tcPr>
            <w:tcW w:w="3078" w:type="dxa"/>
          </w:tcPr>
          <w:p w14:paraId="234D9EF7" w14:textId="77777777" w:rsidR="008012FE" w:rsidRDefault="008012FE" w:rsidP="001556CB">
            <w:pPr>
              <w:rPr>
                <w:rFonts w:ascii="Arial" w:hAnsi="Arial" w:cs="Arial"/>
                <w:sz w:val="24"/>
                <w:szCs w:val="24"/>
              </w:rPr>
            </w:pPr>
            <w:r>
              <w:rPr>
                <w:rFonts w:ascii="Arial" w:hAnsi="Arial" w:cs="Arial"/>
                <w:sz w:val="24"/>
                <w:szCs w:val="24"/>
              </w:rPr>
              <w:t xml:space="preserve">Sold should not be more than </w:t>
            </w:r>
            <w:proofErr w:type="gramStart"/>
            <w:r>
              <w:rPr>
                <w:rFonts w:ascii="Arial" w:hAnsi="Arial" w:cs="Arial"/>
                <w:sz w:val="24"/>
                <w:szCs w:val="24"/>
              </w:rPr>
              <w:t>yield ,</w:t>
            </w:r>
            <w:r w:rsidRPr="0063328C">
              <w:rPr>
                <w:rFonts w:ascii="Arial" w:hAnsi="Arial" w:cs="Arial"/>
                <w:sz w:val="24"/>
                <w:szCs w:val="24"/>
              </w:rPr>
              <w:t>Should</w:t>
            </w:r>
            <w:proofErr w:type="gramEnd"/>
            <w:r w:rsidRPr="0063328C">
              <w:rPr>
                <w:rFonts w:ascii="Arial" w:hAnsi="Arial" w:cs="Arial"/>
                <w:sz w:val="24"/>
                <w:szCs w:val="24"/>
              </w:rPr>
              <w:t xml:space="preserve"> accept only number, should not accept special character</w:t>
            </w:r>
          </w:p>
        </w:tc>
      </w:tr>
      <w:tr w:rsidR="008012FE" w:rsidRPr="00B039CD" w14:paraId="1C70014F" w14:textId="77777777" w:rsidTr="007637A4">
        <w:tc>
          <w:tcPr>
            <w:tcW w:w="3528" w:type="dxa"/>
          </w:tcPr>
          <w:p w14:paraId="487762CD" w14:textId="77777777" w:rsidR="008012FE" w:rsidRDefault="008012FE" w:rsidP="007637A4">
            <w:pPr>
              <w:rPr>
                <w:rFonts w:ascii="Arial" w:hAnsi="Arial" w:cs="Arial"/>
                <w:sz w:val="24"/>
                <w:szCs w:val="24"/>
              </w:rPr>
            </w:pPr>
            <w:r>
              <w:rPr>
                <w:rFonts w:ascii="Arial" w:hAnsi="Arial" w:cs="Arial"/>
                <w:sz w:val="24"/>
                <w:szCs w:val="24"/>
              </w:rPr>
              <w:t>Sold Unit</w:t>
            </w:r>
          </w:p>
        </w:tc>
        <w:tc>
          <w:tcPr>
            <w:tcW w:w="1710" w:type="dxa"/>
          </w:tcPr>
          <w:p w14:paraId="271625B8" w14:textId="77777777" w:rsidR="008012FE" w:rsidRDefault="008012FE" w:rsidP="007637A4">
            <w:pPr>
              <w:rPr>
                <w:rFonts w:ascii="Arial" w:hAnsi="Arial" w:cs="Arial"/>
                <w:sz w:val="24"/>
                <w:szCs w:val="24"/>
              </w:rPr>
            </w:pPr>
            <w:r>
              <w:rPr>
                <w:rFonts w:ascii="Arial" w:hAnsi="Arial" w:cs="Arial"/>
                <w:sz w:val="24"/>
                <w:szCs w:val="24"/>
              </w:rPr>
              <w:t xml:space="preserve">Select </w:t>
            </w:r>
          </w:p>
        </w:tc>
        <w:tc>
          <w:tcPr>
            <w:tcW w:w="3078" w:type="dxa"/>
          </w:tcPr>
          <w:p w14:paraId="17B1D61E" w14:textId="77777777" w:rsidR="008012FE" w:rsidRDefault="008012FE"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8012FE" w:rsidRPr="00B039CD" w14:paraId="776C4E76" w14:textId="77777777" w:rsidTr="007637A4">
        <w:tc>
          <w:tcPr>
            <w:tcW w:w="3528" w:type="dxa"/>
          </w:tcPr>
          <w:p w14:paraId="0FEF0753" w14:textId="77777777" w:rsidR="008012FE" w:rsidRDefault="008012FE" w:rsidP="007637A4">
            <w:pPr>
              <w:rPr>
                <w:rFonts w:ascii="Arial" w:hAnsi="Arial" w:cs="Arial"/>
                <w:sz w:val="24"/>
                <w:szCs w:val="24"/>
              </w:rPr>
            </w:pPr>
            <w:r>
              <w:rPr>
                <w:rFonts w:ascii="Arial" w:hAnsi="Arial" w:cs="Arial"/>
                <w:sz w:val="24"/>
                <w:szCs w:val="24"/>
              </w:rPr>
              <w:t>Balance Stock</w:t>
            </w:r>
          </w:p>
        </w:tc>
        <w:tc>
          <w:tcPr>
            <w:tcW w:w="1710" w:type="dxa"/>
          </w:tcPr>
          <w:p w14:paraId="5FF8A389" w14:textId="77777777" w:rsidR="008012FE" w:rsidRDefault="008012FE" w:rsidP="007637A4">
            <w:pPr>
              <w:rPr>
                <w:rFonts w:ascii="Arial" w:hAnsi="Arial" w:cs="Arial"/>
                <w:sz w:val="24"/>
                <w:szCs w:val="24"/>
              </w:rPr>
            </w:pPr>
            <w:r>
              <w:rPr>
                <w:rFonts w:ascii="Arial" w:hAnsi="Arial" w:cs="Arial"/>
                <w:sz w:val="24"/>
                <w:szCs w:val="24"/>
              </w:rPr>
              <w:t xml:space="preserve">Number </w:t>
            </w:r>
          </w:p>
        </w:tc>
        <w:tc>
          <w:tcPr>
            <w:tcW w:w="3078" w:type="dxa"/>
          </w:tcPr>
          <w:p w14:paraId="60A6BB4C" w14:textId="77777777" w:rsidR="008012FE" w:rsidRDefault="008012FE" w:rsidP="007637A4">
            <w:pPr>
              <w:rPr>
                <w:rFonts w:ascii="Arial" w:hAnsi="Arial" w:cs="Arial"/>
                <w:sz w:val="24"/>
                <w:szCs w:val="24"/>
              </w:rPr>
            </w:pPr>
            <w:r>
              <w:rPr>
                <w:rFonts w:ascii="Arial" w:hAnsi="Arial" w:cs="Arial"/>
                <w:sz w:val="24"/>
                <w:szCs w:val="24"/>
              </w:rPr>
              <w:t xml:space="preserve">(Yield – </w:t>
            </w:r>
            <w:proofErr w:type="gramStart"/>
            <w:r>
              <w:rPr>
                <w:rFonts w:ascii="Arial" w:hAnsi="Arial" w:cs="Arial"/>
                <w:sz w:val="24"/>
                <w:szCs w:val="24"/>
              </w:rPr>
              <w:t>sold )</w:t>
            </w:r>
            <w:proofErr w:type="gramEnd"/>
            <w:r>
              <w:rPr>
                <w:rFonts w:ascii="Arial" w:hAnsi="Arial" w:cs="Arial"/>
                <w:sz w:val="24"/>
                <w:szCs w:val="24"/>
              </w:rPr>
              <w:t xml:space="preserve"> , should be read only</w:t>
            </w:r>
          </w:p>
        </w:tc>
      </w:tr>
      <w:tr w:rsidR="008012FE" w:rsidRPr="00B039CD" w14:paraId="76A4CF41" w14:textId="77777777" w:rsidTr="007637A4">
        <w:tc>
          <w:tcPr>
            <w:tcW w:w="3528" w:type="dxa"/>
          </w:tcPr>
          <w:p w14:paraId="110B0EBD" w14:textId="77777777" w:rsidR="008012FE" w:rsidRDefault="008012FE" w:rsidP="007637A4">
            <w:pPr>
              <w:rPr>
                <w:rFonts w:ascii="Arial" w:hAnsi="Arial" w:cs="Arial"/>
                <w:sz w:val="24"/>
                <w:szCs w:val="24"/>
              </w:rPr>
            </w:pPr>
            <w:r>
              <w:rPr>
                <w:rFonts w:ascii="Arial" w:hAnsi="Arial" w:cs="Arial"/>
                <w:sz w:val="24"/>
                <w:szCs w:val="24"/>
              </w:rPr>
              <w:t>Balance stock unit</w:t>
            </w:r>
          </w:p>
        </w:tc>
        <w:tc>
          <w:tcPr>
            <w:tcW w:w="1710" w:type="dxa"/>
          </w:tcPr>
          <w:p w14:paraId="70412486" w14:textId="77777777" w:rsidR="008012FE" w:rsidRDefault="008012FE" w:rsidP="007637A4">
            <w:pPr>
              <w:rPr>
                <w:rFonts w:ascii="Arial" w:hAnsi="Arial" w:cs="Arial"/>
                <w:sz w:val="24"/>
                <w:szCs w:val="24"/>
              </w:rPr>
            </w:pPr>
            <w:r>
              <w:rPr>
                <w:rFonts w:ascii="Arial" w:hAnsi="Arial" w:cs="Arial"/>
                <w:sz w:val="24"/>
                <w:szCs w:val="24"/>
              </w:rPr>
              <w:t>select</w:t>
            </w:r>
          </w:p>
        </w:tc>
        <w:tc>
          <w:tcPr>
            <w:tcW w:w="3078" w:type="dxa"/>
          </w:tcPr>
          <w:p w14:paraId="0E232DE8" w14:textId="77777777" w:rsidR="008012FE" w:rsidRDefault="008012FE" w:rsidP="007637A4">
            <w:pPr>
              <w:rPr>
                <w:rFonts w:ascii="Arial" w:hAnsi="Arial" w:cs="Arial"/>
                <w:sz w:val="24"/>
                <w:szCs w:val="24"/>
              </w:rPr>
            </w:pPr>
            <w:r>
              <w:rPr>
                <w:rFonts w:ascii="Arial" w:hAnsi="Arial" w:cs="Arial"/>
                <w:sz w:val="24"/>
                <w:szCs w:val="24"/>
              </w:rPr>
              <w:t xml:space="preserve">From master data </w:t>
            </w:r>
          </w:p>
        </w:tc>
      </w:tr>
      <w:tr w:rsidR="008012FE" w:rsidRPr="00B039CD" w14:paraId="4E1CCB7B" w14:textId="77777777" w:rsidTr="007637A4">
        <w:tc>
          <w:tcPr>
            <w:tcW w:w="3528" w:type="dxa"/>
          </w:tcPr>
          <w:p w14:paraId="2BAFF6BD" w14:textId="77777777" w:rsidR="008012FE" w:rsidRDefault="008012FE" w:rsidP="007637A4">
            <w:pPr>
              <w:rPr>
                <w:rFonts w:ascii="Arial" w:hAnsi="Arial" w:cs="Arial"/>
                <w:sz w:val="24"/>
                <w:szCs w:val="24"/>
              </w:rPr>
            </w:pPr>
            <w:r>
              <w:rPr>
                <w:rFonts w:ascii="Arial" w:hAnsi="Arial" w:cs="Arial"/>
                <w:sz w:val="24"/>
                <w:szCs w:val="24"/>
              </w:rPr>
              <w:t>For the current year (From date)</w:t>
            </w:r>
          </w:p>
        </w:tc>
        <w:tc>
          <w:tcPr>
            <w:tcW w:w="1710" w:type="dxa"/>
          </w:tcPr>
          <w:p w14:paraId="18996989" w14:textId="77777777" w:rsidR="008012FE" w:rsidRDefault="008012FE" w:rsidP="007637A4">
            <w:pPr>
              <w:rPr>
                <w:rFonts w:ascii="Arial" w:hAnsi="Arial" w:cs="Arial"/>
                <w:sz w:val="24"/>
                <w:szCs w:val="24"/>
              </w:rPr>
            </w:pPr>
            <w:r>
              <w:rPr>
                <w:rFonts w:ascii="Arial" w:hAnsi="Arial" w:cs="Arial"/>
                <w:sz w:val="24"/>
                <w:szCs w:val="24"/>
              </w:rPr>
              <w:t>date</w:t>
            </w:r>
          </w:p>
        </w:tc>
        <w:tc>
          <w:tcPr>
            <w:tcW w:w="3078" w:type="dxa"/>
          </w:tcPr>
          <w:p w14:paraId="50725B13" w14:textId="77777777" w:rsidR="008012FE" w:rsidRDefault="008012FE" w:rsidP="007637A4">
            <w:pPr>
              <w:rPr>
                <w:rFonts w:ascii="Arial" w:hAnsi="Arial" w:cs="Arial"/>
                <w:sz w:val="24"/>
                <w:szCs w:val="24"/>
              </w:rPr>
            </w:pPr>
          </w:p>
        </w:tc>
      </w:tr>
      <w:tr w:rsidR="008012FE" w:rsidRPr="00B039CD" w14:paraId="3C2F4AC9" w14:textId="77777777" w:rsidTr="007637A4">
        <w:tc>
          <w:tcPr>
            <w:tcW w:w="3528" w:type="dxa"/>
          </w:tcPr>
          <w:p w14:paraId="41B716E2" w14:textId="77777777" w:rsidR="008012FE" w:rsidRDefault="008012FE" w:rsidP="007637A4">
            <w:pPr>
              <w:rPr>
                <w:rFonts w:ascii="Arial" w:hAnsi="Arial" w:cs="Arial"/>
                <w:sz w:val="24"/>
                <w:szCs w:val="24"/>
              </w:rPr>
            </w:pPr>
            <w:r>
              <w:rPr>
                <w:rFonts w:ascii="Arial" w:hAnsi="Arial" w:cs="Arial"/>
                <w:sz w:val="24"/>
                <w:szCs w:val="24"/>
              </w:rPr>
              <w:t>For the Current year (To date)</w:t>
            </w:r>
          </w:p>
        </w:tc>
        <w:tc>
          <w:tcPr>
            <w:tcW w:w="1710" w:type="dxa"/>
          </w:tcPr>
          <w:p w14:paraId="27F5B6D7" w14:textId="77777777" w:rsidR="008012FE" w:rsidRDefault="008012FE" w:rsidP="007637A4">
            <w:pPr>
              <w:rPr>
                <w:rFonts w:ascii="Arial" w:hAnsi="Arial" w:cs="Arial"/>
                <w:sz w:val="24"/>
                <w:szCs w:val="24"/>
              </w:rPr>
            </w:pPr>
            <w:r>
              <w:rPr>
                <w:rFonts w:ascii="Arial" w:hAnsi="Arial" w:cs="Arial"/>
                <w:sz w:val="24"/>
                <w:szCs w:val="24"/>
              </w:rPr>
              <w:t>date</w:t>
            </w:r>
          </w:p>
        </w:tc>
        <w:tc>
          <w:tcPr>
            <w:tcW w:w="3078" w:type="dxa"/>
          </w:tcPr>
          <w:p w14:paraId="18742EAC" w14:textId="77777777" w:rsidR="008012FE" w:rsidRDefault="008012FE" w:rsidP="007637A4">
            <w:pPr>
              <w:rPr>
                <w:rFonts w:ascii="Arial" w:hAnsi="Arial" w:cs="Arial"/>
                <w:sz w:val="24"/>
                <w:szCs w:val="24"/>
              </w:rPr>
            </w:pPr>
          </w:p>
        </w:tc>
      </w:tr>
      <w:tr w:rsidR="008012FE" w:rsidRPr="00B039CD" w14:paraId="0DD67E82" w14:textId="77777777" w:rsidTr="007637A4">
        <w:tc>
          <w:tcPr>
            <w:tcW w:w="3528" w:type="dxa"/>
          </w:tcPr>
          <w:p w14:paraId="7D54D3BD" w14:textId="77777777" w:rsidR="008012FE" w:rsidRDefault="008012FE" w:rsidP="007637A4">
            <w:pPr>
              <w:rPr>
                <w:rFonts w:ascii="Arial" w:hAnsi="Arial" w:cs="Arial"/>
                <w:sz w:val="24"/>
                <w:szCs w:val="24"/>
              </w:rPr>
            </w:pPr>
            <w:r>
              <w:rPr>
                <w:rFonts w:ascii="Arial" w:hAnsi="Arial" w:cs="Arial"/>
                <w:sz w:val="24"/>
                <w:szCs w:val="24"/>
              </w:rPr>
              <w:t xml:space="preserve">Estimated Yield </w:t>
            </w:r>
          </w:p>
        </w:tc>
        <w:tc>
          <w:tcPr>
            <w:tcW w:w="1710" w:type="dxa"/>
          </w:tcPr>
          <w:p w14:paraId="3A4BE7E1" w14:textId="77777777" w:rsidR="008012FE" w:rsidRDefault="008012FE" w:rsidP="007637A4">
            <w:pPr>
              <w:rPr>
                <w:rFonts w:ascii="Arial" w:hAnsi="Arial" w:cs="Arial"/>
                <w:sz w:val="24"/>
                <w:szCs w:val="24"/>
              </w:rPr>
            </w:pPr>
            <w:r>
              <w:rPr>
                <w:rFonts w:ascii="Arial" w:hAnsi="Arial" w:cs="Arial"/>
                <w:sz w:val="24"/>
                <w:szCs w:val="24"/>
              </w:rPr>
              <w:t>Number</w:t>
            </w:r>
          </w:p>
        </w:tc>
        <w:tc>
          <w:tcPr>
            <w:tcW w:w="3078" w:type="dxa"/>
          </w:tcPr>
          <w:p w14:paraId="0D0B8413" w14:textId="77777777" w:rsidR="008012FE" w:rsidRDefault="008012FE" w:rsidP="001556CB">
            <w:pPr>
              <w:rPr>
                <w:rFonts w:ascii="Arial" w:hAnsi="Arial" w:cs="Arial"/>
                <w:sz w:val="24"/>
                <w:szCs w:val="24"/>
              </w:rPr>
            </w:pPr>
            <w:r w:rsidRPr="0063328C">
              <w:rPr>
                <w:rFonts w:ascii="Arial" w:hAnsi="Arial" w:cs="Arial"/>
                <w:sz w:val="24"/>
                <w:szCs w:val="24"/>
              </w:rPr>
              <w:t>Should accept only number, should not accept special character</w:t>
            </w:r>
          </w:p>
        </w:tc>
      </w:tr>
      <w:tr w:rsidR="008012FE" w:rsidRPr="00B039CD" w14:paraId="69051CBD" w14:textId="77777777" w:rsidTr="007637A4">
        <w:tc>
          <w:tcPr>
            <w:tcW w:w="3528" w:type="dxa"/>
          </w:tcPr>
          <w:p w14:paraId="78BFFE24" w14:textId="77777777" w:rsidR="008012FE" w:rsidRDefault="008012FE" w:rsidP="007637A4">
            <w:pPr>
              <w:rPr>
                <w:rFonts w:ascii="Arial" w:hAnsi="Arial" w:cs="Arial"/>
                <w:sz w:val="24"/>
                <w:szCs w:val="24"/>
              </w:rPr>
            </w:pPr>
            <w:r>
              <w:rPr>
                <w:rFonts w:ascii="Arial" w:hAnsi="Arial" w:cs="Arial"/>
                <w:sz w:val="24"/>
                <w:szCs w:val="24"/>
              </w:rPr>
              <w:t>Yield Unit</w:t>
            </w:r>
          </w:p>
        </w:tc>
        <w:tc>
          <w:tcPr>
            <w:tcW w:w="1710" w:type="dxa"/>
          </w:tcPr>
          <w:p w14:paraId="78859EC4" w14:textId="77777777" w:rsidR="008012FE" w:rsidRDefault="008012FE" w:rsidP="007637A4">
            <w:pPr>
              <w:rPr>
                <w:rFonts w:ascii="Arial" w:hAnsi="Arial" w:cs="Arial"/>
                <w:sz w:val="24"/>
                <w:szCs w:val="24"/>
              </w:rPr>
            </w:pPr>
            <w:r>
              <w:rPr>
                <w:rFonts w:ascii="Arial" w:hAnsi="Arial" w:cs="Arial"/>
                <w:sz w:val="24"/>
                <w:szCs w:val="24"/>
              </w:rPr>
              <w:t>Select</w:t>
            </w:r>
          </w:p>
        </w:tc>
        <w:tc>
          <w:tcPr>
            <w:tcW w:w="3078" w:type="dxa"/>
          </w:tcPr>
          <w:p w14:paraId="3928B06D" w14:textId="77777777" w:rsidR="008012FE" w:rsidRDefault="008012FE"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8012FE" w:rsidRPr="00B039CD" w14:paraId="248ABFDA" w14:textId="77777777" w:rsidTr="007637A4">
        <w:tc>
          <w:tcPr>
            <w:tcW w:w="3528" w:type="dxa"/>
          </w:tcPr>
          <w:p w14:paraId="042C6205" w14:textId="77777777" w:rsidR="008012FE" w:rsidRDefault="008012FE" w:rsidP="007637A4">
            <w:pPr>
              <w:rPr>
                <w:rFonts w:ascii="Arial" w:hAnsi="Arial" w:cs="Arial"/>
                <w:sz w:val="24"/>
                <w:szCs w:val="24"/>
              </w:rPr>
            </w:pPr>
            <w:r>
              <w:rPr>
                <w:rFonts w:ascii="Arial" w:hAnsi="Arial" w:cs="Arial"/>
                <w:sz w:val="24"/>
                <w:szCs w:val="24"/>
              </w:rPr>
              <w:t>Estimated Harvest Month</w:t>
            </w:r>
          </w:p>
        </w:tc>
        <w:tc>
          <w:tcPr>
            <w:tcW w:w="1710" w:type="dxa"/>
          </w:tcPr>
          <w:p w14:paraId="35B907C0" w14:textId="77777777" w:rsidR="008012FE" w:rsidRDefault="008012FE" w:rsidP="007637A4">
            <w:pPr>
              <w:rPr>
                <w:rFonts w:ascii="Arial" w:hAnsi="Arial" w:cs="Arial"/>
                <w:sz w:val="24"/>
                <w:szCs w:val="24"/>
              </w:rPr>
            </w:pPr>
            <w:r>
              <w:rPr>
                <w:rFonts w:ascii="Arial" w:hAnsi="Arial" w:cs="Arial"/>
                <w:sz w:val="24"/>
                <w:szCs w:val="24"/>
              </w:rPr>
              <w:t>Month</w:t>
            </w:r>
          </w:p>
        </w:tc>
        <w:tc>
          <w:tcPr>
            <w:tcW w:w="3078" w:type="dxa"/>
          </w:tcPr>
          <w:p w14:paraId="166B117E" w14:textId="77777777" w:rsidR="008012FE" w:rsidRDefault="008012FE" w:rsidP="007637A4">
            <w:pPr>
              <w:rPr>
                <w:rFonts w:ascii="Arial" w:hAnsi="Arial" w:cs="Arial"/>
                <w:sz w:val="24"/>
                <w:szCs w:val="24"/>
              </w:rPr>
            </w:pPr>
            <w:r>
              <w:rPr>
                <w:rFonts w:ascii="Arial" w:hAnsi="Arial" w:cs="Arial"/>
              </w:rPr>
              <w:t>Harvest month should be in between “From” and “To” date</w:t>
            </w:r>
          </w:p>
        </w:tc>
      </w:tr>
    </w:tbl>
    <w:p w14:paraId="79EEE70F" w14:textId="77777777" w:rsidR="008012FE" w:rsidRDefault="008012FE" w:rsidP="008012FE">
      <w:pPr>
        <w:ind w:left="1260"/>
        <w:rPr>
          <w:rFonts w:ascii="Arial" w:hAnsi="Arial" w:cs="Arial"/>
        </w:rPr>
      </w:pPr>
    </w:p>
    <w:p w14:paraId="5D23149F" w14:textId="77777777" w:rsidR="008012FE" w:rsidRDefault="008012FE" w:rsidP="008012FE">
      <w:pPr>
        <w:ind w:left="1260"/>
        <w:rPr>
          <w:rFonts w:ascii="Arial" w:hAnsi="Arial" w:cs="Arial"/>
          <w:sz w:val="24"/>
          <w:szCs w:val="24"/>
        </w:rPr>
      </w:pPr>
      <w:r>
        <w:rPr>
          <w:rFonts w:ascii="Arial" w:hAnsi="Arial" w:cs="Arial"/>
          <w:sz w:val="24"/>
          <w:szCs w:val="24"/>
        </w:rPr>
        <w:t xml:space="preserve">For Pack House (add more button): </w:t>
      </w:r>
    </w:p>
    <w:p w14:paraId="25DB0070" w14:textId="77777777" w:rsidR="008012FE" w:rsidRDefault="008012FE" w:rsidP="008012FE">
      <w:pPr>
        <w:ind w:left="1260"/>
        <w:rPr>
          <w:rFonts w:ascii="Arial" w:hAnsi="Arial" w:cs="Arial"/>
          <w:sz w:val="24"/>
          <w:szCs w:val="24"/>
        </w:rPr>
      </w:pPr>
      <w:r>
        <w:rPr>
          <w:rFonts w:ascii="Arial" w:hAnsi="Arial" w:cs="Arial"/>
          <w:sz w:val="24"/>
          <w:szCs w:val="24"/>
        </w:rPr>
        <w:t>** If Pack house option is selected “Yes” enable the table below;</w:t>
      </w:r>
    </w:p>
    <w:tbl>
      <w:tblPr>
        <w:tblStyle w:val="TableGrid"/>
        <w:tblW w:w="0" w:type="auto"/>
        <w:tblInd w:w="1260" w:type="dxa"/>
        <w:tblLook w:val="04A0" w:firstRow="1" w:lastRow="0" w:firstColumn="1" w:lastColumn="0" w:noHBand="0" w:noVBand="1"/>
      </w:tblPr>
      <w:tblGrid>
        <w:gridCol w:w="3528"/>
        <w:gridCol w:w="1710"/>
        <w:gridCol w:w="3078"/>
      </w:tblGrid>
      <w:tr w:rsidR="008012FE" w:rsidRPr="00B039CD" w14:paraId="2FEF167D" w14:textId="77777777" w:rsidTr="007637A4">
        <w:tc>
          <w:tcPr>
            <w:tcW w:w="3528" w:type="dxa"/>
            <w:shd w:val="clear" w:color="auto" w:fill="FDE9D9" w:themeFill="accent6" w:themeFillTint="33"/>
          </w:tcPr>
          <w:p w14:paraId="5DAC9902"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4176D724"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07284BC2"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Validation</w:t>
            </w:r>
          </w:p>
        </w:tc>
      </w:tr>
      <w:tr w:rsidR="008012FE" w:rsidRPr="00B039CD" w14:paraId="74FA793F" w14:textId="77777777" w:rsidTr="007637A4">
        <w:tc>
          <w:tcPr>
            <w:tcW w:w="3528" w:type="dxa"/>
          </w:tcPr>
          <w:p w14:paraId="023E780E" w14:textId="77777777" w:rsidR="008012FE" w:rsidRPr="00B039CD" w:rsidRDefault="008012FE" w:rsidP="007637A4">
            <w:pPr>
              <w:rPr>
                <w:rFonts w:ascii="Arial" w:hAnsi="Arial" w:cs="Arial"/>
                <w:sz w:val="24"/>
                <w:szCs w:val="24"/>
              </w:rPr>
            </w:pPr>
            <w:r>
              <w:rPr>
                <w:rFonts w:ascii="Arial" w:hAnsi="Arial" w:cs="Arial"/>
                <w:sz w:val="24"/>
                <w:szCs w:val="24"/>
              </w:rPr>
              <w:t>Name</w:t>
            </w:r>
          </w:p>
        </w:tc>
        <w:tc>
          <w:tcPr>
            <w:tcW w:w="1710" w:type="dxa"/>
          </w:tcPr>
          <w:p w14:paraId="31905EDE" w14:textId="77777777" w:rsidR="008012FE" w:rsidRPr="00B039CD" w:rsidRDefault="008012FE"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0A9443D2" w14:textId="77777777" w:rsidR="008012FE" w:rsidRPr="00B039CD" w:rsidRDefault="008012FE" w:rsidP="007637A4">
            <w:pPr>
              <w:rPr>
                <w:rFonts w:ascii="Arial" w:hAnsi="Arial" w:cs="Arial"/>
                <w:sz w:val="24"/>
                <w:szCs w:val="24"/>
              </w:rPr>
            </w:pPr>
          </w:p>
        </w:tc>
      </w:tr>
      <w:tr w:rsidR="008012FE" w:rsidRPr="00B039CD" w14:paraId="2A717EBE" w14:textId="77777777" w:rsidTr="007637A4">
        <w:tc>
          <w:tcPr>
            <w:tcW w:w="3528" w:type="dxa"/>
          </w:tcPr>
          <w:p w14:paraId="480A5B4D" w14:textId="77777777" w:rsidR="008012FE" w:rsidRDefault="008012FE" w:rsidP="007637A4">
            <w:pPr>
              <w:rPr>
                <w:rFonts w:ascii="Arial" w:hAnsi="Arial" w:cs="Arial"/>
                <w:sz w:val="24"/>
                <w:szCs w:val="24"/>
              </w:rPr>
            </w:pPr>
            <w:r>
              <w:rPr>
                <w:rFonts w:ascii="Arial" w:hAnsi="Arial" w:cs="Arial"/>
                <w:sz w:val="24"/>
                <w:szCs w:val="24"/>
              </w:rPr>
              <w:t>Address of the pack house</w:t>
            </w:r>
          </w:p>
        </w:tc>
        <w:tc>
          <w:tcPr>
            <w:tcW w:w="1710" w:type="dxa"/>
          </w:tcPr>
          <w:p w14:paraId="505D64B9" w14:textId="77777777" w:rsidR="008012FE" w:rsidRDefault="008012FE" w:rsidP="007637A4">
            <w:pPr>
              <w:rPr>
                <w:rFonts w:ascii="Arial" w:hAnsi="Arial" w:cs="Arial"/>
                <w:sz w:val="24"/>
                <w:szCs w:val="24"/>
              </w:rPr>
            </w:pPr>
            <w:r>
              <w:rPr>
                <w:rFonts w:ascii="Arial" w:hAnsi="Arial" w:cs="Arial"/>
                <w:sz w:val="24"/>
                <w:szCs w:val="24"/>
              </w:rPr>
              <w:t xml:space="preserve">Text area </w:t>
            </w:r>
          </w:p>
        </w:tc>
        <w:tc>
          <w:tcPr>
            <w:tcW w:w="3078" w:type="dxa"/>
            <w:vAlign w:val="center"/>
          </w:tcPr>
          <w:p w14:paraId="29EDFF8D" w14:textId="77777777" w:rsidR="008012FE" w:rsidRPr="00B039CD" w:rsidRDefault="008012FE" w:rsidP="007637A4">
            <w:pPr>
              <w:rPr>
                <w:rFonts w:ascii="Arial" w:hAnsi="Arial" w:cs="Arial"/>
                <w:sz w:val="24"/>
                <w:szCs w:val="24"/>
              </w:rPr>
            </w:pPr>
          </w:p>
        </w:tc>
      </w:tr>
      <w:tr w:rsidR="008012FE" w:rsidRPr="00B039CD" w14:paraId="750F2184" w14:textId="77777777" w:rsidTr="007637A4">
        <w:tc>
          <w:tcPr>
            <w:tcW w:w="3528" w:type="dxa"/>
          </w:tcPr>
          <w:p w14:paraId="5F18138A" w14:textId="77777777" w:rsidR="008012FE" w:rsidRDefault="008012FE" w:rsidP="007637A4">
            <w:pPr>
              <w:rPr>
                <w:rFonts w:ascii="Arial" w:hAnsi="Arial" w:cs="Arial"/>
                <w:sz w:val="24"/>
                <w:szCs w:val="24"/>
              </w:rPr>
            </w:pPr>
            <w:r>
              <w:rPr>
                <w:rFonts w:ascii="Arial" w:hAnsi="Arial" w:cs="Arial"/>
                <w:sz w:val="24"/>
                <w:szCs w:val="24"/>
              </w:rPr>
              <w:t>For the previous year (From date)</w:t>
            </w:r>
          </w:p>
        </w:tc>
        <w:tc>
          <w:tcPr>
            <w:tcW w:w="1710" w:type="dxa"/>
          </w:tcPr>
          <w:p w14:paraId="39B29124" w14:textId="77777777" w:rsidR="008012FE" w:rsidRDefault="008012FE" w:rsidP="007637A4">
            <w:pPr>
              <w:rPr>
                <w:rFonts w:ascii="Arial" w:hAnsi="Arial" w:cs="Arial"/>
                <w:sz w:val="24"/>
                <w:szCs w:val="24"/>
              </w:rPr>
            </w:pPr>
            <w:r>
              <w:rPr>
                <w:rFonts w:ascii="Arial" w:hAnsi="Arial" w:cs="Arial"/>
                <w:sz w:val="24"/>
                <w:szCs w:val="24"/>
              </w:rPr>
              <w:t>date</w:t>
            </w:r>
          </w:p>
        </w:tc>
        <w:tc>
          <w:tcPr>
            <w:tcW w:w="3078" w:type="dxa"/>
          </w:tcPr>
          <w:p w14:paraId="1276DD29" w14:textId="77777777" w:rsidR="008012FE" w:rsidRDefault="008012FE" w:rsidP="007637A4">
            <w:pPr>
              <w:rPr>
                <w:rFonts w:ascii="Arial" w:hAnsi="Arial" w:cs="Arial"/>
                <w:sz w:val="24"/>
                <w:szCs w:val="24"/>
              </w:rPr>
            </w:pPr>
          </w:p>
        </w:tc>
      </w:tr>
      <w:tr w:rsidR="008012FE" w:rsidRPr="00B039CD" w14:paraId="18BD74FF" w14:textId="77777777" w:rsidTr="007637A4">
        <w:tc>
          <w:tcPr>
            <w:tcW w:w="3528" w:type="dxa"/>
          </w:tcPr>
          <w:p w14:paraId="6085CAEC" w14:textId="77777777" w:rsidR="008012FE" w:rsidRDefault="008012FE" w:rsidP="007637A4">
            <w:pPr>
              <w:rPr>
                <w:rFonts w:ascii="Arial" w:hAnsi="Arial" w:cs="Arial"/>
                <w:sz w:val="24"/>
                <w:szCs w:val="24"/>
              </w:rPr>
            </w:pPr>
            <w:r>
              <w:rPr>
                <w:rFonts w:ascii="Arial" w:hAnsi="Arial" w:cs="Arial"/>
                <w:sz w:val="24"/>
                <w:szCs w:val="24"/>
              </w:rPr>
              <w:t>For the previous year (To date)</w:t>
            </w:r>
          </w:p>
        </w:tc>
        <w:tc>
          <w:tcPr>
            <w:tcW w:w="1710" w:type="dxa"/>
          </w:tcPr>
          <w:p w14:paraId="07C6B740" w14:textId="77777777" w:rsidR="008012FE" w:rsidRDefault="008012FE" w:rsidP="007637A4">
            <w:pPr>
              <w:rPr>
                <w:rFonts w:ascii="Arial" w:hAnsi="Arial" w:cs="Arial"/>
                <w:sz w:val="24"/>
                <w:szCs w:val="24"/>
              </w:rPr>
            </w:pPr>
            <w:r>
              <w:rPr>
                <w:rFonts w:ascii="Arial" w:hAnsi="Arial" w:cs="Arial"/>
                <w:sz w:val="24"/>
                <w:szCs w:val="24"/>
              </w:rPr>
              <w:t>date</w:t>
            </w:r>
          </w:p>
        </w:tc>
        <w:tc>
          <w:tcPr>
            <w:tcW w:w="3078" w:type="dxa"/>
          </w:tcPr>
          <w:p w14:paraId="6D70BADC" w14:textId="77777777" w:rsidR="008012FE" w:rsidRDefault="008012FE" w:rsidP="007637A4">
            <w:pPr>
              <w:rPr>
                <w:rFonts w:ascii="Arial" w:hAnsi="Arial" w:cs="Arial"/>
                <w:sz w:val="24"/>
                <w:szCs w:val="24"/>
              </w:rPr>
            </w:pPr>
          </w:p>
        </w:tc>
      </w:tr>
      <w:tr w:rsidR="008012FE" w:rsidRPr="00B039CD" w14:paraId="3DFF7862" w14:textId="77777777" w:rsidTr="007637A4">
        <w:tc>
          <w:tcPr>
            <w:tcW w:w="3528" w:type="dxa"/>
          </w:tcPr>
          <w:p w14:paraId="373E23D8" w14:textId="77777777" w:rsidR="008012FE" w:rsidRDefault="008012FE" w:rsidP="007637A4">
            <w:pPr>
              <w:rPr>
                <w:rFonts w:ascii="Arial" w:hAnsi="Arial" w:cs="Arial"/>
                <w:sz w:val="24"/>
                <w:szCs w:val="24"/>
              </w:rPr>
            </w:pPr>
            <w:r>
              <w:rPr>
                <w:rFonts w:ascii="Arial" w:hAnsi="Arial" w:cs="Arial"/>
                <w:sz w:val="24"/>
                <w:szCs w:val="24"/>
              </w:rPr>
              <w:t xml:space="preserve">Production </w:t>
            </w:r>
          </w:p>
        </w:tc>
        <w:tc>
          <w:tcPr>
            <w:tcW w:w="1710" w:type="dxa"/>
          </w:tcPr>
          <w:p w14:paraId="65F1DAB3" w14:textId="77777777" w:rsidR="008012FE" w:rsidRDefault="008012FE" w:rsidP="007637A4">
            <w:pPr>
              <w:rPr>
                <w:rFonts w:ascii="Arial" w:hAnsi="Arial" w:cs="Arial"/>
                <w:sz w:val="24"/>
                <w:szCs w:val="24"/>
              </w:rPr>
            </w:pPr>
            <w:r>
              <w:rPr>
                <w:rFonts w:ascii="Arial" w:hAnsi="Arial" w:cs="Arial"/>
                <w:sz w:val="24"/>
                <w:szCs w:val="24"/>
              </w:rPr>
              <w:t>Number</w:t>
            </w:r>
          </w:p>
        </w:tc>
        <w:tc>
          <w:tcPr>
            <w:tcW w:w="3078" w:type="dxa"/>
          </w:tcPr>
          <w:p w14:paraId="0A5FFEF0" w14:textId="77777777" w:rsidR="008012FE" w:rsidRPr="0063328C" w:rsidRDefault="008012FE" w:rsidP="007637A4">
            <w:pPr>
              <w:rPr>
                <w:rFonts w:ascii="Arial" w:hAnsi="Arial" w:cs="Arial"/>
                <w:sz w:val="24"/>
                <w:szCs w:val="24"/>
              </w:rPr>
            </w:pPr>
            <w:r w:rsidRPr="0063328C">
              <w:rPr>
                <w:rFonts w:ascii="Arial" w:hAnsi="Arial" w:cs="Arial"/>
                <w:sz w:val="24"/>
                <w:szCs w:val="24"/>
              </w:rPr>
              <w:t>Should accept only number, should not accept special character</w:t>
            </w:r>
          </w:p>
          <w:p w14:paraId="1FC404F9" w14:textId="77777777" w:rsidR="008012FE" w:rsidRDefault="008012FE" w:rsidP="007637A4">
            <w:pPr>
              <w:rPr>
                <w:rFonts w:ascii="Arial" w:hAnsi="Arial" w:cs="Arial"/>
                <w:sz w:val="24"/>
                <w:szCs w:val="24"/>
              </w:rPr>
            </w:pPr>
          </w:p>
        </w:tc>
      </w:tr>
      <w:tr w:rsidR="008012FE" w:rsidRPr="00B039CD" w14:paraId="0C4B6E09" w14:textId="77777777" w:rsidTr="007637A4">
        <w:tc>
          <w:tcPr>
            <w:tcW w:w="3528" w:type="dxa"/>
          </w:tcPr>
          <w:p w14:paraId="0CBA1CB9" w14:textId="77777777" w:rsidR="008012FE" w:rsidRDefault="008012FE" w:rsidP="007637A4">
            <w:pPr>
              <w:rPr>
                <w:rFonts w:ascii="Arial" w:hAnsi="Arial" w:cs="Arial"/>
                <w:sz w:val="24"/>
                <w:szCs w:val="24"/>
              </w:rPr>
            </w:pPr>
            <w:r>
              <w:rPr>
                <w:rFonts w:ascii="Arial" w:hAnsi="Arial" w:cs="Arial"/>
                <w:sz w:val="24"/>
                <w:szCs w:val="24"/>
              </w:rPr>
              <w:lastRenderedPageBreak/>
              <w:t>Production Unit</w:t>
            </w:r>
          </w:p>
        </w:tc>
        <w:tc>
          <w:tcPr>
            <w:tcW w:w="1710" w:type="dxa"/>
          </w:tcPr>
          <w:p w14:paraId="5AECA5DE" w14:textId="77777777" w:rsidR="008012FE" w:rsidRDefault="008012FE" w:rsidP="007637A4">
            <w:pPr>
              <w:rPr>
                <w:rFonts w:ascii="Arial" w:hAnsi="Arial" w:cs="Arial"/>
                <w:sz w:val="24"/>
                <w:szCs w:val="24"/>
              </w:rPr>
            </w:pPr>
            <w:r>
              <w:rPr>
                <w:rFonts w:ascii="Arial" w:hAnsi="Arial" w:cs="Arial"/>
                <w:sz w:val="24"/>
                <w:szCs w:val="24"/>
              </w:rPr>
              <w:t>Select</w:t>
            </w:r>
          </w:p>
        </w:tc>
        <w:tc>
          <w:tcPr>
            <w:tcW w:w="3078" w:type="dxa"/>
          </w:tcPr>
          <w:p w14:paraId="43A42C7C" w14:textId="77777777" w:rsidR="008012FE" w:rsidRDefault="008012FE"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8012FE" w:rsidRPr="00B039CD" w14:paraId="2E2B3CAC" w14:textId="77777777" w:rsidTr="007637A4">
        <w:tc>
          <w:tcPr>
            <w:tcW w:w="3528" w:type="dxa"/>
          </w:tcPr>
          <w:p w14:paraId="44C912B4" w14:textId="77777777" w:rsidR="008012FE" w:rsidRDefault="008012FE" w:rsidP="007637A4">
            <w:pPr>
              <w:rPr>
                <w:rFonts w:ascii="Arial" w:hAnsi="Arial" w:cs="Arial"/>
                <w:sz w:val="24"/>
                <w:szCs w:val="24"/>
              </w:rPr>
            </w:pPr>
            <w:r>
              <w:rPr>
                <w:rFonts w:ascii="Arial" w:hAnsi="Arial" w:cs="Arial"/>
                <w:sz w:val="24"/>
                <w:szCs w:val="24"/>
              </w:rPr>
              <w:t xml:space="preserve">Sold </w:t>
            </w:r>
          </w:p>
        </w:tc>
        <w:tc>
          <w:tcPr>
            <w:tcW w:w="1710" w:type="dxa"/>
          </w:tcPr>
          <w:p w14:paraId="70DF6F82" w14:textId="77777777" w:rsidR="008012FE" w:rsidRDefault="008012FE" w:rsidP="007637A4">
            <w:pPr>
              <w:rPr>
                <w:rFonts w:ascii="Arial" w:hAnsi="Arial" w:cs="Arial"/>
                <w:sz w:val="24"/>
                <w:szCs w:val="24"/>
              </w:rPr>
            </w:pPr>
            <w:r>
              <w:rPr>
                <w:rFonts w:ascii="Arial" w:hAnsi="Arial" w:cs="Arial"/>
                <w:sz w:val="24"/>
                <w:szCs w:val="24"/>
              </w:rPr>
              <w:t>Number</w:t>
            </w:r>
          </w:p>
        </w:tc>
        <w:tc>
          <w:tcPr>
            <w:tcW w:w="3078" w:type="dxa"/>
          </w:tcPr>
          <w:p w14:paraId="46C5D28D" w14:textId="77777777" w:rsidR="008012FE" w:rsidRDefault="008012FE" w:rsidP="001556CB">
            <w:pPr>
              <w:rPr>
                <w:rFonts w:ascii="Arial" w:hAnsi="Arial" w:cs="Arial"/>
                <w:sz w:val="24"/>
                <w:szCs w:val="24"/>
              </w:rPr>
            </w:pPr>
            <w:r>
              <w:rPr>
                <w:rFonts w:ascii="Arial" w:hAnsi="Arial" w:cs="Arial"/>
                <w:sz w:val="24"/>
                <w:szCs w:val="24"/>
              </w:rPr>
              <w:t xml:space="preserve">Sold should not be more than </w:t>
            </w:r>
            <w:proofErr w:type="gramStart"/>
            <w:r>
              <w:rPr>
                <w:rFonts w:ascii="Arial" w:hAnsi="Arial" w:cs="Arial"/>
                <w:sz w:val="24"/>
                <w:szCs w:val="24"/>
              </w:rPr>
              <w:t>yield ,</w:t>
            </w:r>
            <w:r w:rsidRPr="0063328C">
              <w:rPr>
                <w:rFonts w:ascii="Arial" w:hAnsi="Arial" w:cs="Arial"/>
                <w:sz w:val="24"/>
                <w:szCs w:val="24"/>
              </w:rPr>
              <w:t>Should</w:t>
            </w:r>
            <w:proofErr w:type="gramEnd"/>
            <w:r w:rsidRPr="0063328C">
              <w:rPr>
                <w:rFonts w:ascii="Arial" w:hAnsi="Arial" w:cs="Arial"/>
                <w:sz w:val="24"/>
                <w:szCs w:val="24"/>
              </w:rPr>
              <w:t xml:space="preserve"> accept only number, should not accept special character</w:t>
            </w:r>
          </w:p>
        </w:tc>
      </w:tr>
      <w:tr w:rsidR="008012FE" w:rsidRPr="00B039CD" w14:paraId="7E12E76E" w14:textId="77777777" w:rsidTr="007637A4">
        <w:tc>
          <w:tcPr>
            <w:tcW w:w="3528" w:type="dxa"/>
          </w:tcPr>
          <w:p w14:paraId="4BC356F8" w14:textId="77777777" w:rsidR="008012FE" w:rsidRDefault="008012FE" w:rsidP="007637A4">
            <w:pPr>
              <w:rPr>
                <w:rFonts w:ascii="Arial" w:hAnsi="Arial" w:cs="Arial"/>
                <w:sz w:val="24"/>
                <w:szCs w:val="24"/>
              </w:rPr>
            </w:pPr>
            <w:r>
              <w:rPr>
                <w:rFonts w:ascii="Arial" w:hAnsi="Arial" w:cs="Arial"/>
                <w:sz w:val="24"/>
                <w:szCs w:val="24"/>
              </w:rPr>
              <w:t>Sold Unit</w:t>
            </w:r>
          </w:p>
        </w:tc>
        <w:tc>
          <w:tcPr>
            <w:tcW w:w="1710" w:type="dxa"/>
          </w:tcPr>
          <w:p w14:paraId="1FEC42AF" w14:textId="77777777" w:rsidR="008012FE" w:rsidRDefault="008012FE" w:rsidP="007637A4">
            <w:pPr>
              <w:rPr>
                <w:rFonts w:ascii="Arial" w:hAnsi="Arial" w:cs="Arial"/>
                <w:sz w:val="24"/>
                <w:szCs w:val="24"/>
              </w:rPr>
            </w:pPr>
            <w:r>
              <w:rPr>
                <w:rFonts w:ascii="Arial" w:hAnsi="Arial" w:cs="Arial"/>
                <w:sz w:val="24"/>
                <w:szCs w:val="24"/>
              </w:rPr>
              <w:t xml:space="preserve">Select </w:t>
            </w:r>
          </w:p>
        </w:tc>
        <w:tc>
          <w:tcPr>
            <w:tcW w:w="3078" w:type="dxa"/>
          </w:tcPr>
          <w:p w14:paraId="45C6FE34" w14:textId="77777777" w:rsidR="008012FE" w:rsidRDefault="008012FE"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8012FE" w:rsidRPr="00B039CD" w14:paraId="1FFEFDEA" w14:textId="77777777" w:rsidTr="007637A4">
        <w:tc>
          <w:tcPr>
            <w:tcW w:w="3528" w:type="dxa"/>
          </w:tcPr>
          <w:p w14:paraId="36455F4C" w14:textId="77777777" w:rsidR="008012FE" w:rsidRDefault="008012FE" w:rsidP="007637A4">
            <w:pPr>
              <w:rPr>
                <w:rFonts w:ascii="Arial" w:hAnsi="Arial" w:cs="Arial"/>
                <w:sz w:val="24"/>
                <w:szCs w:val="24"/>
              </w:rPr>
            </w:pPr>
            <w:r>
              <w:rPr>
                <w:rFonts w:ascii="Arial" w:hAnsi="Arial" w:cs="Arial"/>
                <w:sz w:val="24"/>
                <w:szCs w:val="24"/>
              </w:rPr>
              <w:t>Balance Stock</w:t>
            </w:r>
          </w:p>
        </w:tc>
        <w:tc>
          <w:tcPr>
            <w:tcW w:w="1710" w:type="dxa"/>
          </w:tcPr>
          <w:p w14:paraId="1E65B5A9" w14:textId="77777777" w:rsidR="008012FE" w:rsidRDefault="008012FE" w:rsidP="007637A4">
            <w:pPr>
              <w:rPr>
                <w:rFonts w:ascii="Arial" w:hAnsi="Arial" w:cs="Arial"/>
                <w:sz w:val="24"/>
                <w:szCs w:val="24"/>
              </w:rPr>
            </w:pPr>
            <w:r>
              <w:rPr>
                <w:rFonts w:ascii="Arial" w:hAnsi="Arial" w:cs="Arial"/>
                <w:sz w:val="24"/>
                <w:szCs w:val="24"/>
              </w:rPr>
              <w:t xml:space="preserve">Number </w:t>
            </w:r>
          </w:p>
        </w:tc>
        <w:tc>
          <w:tcPr>
            <w:tcW w:w="3078" w:type="dxa"/>
          </w:tcPr>
          <w:p w14:paraId="3EF6E013" w14:textId="77777777" w:rsidR="008012FE" w:rsidRDefault="008012FE" w:rsidP="007637A4">
            <w:pPr>
              <w:rPr>
                <w:rFonts w:ascii="Arial" w:hAnsi="Arial" w:cs="Arial"/>
                <w:sz w:val="24"/>
                <w:szCs w:val="24"/>
              </w:rPr>
            </w:pPr>
            <w:r>
              <w:rPr>
                <w:rFonts w:ascii="Arial" w:hAnsi="Arial" w:cs="Arial"/>
                <w:sz w:val="24"/>
                <w:szCs w:val="24"/>
              </w:rPr>
              <w:t xml:space="preserve">(Production – </w:t>
            </w:r>
            <w:proofErr w:type="gramStart"/>
            <w:r>
              <w:rPr>
                <w:rFonts w:ascii="Arial" w:hAnsi="Arial" w:cs="Arial"/>
                <w:sz w:val="24"/>
                <w:szCs w:val="24"/>
              </w:rPr>
              <w:t>sold )</w:t>
            </w:r>
            <w:proofErr w:type="gramEnd"/>
            <w:r>
              <w:rPr>
                <w:rFonts w:ascii="Arial" w:hAnsi="Arial" w:cs="Arial"/>
                <w:sz w:val="24"/>
                <w:szCs w:val="24"/>
              </w:rPr>
              <w:t xml:space="preserve"> , should be read only,</w:t>
            </w:r>
          </w:p>
        </w:tc>
      </w:tr>
      <w:tr w:rsidR="008012FE" w:rsidRPr="00B039CD" w14:paraId="34332D3C" w14:textId="77777777" w:rsidTr="007637A4">
        <w:tc>
          <w:tcPr>
            <w:tcW w:w="3528" w:type="dxa"/>
          </w:tcPr>
          <w:p w14:paraId="145FB8A7" w14:textId="77777777" w:rsidR="008012FE" w:rsidRDefault="008012FE" w:rsidP="007637A4">
            <w:pPr>
              <w:rPr>
                <w:rFonts w:ascii="Arial" w:hAnsi="Arial" w:cs="Arial"/>
                <w:sz w:val="24"/>
                <w:szCs w:val="24"/>
              </w:rPr>
            </w:pPr>
            <w:r>
              <w:rPr>
                <w:rFonts w:ascii="Arial" w:hAnsi="Arial" w:cs="Arial"/>
                <w:sz w:val="24"/>
                <w:szCs w:val="24"/>
              </w:rPr>
              <w:t>Balance stock unit</w:t>
            </w:r>
          </w:p>
        </w:tc>
        <w:tc>
          <w:tcPr>
            <w:tcW w:w="1710" w:type="dxa"/>
          </w:tcPr>
          <w:p w14:paraId="373B8C73" w14:textId="77777777" w:rsidR="008012FE" w:rsidRDefault="008012FE" w:rsidP="007637A4">
            <w:pPr>
              <w:rPr>
                <w:rFonts w:ascii="Arial" w:hAnsi="Arial" w:cs="Arial"/>
                <w:sz w:val="24"/>
                <w:szCs w:val="24"/>
              </w:rPr>
            </w:pPr>
            <w:r>
              <w:rPr>
                <w:rFonts w:ascii="Arial" w:hAnsi="Arial" w:cs="Arial"/>
                <w:sz w:val="24"/>
                <w:szCs w:val="24"/>
              </w:rPr>
              <w:t>select</w:t>
            </w:r>
          </w:p>
        </w:tc>
        <w:tc>
          <w:tcPr>
            <w:tcW w:w="3078" w:type="dxa"/>
          </w:tcPr>
          <w:p w14:paraId="0287F0F2" w14:textId="77777777" w:rsidR="008012FE" w:rsidRDefault="008012FE" w:rsidP="007637A4">
            <w:pPr>
              <w:rPr>
                <w:rFonts w:ascii="Arial" w:hAnsi="Arial" w:cs="Arial"/>
                <w:sz w:val="24"/>
                <w:szCs w:val="24"/>
              </w:rPr>
            </w:pPr>
            <w:r>
              <w:rPr>
                <w:rFonts w:ascii="Arial" w:hAnsi="Arial" w:cs="Arial"/>
                <w:sz w:val="24"/>
                <w:szCs w:val="24"/>
              </w:rPr>
              <w:t xml:space="preserve">From master data </w:t>
            </w:r>
          </w:p>
        </w:tc>
      </w:tr>
      <w:tr w:rsidR="008012FE" w:rsidRPr="00B039CD" w14:paraId="14E34E8F" w14:textId="77777777" w:rsidTr="007637A4">
        <w:tc>
          <w:tcPr>
            <w:tcW w:w="3528" w:type="dxa"/>
          </w:tcPr>
          <w:p w14:paraId="2A5B2EEB" w14:textId="77777777" w:rsidR="008012FE" w:rsidRDefault="008012FE" w:rsidP="007637A4">
            <w:pPr>
              <w:rPr>
                <w:rFonts w:ascii="Arial" w:hAnsi="Arial" w:cs="Arial"/>
                <w:sz w:val="24"/>
                <w:szCs w:val="24"/>
              </w:rPr>
            </w:pPr>
            <w:r>
              <w:rPr>
                <w:rFonts w:ascii="Arial" w:hAnsi="Arial" w:cs="Arial"/>
                <w:sz w:val="24"/>
                <w:szCs w:val="24"/>
              </w:rPr>
              <w:t>For the current year (From date)</w:t>
            </w:r>
          </w:p>
        </w:tc>
        <w:tc>
          <w:tcPr>
            <w:tcW w:w="1710" w:type="dxa"/>
          </w:tcPr>
          <w:p w14:paraId="0723A8DE" w14:textId="77777777" w:rsidR="008012FE" w:rsidRDefault="008012FE" w:rsidP="007637A4">
            <w:pPr>
              <w:rPr>
                <w:rFonts w:ascii="Arial" w:hAnsi="Arial" w:cs="Arial"/>
                <w:sz w:val="24"/>
                <w:szCs w:val="24"/>
              </w:rPr>
            </w:pPr>
            <w:r>
              <w:rPr>
                <w:rFonts w:ascii="Arial" w:hAnsi="Arial" w:cs="Arial"/>
                <w:sz w:val="24"/>
                <w:szCs w:val="24"/>
              </w:rPr>
              <w:t>date</w:t>
            </w:r>
          </w:p>
        </w:tc>
        <w:tc>
          <w:tcPr>
            <w:tcW w:w="3078" w:type="dxa"/>
          </w:tcPr>
          <w:p w14:paraId="7E1208AA" w14:textId="77777777" w:rsidR="008012FE" w:rsidRDefault="008012FE" w:rsidP="007637A4">
            <w:pPr>
              <w:rPr>
                <w:rFonts w:ascii="Arial" w:hAnsi="Arial" w:cs="Arial"/>
                <w:sz w:val="24"/>
                <w:szCs w:val="24"/>
              </w:rPr>
            </w:pPr>
          </w:p>
        </w:tc>
      </w:tr>
      <w:tr w:rsidR="008012FE" w:rsidRPr="00B039CD" w14:paraId="3F6D1DC8" w14:textId="77777777" w:rsidTr="007637A4">
        <w:tc>
          <w:tcPr>
            <w:tcW w:w="3528" w:type="dxa"/>
          </w:tcPr>
          <w:p w14:paraId="6F496D88" w14:textId="77777777" w:rsidR="008012FE" w:rsidRDefault="008012FE" w:rsidP="007637A4">
            <w:pPr>
              <w:rPr>
                <w:rFonts w:ascii="Arial" w:hAnsi="Arial" w:cs="Arial"/>
                <w:sz w:val="24"/>
                <w:szCs w:val="24"/>
              </w:rPr>
            </w:pPr>
            <w:r>
              <w:rPr>
                <w:rFonts w:ascii="Arial" w:hAnsi="Arial" w:cs="Arial"/>
                <w:sz w:val="24"/>
                <w:szCs w:val="24"/>
              </w:rPr>
              <w:t>For the Current year (To date)</w:t>
            </w:r>
          </w:p>
        </w:tc>
        <w:tc>
          <w:tcPr>
            <w:tcW w:w="1710" w:type="dxa"/>
          </w:tcPr>
          <w:p w14:paraId="6EFBF357" w14:textId="77777777" w:rsidR="008012FE" w:rsidRDefault="008012FE" w:rsidP="007637A4">
            <w:pPr>
              <w:rPr>
                <w:rFonts w:ascii="Arial" w:hAnsi="Arial" w:cs="Arial"/>
                <w:sz w:val="24"/>
                <w:szCs w:val="24"/>
              </w:rPr>
            </w:pPr>
            <w:r>
              <w:rPr>
                <w:rFonts w:ascii="Arial" w:hAnsi="Arial" w:cs="Arial"/>
                <w:sz w:val="24"/>
                <w:szCs w:val="24"/>
              </w:rPr>
              <w:t>date</w:t>
            </w:r>
          </w:p>
        </w:tc>
        <w:tc>
          <w:tcPr>
            <w:tcW w:w="3078" w:type="dxa"/>
          </w:tcPr>
          <w:p w14:paraId="52B3310A" w14:textId="77777777" w:rsidR="008012FE" w:rsidRDefault="008012FE" w:rsidP="007637A4">
            <w:pPr>
              <w:rPr>
                <w:rFonts w:ascii="Arial" w:hAnsi="Arial" w:cs="Arial"/>
                <w:sz w:val="24"/>
                <w:szCs w:val="24"/>
              </w:rPr>
            </w:pPr>
          </w:p>
        </w:tc>
      </w:tr>
      <w:tr w:rsidR="008012FE" w:rsidRPr="00B039CD" w14:paraId="35A9CFAE" w14:textId="77777777" w:rsidTr="007637A4">
        <w:tc>
          <w:tcPr>
            <w:tcW w:w="3528" w:type="dxa"/>
          </w:tcPr>
          <w:p w14:paraId="581C50A1" w14:textId="77777777" w:rsidR="008012FE" w:rsidRDefault="008012FE" w:rsidP="007637A4">
            <w:pPr>
              <w:rPr>
                <w:rFonts w:ascii="Arial" w:hAnsi="Arial" w:cs="Arial"/>
                <w:sz w:val="24"/>
                <w:szCs w:val="24"/>
              </w:rPr>
            </w:pPr>
            <w:r>
              <w:rPr>
                <w:rFonts w:ascii="Arial" w:hAnsi="Arial" w:cs="Arial"/>
                <w:sz w:val="24"/>
                <w:szCs w:val="24"/>
              </w:rPr>
              <w:t>Production</w:t>
            </w:r>
          </w:p>
        </w:tc>
        <w:tc>
          <w:tcPr>
            <w:tcW w:w="1710" w:type="dxa"/>
          </w:tcPr>
          <w:p w14:paraId="514E1B8F" w14:textId="77777777" w:rsidR="008012FE" w:rsidRDefault="008012FE" w:rsidP="007637A4">
            <w:pPr>
              <w:rPr>
                <w:rFonts w:ascii="Arial" w:hAnsi="Arial" w:cs="Arial"/>
                <w:sz w:val="24"/>
                <w:szCs w:val="24"/>
              </w:rPr>
            </w:pPr>
            <w:r>
              <w:rPr>
                <w:rFonts w:ascii="Arial" w:hAnsi="Arial" w:cs="Arial"/>
                <w:sz w:val="24"/>
                <w:szCs w:val="24"/>
              </w:rPr>
              <w:t>Number</w:t>
            </w:r>
          </w:p>
        </w:tc>
        <w:tc>
          <w:tcPr>
            <w:tcW w:w="3078" w:type="dxa"/>
          </w:tcPr>
          <w:p w14:paraId="3C842C71" w14:textId="77777777" w:rsidR="008012FE" w:rsidRDefault="008012FE" w:rsidP="001556CB">
            <w:pPr>
              <w:rPr>
                <w:rFonts w:ascii="Arial" w:hAnsi="Arial" w:cs="Arial"/>
                <w:sz w:val="24"/>
                <w:szCs w:val="24"/>
              </w:rPr>
            </w:pPr>
            <w:r w:rsidRPr="0063328C">
              <w:rPr>
                <w:rFonts w:ascii="Arial" w:hAnsi="Arial" w:cs="Arial"/>
                <w:sz w:val="24"/>
                <w:szCs w:val="24"/>
              </w:rPr>
              <w:t>Should accept only number, should not accept special character</w:t>
            </w:r>
          </w:p>
        </w:tc>
      </w:tr>
      <w:tr w:rsidR="008012FE" w:rsidRPr="00B039CD" w14:paraId="671EEDF9" w14:textId="77777777" w:rsidTr="007637A4">
        <w:tc>
          <w:tcPr>
            <w:tcW w:w="3528" w:type="dxa"/>
          </w:tcPr>
          <w:p w14:paraId="4E911DE0" w14:textId="77777777" w:rsidR="008012FE" w:rsidRDefault="008012FE" w:rsidP="007637A4">
            <w:pPr>
              <w:rPr>
                <w:rFonts w:ascii="Arial" w:hAnsi="Arial" w:cs="Arial"/>
                <w:sz w:val="24"/>
                <w:szCs w:val="24"/>
              </w:rPr>
            </w:pPr>
            <w:r>
              <w:rPr>
                <w:rFonts w:ascii="Arial" w:hAnsi="Arial" w:cs="Arial"/>
                <w:sz w:val="24"/>
                <w:szCs w:val="24"/>
              </w:rPr>
              <w:t>Production Unit</w:t>
            </w:r>
          </w:p>
        </w:tc>
        <w:tc>
          <w:tcPr>
            <w:tcW w:w="1710" w:type="dxa"/>
          </w:tcPr>
          <w:p w14:paraId="30340825" w14:textId="77777777" w:rsidR="008012FE" w:rsidRDefault="008012FE" w:rsidP="007637A4">
            <w:pPr>
              <w:rPr>
                <w:rFonts w:ascii="Arial" w:hAnsi="Arial" w:cs="Arial"/>
                <w:sz w:val="24"/>
                <w:szCs w:val="24"/>
              </w:rPr>
            </w:pPr>
            <w:r>
              <w:rPr>
                <w:rFonts w:ascii="Arial" w:hAnsi="Arial" w:cs="Arial"/>
                <w:sz w:val="24"/>
                <w:szCs w:val="24"/>
              </w:rPr>
              <w:t xml:space="preserve">Select </w:t>
            </w:r>
          </w:p>
        </w:tc>
        <w:tc>
          <w:tcPr>
            <w:tcW w:w="3078" w:type="dxa"/>
          </w:tcPr>
          <w:p w14:paraId="57295140" w14:textId="77777777" w:rsidR="008012FE" w:rsidRDefault="008012FE" w:rsidP="007637A4">
            <w:pPr>
              <w:rPr>
                <w:rFonts w:ascii="Arial" w:hAnsi="Arial" w:cs="Arial"/>
                <w:sz w:val="24"/>
                <w:szCs w:val="24"/>
              </w:rPr>
            </w:pPr>
            <w:r>
              <w:rPr>
                <w:rFonts w:ascii="Arial" w:hAnsi="Arial" w:cs="Arial"/>
                <w:sz w:val="24"/>
                <w:szCs w:val="24"/>
              </w:rPr>
              <w:t>From the master data</w:t>
            </w:r>
          </w:p>
        </w:tc>
      </w:tr>
      <w:tr w:rsidR="008012FE" w:rsidRPr="00B039CD" w14:paraId="2F753AB4" w14:textId="77777777" w:rsidTr="007637A4">
        <w:tc>
          <w:tcPr>
            <w:tcW w:w="3528" w:type="dxa"/>
          </w:tcPr>
          <w:p w14:paraId="289C4E9D" w14:textId="77777777" w:rsidR="008012FE" w:rsidRDefault="008012FE" w:rsidP="007637A4">
            <w:pPr>
              <w:rPr>
                <w:rFonts w:ascii="Arial" w:hAnsi="Arial" w:cs="Arial"/>
                <w:sz w:val="24"/>
                <w:szCs w:val="24"/>
              </w:rPr>
            </w:pPr>
            <w:r>
              <w:rPr>
                <w:rFonts w:ascii="Arial" w:hAnsi="Arial" w:cs="Arial"/>
                <w:sz w:val="24"/>
                <w:szCs w:val="24"/>
              </w:rPr>
              <w:t>Sold</w:t>
            </w:r>
          </w:p>
        </w:tc>
        <w:tc>
          <w:tcPr>
            <w:tcW w:w="1710" w:type="dxa"/>
          </w:tcPr>
          <w:p w14:paraId="0F8098C2" w14:textId="77777777" w:rsidR="008012FE" w:rsidRDefault="008012FE" w:rsidP="007637A4">
            <w:pPr>
              <w:rPr>
                <w:rFonts w:ascii="Arial" w:hAnsi="Arial" w:cs="Arial"/>
                <w:sz w:val="24"/>
                <w:szCs w:val="24"/>
              </w:rPr>
            </w:pPr>
            <w:r>
              <w:rPr>
                <w:rFonts w:ascii="Arial" w:hAnsi="Arial" w:cs="Arial"/>
                <w:sz w:val="24"/>
                <w:szCs w:val="24"/>
              </w:rPr>
              <w:t xml:space="preserve">Number </w:t>
            </w:r>
          </w:p>
        </w:tc>
        <w:tc>
          <w:tcPr>
            <w:tcW w:w="3078" w:type="dxa"/>
          </w:tcPr>
          <w:p w14:paraId="5370F509" w14:textId="77777777" w:rsidR="008012FE" w:rsidRDefault="008012FE" w:rsidP="001556CB">
            <w:pPr>
              <w:rPr>
                <w:rFonts w:ascii="Arial" w:hAnsi="Arial" w:cs="Arial"/>
                <w:sz w:val="24"/>
                <w:szCs w:val="24"/>
              </w:rPr>
            </w:pPr>
            <w:r w:rsidRPr="0063328C">
              <w:rPr>
                <w:rFonts w:ascii="Arial" w:hAnsi="Arial" w:cs="Arial"/>
                <w:sz w:val="24"/>
                <w:szCs w:val="24"/>
              </w:rPr>
              <w:t>Should accept only number, should not accept special character</w:t>
            </w:r>
          </w:p>
        </w:tc>
      </w:tr>
      <w:tr w:rsidR="008012FE" w:rsidRPr="00B039CD" w14:paraId="7FC52606" w14:textId="77777777" w:rsidTr="007637A4">
        <w:tc>
          <w:tcPr>
            <w:tcW w:w="3528" w:type="dxa"/>
          </w:tcPr>
          <w:p w14:paraId="3F59DC77" w14:textId="77777777" w:rsidR="008012FE" w:rsidRDefault="008012FE" w:rsidP="007637A4">
            <w:pPr>
              <w:rPr>
                <w:rFonts w:ascii="Arial" w:hAnsi="Arial" w:cs="Arial"/>
                <w:sz w:val="24"/>
                <w:szCs w:val="24"/>
              </w:rPr>
            </w:pPr>
            <w:r>
              <w:rPr>
                <w:rFonts w:ascii="Arial" w:hAnsi="Arial" w:cs="Arial"/>
                <w:sz w:val="24"/>
                <w:szCs w:val="24"/>
              </w:rPr>
              <w:t xml:space="preserve">Sold unit </w:t>
            </w:r>
          </w:p>
        </w:tc>
        <w:tc>
          <w:tcPr>
            <w:tcW w:w="1710" w:type="dxa"/>
          </w:tcPr>
          <w:p w14:paraId="756B893C" w14:textId="77777777" w:rsidR="008012FE" w:rsidRDefault="008012FE" w:rsidP="007637A4">
            <w:pPr>
              <w:rPr>
                <w:rFonts w:ascii="Arial" w:hAnsi="Arial" w:cs="Arial"/>
                <w:sz w:val="24"/>
                <w:szCs w:val="24"/>
              </w:rPr>
            </w:pPr>
            <w:r>
              <w:rPr>
                <w:rFonts w:ascii="Arial" w:hAnsi="Arial" w:cs="Arial"/>
                <w:sz w:val="24"/>
                <w:szCs w:val="24"/>
              </w:rPr>
              <w:t xml:space="preserve">Select </w:t>
            </w:r>
          </w:p>
        </w:tc>
        <w:tc>
          <w:tcPr>
            <w:tcW w:w="3078" w:type="dxa"/>
          </w:tcPr>
          <w:p w14:paraId="397CB1FE" w14:textId="77777777" w:rsidR="008012FE" w:rsidRDefault="008012FE" w:rsidP="007637A4">
            <w:pPr>
              <w:rPr>
                <w:rFonts w:ascii="Arial" w:hAnsi="Arial" w:cs="Arial"/>
                <w:sz w:val="24"/>
                <w:szCs w:val="24"/>
              </w:rPr>
            </w:pPr>
            <w:r>
              <w:rPr>
                <w:rFonts w:ascii="Arial" w:hAnsi="Arial" w:cs="Arial"/>
                <w:sz w:val="24"/>
                <w:szCs w:val="24"/>
              </w:rPr>
              <w:t>From the master data</w:t>
            </w:r>
          </w:p>
        </w:tc>
      </w:tr>
      <w:tr w:rsidR="008012FE" w:rsidRPr="00B039CD" w14:paraId="68EFFC06" w14:textId="77777777" w:rsidTr="007637A4">
        <w:tc>
          <w:tcPr>
            <w:tcW w:w="3528" w:type="dxa"/>
          </w:tcPr>
          <w:p w14:paraId="4950C2B1" w14:textId="77777777" w:rsidR="008012FE" w:rsidRDefault="008012FE" w:rsidP="007637A4">
            <w:pPr>
              <w:rPr>
                <w:rFonts w:ascii="Arial" w:hAnsi="Arial" w:cs="Arial"/>
                <w:sz w:val="24"/>
                <w:szCs w:val="24"/>
              </w:rPr>
            </w:pPr>
            <w:r>
              <w:rPr>
                <w:rFonts w:ascii="Arial" w:hAnsi="Arial" w:cs="Arial"/>
                <w:sz w:val="24"/>
                <w:szCs w:val="24"/>
              </w:rPr>
              <w:t xml:space="preserve">Balance stock </w:t>
            </w:r>
          </w:p>
        </w:tc>
        <w:tc>
          <w:tcPr>
            <w:tcW w:w="1710" w:type="dxa"/>
          </w:tcPr>
          <w:p w14:paraId="3A49ECB9" w14:textId="77777777" w:rsidR="008012FE" w:rsidRDefault="008012FE" w:rsidP="007637A4">
            <w:pPr>
              <w:rPr>
                <w:rFonts w:ascii="Arial" w:hAnsi="Arial" w:cs="Arial"/>
                <w:sz w:val="24"/>
                <w:szCs w:val="24"/>
              </w:rPr>
            </w:pPr>
            <w:r>
              <w:rPr>
                <w:rFonts w:ascii="Arial" w:hAnsi="Arial" w:cs="Arial"/>
                <w:sz w:val="24"/>
                <w:szCs w:val="24"/>
              </w:rPr>
              <w:t xml:space="preserve">Number </w:t>
            </w:r>
          </w:p>
        </w:tc>
        <w:tc>
          <w:tcPr>
            <w:tcW w:w="3078" w:type="dxa"/>
          </w:tcPr>
          <w:p w14:paraId="410B48AD" w14:textId="77777777" w:rsidR="008012FE" w:rsidRDefault="008012FE" w:rsidP="001556CB">
            <w:pPr>
              <w:rPr>
                <w:rFonts w:ascii="Arial" w:hAnsi="Arial" w:cs="Arial"/>
                <w:sz w:val="24"/>
                <w:szCs w:val="24"/>
              </w:rPr>
            </w:pPr>
            <w:r w:rsidRPr="0063328C">
              <w:rPr>
                <w:rFonts w:ascii="Arial" w:hAnsi="Arial" w:cs="Arial"/>
                <w:sz w:val="24"/>
                <w:szCs w:val="24"/>
              </w:rPr>
              <w:t>Should accept only number, should not accept special character</w:t>
            </w:r>
          </w:p>
        </w:tc>
      </w:tr>
      <w:tr w:rsidR="008012FE" w:rsidRPr="00B039CD" w14:paraId="1F14BC12" w14:textId="77777777" w:rsidTr="007637A4">
        <w:tc>
          <w:tcPr>
            <w:tcW w:w="3528" w:type="dxa"/>
          </w:tcPr>
          <w:p w14:paraId="59A45097" w14:textId="77777777" w:rsidR="008012FE" w:rsidRDefault="008012FE" w:rsidP="007637A4">
            <w:pPr>
              <w:rPr>
                <w:rFonts w:ascii="Arial" w:hAnsi="Arial" w:cs="Arial"/>
                <w:sz w:val="24"/>
                <w:szCs w:val="24"/>
              </w:rPr>
            </w:pPr>
            <w:r>
              <w:rPr>
                <w:rFonts w:ascii="Arial" w:hAnsi="Arial" w:cs="Arial"/>
                <w:sz w:val="24"/>
                <w:szCs w:val="24"/>
              </w:rPr>
              <w:t>Balance stock unit</w:t>
            </w:r>
          </w:p>
        </w:tc>
        <w:tc>
          <w:tcPr>
            <w:tcW w:w="1710" w:type="dxa"/>
          </w:tcPr>
          <w:p w14:paraId="0FB4859A" w14:textId="77777777" w:rsidR="008012FE" w:rsidRDefault="008012FE" w:rsidP="007637A4">
            <w:pPr>
              <w:rPr>
                <w:rFonts w:ascii="Arial" w:hAnsi="Arial" w:cs="Arial"/>
                <w:sz w:val="24"/>
                <w:szCs w:val="24"/>
              </w:rPr>
            </w:pPr>
            <w:r>
              <w:rPr>
                <w:rFonts w:ascii="Arial" w:hAnsi="Arial" w:cs="Arial"/>
                <w:sz w:val="24"/>
                <w:szCs w:val="24"/>
              </w:rPr>
              <w:t xml:space="preserve">Select </w:t>
            </w:r>
          </w:p>
        </w:tc>
        <w:tc>
          <w:tcPr>
            <w:tcW w:w="3078" w:type="dxa"/>
          </w:tcPr>
          <w:p w14:paraId="1B762922" w14:textId="77777777" w:rsidR="008012FE" w:rsidRDefault="008012FE" w:rsidP="007637A4">
            <w:pPr>
              <w:rPr>
                <w:rFonts w:ascii="Arial" w:hAnsi="Arial" w:cs="Arial"/>
                <w:sz w:val="24"/>
                <w:szCs w:val="24"/>
              </w:rPr>
            </w:pPr>
            <w:r>
              <w:rPr>
                <w:rFonts w:ascii="Arial" w:hAnsi="Arial" w:cs="Arial"/>
                <w:sz w:val="24"/>
                <w:szCs w:val="24"/>
              </w:rPr>
              <w:t>From the master data</w:t>
            </w:r>
          </w:p>
        </w:tc>
      </w:tr>
    </w:tbl>
    <w:p w14:paraId="797FB349" w14:textId="77777777" w:rsidR="008012FE" w:rsidRDefault="008012FE" w:rsidP="008012FE">
      <w:pPr>
        <w:ind w:left="1260"/>
        <w:rPr>
          <w:rFonts w:ascii="Arial" w:hAnsi="Arial" w:cs="Arial"/>
        </w:rPr>
      </w:pPr>
    </w:p>
    <w:p w14:paraId="330DF2ED" w14:textId="77777777" w:rsidR="008012FE" w:rsidRDefault="008012FE" w:rsidP="008012FE">
      <w:pPr>
        <w:ind w:left="1260"/>
        <w:rPr>
          <w:rFonts w:ascii="Arial" w:hAnsi="Arial" w:cs="Arial"/>
          <w:sz w:val="24"/>
          <w:szCs w:val="24"/>
        </w:rPr>
      </w:pPr>
      <w:r>
        <w:rPr>
          <w:rFonts w:ascii="Arial" w:hAnsi="Arial" w:cs="Arial"/>
          <w:sz w:val="24"/>
          <w:szCs w:val="24"/>
        </w:rPr>
        <w:t>Standard(s) for which we wish to be certified (check box):</w:t>
      </w:r>
    </w:p>
    <w:tbl>
      <w:tblPr>
        <w:tblStyle w:val="TableGrid"/>
        <w:tblW w:w="0" w:type="auto"/>
        <w:tblInd w:w="1260" w:type="dxa"/>
        <w:tblLook w:val="04A0" w:firstRow="1" w:lastRow="0" w:firstColumn="1" w:lastColumn="0" w:noHBand="0" w:noVBand="1"/>
      </w:tblPr>
      <w:tblGrid>
        <w:gridCol w:w="4698"/>
        <w:gridCol w:w="1710"/>
        <w:gridCol w:w="1908"/>
      </w:tblGrid>
      <w:tr w:rsidR="008012FE" w:rsidRPr="00B039CD" w14:paraId="741D7451" w14:textId="77777777" w:rsidTr="007637A4">
        <w:tc>
          <w:tcPr>
            <w:tcW w:w="4698" w:type="dxa"/>
            <w:shd w:val="clear" w:color="auto" w:fill="FDE9D9" w:themeFill="accent6" w:themeFillTint="33"/>
          </w:tcPr>
          <w:p w14:paraId="392D4E3B"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1A1F0900"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Input Type</w:t>
            </w:r>
          </w:p>
        </w:tc>
        <w:tc>
          <w:tcPr>
            <w:tcW w:w="1908" w:type="dxa"/>
            <w:shd w:val="clear" w:color="auto" w:fill="FDE9D9" w:themeFill="accent6" w:themeFillTint="33"/>
          </w:tcPr>
          <w:p w14:paraId="33A8F721"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Validation</w:t>
            </w:r>
          </w:p>
        </w:tc>
      </w:tr>
      <w:tr w:rsidR="008012FE" w:rsidRPr="00B039CD" w14:paraId="7B454B85" w14:textId="77777777" w:rsidTr="007637A4">
        <w:tc>
          <w:tcPr>
            <w:tcW w:w="4698" w:type="dxa"/>
          </w:tcPr>
          <w:p w14:paraId="290444A2" w14:textId="77777777" w:rsidR="008012FE" w:rsidRPr="00B039CD" w:rsidRDefault="008012FE" w:rsidP="007637A4">
            <w:pPr>
              <w:rPr>
                <w:rFonts w:ascii="Arial" w:hAnsi="Arial" w:cs="Arial"/>
                <w:sz w:val="24"/>
                <w:szCs w:val="24"/>
              </w:rPr>
            </w:pPr>
            <w:r>
              <w:rPr>
                <w:rFonts w:ascii="Arial" w:hAnsi="Arial" w:cs="Arial"/>
                <w:sz w:val="24"/>
                <w:szCs w:val="24"/>
              </w:rPr>
              <w:t>Standard(s) for which we wish to be certified</w:t>
            </w:r>
          </w:p>
        </w:tc>
        <w:tc>
          <w:tcPr>
            <w:tcW w:w="1710" w:type="dxa"/>
          </w:tcPr>
          <w:p w14:paraId="23C9C269" w14:textId="77777777" w:rsidR="008012FE" w:rsidRPr="00B039CD" w:rsidRDefault="008012FE" w:rsidP="007637A4">
            <w:pPr>
              <w:rPr>
                <w:rFonts w:ascii="Arial" w:hAnsi="Arial" w:cs="Arial"/>
                <w:sz w:val="24"/>
                <w:szCs w:val="24"/>
              </w:rPr>
            </w:pPr>
            <w:r>
              <w:rPr>
                <w:rFonts w:ascii="Arial" w:hAnsi="Arial" w:cs="Arial"/>
                <w:sz w:val="24"/>
                <w:szCs w:val="24"/>
              </w:rPr>
              <w:t xml:space="preserve">Text </w:t>
            </w:r>
          </w:p>
        </w:tc>
        <w:tc>
          <w:tcPr>
            <w:tcW w:w="1908" w:type="dxa"/>
            <w:vAlign w:val="center"/>
          </w:tcPr>
          <w:p w14:paraId="0E33FB88" w14:textId="77777777" w:rsidR="008012FE" w:rsidRPr="00B039CD" w:rsidRDefault="008012FE" w:rsidP="007637A4">
            <w:pPr>
              <w:rPr>
                <w:rFonts w:ascii="Arial" w:hAnsi="Arial" w:cs="Arial"/>
                <w:sz w:val="24"/>
                <w:szCs w:val="24"/>
              </w:rPr>
            </w:pPr>
          </w:p>
        </w:tc>
      </w:tr>
      <w:tr w:rsidR="003F243C" w:rsidRPr="00B039CD" w14:paraId="638677D7" w14:textId="77777777" w:rsidTr="007637A4">
        <w:tc>
          <w:tcPr>
            <w:tcW w:w="4698" w:type="dxa"/>
          </w:tcPr>
          <w:p w14:paraId="2C6F3995" w14:textId="77777777" w:rsidR="003F243C" w:rsidRPr="00CA3979" w:rsidRDefault="003F243C" w:rsidP="00CA3979">
            <w:pPr>
              <w:jc w:val="both"/>
              <w:rPr>
                <w:rFonts w:ascii="Arial" w:hAnsi="Arial" w:cs="Arial"/>
                <w:sz w:val="24"/>
                <w:szCs w:val="24"/>
              </w:rPr>
            </w:pPr>
            <w:r w:rsidRPr="00CA3979">
              <w:rPr>
                <w:rFonts w:ascii="Arial" w:hAnsi="Arial" w:cs="Arial"/>
                <w:sz w:val="24"/>
                <w:szCs w:val="24"/>
              </w:rPr>
              <w:t xml:space="preserve">With a view to ensure the similarity of the process of production of the mentioned commodities as per related standard, we shall keep regular records and maintain all required documentation to fulfill the requirements of the identified Standard (refer </w:t>
            </w:r>
            <w:r w:rsidR="00CA3979" w:rsidRPr="00CA3979">
              <w:rPr>
                <w:rFonts w:ascii="Arial" w:hAnsi="Arial" w:cs="Arial"/>
                <w:sz w:val="24"/>
                <w:szCs w:val="24"/>
              </w:rPr>
              <w:t>previous</w:t>
            </w:r>
            <w:r w:rsidRPr="00CA3979">
              <w:rPr>
                <w:rFonts w:ascii="Arial" w:hAnsi="Arial" w:cs="Arial"/>
                <w:sz w:val="24"/>
                <w:szCs w:val="24"/>
              </w:rPr>
              <w:t xml:space="preserve"> point) and any other additional documentation required by the BAFRA as the Certification Body.  </w:t>
            </w:r>
          </w:p>
        </w:tc>
        <w:tc>
          <w:tcPr>
            <w:tcW w:w="1710" w:type="dxa"/>
          </w:tcPr>
          <w:p w14:paraId="4200E42B" w14:textId="77777777" w:rsidR="003F243C" w:rsidRPr="00B039CD" w:rsidRDefault="003F243C" w:rsidP="004D7FBB">
            <w:pPr>
              <w:rPr>
                <w:rFonts w:ascii="Arial" w:hAnsi="Arial" w:cs="Arial"/>
                <w:sz w:val="24"/>
                <w:szCs w:val="24"/>
              </w:rPr>
            </w:pPr>
            <w:r>
              <w:rPr>
                <w:rFonts w:ascii="Arial" w:hAnsi="Arial" w:cs="Arial"/>
                <w:sz w:val="24"/>
                <w:szCs w:val="24"/>
              </w:rPr>
              <w:t>Radio button</w:t>
            </w:r>
          </w:p>
        </w:tc>
        <w:tc>
          <w:tcPr>
            <w:tcW w:w="1908" w:type="dxa"/>
          </w:tcPr>
          <w:p w14:paraId="373E13B2" w14:textId="77777777" w:rsidR="003F243C" w:rsidRPr="00B039CD" w:rsidRDefault="003F243C" w:rsidP="004D7FBB">
            <w:pPr>
              <w:rPr>
                <w:rFonts w:ascii="Arial" w:hAnsi="Arial" w:cs="Arial"/>
                <w:sz w:val="24"/>
                <w:szCs w:val="24"/>
              </w:rPr>
            </w:pPr>
            <w:r>
              <w:rPr>
                <w:rFonts w:ascii="Arial" w:hAnsi="Arial" w:cs="Arial"/>
                <w:sz w:val="24"/>
                <w:szCs w:val="24"/>
              </w:rPr>
              <w:t xml:space="preserve">Agree / Disagree </w:t>
            </w:r>
          </w:p>
        </w:tc>
      </w:tr>
      <w:tr w:rsidR="003F243C" w:rsidRPr="00B039CD" w14:paraId="1276B4F0" w14:textId="77777777" w:rsidTr="007637A4">
        <w:tc>
          <w:tcPr>
            <w:tcW w:w="4698" w:type="dxa"/>
          </w:tcPr>
          <w:p w14:paraId="38B06DB0" w14:textId="77777777" w:rsidR="003F243C" w:rsidRPr="00CA3979" w:rsidRDefault="003F243C" w:rsidP="003F243C">
            <w:pPr>
              <w:jc w:val="both"/>
              <w:rPr>
                <w:rFonts w:ascii="Arial" w:hAnsi="Arial" w:cs="Arial"/>
                <w:sz w:val="24"/>
                <w:szCs w:val="24"/>
              </w:rPr>
            </w:pPr>
            <w:r w:rsidRPr="00CA3979">
              <w:rPr>
                <w:rFonts w:ascii="Arial" w:hAnsi="Arial" w:cs="Arial"/>
                <w:sz w:val="24"/>
                <w:szCs w:val="24"/>
              </w:rPr>
              <w:t>We are willing to change our operational practices, as may be required from time to time to keep in line with our policy which may be directed by BAFRA.</w:t>
            </w:r>
          </w:p>
        </w:tc>
        <w:tc>
          <w:tcPr>
            <w:tcW w:w="1710" w:type="dxa"/>
          </w:tcPr>
          <w:p w14:paraId="636CD912" w14:textId="77777777" w:rsidR="003F243C" w:rsidRPr="00B039CD" w:rsidRDefault="003F243C" w:rsidP="004D7FBB">
            <w:pPr>
              <w:rPr>
                <w:rFonts w:ascii="Arial" w:hAnsi="Arial" w:cs="Arial"/>
                <w:sz w:val="24"/>
                <w:szCs w:val="24"/>
              </w:rPr>
            </w:pPr>
            <w:r>
              <w:rPr>
                <w:rFonts w:ascii="Arial" w:hAnsi="Arial" w:cs="Arial"/>
                <w:sz w:val="24"/>
                <w:szCs w:val="24"/>
              </w:rPr>
              <w:t>Radio button</w:t>
            </w:r>
          </w:p>
        </w:tc>
        <w:tc>
          <w:tcPr>
            <w:tcW w:w="1908" w:type="dxa"/>
          </w:tcPr>
          <w:p w14:paraId="61D0631A" w14:textId="77777777" w:rsidR="003F243C" w:rsidRPr="00B039CD" w:rsidRDefault="003F243C" w:rsidP="004D7FBB">
            <w:pPr>
              <w:rPr>
                <w:rFonts w:ascii="Arial" w:hAnsi="Arial" w:cs="Arial"/>
                <w:sz w:val="24"/>
                <w:szCs w:val="24"/>
              </w:rPr>
            </w:pPr>
            <w:r>
              <w:rPr>
                <w:rFonts w:ascii="Arial" w:hAnsi="Arial" w:cs="Arial"/>
                <w:sz w:val="24"/>
                <w:szCs w:val="24"/>
              </w:rPr>
              <w:t xml:space="preserve">Agree / Disagree </w:t>
            </w:r>
          </w:p>
        </w:tc>
      </w:tr>
      <w:tr w:rsidR="003F243C" w:rsidRPr="00B039CD" w14:paraId="44EA3A86" w14:textId="77777777" w:rsidTr="007637A4">
        <w:tc>
          <w:tcPr>
            <w:tcW w:w="4698" w:type="dxa"/>
          </w:tcPr>
          <w:p w14:paraId="6F082284" w14:textId="77777777" w:rsidR="003F243C" w:rsidRPr="007C1DEE" w:rsidRDefault="003F243C" w:rsidP="004D7FBB">
            <w:pPr>
              <w:rPr>
                <w:rFonts w:ascii="Arial" w:hAnsi="Arial" w:cs="Arial"/>
                <w:sz w:val="24"/>
                <w:szCs w:val="24"/>
              </w:rPr>
            </w:pPr>
            <w:r w:rsidRPr="007C1DEE">
              <w:rPr>
                <w:rFonts w:ascii="Arial" w:hAnsi="Arial" w:cs="Arial"/>
                <w:sz w:val="24"/>
                <w:szCs w:val="24"/>
              </w:rPr>
              <w:t xml:space="preserve">If BAFRA desires to make a preliminary </w:t>
            </w:r>
            <w:r w:rsidRPr="007C1DEE">
              <w:rPr>
                <w:rFonts w:ascii="Arial" w:hAnsi="Arial" w:cs="Arial"/>
                <w:sz w:val="24"/>
                <w:szCs w:val="24"/>
              </w:rPr>
              <w:lastRenderedPageBreak/>
              <w:t>inspection or investigation then, we, agree to give all our reasonable opportunity and privileges to BAFRA and accordingly provide our cooperation as per certification requirements.</w:t>
            </w:r>
          </w:p>
        </w:tc>
        <w:tc>
          <w:tcPr>
            <w:tcW w:w="1710" w:type="dxa"/>
          </w:tcPr>
          <w:p w14:paraId="26211F29" w14:textId="77777777" w:rsidR="003F243C" w:rsidRPr="00B039CD" w:rsidRDefault="003F243C" w:rsidP="004D7FBB">
            <w:pPr>
              <w:rPr>
                <w:rFonts w:ascii="Arial" w:hAnsi="Arial" w:cs="Arial"/>
                <w:sz w:val="24"/>
                <w:szCs w:val="24"/>
              </w:rPr>
            </w:pPr>
            <w:r>
              <w:rPr>
                <w:rFonts w:ascii="Arial" w:hAnsi="Arial" w:cs="Arial"/>
                <w:sz w:val="24"/>
                <w:szCs w:val="24"/>
              </w:rPr>
              <w:lastRenderedPageBreak/>
              <w:t>Radio button</w:t>
            </w:r>
          </w:p>
        </w:tc>
        <w:tc>
          <w:tcPr>
            <w:tcW w:w="1908" w:type="dxa"/>
          </w:tcPr>
          <w:p w14:paraId="5FB52F73" w14:textId="77777777" w:rsidR="003F243C" w:rsidRPr="00B039CD" w:rsidRDefault="003F243C" w:rsidP="004D7FBB">
            <w:pPr>
              <w:rPr>
                <w:rFonts w:ascii="Arial" w:hAnsi="Arial" w:cs="Arial"/>
                <w:sz w:val="24"/>
                <w:szCs w:val="24"/>
              </w:rPr>
            </w:pPr>
            <w:r>
              <w:rPr>
                <w:rFonts w:ascii="Arial" w:hAnsi="Arial" w:cs="Arial"/>
                <w:sz w:val="24"/>
                <w:szCs w:val="24"/>
              </w:rPr>
              <w:t xml:space="preserve">Agree / </w:t>
            </w:r>
            <w:r>
              <w:rPr>
                <w:rFonts w:ascii="Arial" w:hAnsi="Arial" w:cs="Arial"/>
                <w:sz w:val="24"/>
                <w:szCs w:val="24"/>
              </w:rPr>
              <w:lastRenderedPageBreak/>
              <w:t xml:space="preserve">Disagree </w:t>
            </w:r>
          </w:p>
        </w:tc>
      </w:tr>
      <w:tr w:rsidR="003F243C" w:rsidRPr="00B039CD" w14:paraId="7CC01AE0" w14:textId="77777777" w:rsidTr="007637A4">
        <w:tc>
          <w:tcPr>
            <w:tcW w:w="4698" w:type="dxa"/>
          </w:tcPr>
          <w:p w14:paraId="68D40829" w14:textId="77777777" w:rsidR="003F243C" w:rsidRPr="007C1DEE" w:rsidRDefault="003F243C" w:rsidP="004D7FBB">
            <w:pPr>
              <w:rPr>
                <w:rFonts w:ascii="Arial" w:hAnsi="Arial" w:cs="Arial"/>
                <w:sz w:val="24"/>
                <w:szCs w:val="24"/>
              </w:rPr>
            </w:pPr>
            <w:r w:rsidRPr="0072138E">
              <w:rPr>
                <w:rFonts w:ascii="Arial" w:eastAsia="Calibri" w:hAnsi="Arial" w:cs="Arial"/>
                <w:sz w:val="24"/>
                <w:szCs w:val="24"/>
              </w:rPr>
              <w:lastRenderedPageBreak/>
              <w:t>If the certificate is awarded</w:t>
            </w:r>
            <w:r w:rsidRPr="0072138E">
              <w:rPr>
                <w:rFonts w:ascii="Arial" w:hAnsi="Arial" w:cs="Arial"/>
                <w:sz w:val="24"/>
                <w:szCs w:val="24"/>
              </w:rPr>
              <w:t xml:space="preserve">, </w:t>
            </w:r>
            <w:proofErr w:type="gramStart"/>
            <w:r w:rsidRPr="0072138E">
              <w:rPr>
                <w:rFonts w:ascii="Arial" w:eastAsia="Calibri" w:hAnsi="Arial" w:cs="Arial"/>
                <w:sz w:val="24"/>
                <w:szCs w:val="24"/>
              </w:rPr>
              <w:t>We</w:t>
            </w:r>
            <w:proofErr w:type="gramEnd"/>
            <w:r w:rsidRPr="0072138E">
              <w:rPr>
                <w:rFonts w:ascii="Arial" w:eastAsia="Calibri" w:hAnsi="Arial" w:cs="Arial"/>
                <w:sz w:val="24"/>
                <w:szCs w:val="24"/>
              </w:rPr>
              <w:t xml:space="preserve"> will abide by all the terms and conditions of the certification, so long as it remains valid for use and also comply with the Rules and Regulations. If the license becomes prolo</w:t>
            </w:r>
            <w:r w:rsidRPr="0072138E">
              <w:rPr>
                <w:rFonts w:ascii="Arial" w:hAnsi="Arial" w:cs="Arial"/>
                <w:sz w:val="24"/>
                <w:szCs w:val="24"/>
              </w:rPr>
              <w:t xml:space="preserve">nged or it is cancelled, then </w:t>
            </w:r>
            <w:r w:rsidRPr="0072138E">
              <w:rPr>
                <w:rFonts w:ascii="Arial" w:eastAsia="Calibri" w:hAnsi="Arial" w:cs="Arial"/>
                <w:sz w:val="24"/>
                <w:szCs w:val="24"/>
              </w:rPr>
              <w:t>We, shall ensure that any use of the Standard Mark on any commodity under the license will be stopped immediately and all related advertisement, materials will be taken back and other necessary action will be taken.</w:t>
            </w:r>
          </w:p>
        </w:tc>
        <w:tc>
          <w:tcPr>
            <w:tcW w:w="1710" w:type="dxa"/>
          </w:tcPr>
          <w:p w14:paraId="2949F2CC" w14:textId="77777777" w:rsidR="003F243C" w:rsidRPr="00B039CD" w:rsidRDefault="003F243C" w:rsidP="004D7FBB">
            <w:pPr>
              <w:rPr>
                <w:rFonts w:ascii="Arial" w:hAnsi="Arial" w:cs="Arial"/>
                <w:sz w:val="24"/>
                <w:szCs w:val="24"/>
              </w:rPr>
            </w:pPr>
            <w:r>
              <w:rPr>
                <w:rFonts w:ascii="Arial" w:hAnsi="Arial" w:cs="Arial"/>
                <w:sz w:val="24"/>
                <w:szCs w:val="24"/>
              </w:rPr>
              <w:t>Radio button</w:t>
            </w:r>
          </w:p>
        </w:tc>
        <w:tc>
          <w:tcPr>
            <w:tcW w:w="1908" w:type="dxa"/>
          </w:tcPr>
          <w:p w14:paraId="14F45726" w14:textId="77777777" w:rsidR="003F243C" w:rsidRPr="00B039CD" w:rsidRDefault="003F243C" w:rsidP="004D7FBB">
            <w:pPr>
              <w:rPr>
                <w:rFonts w:ascii="Arial" w:hAnsi="Arial" w:cs="Arial"/>
                <w:sz w:val="24"/>
                <w:szCs w:val="24"/>
              </w:rPr>
            </w:pPr>
            <w:r>
              <w:rPr>
                <w:rFonts w:ascii="Arial" w:hAnsi="Arial" w:cs="Arial"/>
                <w:sz w:val="24"/>
                <w:szCs w:val="24"/>
              </w:rPr>
              <w:t xml:space="preserve">Agree / Disagree </w:t>
            </w:r>
          </w:p>
        </w:tc>
      </w:tr>
      <w:tr w:rsidR="003F243C" w:rsidRPr="00B039CD" w14:paraId="4585733C" w14:textId="77777777" w:rsidTr="007637A4">
        <w:tc>
          <w:tcPr>
            <w:tcW w:w="4698" w:type="dxa"/>
          </w:tcPr>
          <w:p w14:paraId="70D40DEA" w14:textId="77777777" w:rsidR="003F243C" w:rsidRPr="00A414BA" w:rsidRDefault="003F243C" w:rsidP="004D7FBB">
            <w:pPr>
              <w:rPr>
                <w:rFonts w:ascii="Arial" w:eastAsia="Calibri" w:hAnsi="Arial" w:cs="Arial"/>
                <w:color w:val="FF0000"/>
                <w:sz w:val="24"/>
                <w:szCs w:val="24"/>
              </w:rPr>
            </w:pPr>
            <w:r w:rsidRPr="00A414BA">
              <w:rPr>
                <w:rFonts w:ascii="Arial" w:eastAsia="Calibri" w:hAnsi="Arial" w:cs="Arial"/>
                <w:color w:val="FF0000"/>
                <w:sz w:val="24"/>
                <w:szCs w:val="24"/>
              </w:rPr>
              <w:t>Completed questionnaire for factory assessment</w:t>
            </w:r>
          </w:p>
        </w:tc>
        <w:tc>
          <w:tcPr>
            <w:tcW w:w="1710" w:type="dxa"/>
          </w:tcPr>
          <w:p w14:paraId="1226C4AB" w14:textId="77777777" w:rsidR="003F243C" w:rsidRPr="00A414BA" w:rsidRDefault="003F243C" w:rsidP="004D7FBB">
            <w:pPr>
              <w:rPr>
                <w:rFonts w:ascii="Arial" w:hAnsi="Arial" w:cs="Arial"/>
                <w:color w:val="FF0000"/>
                <w:sz w:val="24"/>
                <w:szCs w:val="24"/>
              </w:rPr>
            </w:pPr>
            <w:r w:rsidRPr="00A414BA">
              <w:rPr>
                <w:rFonts w:ascii="Arial" w:hAnsi="Arial" w:cs="Arial"/>
                <w:color w:val="FF0000"/>
                <w:sz w:val="24"/>
                <w:szCs w:val="24"/>
              </w:rPr>
              <w:t xml:space="preserve">Upload option </w:t>
            </w:r>
          </w:p>
        </w:tc>
        <w:tc>
          <w:tcPr>
            <w:tcW w:w="1908" w:type="dxa"/>
          </w:tcPr>
          <w:p w14:paraId="745394EE" w14:textId="77777777" w:rsidR="003F243C" w:rsidRPr="00A414BA" w:rsidRDefault="003F243C" w:rsidP="004D7FBB">
            <w:pPr>
              <w:rPr>
                <w:rFonts w:ascii="Arial" w:hAnsi="Arial" w:cs="Arial"/>
                <w:color w:val="FF0000"/>
                <w:sz w:val="24"/>
                <w:szCs w:val="24"/>
              </w:rPr>
            </w:pPr>
          </w:p>
        </w:tc>
      </w:tr>
      <w:tr w:rsidR="003F243C" w:rsidRPr="00B039CD" w14:paraId="591231AE" w14:textId="77777777" w:rsidTr="007637A4">
        <w:tc>
          <w:tcPr>
            <w:tcW w:w="4698" w:type="dxa"/>
          </w:tcPr>
          <w:p w14:paraId="2BA2998B" w14:textId="77777777" w:rsidR="003F243C" w:rsidRPr="00A414BA" w:rsidRDefault="003F243C" w:rsidP="004D7FBB">
            <w:pPr>
              <w:rPr>
                <w:rFonts w:ascii="Arial" w:eastAsia="Calibri" w:hAnsi="Arial" w:cs="Arial"/>
                <w:color w:val="FF0000"/>
                <w:sz w:val="24"/>
                <w:szCs w:val="24"/>
              </w:rPr>
            </w:pPr>
            <w:r w:rsidRPr="00A414BA">
              <w:rPr>
                <w:rFonts w:ascii="Arial" w:eastAsia="Calibri" w:hAnsi="Arial" w:cs="Arial"/>
                <w:color w:val="FF0000"/>
                <w:sz w:val="24"/>
                <w:szCs w:val="24"/>
              </w:rPr>
              <w:t>Dear Sir/Madam,</w:t>
            </w:r>
          </w:p>
          <w:p w14:paraId="17E92DAF" w14:textId="77777777" w:rsidR="003F243C" w:rsidRPr="00A414BA" w:rsidRDefault="003F243C" w:rsidP="004D7FBB">
            <w:pPr>
              <w:rPr>
                <w:rFonts w:ascii="Arial" w:eastAsia="Calibri" w:hAnsi="Arial" w:cs="Arial"/>
                <w:color w:val="FF0000"/>
                <w:sz w:val="24"/>
                <w:szCs w:val="24"/>
              </w:rPr>
            </w:pPr>
            <w:r w:rsidRPr="00A414BA">
              <w:rPr>
                <w:rFonts w:ascii="Arial" w:eastAsia="Calibri" w:hAnsi="Arial" w:cs="Arial"/>
                <w:color w:val="FF0000"/>
                <w:sz w:val="24"/>
                <w:szCs w:val="24"/>
              </w:rPr>
              <w:t>I/we hereby submit an application along with the filled questionnaire, requesting for certification under BAFRA product certification scheme.</w:t>
            </w:r>
          </w:p>
        </w:tc>
        <w:tc>
          <w:tcPr>
            <w:tcW w:w="1710" w:type="dxa"/>
          </w:tcPr>
          <w:p w14:paraId="678A514A" w14:textId="77777777" w:rsidR="003F243C" w:rsidRPr="00A414BA" w:rsidRDefault="003F243C" w:rsidP="004D7FBB">
            <w:pPr>
              <w:rPr>
                <w:rFonts w:ascii="Arial" w:hAnsi="Arial" w:cs="Arial"/>
                <w:color w:val="FF0000"/>
                <w:sz w:val="24"/>
                <w:szCs w:val="24"/>
              </w:rPr>
            </w:pPr>
            <w:r w:rsidRPr="00A414BA">
              <w:rPr>
                <w:rFonts w:ascii="Arial" w:hAnsi="Arial" w:cs="Arial"/>
                <w:color w:val="FF0000"/>
                <w:sz w:val="24"/>
                <w:szCs w:val="24"/>
              </w:rPr>
              <w:t>Radio Button</w:t>
            </w:r>
          </w:p>
        </w:tc>
        <w:tc>
          <w:tcPr>
            <w:tcW w:w="1908" w:type="dxa"/>
          </w:tcPr>
          <w:p w14:paraId="405D5EFF" w14:textId="77777777" w:rsidR="003F243C" w:rsidRPr="00A414BA" w:rsidRDefault="003F243C" w:rsidP="004D7FBB">
            <w:pPr>
              <w:rPr>
                <w:rFonts w:ascii="Arial" w:hAnsi="Arial" w:cs="Arial"/>
                <w:color w:val="FF0000"/>
                <w:sz w:val="24"/>
                <w:szCs w:val="24"/>
              </w:rPr>
            </w:pPr>
            <w:r w:rsidRPr="00A414BA">
              <w:rPr>
                <w:rFonts w:ascii="Arial" w:hAnsi="Arial" w:cs="Arial"/>
                <w:color w:val="FF0000"/>
                <w:sz w:val="24"/>
                <w:szCs w:val="24"/>
              </w:rPr>
              <w:t>Submit</w:t>
            </w:r>
          </w:p>
        </w:tc>
      </w:tr>
    </w:tbl>
    <w:p w14:paraId="2A08C045" w14:textId="77777777" w:rsidR="003F243C" w:rsidRPr="00A414BA" w:rsidRDefault="003F243C" w:rsidP="003F243C">
      <w:pPr>
        <w:ind w:left="1260"/>
        <w:rPr>
          <w:rFonts w:ascii="Arial" w:hAnsi="Arial" w:cs="Arial"/>
          <w:color w:val="FF0000"/>
          <w:sz w:val="24"/>
          <w:szCs w:val="24"/>
        </w:rPr>
      </w:pPr>
      <w:r w:rsidRPr="00A414BA">
        <w:rPr>
          <w:rFonts w:ascii="Arial" w:hAnsi="Arial" w:cs="Arial"/>
          <w:color w:val="FF0000"/>
          <w:sz w:val="24"/>
          <w:szCs w:val="24"/>
        </w:rPr>
        <w:t xml:space="preserve">** There should be an option to download Questionnaire Form (linked to a website) </w:t>
      </w:r>
    </w:p>
    <w:p w14:paraId="2CC4EBA9" w14:textId="77777777" w:rsidR="003F243C" w:rsidRPr="00A414BA" w:rsidRDefault="003F243C" w:rsidP="003F243C">
      <w:pPr>
        <w:ind w:left="1260"/>
        <w:rPr>
          <w:rFonts w:ascii="Arial" w:hAnsi="Arial" w:cs="Arial"/>
          <w:color w:val="FF0000"/>
          <w:sz w:val="24"/>
          <w:szCs w:val="24"/>
        </w:rPr>
      </w:pPr>
      <w:r w:rsidRPr="00A414BA">
        <w:rPr>
          <w:rFonts w:ascii="Arial" w:hAnsi="Arial" w:cs="Arial"/>
          <w:color w:val="FF0000"/>
          <w:sz w:val="24"/>
          <w:szCs w:val="24"/>
        </w:rPr>
        <w:t>** There should be an option to upload a filled Questionnaire Form (compulsory - only if uploaded, submit click should work)</w:t>
      </w:r>
    </w:p>
    <w:p w14:paraId="19918F02" w14:textId="77777777" w:rsidR="008012FE" w:rsidRDefault="008012FE" w:rsidP="003F243C">
      <w:pPr>
        <w:rPr>
          <w:rFonts w:ascii="Arial" w:hAnsi="Arial" w:cs="Arial"/>
        </w:rPr>
      </w:pPr>
    </w:p>
    <w:p w14:paraId="002806B0" w14:textId="77777777" w:rsidR="003F243C" w:rsidRPr="003F243C" w:rsidRDefault="003F243C" w:rsidP="003F243C">
      <w:pPr>
        <w:pStyle w:val="Heading2"/>
        <w:numPr>
          <w:ilvl w:val="3"/>
          <w:numId w:val="1"/>
        </w:numPr>
        <w:ind w:left="1260" w:firstLine="0"/>
        <w:rPr>
          <w:rFonts w:ascii="Arial" w:hAnsi="Arial" w:cs="Arial"/>
          <w:color w:val="FF0000"/>
          <w:sz w:val="24"/>
          <w:szCs w:val="24"/>
        </w:rPr>
      </w:pPr>
      <w:bookmarkStart w:id="171" w:name="_Toc53514951"/>
      <w:r w:rsidRPr="003F243C">
        <w:rPr>
          <w:rFonts w:ascii="Arial" w:hAnsi="Arial" w:cs="Arial"/>
          <w:color w:val="FF0000"/>
          <w:sz w:val="24"/>
          <w:szCs w:val="24"/>
        </w:rPr>
        <w:t>Response to Audit Plan (Role)</w:t>
      </w:r>
    </w:p>
    <w:p w14:paraId="1A9541F1" w14:textId="77777777" w:rsidR="003F243C" w:rsidRPr="003F243C" w:rsidRDefault="003F243C" w:rsidP="003F243C">
      <w:pPr>
        <w:rPr>
          <w:color w:val="FF0000"/>
        </w:rPr>
      </w:pPr>
      <w:bookmarkStart w:id="172" w:name="_GoBack"/>
      <w:bookmarkEnd w:id="172"/>
    </w:p>
    <w:tbl>
      <w:tblPr>
        <w:tblStyle w:val="TableGrid"/>
        <w:tblW w:w="0" w:type="auto"/>
        <w:tblInd w:w="1260" w:type="dxa"/>
        <w:tblLook w:val="04A0" w:firstRow="1" w:lastRow="0" w:firstColumn="1" w:lastColumn="0" w:noHBand="0" w:noVBand="1"/>
      </w:tblPr>
      <w:tblGrid>
        <w:gridCol w:w="3528"/>
        <w:gridCol w:w="1710"/>
        <w:gridCol w:w="3078"/>
      </w:tblGrid>
      <w:tr w:rsidR="003F243C" w:rsidRPr="003F243C" w14:paraId="7B67A831" w14:textId="77777777" w:rsidTr="004D7FBB">
        <w:tc>
          <w:tcPr>
            <w:tcW w:w="3528" w:type="dxa"/>
            <w:shd w:val="clear" w:color="auto" w:fill="FDE9D9" w:themeFill="accent6" w:themeFillTint="33"/>
          </w:tcPr>
          <w:p w14:paraId="6B0F7046" w14:textId="77777777" w:rsidR="003F243C" w:rsidRPr="003F243C" w:rsidRDefault="003F243C" w:rsidP="004D7FBB">
            <w:pPr>
              <w:jc w:val="center"/>
              <w:rPr>
                <w:rFonts w:ascii="Arial" w:hAnsi="Arial" w:cs="Arial"/>
                <w:color w:val="FF0000"/>
                <w:sz w:val="24"/>
                <w:szCs w:val="24"/>
              </w:rPr>
            </w:pPr>
            <w:r w:rsidRPr="003F243C">
              <w:rPr>
                <w:rFonts w:ascii="Arial" w:hAnsi="Arial" w:cs="Arial"/>
                <w:color w:val="FF0000"/>
                <w:sz w:val="24"/>
                <w:szCs w:val="24"/>
              </w:rPr>
              <w:t>Field Name</w:t>
            </w:r>
          </w:p>
        </w:tc>
        <w:tc>
          <w:tcPr>
            <w:tcW w:w="1710" w:type="dxa"/>
            <w:shd w:val="clear" w:color="auto" w:fill="FDE9D9" w:themeFill="accent6" w:themeFillTint="33"/>
          </w:tcPr>
          <w:p w14:paraId="4A531EB4" w14:textId="77777777" w:rsidR="003F243C" w:rsidRPr="003F243C" w:rsidRDefault="003F243C" w:rsidP="004D7FBB">
            <w:pPr>
              <w:jc w:val="center"/>
              <w:rPr>
                <w:rFonts w:ascii="Arial" w:hAnsi="Arial" w:cs="Arial"/>
                <w:color w:val="FF0000"/>
                <w:sz w:val="24"/>
                <w:szCs w:val="24"/>
              </w:rPr>
            </w:pPr>
            <w:r w:rsidRPr="003F243C">
              <w:rPr>
                <w:rFonts w:ascii="Arial" w:hAnsi="Arial" w:cs="Arial"/>
                <w:color w:val="FF0000"/>
                <w:sz w:val="24"/>
                <w:szCs w:val="24"/>
              </w:rPr>
              <w:t>Input Type</w:t>
            </w:r>
          </w:p>
        </w:tc>
        <w:tc>
          <w:tcPr>
            <w:tcW w:w="3078" w:type="dxa"/>
            <w:shd w:val="clear" w:color="auto" w:fill="FDE9D9" w:themeFill="accent6" w:themeFillTint="33"/>
          </w:tcPr>
          <w:p w14:paraId="71CDB362" w14:textId="77777777" w:rsidR="003F243C" w:rsidRPr="003F243C" w:rsidRDefault="003F243C" w:rsidP="004D7FBB">
            <w:pPr>
              <w:jc w:val="center"/>
              <w:rPr>
                <w:rFonts w:ascii="Arial" w:hAnsi="Arial" w:cs="Arial"/>
                <w:color w:val="FF0000"/>
                <w:sz w:val="24"/>
                <w:szCs w:val="24"/>
              </w:rPr>
            </w:pPr>
            <w:r w:rsidRPr="003F243C">
              <w:rPr>
                <w:rFonts w:ascii="Arial" w:hAnsi="Arial" w:cs="Arial"/>
                <w:color w:val="FF0000"/>
                <w:sz w:val="24"/>
                <w:szCs w:val="24"/>
              </w:rPr>
              <w:t>Validation</w:t>
            </w:r>
          </w:p>
        </w:tc>
      </w:tr>
      <w:tr w:rsidR="003F243C" w:rsidRPr="003F243C" w14:paraId="0D0FCBD1" w14:textId="77777777" w:rsidTr="004D7FBB">
        <w:tc>
          <w:tcPr>
            <w:tcW w:w="3528" w:type="dxa"/>
          </w:tcPr>
          <w:p w14:paraId="52AC47BA" w14:textId="77777777" w:rsidR="003F243C" w:rsidRPr="003F243C" w:rsidRDefault="003F243C" w:rsidP="004D7FBB">
            <w:pPr>
              <w:rPr>
                <w:rFonts w:ascii="Arial" w:hAnsi="Arial" w:cs="Arial"/>
                <w:color w:val="FF0000"/>
                <w:sz w:val="24"/>
                <w:szCs w:val="24"/>
              </w:rPr>
            </w:pPr>
            <w:r w:rsidRPr="003F243C">
              <w:rPr>
                <w:rFonts w:ascii="Arial" w:hAnsi="Arial" w:cs="Arial"/>
                <w:color w:val="FF0000"/>
                <w:sz w:val="24"/>
                <w:szCs w:val="24"/>
              </w:rPr>
              <w:t>Agree/Disagree to Audit plan</w:t>
            </w:r>
          </w:p>
        </w:tc>
        <w:tc>
          <w:tcPr>
            <w:tcW w:w="1710" w:type="dxa"/>
          </w:tcPr>
          <w:p w14:paraId="36488203" w14:textId="77777777" w:rsidR="003F243C" w:rsidRPr="003F243C" w:rsidRDefault="003F243C" w:rsidP="004D7FBB">
            <w:pPr>
              <w:rPr>
                <w:rFonts w:ascii="Arial" w:hAnsi="Arial" w:cs="Arial"/>
                <w:color w:val="FF0000"/>
                <w:sz w:val="24"/>
                <w:szCs w:val="24"/>
              </w:rPr>
            </w:pPr>
            <w:r w:rsidRPr="003F243C">
              <w:rPr>
                <w:rFonts w:ascii="Arial" w:hAnsi="Arial" w:cs="Arial"/>
                <w:color w:val="FF0000"/>
                <w:sz w:val="24"/>
                <w:szCs w:val="24"/>
              </w:rPr>
              <w:t>Radio button</w:t>
            </w:r>
          </w:p>
        </w:tc>
        <w:tc>
          <w:tcPr>
            <w:tcW w:w="3078" w:type="dxa"/>
            <w:vAlign w:val="center"/>
          </w:tcPr>
          <w:p w14:paraId="16B085F5" w14:textId="77777777" w:rsidR="003F243C" w:rsidRPr="003F243C" w:rsidRDefault="003F243C" w:rsidP="004D7FBB">
            <w:pPr>
              <w:rPr>
                <w:rFonts w:ascii="Arial" w:hAnsi="Arial" w:cs="Arial"/>
                <w:color w:val="FF0000"/>
                <w:sz w:val="24"/>
                <w:szCs w:val="24"/>
              </w:rPr>
            </w:pPr>
            <w:r w:rsidRPr="003F243C">
              <w:rPr>
                <w:rFonts w:ascii="Arial" w:hAnsi="Arial" w:cs="Arial"/>
                <w:color w:val="FF0000"/>
                <w:sz w:val="24"/>
                <w:szCs w:val="24"/>
              </w:rPr>
              <w:t>Agree or Disagree</w:t>
            </w:r>
          </w:p>
        </w:tc>
      </w:tr>
      <w:tr w:rsidR="003F243C" w:rsidRPr="003F243C" w14:paraId="7872418E" w14:textId="77777777" w:rsidTr="004D7FBB">
        <w:tc>
          <w:tcPr>
            <w:tcW w:w="3528" w:type="dxa"/>
          </w:tcPr>
          <w:p w14:paraId="320AD32A" w14:textId="77777777" w:rsidR="003F243C" w:rsidRPr="003F243C" w:rsidRDefault="003F243C" w:rsidP="004D7FBB">
            <w:pPr>
              <w:rPr>
                <w:rFonts w:ascii="Arial" w:hAnsi="Arial" w:cs="Arial"/>
                <w:color w:val="FF0000"/>
                <w:sz w:val="24"/>
                <w:szCs w:val="24"/>
              </w:rPr>
            </w:pPr>
            <w:r w:rsidRPr="003F243C">
              <w:rPr>
                <w:rFonts w:ascii="Arial" w:hAnsi="Arial" w:cs="Arial"/>
                <w:color w:val="FF0000"/>
                <w:sz w:val="24"/>
                <w:szCs w:val="24"/>
              </w:rPr>
              <w:t>Remarks (can propose new date)</w:t>
            </w:r>
          </w:p>
        </w:tc>
        <w:tc>
          <w:tcPr>
            <w:tcW w:w="1710" w:type="dxa"/>
          </w:tcPr>
          <w:p w14:paraId="6453BB9C" w14:textId="77777777" w:rsidR="003F243C" w:rsidRPr="003F243C" w:rsidRDefault="003F243C" w:rsidP="004D7FBB">
            <w:pPr>
              <w:rPr>
                <w:rFonts w:ascii="Arial" w:hAnsi="Arial" w:cs="Arial"/>
                <w:color w:val="FF0000"/>
                <w:sz w:val="24"/>
                <w:szCs w:val="24"/>
              </w:rPr>
            </w:pPr>
            <w:r w:rsidRPr="003F243C">
              <w:rPr>
                <w:rFonts w:ascii="Arial" w:hAnsi="Arial" w:cs="Arial"/>
                <w:color w:val="FF0000"/>
                <w:sz w:val="24"/>
                <w:szCs w:val="24"/>
              </w:rPr>
              <w:t>Text area</w:t>
            </w:r>
          </w:p>
        </w:tc>
        <w:tc>
          <w:tcPr>
            <w:tcW w:w="3078" w:type="dxa"/>
            <w:vAlign w:val="center"/>
          </w:tcPr>
          <w:p w14:paraId="7B514934" w14:textId="77777777" w:rsidR="003F243C" w:rsidRPr="003F243C" w:rsidRDefault="003F243C" w:rsidP="004D7FBB">
            <w:pPr>
              <w:rPr>
                <w:rFonts w:ascii="Arial" w:hAnsi="Arial" w:cs="Arial"/>
                <w:color w:val="FF0000"/>
                <w:sz w:val="24"/>
                <w:szCs w:val="24"/>
              </w:rPr>
            </w:pPr>
            <w:r w:rsidRPr="003F243C">
              <w:rPr>
                <w:rFonts w:ascii="Arial" w:hAnsi="Arial" w:cs="Arial"/>
                <w:color w:val="FF0000"/>
                <w:sz w:val="24"/>
                <w:szCs w:val="24"/>
              </w:rPr>
              <w:t xml:space="preserve">Enable this field only if “Agree/Disagree to Audit plan” is </w:t>
            </w:r>
            <w:r w:rsidRPr="003F243C">
              <w:rPr>
                <w:rFonts w:ascii="Arial" w:hAnsi="Arial" w:cs="Arial"/>
                <w:b/>
                <w:bCs/>
                <w:color w:val="FF0000"/>
                <w:sz w:val="24"/>
                <w:szCs w:val="24"/>
              </w:rPr>
              <w:t>Disagreed.</w:t>
            </w:r>
          </w:p>
        </w:tc>
      </w:tr>
      <w:tr w:rsidR="003F243C" w:rsidRPr="003F243C" w14:paraId="2E90DECD" w14:textId="77777777" w:rsidTr="004D7FBB">
        <w:tc>
          <w:tcPr>
            <w:tcW w:w="3528" w:type="dxa"/>
          </w:tcPr>
          <w:p w14:paraId="5249D38E" w14:textId="77777777" w:rsidR="003F243C" w:rsidRPr="003F243C" w:rsidRDefault="003F243C" w:rsidP="004D7FBB">
            <w:pPr>
              <w:rPr>
                <w:rFonts w:ascii="Arial" w:hAnsi="Arial" w:cs="Arial"/>
                <w:color w:val="FF0000"/>
                <w:sz w:val="24"/>
                <w:szCs w:val="24"/>
              </w:rPr>
            </w:pPr>
            <w:r w:rsidRPr="003F243C">
              <w:rPr>
                <w:rFonts w:ascii="Arial" w:hAnsi="Arial" w:cs="Arial"/>
                <w:color w:val="FF0000"/>
                <w:sz w:val="24"/>
                <w:szCs w:val="24"/>
              </w:rPr>
              <w:t>Date</w:t>
            </w:r>
          </w:p>
        </w:tc>
        <w:tc>
          <w:tcPr>
            <w:tcW w:w="1710" w:type="dxa"/>
          </w:tcPr>
          <w:p w14:paraId="7545C8DF" w14:textId="77777777" w:rsidR="003F243C" w:rsidRPr="003F243C" w:rsidRDefault="003F243C" w:rsidP="004D7FBB">
            <w:pPr>
              <w:rPr>
                <w:rFonts w:ascii="Arial" w:hAnsi="Arial" w:cs="Arial"/>
                <w:color w:val="FF0000"/>
                <w:sz w:val="24"/>
                <w:szCs w:val="24"/>
              </w:rPr>
            </w:pPr>
            <w:r w:rsidRPr="003F243C">
              <w:rPr>
                <w:rFonts w:ascii="Arial" w:hAnsi="Arial" w:cs="Arial"/>
                <w:color w:val="FF0000"/>
                <w:sz w:val="24"/>
                <w:szCs w:val="24"/>
              </w:rPr>
              <w:t>Date</w:t>
            </w:r>
          </w:p>
        </w:tc>
        <w:tc>
          <w:tcPr>
            <w:tcW w:w="3078" w:type="dxa"/>
            <w:vAlign w:val="center"/>
          </w:tcPr>
          <w:p w14:paraId="11380E7F" w14:textId="77777777" w:rsidR="003F243C" w:rsidRPr="003F243C" w:rsidRDefault="003F243C" w:rsidP="004D7FBB">
            <w:pPr>
              <w:rPr>
                <w:rFonts w:ascii="Arial" w:hAnsi="Arial" w:cs="Arial"/>
                <w:color w:val="FF0000"/>
                <w:sz w:val="24"/>
                <w:szCs w:val="24"/>
              </w:rPr>
            </w:pPr>
            <w:r w:rsidRPr="003F243C">
              <w:rPr>
                <w:rFonts w:ascii="Arial" w:hAnsi="Arial" w:cs="Arial"/>
                <w:color w:val="FF0000"/>
                <w:sz w:val="24"/>
                <w:szCs w:val="24"/>
              </w:rPr>
              <w:t>Today’s Date</w:t>
            </w:r>
          </w:p>
        </w:tc>
      </w:tr>
    </w:tbl>
    <w:p w14:paraId="06C02EF3" w14:textId="77777777" w:rsidR="003F243C" w:rsidRPr="003F243C" w:rsidRDefault="003F243C" w:rsidP="003F243C">
      <w:pPr>
        <w:rPr>
          <w:rFonts w:ascii="Arial" w:hAnsi="Arial" w:cs="Arial"/>
          <w:color w:val="FF0000"/>
          <w:sz w:val="24"/>
          <w:szCs w:val="24"/>
        </w:rPr>
      </w:pPr>
    </w:p>
    <w:p w14:paraId="15D5D6E7" w14:textId="77777777" w:rsidR="003F243C" w:rsidRPr="003F243C" w:rsidRDefault="003F243C" w:rsidP="003F243C">
      <w:pPr>
        <w:rPr>
          <w:rFonts w:ascii="Arial" w:hAnsi="Arial" w:cs="Arial"/>
          <w:color w:val="FF0000"/>
          <w:sz w:val="24"/>
          <w:szCs w:val="24"/>
        </w:rPr>
      </w:pPr>
      <w:r w:rsidRPr="003F243C">
        <w:rPr>
          <w:rFonts w:ascii="Arial" w:hAnsi="Arial" w:cs="Arial"/>
          <w:color w:val="FF0000"/>
          <w:sz w:val="24"/>
          <w:szCs w:val="24"/>
        </w:rPr>
        <w:tab/>
        <w:t xml:space="preserve">** if agree/disagree, notify the BARFA Audit Team </w:t>
      </w:r>
    </w:p>
    <w:p w14:paraId="47A21F5A" w14:textId="77777777" w:rsidR="008012FE" w:rsidRDefault="008012FE" w:rsidP="008012FE">
      <w:pPr>
        <w:pStyle w:val="Heading2"/>
        <w:numPr>
          <w:ilvl w:val="3"/>
          <w:numId w:val="1"/>
        </w:numPr>
        <w:ind w:left="1260" w:firstLine="0"/>
        <w:rPr>
          <w:rFonts w:ascii="Arial" w:hAnsi="Arial" w:cs="Arial"/>
          <w:color w:val="auto"/>
          <w:sz w:val="24"/>
          <w:szCs w:val="24"/>
        </w:rPr>
      </w:pPr>
      <w:r>
        <w:rPr>
          <w:rFonts w:ascii="Arial" w:hAnsi="Arial" w:cs="Arial"/>
          <w:color w:val="auto"/>
          <w:sz w:val="24"/>
          <w:szCs w:val="24"/>
        </w:rPr>
        <w:lastRenderedPageBreak/>
        <w:t>Response to Non-Conformity (Role)</w:t>
      </w:r>
      <w:bookmarkEnd w:id="171"/>
    </w:p>
    <w:p w14:paraId="3199ABD1" w14:textId="77777777" w:rsidR="008012FE" w:rsidRDefault="008012FE" w:rsidP="008012FE">
      <w:pPr>
        <w:pStyle w:val="ListParagraph"/>
        <w:ind w:left="1260"/>
        <w:rPr>
          <w:rFonts w:ascii="Arial" w:hAnsi="Arial" w:cs="Arial"/>
          <w:sz w:val="24"/>
          <w:szCs w:val="24"/>
        </w:rPr>
      </w:pPr>
    </w:p>
    <w:p w14:paraId="6F614EE2" w14:textId="77777777" w:rsidR="008012FE" w:rsidRPr="002A66BD" w:rsidRDefault="008012FE" w:rsidP="008012FE">
      <w:pPr>
        <w:pStyle w:val="ListParagraph"/>
        <w:ind w:left="1260"/>
        <w:rPr>
          <w:rFonts w:ascii="Arial" w:hAnsi="Arial" w:cs="Arial"/>
          <w:sz w:val="24"/>
          <w:szCs w:val="24"/>
        </w:rPr>
      </w:pPr>
      <w:r>
        <w:rPr>
          <w:rFonts w:ascii="Arial" w:hAnsi="Arial" w:cs="Arial"/>
          <w:sz w:val="24"/>
          <w:szCs w:val="24"/>
        </w:rPr>
        <w:t>Response (show non-conformity report forwarded by audit team in the following format);</w:t>
      </w:r>
    </w:p>
    <w:tbl>
      <w:tblPr>
        <w:tblStyle w:val="TableGrid"/>
        <w:tblW w:w="0" w:type="auto"/>
        <w:tblInd w:w="1260" w:type="dxa"/>
        <w:tblLook w:val="04A0" w:firstRow="1" w:lastRow="0" w:firstColumn="1" w:lastColumn="0" w:noHBand="0" w:noVBand="1"/>
      </w:tblPr>
      <w:tblGrid>
        <w:gridCol w:w="3528"/>
        <w:gridCol w:w="1710"/>
        <w:gridCol w:w="3078"/>
      </w:tblGrid>
      <w:tr w:rsidR="003F243C" w:rsidRPr="007E0F57" w14:paraId="292BFAFA" w14:textId="77777777" w:rsidTr="004D7FBB">
        <w:tc>
          <w:tcPr>
            <w:tcW w:w="3528" w:type="dxa"/>
            <w:shd w:val="clear" w:color="auto" w:fill="FDE9D9" w:themeFill="accent6" w:themeFillTint="33"/>
          </w:tcPr>
          <w:p w14:paraId="031C2BC4" w14:textId="77777777" w:rsidR="003F243C" w:rsidRPr="007E0F57" w:rsidRDefault="003F243C" w:rsidP="004D7FBB">
            <w:pPr>
              <w:jc w:val="center"/>
              <w:rPr>
                <w:rFonts w:ascii="Arial" w:hAnsi="Arial" w:cs="Arial"/>
                <w:color w:val="FF0000"/>
                <w:sz w:val="24"/>
                <w:szCs w:val="24"/>
              </w:rPr>
            </w:pPr>
            <w:r w:rsidRPr="007E0F57">
              <w:rPr>
                <w:rFonts w:ascii="Arial" w:hAnsi="Arial" w:cs="Arial"/>
                <w:color w:val="FF0000"/>
                <w:sz w:val="24"/>
                <w:szCs w:val="24"/>
              </w:rPr>
              <w:t>Field Name</w:t>
            </w:r>
          </w:p>
        </w:tc>
        <w:tc>
          <w:tcPr>
            <w:tcW w:w="1710" w:type="dxa"/>
            <w:shd w:val="clear" w:color="auto" w:fill="FDE9D9" w:themeFill="accent6" w:themeFillTint="33"/>
          </w:tcPr>
          <w:p w14:paraId="6AC7B4D3" w14:textId="77777777" w:rsidR="003F243C" w:rsidRPr="007E0F57" w:rsidRDefault="003F243C" w:rsidP="004D7FBB">
            <w:pPr>
              <w:jc w:val="center"/>
              <w:rPr>
                <w:rFonts w:ascii="Arial" w:hAnsi="Arial" w:cs="Arial"/>
                <w:color w:val="FF0000"/>
                <w:sz w:val="24"/>
                <w:szCs w:val="24"/>
              </w:rPr>
            </w:pPr>
            <w:r w:rsidRPr="007E0F57">
              <w:rPr>
                <w:rFonts w:ascii="Arial" w:hAnsi="Arial" w:cs="Arial"/>
                <w:color w:val="FF0000"/>
                <w:sz w:val="24"/>
                <w:szCs w:val="24"/>
              </w:rPr>
              <w:t>Input Type</w:t>
            </w:r>
          </w:p>
        </w:tc>
        <w:tc>
          <w:tcPr>
            <w:tcW w:w="3078" w:type="dxa"/>
            <w:shd w:val="clear" w:color="auto" w:fill="FDE9D9" w:themeFill="accent6" w:themeFillTint="33"/>
          </w:tcPr>
          <w:p w14:paraId="0A70EC75" w14:textId="77777777" w:rsidR="003F243C" w:rsidRPr="007E0F57" w:rsidRDefault="003F243C" w:rsidP="004D7FBB">
            <w:pPr>
              <w:jc w:val="center"/>
              <w:rPr>
                <w:rFonts w:ascii="Arial" w:hAnsi="Arial" w:cs="Arial"/>
                <w:color w:val="FF0000"/>
                <w:sz w:val="24"/>
                <w:szCs w:val="24"/>
              </w:rPr>
            </w:pPr>
            <w:r w:rsidRPr="007E0F57">
              <w:rPr>
                <w:rFonts w:ascii="Arial" w:hAnsi="Arial" w:cs="Arial"/>
                <w:color w:val="FF0000"/>
                <w:sz w:val="24"/>
                <w:szCs w:val="24"/>
              </w:rPr>
              <w:t>Validation</w:t>
            </w:r>
          </w:p>
        </w:tc>
      </w:tr>
      <w:tr w:rsidR="003F243C" w:rsidRPr="007E0F57" w14:paraId="7C01665F" w14:textId="77777777" w:rsidTr="004D7FBB">
        <w:tc>
          <w:tcPr>
            <w:tcW w:w="3528" w:type="dxa"/>
          </w:tcPr>
          <w:p w14:paraId="174824AF"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Audit Criteria</w:t>
            </w:r>
          </w:p>
        </w:tc>
        <w:tc>
          <w:tcPr>
            <w:tcW w:w="1710" w:type="dxa"/>
          </w:tcPr>
          <w:p w14:paraId="45B41B93"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Text area</w:t>
            </w:r>
          </w:p>
        </w:tc>
        <w:tc>
          <w:tcPr>
            <w:tcW w:w="3078" w:type="dxa"/>
            <w:vMerge w:val="restart"/>
          </w:tcPr>
          <w:p w14:paraId="2992B39D"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Auto pull</w:t>
            </w:r>
          </w:p>
        </w:tc>
      </w:tr>
      <w:tr w:rsidR="003F243C" w:rsidRPr="007E0F57" w14:paraId="32413D20" w14:textId="77777777" w:rsidTr="004D7FBB">
        <w:tc>
          <w:tcPr>
            <w:tcW w:w="3528" w:type="dxa"/>
          </w:tcPr>
          <w:p w14:paraId="5CC150A2" w14:textId="77777777" w:rsidR="003F243C" w:rsidRPr="007E0F57" w:rsidRDefault="003F243C" w:rsidP="004D7FBB">
            <w:pPr>
              <w:rPr>
                <w:rFonts w:ascii="Arial" w:hAnsi="Arial" w:cs="Arial"/>
                <w:color w:val="FF0000"/>
                <w:sz w:val="24"/>
                <w:szCs w:val="24"/>
              </w:rPr>
            </w:pPr>
            <w:r w:rsidRPr="007E0F57">
              <w:rPr>
                <w:rFonts w:ascii="Arial" w:hAnsi="Arial" w:cs="Arial"/>
                <w:color w:val="FF0000"/>
              </w:rPr>
              <w:t>Clause Number</w:t>
            </w:r>
          </w:p>
        </w:tc>
        <w:tc>
          <w:tcPr>
            <w:tcW w:w="1710" w:type="dxa"/>
          </w:tcPr>
          <w:p w14:paraId="7F3F3615"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Text area</w:t>
            </w:r>
          </w:p>
        </w:tc>
        <w:tc>
          <w:tcPr>
            <w:tcW w:w="3078" w:type="dxa"/>
            <w:vMerge/>
            <w:vAlign w:val="center"/>
          </w:tcPr>
          <w:p w14:paraId="370ABEA9" w14:textId="77777777" w:rsidR="003F243C" w:rsidRPr="007E0F57" w:rsidRDefault="003F243C" w:rsidP="004D7FBB">
            <w:pPr>
              <w:rPr>
                <w:rFonts w:ascii="Arial" w:hAnsi="Arial" w:cs="Arial"/>
                <w:color w:val="FF0000"/>
                <w:sz w:val="24"/>
                <w:szCs w:val="24"/>
              </w:rPr>
            </w:pPr>
          </w:p>
        </w:tc>
      </w:tr>
      <w:tr w:rsidR="003F243C" w:rsidRPr="007E0F57" w14:paraId="739B5363" w14:textId="77777777" w:rsidTr="004D7FBB">
        <w:tc>
          <w:tcPr>
            <w:tcW w:w="3528" w:type="dxa"/>
          </w:tcPr>
          <w:p w14:paraId="0BD2C567" w14:textId="77777777" w:rsidR="003F243C" w:rsidRPr="007E0F57" w:rsidRDefault="003F243C" w:rsidP="004D7FBB">
            <w:pPr>
              <w:rPr>
                <w:rFonts w:ascii="Arial" w:hAnsi="Arial" w:cs="Arial"/>
                <w:color w:val="FF0000"/>
              </w:rPr>
            </w:pPr>
            <w:r w:rsidRPr="007E0F57">
              <w:rPr>
                <w:rFonts w:ascii="Arial" w:hAnsi="Arial" w:cs="Arial"/>
                <w:color w:val="FF0000"/>
                <w:sz w:val="24"/>
                <w:szCs w:val="24"/>
              </w:rPr>
              <w:t>Nonconformity Category</w:t>
            </w:r>
          </w:p>
        </w:tc>
        <w:tc>
          <w:tcPr>
            <w:tcW w:w="1710" w:type="dxa"/>
          </w:tcPr>
          <w:p w14:paraId="2FEBAC8D"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Select</w:t>
            </w:r>
          </w:p>
        </w:tc>
        <w:tc>
          <w:tcPr>
            <w:tcW w:w="3078" w:type="dxa"/>
            <w:vMerge/>
            <w:vAlign w:val="center"/>
          </w:tcPr>
          <w:p w14:paraId="7F477689" w14:textId="77777777" w:rsidR="003F243C" w:rsidRPr="007E0F57" w:rsidRDefault="003F243C" w:rsidP="004D7FBB">
            <w:pPr>
              <w:rPr>
                <w:rFonts w:ascii="Arial" w:hAnsi="Arial" w:cs="Arial"/>
                <w:color w:val="FF0000"/>
                <w:sz w:val="24"/>
                <w:szCs w:val="24"/>
              </w:rPr>
            </w:pPr>
          </w:p>
        </w:tc>
      </w:tr>
      <w:tr w:rsidR="003F243C" w:rsidRPr="007E0F57" w14:paraId="219BD4B8" w14:textId="77777777" w:rsidTr="004D7FBB">
        <w:tc>
          <w:tcPr>
            <w:tcW w:w="3528" w:type="dxa"/>
          </w:tcPr>
          <w:p w14:paraId="28DAF347"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Sl.no</w:t>
            </w:r>
          </w:p>
        </w:tc>
        <w:tc>
          <w:tcPr>
            <w:tcW w:w="1710" w:type="dxa"/>
          </w:tcPr>
          <w:p w14:paraId="72B3BD70"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Auto number</w:t>
            </w:r>
          </w:p>
        </w:tc>
        <w:tc>
          <w:tcPr>
            <w:tcW w:w="3078" w:type="dxa"/>
            <w:vAlign w:val="center"/>
          </w:tcPr>
          <w:p w14:paraId="747758F0"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Auto pull</w:t>
            </w:r>
          </w:p>
        </w:tc>
      </w:tr>
      <w:tr w:rsidR="003F243C" w:rsidRPr="007E0F57" w14:paraId="181A8BEC" w14:textId="77777777" w:rsidTr="004D7FBB">
        <w:tc>
          <w:tcPr>
            <w:tcW w:w="3528" w:type="dxa"/>
          </w:tcPr>
          <w:p w14:paraId="723C4F1D"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 xml:space="preserve">Description of nonconformity </w:t>
            </w:r>
          </w:p>
        </w:tc>
        <w:tc>
          <w:tcPr>
            <w:tcW w:w="1710" w:type="dxa"/>
          </w:tcPr>
          <w:p w14:paraId="0EB3F530"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Text area</w:t>
            </w:r>
          </w:p>
        </w:tc>
        <w:tc>
          <w:tcPr>
            <w:tcW w:w="3078" w:type="dxa"/>
            <w:vAlign w:val="center"/>
          </w:tcPr>
          <w:p w14:paraId="28D1EA69"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Auto pull</w:t>
            </w:r>
          </w:p>
        </w:tc>
      </w:tr>
      <w:tr w:rsidR="003F243C" w:rsidRPr="007E0F57" w14:paraId="73895505" w14:textId="77777777" w:rsidTr="004D7FBB">
        <w:tc>
          <w:tcPr>
            <w:tcW w:w="3528" w:type="dxa"/>
          </w:tcPr>
          <w:p w14:paraId="4D76A50A" w14:textId="77777777" w:rsidR="003F243C" w:rsidRPr="007E0F57" w:rsidRDefault="003F243C" w:rsidP="004D7FBB">
            <w:pPr>
              <w:rPr>
                <w:rFonts w:ascii="Arial" w:hAnsi="Arial" w:cs="Arial"/>
                <w:color w:val="FF0000"/>
              </w:rPr>
            </w:pPr>
            <w:r w:rsidRPr="007E0F57">
              <w:rPr>
                <w:rFonts w:ascii="Arial" w:hAnsi="Arial" w:cs="Arial"/>
                <w:color w:val="FF0000"/>
              </w:rPr>
              <w:t>Date</w:t>
            </w:r>
          </w:p>
        </w:tc>
        <w:tc>
          <w:tcPr>
            <w:tcW w:w="1710" w:type="dxa"/>
          </w:tcPr>
          <w:p w14:paraId="5BA65556"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date</w:t>
            </w:r>
          </w:p>
        </w:tc>
        <w:tc>
          <w:tcPr>
            <w:tcW w:w="3078" w:type="dxa"/>
          </w:tcPr>
          <w:p w14:paraId="1724A2E1" w14:textId="77777777" w:rsidR="003F243C" w:rsidRPr="007E0F57" w:rsidRDefault="003F243C" w:rsidP="004D7FBB">
            <w:pPr>
              <w:rPr>
                <w:rFonts w:ascii="Arial" w:hAnsi="Arial" w:cs="Arial"/>
                <w:color w:val="FF0000"/>
                <w:sz w:val="24"/>
                <w:szCs w:val="24"/>
              </w:rPr>
            </w:pPr>
          </w:p>
        </w:tc>
      </w:tr>
      <w:tr w:rsidR="003F243C" w:rsidRPr="007E0F57" w14:paraId="7D79BE4B" w14:textId="77777777" w:rsidTr="004D7FBB">
        <w:tc>
          <w:tcPr>
            <w:tcW w:w="3528" w:type="dxa"/>
          </w:tcPr>
          <w:p w14:paraId="768FA55D"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Corrective action proposed by Auditee</w:t>
            </w:r>
          </w:p>
        </w:tc>
        <w:tc>
          <w:tcPr>
            <w:tcW w:w="1710" w:type="dxa"/>
          </w:tcPr>
          <w:p w14:paraId="7FC7C70F"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Text area</w:t>
            </w:r>
          </w:p>
        </w:tc>
        <w:tc>
          <w:tcPr>
            <w:tcW w:w="3078" w:type="dxa"/>
            <w:vAlign w:val="center"/>
          </w:tcPr>
          <w:p w14:paraId="2E2C8868" w14:textId="77777777" w:rsidR="003F243C" w:rsidRPr="007E0F57" w:rsidRDefault="003F243C" w:rsidP="004D7FBB">
            <w:pPr>
              <w:rPr>
                <w:rFonts w:ascii="Arial" w:hAnsi="Arial" w:cs="Arial"/>
                <w:color w:val="FF0000"/>
                <w:sz w:val="24"/>
                <w:szCs w:val="24"/>
              </w:rPr>
            </w:pPr>
          </w:p>
        </w:tc>
      </w:tr>
      <w:tr w:rsidR="003F243C" w:rsidRPr="007E0F57" w14:paraId="0191F5CA" w14:textId="77777777" w:rsidTr="004D7FBB">
        <w:tc>
          <w:tcPr>
            <w:tcW w:w="3528" w:type="dxa"/>
          </w:tcPr>
          <w:p w14:paraId="42862C25"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Corrective action taken by Auditee</w:t>
            </w:r>
          </w:p>
        </w:tc>
        <w:tc>
          <w:tcPr>
            <w:tcW w:w="1710" w:type="dxa"/>
          </w:tcPr>
          <w:p w14:paraId="30586CAC"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Text area</w:t>
            </w:r>
          </w:p>
        </w:tc>
        <w:tc>
          <w:tcPr>
            <w:tcW w:w="3078" w:type="dxa"/>
            <w:vAlign w:val="center"/>
          </w:tcPr>
          <w:p w14:paraId="4B4DC52C"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Option for response (by client) and re-response (by BAFRA audit team)</w:t>
            </w:r>
          </w:p>
        </w:tc>
      </w:tr>
      <w:tr w:rsidR="003F243C" w:rsidRPr="007E0F57" w14:paraId="33F0EBF8" w14:textId="77777777" w:rsidTr="004D7FBB">
        <w:tc>
          <w:tcPr>
            <w:tcW w:w="3528" w:type="dxa"/>
          </w:tcPr>
          <w:p w14:paraId="578F00D3" w14:textId="77777777" w:rsidR="003F243C" w:rsidRPr="007E0F57" w:rsidRDefault="003F243C" w:rsidP="004D7FBB">
            <w:pPr>
              <w:rPr>
                <w:rFonts w:ascii="Arial" w:hAnsi="Arial" w:cs="Arial"/>
                <w:color w:val="FF0000"/>
                <w:sz w:val="24"/>
                <w:szCs w:val="24"/>
              </w:rPr>
            </w:pPr>
            <w:r w:rsidRPr="007E0F57">
              <w:rPr>
                <w:rFonts w:ascii="Arial" w:hAnsi="Arial" w:cs="Arial"/>
                <w:color w:val="FF0000"/>
              </w:rPr>
              <w:t>Date</w:t>
            </w:r>
          </w:p>
        </w:tc>
        <w:tc>
          <w:tcPr>
            <w:tcW w:w="1710" w:type="dxa"/>
          </w:tcPr>
          <w:p w14:paraId="241F9292"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date</w:t>
            </w:r>
          </w:p>
        </w:tc>
        <w:tc>
          <w:tcPr>
            <w:tcW w:w="3078" w:type="dxa"/>
            <w:vAlign w:val="center"/>
          </w:tcPr>
          <w:p w14:paraId="6A46A9E7" w14:textId="77777777" w:rsidR="003F243C" w:rsidRPr="007E0F57" w:rsidRDefault="003F243C" w:rsidP="004D7FBB">
            <w:pPr>
              <w:rPr>
                <w:rFonts w:ascii="Arial" w:hAnsi="Arial" w:cs="Arial"/>
                <w:color w:val="FF0000"/>
                <w:sz w:val="24"/>
                <w:szCs w:val="24"/>
              </w:rPr>
            </w:pPr>
          </w:p>
        </w:tc>
      </w:tr>
      <w:tr w:rsidR="003F243C" w:rsidRPr="007E0F57" w14:paraId="5B955EFC" w14:textId="77777777" w:rsidTr="004D7FBB">
        <w:tc>
          <w:tcPr>
            <w:tcW w:w="3528" w:type="dxa"/>
          </w:tcPr>
          <w:p w14:paraId="3C9955E5" w14:textId="77777777" w:rsidR="003F243C" w:rsidRPr="007E0F57" w:rsidRDefault="003F243C" w:rsidP="004D7FBB">
            <w:pPr>
              <w:rPr>
                <w:rFonts w:ascii="Arial" w:hAnsi="Arial" w:cs="Arial"/>
                <w:color w:val="FF0000"/>
              </w:rPr>
            </w:pPr>
            <w:r w:rsidRPr="007E0F57">
              <w:rPr>
                <w:rFonts w:ascii="Arial" w:hAnsi="Arial" w:cs="Arial"/>
                <w:color w:val="FF0000"/>
              </w:rPr>
              <w:t>Corrective action verified by the auditor</w:t>
            </w:r>
          </w:p>
        </w:tc>
        <w:tc>
          <w:tcPr>
            <w:tcW w:w="1710" w:type="dxa"/>
          </w:tcPr>
          <w:p w14:paraId="618112FF"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Text area</w:t>
            </w:r>
          </w:p>
        </w:tc>
        <w:tc>
          <w:tcPr>
            <w:tcW w:w="3078" w:type="dxa"/>
            <w:vAlign w:val="center"/>
          </w:tcPr>
          <w:p w14:paraId="2FC2B48D" w14:textId="77777777" w:rsidR="003F243C" w:rsidRPr="007E0F57" w:rsidRDefault="003F243C" w:rsidP="004D7FBB">
            <w:pPr>
              <w:rPr>
                <w:rFonts w:ascii="Arial" w:hAnsi="Arial" w:cs="Arial"/>
                <w:color w:val="FF0000"/>
                <w:sz w:val="24"/>
                <w:szCs w:val="24"/>
              </w:rPr>
            </w:pPr>
          </w:p>
        </w:tc>
      </w:tr>
      <w:tr w:rsidR="003F243C" w:rsidRPr="007E0F57" w14:paraId="61E58364" w14:textId="77777777" w:rsidTr="004D7FBB">
        <w:tc>
          <w:tcPr>
            <w:tcW w:w="3528" w:type="dxa"/>
          </w:tcPr>
          <w:p w14:paraId="0C69DA9E" w14:textId="77777777" w:rsidR="003F243C" w:rsidRPr="007E0F57" w:rsidRDefault="003F243C" w:rsidP="004D7FBB">
            <w:pPr>
              <w:rPr>
                <w:rFonts w:ascii="Arial" w:hAnsi="Arial" w:cs="Arial"/>
                <w:color w:val="FF0000"/>
              </w:rPr>
            </w:pPr>
            <w:r w:rsidRPr="007E0F57">
              <w:rPr>
                <w:rFonts w:ascii="Arial" w:hAnsi="Arial" w:cs="Arial"/>
                <w:color w:val="FF0000"/>
              </w:rPr>
              <w:t>Closure of NC</w:t>
            </w:r>
          </w:p>
        </w:tc>
        <w:tc>
          <w:tcPr>
            <w:tcW w:w="1710" w:type="dxa"/>
          </w:tcPr>
          <w:p w14:paraId="53F4968B"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Radio button</w:t>
            </w:r>
          </w:p>
        </w:tc>
        <w:tc>
          <w:tcPr>
            <w:tcW w:w="3078" w:type="dxa"/>
          </w:tcPr>
          <w:p w14:paraId="694046B5"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Yes and No</w:t>
            </w:r>
          </w:p>
        </w:tc>
      </w:tr>
      <w:tr w:rsidR="003F243C" w:rsidRPr="007E0F57" w14:paraId="736427B0" w14:textId="77777777" w:rsidTr="004D7FBB">
        <w:tc>
          <w:tcPr>
            <w:tcW w:w="3528" w:type="dxa"/>
          </w:tcPr>
          <w:p w14:paraId="3CEE73E9" w14:textId="77777777" w:rsidR="003F243C" w:rsidRPr="007E0F57" w:rsidRDefault="003F243C" w:rsidP="004D7FBB">
            <w:pPr>
              <w:rPr>
                <w:rFonts w:ascii="Arial" w:hAnsi="Arial" w:cs="Arial"/>
                <w:color w:val="FF0000"/>
              </w:rPr>
            </w:pPr>
            <w:r w:rsidRPr="007E0F57">
              <w:rPr>
                <w:rFonts w:ascii="Arial" w:hAnsi="Arial" w:cs="Arial"/>
                <w:color w:val="FF0000"/>
              </w:rPr>
              <w:t>Date</w:t>
            </w:r>
          </w:p>
        </w:tc>
        <w:tc>
          <w:tcPr>
            <w:tcW w:w="1710" w:type="dxa"/>
          </w:tcPr>
          <w:p w14:paraId="22E190A8" w14:textId="77777777" w:rsidR="003F243C" w:rsidRPr="007E0F57" w:rsidRDefault="003F243C" w:rsidP="004D7FBB">
            <w:pPr>
              <w:rPr>
                <w:rFonts w:ascii="Arial" w:hAnsi="Arial" w:cs="Arial"/>
                <w:color w:val="FF0000"/>
                <w:sz w:val="24"/>
                <w:szCs w:val="24"/>
              </w:rPr>
            </w:pPr>
            <w:r w:rsidRPr="007E0F57">
              <w:rPr>
                <w:rFonts w:ascii="Arial" w:hAnsi="Arial" w:cs="Arial"/>
                <w:color w:val="FF0000"/>
                <w:sz w:val="24"/>
                <w:szCs w:val="24"/>
              </w:rPr>
              <w:t>date</w:t>
            </w:r>
          </w:p>
        </w:tc>
        <w:tc>
          <w:tcPr>
            <w:tcW w:w="3078" w:type="dxa"/>
          </w:tcPr>
          <w:p w14:paraId="42773CCC" w14:textId="77777777" w:rsidR="003F243C" w:rsidRPr="007E0F57" w:rsidRDefault="003F243C" w:rsidP="004D7FBB">
            <w:pPr>
              <w:rPr>
                <w:rFonts w:ascii="Arial" w:hAnsi="Arial" w:cs="Arial"/>
                <w:color w:val="FF0000"/>
                <w:sz w:val="24"/>
                <w:szCs w:val="24"/>
              </w:rPr>
            </w:pPr>
          </w:p>
        </w:tc>
      </w:tr>
    </w:tbl>
    <w:p w14:paraId="64537303" w14:textId="77777777" w:rsidR="008012FE" w:rsidRPr="00D327C2" w:rsidRDefault="008012FE" w:rsidP="008012FE">
      <w:pPr>
        <w:rPr>
          <w:rFonts w:ascii="Arial" w:hAnsi="Arial" w:cs="Arial"/>
        </w:rPr>
      </w:pPr>
      <w:r>
        <w:rPr>
          <w:rFonts w:ascii="Arial" w:hAnsi="Arial" w:cs="Arial"/>
        </w:rPr>
        <w:tab/>
      </w:r>
      <w:r>
        <w:rPr>
          <w:rFonts w:ascii="Arial" w:hAnsi="Arial" w:cs="Arial"/>
        </w:rPr>
        <w:tab/>
      </w:r>
    </w:p>
    <w:p w14:paraId="70701F77" w14:textId="77777777" w:rsidR="008012FE" w:rsidRDefault="008012FE" w:rsidP="008012FE">
      <w:pPr>
        <w:pStyle w:val="Heading2"/>
        <w:numPr>
          <w:ilvl w:val="2"/>
          <w:numId w:val="1"/>
        </w:numPr>
        <w:ind w:hanging="180"/>
        <w:rPr>
          <w:rFonts w:ascii="Arial" w:hAnsi="Arial" w:cs="Arial"/>
          <w:color w:val="auto"/>
          <w:sz w:val="24"/>
          <w:szCs w:val="24"/>
        </w:rPr>
      </w:pPr>
      <w:bookmarkStart w:id="173" w:name="_Toc53514952"/>
      <w:r>
        <w:rPr>
          <w:rFonts w:ascii="Arial" w:hAnsi="Arial" w:cs="Arial"/>
          <w:color w:val="auto"/>
          <w:sz w:val="24"/>
          <w:szCs w:val="24"/>
        </w:rPr>
        <w:t>BAFRA HQ (User)</w:t>
      </w:r>
      <w:bookmarkEnd w:id="173"/>
    </w:p>
    <w:p w14:paraId="18740F38" w14:textId="77777777" w:rsidR="003F243C" w:rsidRPr="00CD570D" w:rsidRDefault="003F243C" w:rsidP="003F243C">
      <w:pPr>
        <w:pStyle w:val="Heading2"/>
        <w:numPr>
          <w:ilvl w:val="3"/>
          <w:numId w:val="1"/>
        </w:numPr>
        <w:ind w:left="1260" w:firstLine="0"/>
        <w:rPr>
          <w:rFonts w:ascii="Arial" w:hAnsi="Arial" w:cs="Arial"/>
          <w:color w:val="FF0000"/>
          <w:sz w:val="24"/>
          <w:szCs w:val="24"/>
        </w:rPr>
      </w:pPr>
      <w:bookmarkStart w:id="174" w:name="_Toc53514953"/>
      <w:r w:rsidRPr="00CD570D">
        <w:rPr>
          <w:rFonts w:ascii="Arial" w:hAnsi="Arial" w:cs="Arial"/>
          <w:color w:val="FF0000"/>
          <w:sz w:val="24"/>
          <w:szCs w:val="24"/>
        </w:rPr>
        <w:t>Acknowledge (Role)</w:t>
      </w:r>
    </w:p>
    <w:p w14:paraId="37789BE7" w14:textId="77777777" w:rsidR="003F243C" w:rsidRPr="00CD570D" w:rsidRDefault="003F243C" w:rsidP="003F243C">
      <w:pPr>
        <w:ind w:left="1260"/>
        <w:rPr>
          <w:rFonts w:ascii="Arial" w:hAnsi="Arial" w:cs="Arial"/>
          <w:color w:val="FF0000"/>
          <w:sz w:val="24"/>
          <w:szCs w:val="24"/>
        </w:rPr>
      </w:pPr>
      <w:r w:rsidRPr="00CD570D">
        <w:rPr>
          <w:rFonts w:ascii="Arial" w:hAnsi="Arial" w:cs="Arial"/>
          <w:color w:val="FF0000"/>
          <w:sz w:val="24"/>
          <w:szCs w:val="24"/>
        </w:rPr>
        <w:t xml:space="preserve">** If accepted, send acknowledgement to the applicant </w:t>
      </w:r>
    </w:p>
    <w:p w14:paraId="2901CE7A" w14:textId="77777777" w:rsidR="003F243C" w:rsidRPr="00CD570D" w:rsidRDefault="003F243C" w:rsidP="003F243C">
      <w:pPr>
        <w:ind w:left="1260"/>
        <w:rPr>
          <w:rFonts w:ascii="Arial" w:hAnsi="Arial" w:cs="Arial"/>
          <w:color w:val="FF0000"/>
          <w:sz w:val="24"/>
          <w:szCs w:val="24"/>
        </w:rPr>
      </w:pPr>
      <w:r w:rsidRPr="00CD570D">
        <w:rPr>
          <w:rFonts w:ascii="Arial" w:hAnsi="Arial" w:cs="Arial"/>
          <w:color w:val="FF0000"/>
          <w:sz w:val="24"/>
          <w:szCs w:val="24"/>
        </w:rPr>
        <w:t xml:space="preserve">** If rejected, enable the remarks field (Text), to provide the reason for rejection, and send to applicant. </w:t>
      </w:r>
    </w:p>
    <w:p w14:paraId="455AE4D4" w14:textId="77777777" w:rsidR="008012FE" w:rsidRDefault="008012FE" w:rsidP="008012FE">
      <w:pPr>
        <w:pStyle w:val="Heading2"/>
        <w:numPr>
          <w:ilvl w:val="3"/>
          <w:numId w:val="1"/>
        </w:numPr>
        <w:ind w:left="1260" w:firstLine="0"/>
        <w:rPr>
          <w:rFonts w:ascii="Arial" w:hAnsi="Arial" w:cs="Arial"/>
          <w:color w:val="auto"/>
          <w:sz w:val="24"/>
          <w:szCs w:val="24"/>
        </w:rPr>
      </w:pPr>
      <w:r>
        <w:rPr>
          <w:rFonts w:ascii="Arial" w:hAnsi="Arial" w:cs="Arial"/>
          <w:color w:val="auto"/>
          <w:sz w:val="24"/>
          <w:szCs w:val="24"/>
        </w:rPr>
        <w:t>Forward (Role)</w:t>
      </w:r>
      <w:bookmarkEnd w:id="174"/>
    </w:p>
    <w:p w14:paraId="4B096FEF" w14:textId="77777777" w:rsidR="008012FE" w:rsidRDefault="008012FE" w:rsidP="008012FE">
      <w:pPr>
        <w:ind w:left="1260"/>
        <w:rPr>
          <w:rFonts w:ascii="Arial" w:hAnsi="Arial" w:cs="Arial"/>
          <w:sz w:val="24"/>
          <w:szCs w:val="24"/>
        </w:rPr>
      </w:pPr>
      <w:r>
        <w:rPr>
          <w:rFonts w:ascii="Arial" w:hAnsi="Arial" w:cs="Arial"/>
          <w:sz w:val="24"/>
          <w:szCs w:val="24"/>
        </w:rPr>
        <w:t>** Upon clicking the Forward button, forward the application to the audit team (user creation interface should be displayed)</w:t>
      </w:r>
    </w:p>
    <w:p w14:paraId="4417F246" w14:textId="77777777" w:rsidR="008012FE" w:rsidRDefault="008012FE" w:rsidP="008012FE">
      <w:pPr>
        <w:pStyle w:val="Heading2"/>
        <w:numPr>
          <w:ilvl w:val="3"/>
          <w:numId w:val="1"/>
        </w:numPr>
        <w:ind w:left="1260" w:firstLine="0"/>
        <w:rPr>
          <w:rFonts w:ascii="Arial" w:hAnsi="Arial" w:cs="Arial"/>
          <w:color w:val="auto"/>
          <w:sz w:val="24"/>
          <w:szCs w:val="24"/>
        </w:rPr>
      </w:pPr>
      <w:bookmarkStart w:id="175" w:name="_Toc53514954"/>
      <w:r>
        <w:rPr>
          <w:rFonts w:ascii="Arial" w:hAnsi="Arial" w:cs="Arial"/>
          <w:color w:val="auto"/>
          <w:sz w:val="24"/>
          <w:szCs w:val="24"/>
        </w:rPr>
        <w:t>Issue Certificate (Role)</w:t>
      </w:r>
      <w:bookmarkEnd w:id="175"/>
    </w:p>
    <w:p w14:paraId="65B64816" w14:textId="77777777" w:rsidR="008012FE" w:rsidRPr="00003D9A" w:rsidRDefault="004D7FBB" w:rsidP="008012FE">
      <w:pPr>
        <w:ind w:left="1440"/>
        <w:rPr>
          <w:rFonts w:ascii="Arial" w:hAnsi="Arial" w:cs="Arial"/>
          <w:sz w:val="24"/>
          <w:szCs w:val="24"/>
        </w:rPr>
      </w:pPr>
      <w:r>
        <w:rPr>
          <w:rFonts w:ascii="Arial" w:hAnsi="Arial" w:cs="Arial"/>
          <w:sz w:val="24"/>
          <w:szCs w:val="24"/>
        </w:rPr>
        <w:t>Notify the applicant and i</w:t>
      </w:r>
      <w:r w:rsidR="008012FE">
        <w:rPr>
          <w:rFonts w:ascii="Arial" w:hAnsi="Arial" w:cs="Arial"/>
          <w:sz w:val="24"/>
          <w:szCs w:val="24"/>
        </w:rPr>
        <w:t>ssue certificate</w:t>
      </w:r>
      <w:r w:rsidR="003F243C">
        <w:rPr>
          <w:rFonts w:ascii="Arial" w:hAnsi="Arial" w:cs="Arial"/>
          <w:sz w:val="24"/>
          <w:szCs w:val="24"/>
        </w:rPr>
        <w:t xml:space="preserve"> </w:t>
      </w:r>
    </w:p>
    <w:p w14:paraId="1CF859F9" w14:textId="77777777" w:rsidR="008012FE" w:rsidRDefault="008012FE" w:rsidP="008012FE">
      <w:pPr>
        <w:pStyle w:val="Heading2"/>
        <w:numPr>
          <w:ilvl w:val="2"/>
          <w:numId w:val="1"/>
        </w:numPr>
        <w:ind w:hanging="180"/>
        <w:rPr>
          <w:rFonts w:ascii="Arial" w:hAnsi="Arial" w:cs="Arial"/>
          <w:color w:val="auto"/>
          <w:sz w:val="24"/>
          <w:szCs w:val="24"/>
        </w:rPr>
      </w:pPr>
      <w:bookmarkStart w:id="176" w:name="_Toc53514955"/>
      <w:r>
        <w:rPr>
          <w:rFonts w:ascii="Arial" w:hAnsi="Arial" w:cs="Arial"/>
          <w:color w:val="auto"/>
          <w:sz w:val="24"/>
          <w:szCs w:val="24"/>
        </w:rPr>
        <w:t>BAFRA Audit Team (User)</w:t>
      </w:r>
      <w:bookmarkEnd w:id="176"/>
    </w:p>
    <w:p w14:paraId="7EA06119" w14:textId="77777777" w:rsidR="004D7FBB" w:rsidRPr="00F11B18" w:rsidRDefault="004D7FBB" w:rsidP="004D7FBB">
      <w:pPr>
        <w:pStyle w:val="Heading2"/>
        <w:numPr>
          <w:ilvl w:val="3"/>
          <w:numId w:val="1"/>
        </w:numPr>
        <w:ind w:left="1260" w:firstLine="0"/>
        <w:rPr>
          <w:rFonts w:ascii="Arial" w:hAnsi="Arial" w:cs="Arial"/>
          <w:color w:val="FF0000"/>
          <w:sz w:val="24"/>
          <w:szCs w:val="24"/>
        </w:rPr>
      </w:pPr>
      <w:bookmarkStart w:id="177" w:name="_Toc53514956"/>
      <w:r w:rsidRPr="00F11B18">
        <w:rPr>
          <w:rFonts w:ascii="Arial" w:hAnsi="Arial" w:cs="Arial"/>
          <w:color w:val="FF0000"/>
          <w:sz w:val="24"/>
          <w:szCs w:val="24"/>
        </w:rPr>
        <w:t>Share Audit Plan (Role)</w:t>
      </w:r>
    </w:p>
    <w:p w14:paraId="69B9EC66" w14:textId="77777777" w:rsidR="004D7FBB" w:rsidRPr="00F11B18" w:rsidRDefault="004D7FBB" w:rsidP="004D7FBB">
      <w:pPr>
        <w:ind w:left="1260"/>
        <w:rPr>
          <w:rFonts w:ascii="Arial" w:hAnsi="Arial" w:cs="Arial"/>
          <w:color w:val="FF0000"/>
          <w:sz w:val="24"/>
          <w:szCs w:val="24"/>
        </w:rPr>
      </w:pPr>
      <w:r w:rsidRPr="00F11B18">
        <w:rPr>
          <w:rFonts w:ascii="Arial" w:hAnsi="Arial" w:cs="Arial"/>
          <w:color w:val="FF0000"/>
          <w:sz w:val="24"/>
          <w:szCs w:val="24"/>
        </w:rPr>
        <w:t>**upload the draft audit plan and share with Applicant.</w:t>
      </w:r>
    </w:p>
    <w:p w14:paraId="1CAEE9B0" w14:textId="77777777" w:rsidR="004D7FBB" w:rsidRPr="00F11B18" w:rsidRDefault="004D7FBB" w:rsidP="004D7FBB">
      <w:pPr>
        <w:pStyle w:val="Heading2"/>
        <w:numPr>
          <w:ilvl w:val="3"/>
          <w:numId w:val="1"/>
        </w:numPr>
        <w:ind w:left="1260" w:firstLine="0"/>
        <w:rPr>
          <w:rFonts w:ascii="Arial" w:hAnsi="Arial" w:cs="Arial"/>
          <w:color w:val="FF0000"/>
          <w:sz w:val="24"/>
          <w:szCs w:val="24"/>
        </w:rPr>
      </w:pPr>
      <w:r w:rsidRPr="00F11B18">
        <w:rPr>
          <w:rFonts w:ascii="Arial" w:hAnsi="Arial" w:cs="Arial"/>
          <w:color w:val="FF0000"/>
          <w:sz w:val="24"/>
          <w:szCs w:val="24"/>
        </w:rPr>
        <w:t>View Response to Audit Plan (Role)</w:t>
      </w:r>
    </w:p>
    <w:p w14:paraId="7D47B63D" w14:textId="77777777" w:rsidR="004D7FBB" w:rsidRPr="00F11B18" w:rsidRDefault="004D7FBB" w:rsidP="004D7FBB">
      <w:pPr>
        <w:ind w:left="540" w:firstLine="720"/>
        <w:rPr>
          <w:rFonts w:ascii="Arial" w:hAnsi="Arial" w:cs="Arial"/>
          <w:color w:val="FF0000"/>
          <w:sz w:val="24"/>
          <w:szCs w:val="24"/>
        </w:rPr>
      </w:pPr>
      <w:r w:rsidRPr="00F11B18">
        <w:rPr>
          <w:rFonts w:ascii="Arial" w:hAnsi="Arial" w:cs="Arial"/>
          <w:color w:val="FF0000"/>
          <w:sz w:val="24"/>
          <w:szCs w:val="24"/>
        </w:rPr>
        <w:t>** view all the response from applicant and Agree/disagree</w:t>
      </w:r>
    </w:p>
    <w:tbl>
      <w:tblPr>
        <w:tblStyle w:val="TableGrid"/>
        <w:tblW w:w="0" w:type="auto"/>
        <w:tblInd w:w="1260" w:type="dxa"/>
        <w:tblLook w:val="04A0" w:firstRow="1" w:lastRow="0" w:firstColumn="1" w:lastColumn="0" w:noHBand="0" w:noVBand="1"/>
      </w:tblPr>
      <w:tblGrid>
        <w:gridCol w:w="3528"/>
        <w:gridCol w:w="1710"/>
        <w:gridCol w:w="3078"/>
      </w:tblGrid>
      <w:tr w:rsidR="004D7FBB" w:rsidRPr="00F11B18" w14:paraId="2362876E" w14:textId="77777777" w:rsidTr="004D7FBB">
        <w:tc>
          <w:tcPr>
            <w:tcW w:w="3528" w:type="dxa"/>
            <w:shd w:val="clear" w:color="auto" w:fill="FDE9D9" w:themeFill="accent6" w:themeFillTint="33"/>
          </w:tcPr>
          <w:p w14:paraId="43272FEE" w14:textId="77777777" w:rsidR="004D7FBB" w:rsidRPr="00F11B18" w:rsidRDefault="004D7FBB" w:rsidP="004D7FBB">
            <w:pPr>
              <w:jc w:val="center"/>
              <w:rPr>
                <w:rFonts w:ascii="Arial" w:hAnsi="Arial" w:cs="Arial"/>
                <w:color w:val="FF0000"/>
                <w:sz w:val="24"/>
                <w:szCs w:val="24"/>
              </w:rPr>
            </w:pPr>
            <w:r w:rsidRPr="00F11B18">
              <w:rPr>
                <w:rFonts w:ascii="Arial" w:hAnsi="Arial" w:cs="Arial"/>
                <w:color w:val="FF0000"/>
                <w:sz w:val="24"/>
                <w:szCs w:val="24"/>
              </w:rPr>
              <w:lastRenderedPageBreak/>
              <w:t>Field Name</w:t>
            </w:r>
          </w:p>
        </w:tc>
        <w:tc>
          <w:tcPr>
            <w:tcW w:w="1710" w:type="dxa"/>
            <w:shd w:val="clear" w:color="auto" w:fill="FDE9D9" w:themeFill="accent6" w:themeFillTint="33"/>
          </w:tcPr>
          <w:p w14:paraId="51669B58" w14:textId="77777777" w:rsidR="004D7FBB" w:rsidRPr="00F11B18" w:rsidRDefault="004D7FBB" w:rsidP="004D7FBB">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68626FA9" w14:textId="77777777" w:rsidR="004D7FBB" w:rsidRPr="00F11B18" w:rsidRDefault="004D7FBB" w:rsidP="004D7FBB">
            <w:pPr>
              <w:jc w:val="center"/>
              <w:rPr>
                <w:rFonts w:ascii="Arial" w:hAnsi="Arial" w:cs="Arial"/>
                <w:color w:val="FF0000"/>
                <w:sz w:val="24"/>
                <w:szCs w:val="24"/>
              </w:rPr>
            </w:pPr>
            <w:r w:rsidRPr="00F11B18">
              <w:rPr>
                <w:rFonts w:ascii="Arial" w:hAnsi="Arial" w:cs="Arial"/>
                <w:color w:val="FF0000"/>
                <w:sz w:val="24"/>
                <w:szCs w:val="24"/>
              </w:rPr>
              <w:t>Validation</w:t>
            </w:r>
          </w:p>
        </w:tc>
      </w:tr>
      <w:tr w:rsidR="004D7FBB" w:rsidRPr="00F11B18" w14:paraId="6727E71B" w14:textId="77777777" w:rsidTr="004D7FBB">
        <w:tc>
          <w:tcPr>
            <w:tcW w:w="3528" w:type="dxa"/>
          </w:tcPr>
          <w:p w14:paraId="15F2430E" w14:textId="77777777" w:rsidR="004D7FBB" w:rsidRPr="00F11B18" w:rsidRDefault="004D7FBB" w:rsidP="004D7FBB">
            <w:pPr>
              <w:rPr>
                <w:rFonts w:ascii="Arial" w:hAnsi="Arial" w:cs="Arial"/>
                <w:color w:val="FF0000"/>
                <w:sz w:val="24"/>
                <w:szCs w:val="24"/>
              </w:rPr>
            </w:pPr>
            <w:r w:rsidRPr="00F11B18">
              <w:rPr>
                <w:rFonts w:ascii="Arial" w:hAnsi="Arial" w:cs="Arial"/>
                <w:color w:val="FF0000"/>
                <w:sz w:val="24"/>
                <w:szCs w:val="24"/>
              </w:rPr>
              <w:t>Agree/Disagree to Proposed Audit plan</w:t>
            </w:r>
          </w:p>
        </w:tc>
        <w:tc>
          <w:tcPr>
            <w:tcW w:w="1710" w:type="dxa"/>
          </w:tcPr>
          <w:p w14:paraId="0A033D7E" w14:textId="77777777" w:rsidR="004D7FBB" w:rsidRPr="00F11B18" w:rsidRDefault="004D7FBB" w:rsidP="004D7FBB">
            <w:pPr>
              <w:rPr>
                <w:rFonts w:ascii="Arial" w:hAnsi="Arial" w:cs="Arial"/>
                <w:color w:val="FF0000"/>
                <w:sz w:val="24"/>
                <w:szCs w:val="24"/>
              </w:rPr>
            </w:pPr>
            <w:r w:rsidRPr="00F11B18">
              <w:rPr>
                <w:rFonts w:ascii="Arial" w:hAnsi="Arial" w:cs="Arial"/>
                <w:color w:val="FF0000"/>
                <w:sz w:val="24"/>
                <w:szCs w:val="24"/>
              </w:rPr>
              <w:t>Radio button</w:t>
            </w:r>
          </w:p>
        </w:tc>
        <w:tc>
          <w:tcPr>
            <w:tcW w:w="3078" w:type="dxa"/>
            <w:vAlign w:val="center"/>
          </w:tcPr>
          <w:p w14:paraId="395AB03D" w14:textId="77777777" w:rsidR="004D7FBB" w:rsidRPr="00F11B18" w:rsidRDefault="004D7FBB" w:rsidP="004D7FBB">
            <w:pPr>
              <w:rPr>
                <w:rFonts w:ascii="Arial" w:hAnsi="Arial" w:cs="Arial"/>
                <w:color w:val="FF0000"/>
                <w:sz w:val="24"/>
                <w:szCs w:val="24"/>
              </w:rPr>
            </w:pPr>
            <w:r w:rsidRPr="00F11B18">
              <w:rPr>
                <w:rFonts w:ascii="Arial" w:hAnsi="Arial" w:cs="Arial"/>
                <w:color w:val="FF0000"/>
                <w:sz w:val="24"/>
                <w:szCs w:val="24"/>
              </w:rPr>
              <w:t>Agree or Disagree</w:t>
            </w:r>
          </w:p>
        </w:tc>
      </w:tr>
      <w:tr w:rsidR="004D7FBB" w:rsidRPr="00F11B18" w14:paraId="46E24237" w14:textId="77777777" w:rsidTr="004D7FBB">
        <w:tc>
          <w:tcPr>
            <w:tcW w:w="3528" w:type="dxa"/>
          </w:tcPr>
          <w:p w14:paraId="00D9D393" w14:textId="77777777" w:rsidR="004D7FBB" w:rsidRPr="00F11B18" w:rsidRDefault="004D7FBB" w:rsidP="004D7FBB">
            <w:pPr>
              <w:rPr>
                <w:rFonts w:ascii="Arial" w:hAnsi="Arial" w:cs="Arial"/>
                <w:color w:val="FF0000"/>
                <w:sz w:val="24"/>
                <w:szCs w:val="24"/>
              </w:rPr>
            </w:pPr>
            <w:proofErr w:type="gramStart"/>
            <w:r w:rsidRPr="00F11B18">
              <w:rPr>
                <w:rFonts w:ascii="Arial" w:hAnsi="Arial" w:cs="Arial"/>
                <w:color w:val="FF0000"/>
                <w:sz w:val="24"/>
                <w:szCs w:val="24"/>
              </w:rPr>
              <w:t>Remarks(</w:t>
            </w:r>
            <w:proofErr w:type="gramEnd"/>
            <w:r w:rsidRPr="00F11B18">
              <w:rPr>
                <w:rFonts w:ascii="Arial" w:hAnsi="Arial" w:cs="Arial"/>
                <w:color w:val="FF0000"/>
                <w:sz w:val="24"/>
                <w:szCs w:val="24"/>
              </w:rPr>
              <w:t>can propose new date)</w:t>
            </w:r>
          </w:p>
        </w:tc>
        <w:tc>
          <w:tcPr>
            <w:tcW w:w="1710" w:type="dxa"/>
          </w:tcPr>
          <w:p w14:paraId="3F965CEF" w14:textId="77777777" w:rsidR="004D7FBB" w:rsidRPr="00F11B18" w:rsidRDefault="004D7FBB" w:rsidP="004D7FBB">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06780EF3" w14:textId="77777777" w:rsidR="004D7FBB" w:rsidRPr="00F11B18" w:rsidRDefault="004D7FBB" w:rsidP="004D7FBB">
            <w:pPr>
              <w:rPr>
                <w:rFonts w:ascii="Arial" w:hAnsi="Arial" w:cs="Arial"/>
                <w:color w:val="FF0000"/>
                <w:sz w:val="24"/>
                <w:szCs w:val="24"/>
              </w:rPr>
            </w:pPr>
            <w:r w:rsidRPr="00F11B18">
              <w:rPr>
                <w:rFonts w:ascii="Arial" w:hAnsi="Arial" w:cs="Arial"/>
                <w:color w:val="FF0000"/>
                <w:sz w:val="24"/>
                <w:szCs w:val="24"/>
              </w:rPr>
              <w:t xml:space="preserve">Enable this field only if “Agree/Disagree to Audit plan” is </w:t>
            </w:r>
            <w:r w:rsidRPr="00F11B18">
              <w:rPr>
                <w:rFonts w:ascii="Arial" w:hAnsi="Arial" w:cs="Arial"/>
                <w:b/>
                <w:bCs/>
                <w:color w:val="FF0000"/>
                <w:sz w:val="24"/>
                <w:szCs w:val="24"/>
              </w:rPr>
              <w:t>Disagreed.</w:t>
            </w:r>
          </w:p>
        </w:tc>
      </w:tr>
      <w:tr w:rsidR="004D7FBB" w:rsidRPr="00F11B18" w14:paraId="71BB5439" w14:textId="77777777" w:rsidTr="004D7FBB">
        <w:tc>
          <w:tcPr>
            <w:tcW w:w="3528" w:type="dxa"/>
          </w:tcPr>
          <w:p w14:paraId="71130BD3" w14:textId="77777777" w:rsidR="004D7FBB" w:rsidRPr="00F11B18" w:rsidRDefault="004D7FBB" w:rsidP="004D7FBB">
            <w:pPr>
              <w:rPr>
                <w:rFonts w:ascii="Arial" w:hAnsi="Arial" w:cs="Arial"/>
                <w:color w:val="FF0000"/>
                <w:sz w:val="24"/>
                <w:szCs w:val="24"/>
              </w:rPr>
            </w:pPr>
            <w:r w:rsidRPr="00F11B18">
              <w:rPr>
                <w:rFonts w:ascii="Arial" w:hAnsi="Arial" w:cs="Arial"/>
                <w:color w:val="FF0000"/>
                <w:sz w:val="24"/>
                <w:szCs w:val="24"/>
              </w:rPr>
              <w:t>Date</w:t>
            </w:r>
          </w:p>
        </w:tc>
        <w:tc>
          <w:tcPr>
            <w:tcW w:w="1710" w:type="dxa"/>
          </w:tcPr>
          <w:p w14:paraId="02B98150" w14:textId="77777777" w:rsidR="004D7FBB" w:rsidRPr="00F11B18" w:rsidRDefault="004D7FBB" w:rsidP="004D7FBB">
            <w:pPr>
              <w:rPr>
                <w:rFonts w:ascii="Arial" w:hAnsi="Arial" w:cs="Arial"/>
                <w:color w:val="FF0000"/>
                <w:sz w:val="24"/>
                <w:szCs w:val="24"/>
              </w:rPr>
            </w:pPr>
            <w:r w:rsidRPr="00F11B18">
              <w:rPr>
                <w:rFonts w:ascii="Arial" w:hAnsi="Arial" w:cs="Arial"/>
                <w:color w:val="FF0000"/>
                <w:sz w:val="24"/>
                <w:szCs w:val="24"/>
              </w:rPr>
              <w:t>Date</w:t>
            </w:r>
          </w:p>
        </w:tc>
        <w:tc>
          <w:tcPr>
            <w:tcW w:w="3078" w:type="dxa"/>
            <w:vAlign w:val="center"/>
          </w:tcPr>
          <w:p w14:paraId="21A27DA8" w14:textId="77777777" w:rsidR="004D7FBB" w:rsidRPr="00F11B18" w:rsidRDefault="004D7FBB" w:rsidP="004D7FBB">
            <w:pPr>
              <w:rPr>
                <w:rFonts w:ascii="Arial" w:hAnsi="Arial" w:cs="Arial"/>
                <w:color w:val="FF0000"/>
                <w:sz w:val="24"/>
                <w:szCs w:val="24"/>
              </w:rPr>
            </w:pPr>
            <w:r w:rsidRPr="00F11B18">
              <w:rPr>
                <w:rFonts w:ascii="Arial" w:hAnsi="Arial" w:cs="Arial"/>
                <w:color w:val="FF0000"/>
                <w:sz w:val="24"/>
                <w:szCs w:val="24"/>
              </w:rPr>
              <w:t>Today’s Date</w:t>
            </w:r>
          </w:p>
        </w:tc>
      </w:tr>
    </w:tbl>
    <w:p w14:paraId="3A9AF669" w14:textId="77777777" w:rsidR="004D7FBB" w:rsidRPr="004D7FBB" w:rsidRDefault="004D7FBB" w:rsidP="004D7FBB">
      <w:pPr>
        <w:ind w:left="1260"/>
        <w:rPr>
          <w:rFonts w:ascii="Arial" w:hAnsi="Arial" w:cs="Arial"/>
          <w:color w:val="FF0000"/>
          <w:sz w:val="24"/>
          <w:szCs w:val="24"/>
        </w:rPr>
      </w:pPr>
      <w:r w:rsidRPr="00F11B18">
        <w:rPr>
          <w:rFonts w:ascii="Arial" w:hAnsi="Arial" w:cs="Arial"/>
          <w:color w:val="FF0000"/>
          <w:sz w:val="24"/>
          <w:szCs w:val="24"/>
        </w:rPr>
        <w:t>**Notify back to Applicant</w:t>
      </w:r>
    </w:p>
    <w:p w14:paraId="65EBDC9B" w14:textId="77777777" w:rsidR="008012FE" w:rsidRDefault="008012FE" w:rsidP="008012FE">
      <w:pPr>
        <w:pStyle w:val="Heading2"/>
        <w:numPr>
          <w:ilvl w:val="3"/>
          <w:numId w:val="1"/>
        </w:numPr>
        <w:ind w:left="1260" w:firstLine="0"/>
        <w:rPr>
          <w:rFonts w:ascii="Arial" w:hAnsi="Arial" w:cs="Arial"/>
          <w:color w:val="auto"/>
          <w:sz w:val="24"/>
          <w:szCs w:val="24"/>
        </w:rPr>
      </w:pPr>
      <w:r>
        <w:rPr>
          <w:rFonts w:ascii="Arial" w:hAnsi="Arial" w:cs="Arial"/>
          <w:color w:val="auto"/>
          <w:sz w:val="24"/>
          <w:szCs w:val="24"/>
        </w:rPr>
        <w:t xml:space="preserve">Non-Conformity </w:t>
      </w:r>
      <w:r w:rsidR="004D7FBB">
        <w:rPr>
          <w:rFonts w:ascii="Arial" w:hAnsi="Arial" w:cs="Arial"/>
          <w:color w:val="auto"/>
          <w:sz w:val="24"/>
          <w:szCs w:val="24"/>
        </w:rPr>
        <w:t>Reporting</w:t>
      </w:r>
      <w:r>
        <w:rPr>
          <w:rFonts w:ascii="Arial" w:hAnsi="Arial" w:cs="Arial"/>
          <w:color w:val="auto"/>
          <w:sz w:val="24"/>
          <w:szCs w:val="24"/>
        </w:rPr>
        <w:t xml:space="preserve"> (Role)</w:t>
      </w:r>
      <w:bookmarkEnd w:id="177"/>
    </w:p>
    <w:p w14:paraId="247B0492" w14:textId="77777777" w:rsidR="007E0F57" w:rsidRPr="007E0F57" w:rsidRDefault="007E0F57" w:rsidP="007E0F57">
      <w:pPr>
        <w:pStyle w:val="ListParagraph"/>
        <w:ind w:left="360"/>
        <w:rPr>
          <w:color w:val="FF0000"/>
        </w:rPr>
      </w:pPr>
    </w:p>
    <w:tbl>
      <w:tblPr>
        <w:tblStyle w:val="TableGrid"/>
        <w:tblW w:w="0" w:type="auto"/>
        <w:tblInd w:w="1260" w:type="dxa"/>
        <w:tblLook w:val="04A0" w:firstRow="1" w:lastRow="0" w:firstColumn="1" w:lastColumn="0" w:noHBand="0" w:noVBand="1"/>
      </w:tblPr>
      <w:tblGrid>
        <w:gridCol w:w="3528"/>
        <w:gridCol w:w="1710"/>
        <w:gridCol w:w="3078"/>
      </w:tblGrid>
      <w:tr w:rsidR="007E0F57" w:rsidRPr="00F11B18" w14:paraId="14A05A7F" w14:textId="77777777" w:rsidTr="00CD6DFA">
        <w:tc>
          <w:tcPr>
            <w:tcW w:w="3528" w:type="dxa"/>
            <w:shd w:val="clear" w:color="auto" w:fill="FDE9D9" w:themeFill="accent6" w:themeFillTint="33"/>
          </w:tcPr>
          <w:p w14:paraId="1E6B1BD9"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Field Name</w:t>
            </w:r>
          </w:p>
        </w:tc>
        <w:tc>
          <w:tcPr>
            <w:tcW w:w="1710" w:type="dxa"/>
            <w:shd w:val="clear" w:color="auto" w:fill="FDE9D9" w:themeFill="accent6" w:themeFillTint="33"/>
          </w:tcPr>
          <w:p w14:paraId="0E182043"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4E9A684E"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Validation</w:t>
            </w:r>
          </w:p>
        </w:tc>
      </w:tr>
      <w:tr w:rsidR="007E0F57" w:rsidRPr="00F11B18" w14:paraId="6C24E264" w14:textId="77777777" w:rsidTr="00CD6DFA">
        <w:tc>
          <w:tcPr>
            <w:tcW w:w="3528" w:type="dxa"/>
          </w:tcPr>
          <w:p w14:paraId="66BC6BA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Name of the Applicant</w:t>
            </w:r>
          </w:p>
        </w:tc>
        <w:tc>
          <w:tcPr>
            <w:tcW w:w="1710" w:type="dxa"/>
          </w:tcPr>
          <w:p w14:paraId="657B351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Select </w:t>
            </w:r>
          </w:p>
        </w:tc>
        <w:tc>
          <w:tcPr>
            <w:tcW w:w="3078" w:type="dxa"/>
            <w:vAlign w:val="center"/>
          </w:tcPr>
          <w:p w14:paraId="42AFC4FC"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(Preliminary, Periodic, </w:t>
            </w:r>
            <w:proofErr w:type="gramStart"/>
            <w:r w:rsidRPr="00F11B18">
              <w:rPr>
                <w:rFonts w:ascii="Arial" w:hAnsi="Arial" w:cs="Arial"/>
                <w:color w:val="FF0000"/>
                <w:sz w:val="24"/>
                <w:szCs w:val="24"/>
              </w:rPr>
              <w:t>Other</w:t>
            </w:r>
            <w:proofErr w:type="gramEnd"/>
            <w:r w:rsidRPr="00F11B18">
              <w:rPr>
                <w:rFonts w:ascii="Arial" w:hAnsi="Arial" w:cs="Arial"/>
                <w:color w:val="FF0000"/>
                <w:sz w:val="24"/>
                <w:szCs w:val="24"/>
              </w:rPr>
              <w:t xml:space="preserve"> MS)</w:t>
            </w:r>
          </w:p>
        </w:tc>
      </w:tr>
      <w:tr w:rsidR="007E0F57" w:rsidRPr="00F11B18" w14:paraId="2F67782D" w14:textId="77777777" w:rsidTr="00CD6DFA">
        <w:tc>
          <w:tcPr>
            <w:tcW w:w="3528" w:type="dxa"/>
          </w:tcPr>
          <w:p w14:paraId="5E0E1747"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Applicant/ Certification License No</w:t>
            </w:r>
          </w:p>
        </w:tc>
        <w:tc>
          <w:tcPr>
            <w:tcW w:w="1710" w:type="dxa"/>
          </w:tcPr>
          <w:p w14:paraId="5D9FEFDC"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tcPr>
          <w:p w14:paraId="5BC1A86E" w14:textId="77777777" w:rsidR="007E0F57" w:rsidRPr="00F11B18" w:rsidRDefault="007E0F57" w:rsidP="00CD6DFA">
            <w:pPr>
              <w:rPr>
                <w:rFonts w:ascii="Arial" w:hAnsi="Arial" w:cs="Arial"/>
                <w:color w:val="FF0000"/>
                <w:sz w:val="24"/>
                <w:szCs w:val="24"/>
              </w:rPr>
            </w:pPr>
          </w:p>
        </w:tc>
      </w:tr>
      <w:tr w:rsidR="007E0F57" w:rsidRPr="00F11B18" w14:paraId="5FBD7FF2" w14:textId="77777777" w:rsidTr="00CD6DFA">
        <w:tc>
          <w:tcPr>
            <w:tcW w:w="3528" w:type="dxa"/>
          </w:tcPr>
          <w:p w14:paraId="2F7A25A0"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Nature of audit</w:t>
            </w:r>
          </w:p>
        </w:tc>
        <w:tc>
          <w:tcPr>
            <w:tcW w:w="1710" w:type="dxa"/>
          </w:tcPr>
          <w:p w14:paraId="7C022557"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Select </w:t>
            </w:r>
          </w:p>
        </w:tc>
        <w:tc>
          <w:tcPr>
            <w:tcW w:w="3078" w:type="dxa"/>
            <w:vAlign w:val="center"/>
          </w:tcPr>
          <w:p w14:paraId="795F7FF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(Preliminary visit, Factory audit, Surveillance audit, Recertification audit, Others)</w:t>
            </w:r>
          </w:p>
        </w:tc>
      </w:tr>
      <w:tr w:rsidR="007E0F57" w:rsidRPr="00F11B18" w14:paraId="677F0363" w14:textId="77777777" w:rsidTr="00CD6DFA">
        <w:tc>
          <w:tcPr>
            <w:tcW w:w="3528" w:type="dxa"/>
          </w:tcPr>
          <w:p w14:paraId="03E256F0"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Product for certification</w:t>
            </w:r>
          </w:p>
        </w:tc>
        <w:tc>
          <w:tcPr>
            <w:tcW w:w="1710" w:type="dxa"/>
          </w:tcPr>
          <w:p w14:paraId="1D2DD782"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tcPr>
          <w:p w14:paraId="02B1510D" w14:textId="77777777" w:rsidR="007E0F57" w:rsidRPr="00F11B18" w:rsidRDefault="007E0F57" w:rsidP="00CD6DFA">
            <w:pPr>
              <w:rPr>
                <w:rFonts w:ascii="Arial" w:hAnsi="Arial" w:cs="Arial"/>
                <w:color w:val="FF0000"/>
                <w:sz w:val="24"/>
                <w:szCs w:val="24"/>
              </w:rPr>
            </w:pPr>
          </w:p>
        </w:tc>
      </w:tr>
      <w:tr w:rsidR="007E0F57" w:rsidRPr="00F11B18" w14:paraId="4F8BF9E9" w14:textId="77777777" w:rsidTr="00CD6DFA">
        <w:tc>
          <w:tcPr>
            <w:tcW w:w="3528" w:type="dxa"/>
          </w:tcPr>
          <w:p w14:paraId="0EB1D87E"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Audit Team</w:t>
            </w:r>
          </w:p>
        </w:tc>
        <w:tc>
          <w:tcPr>
            <w:tcW w:w="1710" w:type="dxa"/>
          </w:tcPr>
          <w:p w14:paraId="57CB16FD"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253DD11D" w14:textId="77777777" w:rsidR="007E0F57" w:rsidRPr="00F11B18" w:rsidRDefault="007E0F57" w:rsidP="00CD6DFA">
            <w:pPr>
              <w:rPr>
                <w:rFonts w:ascii="Arial" w:hAnsi="Arial" w:cs="Arial"/>
                <w:color w:val="FF0000"/>
                <w:sz w:val="24"/>
                <w:szCs w:val="24"/>
              </w:rPr>
            </w:pPr>
          </w:p>
        </w:tc>
      </w:tr>
      <w:tr w:rsidR="007E0F57" w:rsidRPr="00F11B18" w14:paraId="1C34E794" w14:textId="77777777" w:rsidTr="00CD6DFA">
        <w:tc>
          <w:tcPr>
            <w:tcW w:w="3528" w:type="dxa"/>
          </w:tcPr>
          <w:p w14:paraId="47FF3836"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 of visit</w:t>
            </w:r>
          </w:p>
        </w:tc>
        <w:tc>
          <w:tcPr>
            <w:tcW w:w="1710" w:type="dxa"/>
          </w:tcPr>
          <w:p w14:paraId="251C3DEB"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3078" w:type="dxa"/>
            <w:vAlign w:val="center"/>
          </w:tcPr>
          <w:p w14:paraId="47803317" w14:textId="77777777" w:rsidR="007E0F57" w:rsidRPr="00F11B18" w:rsidRDefault="007E0F57" w:rsidP="00CD6DFA">
            <w:pPr>
              <w:rPr>
                <w:rFonts w:ascii="Arial" w:hAnsi="Arial" w:cs="Arial"/>
                <w:color w:val="FF0000"/>
                <w:sz w:val="24"/>
                <w:szCs w:val="24"/>
              </w:rPr>
            </w:pPr>
          </w:p>
        </w:tc>
      </w:tr>
    </w:tbl>
    <w:p w14:paraId="34A4D3A9" w14:textId="77777777" w:rsidR="007E0F57" w:rsidRPr="007E0F57" w:rsidRDefault="007E0F57" w:rsidP="007E0F57">
      <w:pPr>
        <w:pStyle w:val="ListParagraph"/>
        <w:ind w:left="360"/>
        <w:rPr>
          <w:rFonts w:ascii="Arial" w:hAnsi="Arial" w:cs="Arial"/>
          <w:color w:val="FF0000"/>
          <w:sz w:val="24"/>
          <w:szCs w:val="24"/>
        </w:rPr>
      </w:pPr>
    </w:p>
    <w:p w14:paraId="3258CB65" w14:textId="77777777" w:rsidR="007E0F57" w:rsidRPr="007E0F57" w:rsidRDefault="007E0F57" w:rsidP="007E0F57">
      <w:pPr>
        <w:ind w:left="720"/>
        <w:rPr>
          <w:rFonts w:ascii="Arial" w:hAnsi="Arial" w:cs="Arial"/>
          <w:color w:val="FF0000"/>
          <w:sz w:val="24"/>
          <w:szCs w:val="24"/>
        </w:rPr>
      </w:pPr>
      <w:r w:rsidRPr="007E0F57">
        <w:rPr>
          <w:rFonts w:ascii="Arial" w:hAnsi="Arial" w:cs="Arial"/>
          <w:color w:val="FF0000"/>
          <w:sz w:val="24"/>
          <w:szCs w:val="24"/>
        </w:rPr>
        <w:t>Details of Nonconformities (add more button);</w:t>
      </w:r>
    </w:p>
    <w:tbl>
      <w:tblPr>
        <w:tblStyle w:val="TableGrid"/>
        <w:tblW w:w="0" w:type="auto"/>
        <w:tblInd w:w="1260" w:type="dxa"/>
        <w:tblLook w:val="04A0" w:firstRow="1" w:lastRow="0" w:firstColumn="1" w:lastColumn="0" w:noHBand="0" w:noVBand="1"/>
      </w:tblPr>
      <w:tblGrid>
        <w:gridCol w:w="3528"/>
        <w:gridCol w:w="1710"/>
        <w:gridCol w:w="3078"/>
      </w:tblGrid>
      <w:tr w:rsidR="007E0F57" w:rsidRPr="00F11B18" w14:paraId="2F9A7224" w14:textId="77777777" w:rsidTr="00CD6DFA">
        <w:tc>
          <w:tcPr>
            <w:tcW w:w="3528" w:type="dxa"/>
            <w:shd w:val="clear" w:color="auto" w:fill="FDE9D9" w:themeFill="accent6" w:themeFillTint="33"/>
          </w:tcPr>
          <w:p w14:paraId="137FA2BB"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Field Name</w:t>
            </w:r>
          </w:p>
        </w:tc>
        <w:tc>
          <w:tcPr>
            <w:tcW w:w="1710" w:type="dxa"/>
            <w:shd w:val="clear" w:color="auto" w:fill="FDE9D9" w:themeFill="accent6" w:themeFillTint="33"/>
          </w:tcPr>
          <w:p w14:paraId="2292ACE3"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6FFF48D8"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Validation</w:t>
            </w:r>
          </w:p>
        </w:tc>
      </w:tr>
      <w:tr w:rsidR="007E0F57" w:rsidRPr="00F11B18" w14:paraId="60514237" w14:textId="77777777" w:rsidTr="00CD6DFA">
        <w:tc>
          <w:tcPr>
            <w:tcW w:w="3528" w:type="dxa"/>
          </w:tcPr>
          <w:p w14:paraId="5319A9A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Audit Criteria</w:t>
            </w:r>
          </w:p>
        </w:tc>
        <w:tc>
          <w:tcPr>
            <w:tcW w:w="1710" w:type="dxa"/>
          </w:tcPr>
          <w:p w14:paraId="1A8ECFC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tcPr>
          <w:p w14:paraId="73C4CF4A" w14:textId="77777777" w:rsidR="007E0F57" w:rsidRPr="00F11B18" w:rsidRDefault="007E0F57" w:rsidP="00CD6DFA">
            <w:pPr>
              <w:rPr>
                <w:rFonts w:ascii="Arial" w:hAnsi="Arial" w:cs="Arial"/>
                <w:color w:val="FF0000"/>
                <w:sz w:val="24"/>
                <w:szCs w:val="24"/>
              </w:rPr>
            </w:pPr>
          </w:p>
        </w:tc>
      </w:tr>
      <w:tr w:rsidR="007E0F57" w:rsidRPr="00F11B18" w14:paraId="23E0EF66" w14:textId="77777777" w:rsidTr="00CD6DFA">
        <w:tc>
          <w:tcPr>
            <w:tcW w:w="3528" w:type="dxa"/>
          </w:tcPr>
          <w:p w14:paraId="28662D65" w14:textId="77777777" w:rsidR="007E0F57" w:rsidRPr="00F11B18" w:rsidRDefault="007E0F57" w:rsidP="00CD6DFA">
            <w:pPr>
              <w:rPr>
                <w:rFonts w:ascii="Arial" w:hAnsi="Arial" w:cs="Arial"/>
                <w:color w:val="FF0000"/>
                <w:sz w:val="24"/>
                <w:szCs w:val="24"/>
              </w:rPr>
            </w:pPr>
            <w:r w:rsidRPr="00F11B18">
              <w:rPr>
                <w:rFonts w:ascii="Arial" w:hAnsi="Arial" w:cs="Arial"/>
                <w:color w:val="FF0000"/>
              </w:rPr>
              <w:t>Clause Number</w:t>
            </w:r>
          </w:p>
        </w:tc>
        <w:tc>
          <w:tcPr>
            <w:tcW w:w="1710" w:type="dxa"/>
          </w:tcPr>
          <w:p w14:paraId="72E8475E"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5406CC85" w14:textId="77777777" w:rsidR="007E0F57" w:rsidRPr="00F11B18" w:rsidRDefault="007E0F57" w:rsidP="00CD6DFA">
            <w:pPr>
              <w:rPr>
                <w:rFonts w:ascii="Arial" w:hAnsi="Arial" w:cs="Arial"/>
                <w:color w:val="FF0000"/>
                <w:sz w:val="24"/>
                <w:szCs w:val="24"/>
              </w:rPr>
            </w:pPr>
          </w:p>
        </w:tc>
      </w:tr>
      <w:tr w:rsidR="007E0F57" w:rsidRPr="00F11B18" w14:paraId="21F8DCB5" w14:textId="77777777" w:rsidTr="00CD6DFA">
        <w:tc>
          <w:tcPr>
            <w:tcW w:w="3528" w:type="dxa"/>
          </w:tcPr>
          <w:p w14:paraId="074CD0CF" w14:textId="77777777" w:rsidR="007E0F57" w:rsidRPr="00F11B18" w:rsidRDefault="007E0F57" w:rsidP="00CD6DFA">
            <w:pPr>
              <w:rPr>
                <w:rFonts w:ascii="Arial" w:hAnsi="Arial" w:cs="Arial"/>
                <w:color w:val="FF0000"/>
              </w:rPr>
            </w:pPr>
            <w:r w:rsidRPr="00F11B18">
              <w:rPr>
                <w:rFonts w:ascii="Arial" w:hAnsi="Arial" w:cs="Arial"/>
                <w:color w:val="FF0000"/>
                <w:sz w:val="24"/>
                <w:szCs w:val="24"/>
              </w:rPr>
              <w:t>Nonconformity</w:t>
            </w:r>
          </w:p>
        </w:tc>
        <w:tc>
          <w:tcPr>
            <w:tcW w:w="1710" w:type="dxa"/>
          </w:tcPr>
          <w:p w14:paraId="28F343E2"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Radio button</w:t>
            </w:r>
          </w:p>
        </w:tc>
        <w:tc>
          <w:tcPr>
            <w:tcW w:w="3078" w:type="dxa"/>
          </w:tcPr>
          <w:p w14:paraId="177FEECD"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Yes and No</w:t>
            </w:r>
          </w:p>
        </w:tc>
      </w:tr>
      <w:tr w:rsidR="007E0F57" w:rsidRPr="00F11B18" w14:paraId="2F52A768" w14:textId="77777777" w:rsidTr="00CD6DFA">
        <w:tc>
          <w:tcPr>
            <w:tcW w:w="3528" w:type="dxa"/>
          </w:tcPr>
          <w:p w14:paraId="6337C200" w14:textId="77777777" w:rsidR="007E0F57" w:rsidRPr="00F11B18" w:rsidRDefault="007E0F57" w:rsidP="00CD6DFA">
            <w:pPr>
              <w:rPr>
                <w:rFonts w:ascii="Arial" w:hAnsi="Arial" w:cs="Arial"/>
                <w:color w:val="FF0000"/>
              </w:rPr>
            </w:pPr>
            <w:r w:rsidRPr="00F11B18">
              <w:rPr>
                <w:rFonts w:ascii="Arial" w:hAnsi="Arial" w:cs="Arial"/>
                <w:color w:val="FF0000"/>
                <w:sz w:val="24"/>
                <w:szCs w:val="24"/>
              </w:rPr>
              <w:t>Nonconformity Category</w:t>
            </w:r>
          </w:p>
        </w:tc>
        <w:tc>
          <w:tcPr>
            <w:tcW w:w="1710" w:type="dxa"/>
          </w:tcPr>
          <w:p w14:paraId="6D1A675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Select</w:t>
            </w:r>
          </w:p>
        </w:tc>
        <w:tc>
          <w:tcPr>
            <w:tcW w:w="3078" w:type="dxa"/>
            <w:vAlign w:val="center"/>
          </w:tcPr>
          <w:p w14:paraId="28FA8F28"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If yes (Critical/Major/Minor)</w:t>
            </w:r>
          </w:p>
        </w:tc>
      </w:tr>
      <w:tr w:rsidR="007E0F57" w:rsidRPr="00F11B18" w14:paraId="288BBF24" w14:textId="77777777" w:rsidTr="00CD6DFA">
        <w:tc>
          <w:tcPr>
            <w:tcW w:w="3528" w:type="dxa"/>
          </w:tcPr>
          <w:p w14:paraId="10ED0B43"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Sl.no</w:t>
            </w:r>
          </w:p>
        </w:tc>
        <w:tc>
          <w:tcPr>
            <w:tcW w:w="1710" w:type="dxa"/>
          </w:tcPr>
          <w:p w14:paraId="70D5D1F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number</w:t>
            </w:r>
          </w:p>
        </w:tc>
        <w:tc>
          <w:tcPr>
            <w:tcW w:w="3078" w:type="dxa"/>
            <w:vAlign w:val="center"/>
          </w:tcPr>
          <w:p w14:paraId="55E40B20" w14:textId="77777777" w:rsidR="007E0F57" w:rsidRPr="00F11B18" w:rsidRDefault="007E0F57" w:rsidP="00CD6DFA">
            <w:pPr>
              <w:rPr>
                <w:rFonts w:ascii="Arial" w:hAnsi="Arial" w:cs="Arial"/>
                <w:color w:val="FF0000"/>
                <w:sz w:val="24"/>
                <w:szCs w:val="24"/>
              </w:rPr>
            </w:pPr>
          </w:p>
        </w:tc>
      </w:tr>
      <w:tr w:rsidR="007E0F57" w:rsidRPr="00F11B18" w14:paraId="138CF437" w14:textId="77777777" w:rsidTr="00CD6DFA">
        <w:tc>
          <w:tcPr>
            <w:tcW w:w="3528" w:type="dxa"/>
          </w:tcPr>
          <w:p w14:paraId="14308CDE"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Description of nonconformity </w:t>
            </w:r>
          </w:p>
        </w:tc>
        <w:tc>
          <w:tcPr>
            <w:tcW w:w="1710" w:type="dxa"/>
          </w:tcPr>
          <w:p w14:paraId="2598CA63"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7198F21B" w14:textId="77777777" w:rsidR="007E0F57" w:rsidRPr="00F11B18" w:rsidRDefault="007E0F57" w:rsidP="00CD6DFA">
            <w:pPr>
              <w:rPr>
                <w:rFonts w:ascii="Arial" w:hAnsi="Arial" w:cs="Arial"/>
                <w:color w:val="FF0000"/>
                <w:sz w:val="24"/>
                <w:szCs w:val="24"/>
              </w:rPr>
            </w:pPr>
          </w:p>
        </w:tc>
      </w:tr>
      <w:tr w:rsidR="007E0F57" w:rsidRPr="00F11B18" w14:paraId="3B7C7B7F" w14:textId="77777777" w:rsidTr="00CD6DFA">
        <w:tc>
          <w:tcPr>
            <w:tcW w:w="3528" w:type="dxa"/>
          </w:tcPr>
          <w:p w14:paraId="2181A5F1" w14:textId="77777777" w:rsidR="007E0F57" w:rsidRPr="00F11B18" w:rsidRDefault="007E0F57" w:rsidP="00CD6DFA">
            <w:pPr>
              <w:rPr>
                <w:rFonts w:ascii="Arial" w:hAnsi="Arial" w:cs="Arial"/>
                <w:color w:val="FF0000"/>
              </w:rPr>
            </w:pPr>
            <w:r w:rsidRPr="00F11B18">
              <w:rPr>
                <w:rFonts w:ascii="Arial" w:hAnsi="Arial" w:cs="Arial"/>
                <w:color w:val="FF0000"/>
              </w:rPr>
              <w:t>Date</w:t>
            </w:r>
          </w:p>
        </w:tc>
        <w:tc>
          <w:tcPr>
            <w:tcW w:w="1710" w:type="dxa"/>
          </w:tcPr>
          <w:p w14:paraId="05C7DEB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3078" w:type="dxa"/>
          </w:tcPr>
          <w:p w14:paraId="5FB846AE" w14:textId="77777777" w:rsidR="007E0F57" w:rsidRPr="00F11B18" w:rsidRDefault="007E0F57" w:rsidP="00CD6DFA">
            <w:pPr>
              <w:rPr>
                <w:rFonts w:ascii="Arial" w:hAnsi="Arial" w:cs="Arial"/>
                <w:color w:val="FF0000"/>
                <w:sz w:val="24"/>
                <w:szCs w:val="24"/>
              </w:rPr>
            </w:pPr>
          </w:p>
        </w:tc>
      </w:tr>
    </w:tbl>
    <w:p w14:paraId="319A7B66" w14:textId="77777777" w:rsidR="007E0F57" w:rsidRDefault="007E0F57" w:rsidP="008012FE">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8012FE" w:rsidRPr="00B039CD" w14:paraId="6726F687" w14:textId="77777777" w:rsidTr="007637A4">
        <w:tc>
          <w:tcPr>
            <w:tcW w:w="3528" w:type="dxa"/>
            <w:shd w:val="clear" w:color="auto" w:fill="FDE9D9" w:themeFill="accent6" w:themeFillTint="33"/>
          </w:tcPr>
          <w:p w14:paraId="0E7CBDBE"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6287D2A6"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0FA92617" w14:textId="77777777" w:rsidR="008012FE" w:rsidRPr="00B039CD" w:rsidRDefault="008012FE" w:rsidP="007637A4">
            <w:pPr>
              <w:jc w:val="center"/>
              <w:rPr>
                <w:rFonts w:ascii="Arial" w:hAnsi="Arial" w:cs="Arial"/>
                <w:sz w:val="24"/>
                <w:szCs w:val="24"/>
              </w:rPr>
            </w:pPr>
            <w:r w:rsidRPr="00B039CD">
              <w:rPr>
                <w:rFonts w:ascii="Arial" w:hAnsi="Arial" w:cs="Arial"/>
                <w:sz w:val="24"/>
                <w:szCs w:val="24"/>
              </w:rPr>
              <w:t>Validation</w:t>
            </w:r>
          </w:p>
        </w:tc>
      </w:tr>
      <w:tr w:rsidR="008012FE" w:rsidRPr="00B039CD" w14:paraId="4EFA5BE0" w14:textId="77777777" w:rsidTr="007637A4">
        <w:tc>
          <w:tcPr>
            <w:tcW w:w="3528" w:type="dxa"/>
          </w:tcPr>
          <w:p w14:paraId="5CCC7F65" w14:textId="77777777" w:rsidR="008012FE" w:rsidRPr="00B039CD" w:rsidRDefault="008012FE" w:rsidP="007637A4">
            <w:pPr>
              <w:rPr>
                <w:rFonts w:ascii="Arial" w:hAnsi="Arial" w:cs="Arial"/>
                <w:sz w:val="24"/>
                <w:szCs w:val="24"/>
              </w:rPr>
            </w:pPr>
            <w:r w:rsidRPr="00E84A81">
              <w:rPr>
                <w:rFonts w:ascii="Arial" w:hAnsi="Arial" w:cs="Arial"/>
                <w:sz w:val="24"/>
                <w:szCs w:val="24"/>
              </w:rPr>
              <w:t>Acknowledgement of report copy</w:t>
            </w:r>
          </w:p>
        </w:tc>
        <w:tc>
          <w:tcPr>
            <w:tcW w:w="1710" w:type="dxa"/>
          </w:tcPr>
          <w:p w14:paraId="2C40242D" w14:textId="77777777" w:rsidR="008012FE" w:rsidRPr="00B039CD" w:rsidRDefault="008012FE" w:rsidP="007637A4">
            <w:pPr>
              <w:rPr>
                <w:rFonts w:ascii="Arial" w:hAnsi="Arial" w:cs="Arial"/>
                <w:sz w:val="24"/>
                <w:szCs w:val="24"/>
              </w:rPr>
            </w:pPr>
            <w:r>
              <w:rPr>
                <w:rFonts w:ascii="Arial" w:hAnsi="Arial" w:cs="Arial"/>
                <w:sz w:val="24"/>
                <w:szCs w:val="24"/>
              </w:rPr>
              <w:t>Check box</w:t>
            </w:r>
          </w:p>
        </w:tc>
        <w:tc>
          <w:tcPr>
            <w:tcW w:w="3078" w:type="dxa"/>
            <w:vAlign w:val="center"/>
          </w:tcPr>
          <w:p w14:paraId="33B8AE10" w14:textId="77777777" w:rsidR="008012FE" w:rsidRPr="00B039CD" w:rsidRDefault="008012FE" w:rsidP="007637A4">
            <w:pPr>
              <w:rPr>
                <w:rFonts w:ascii="Arial" w:hAnsi="Arial" w:cs="Arial"/>
                <w:sz w:val="24"/>
                <w:szCs w:val="24"/>
              </w:rPr>
            </w:pPr>
          </w:p>
        </w:tc>
      </w:tr>
      <w:tr w:rsidR="008012FE" w:rsidRPr="00B039CD" w14:paraId="286605FA" w14:textId="77777777" w:rsidTr="007637A4">
        <w:tc>
          <w:tcPr>
            <w:tcW w:w="3528" w:type="dxa"/>
          </w:tcPr>
          <w:p w14:paraId="75A385D3" w14:textId="77777777" w:rsidR="008012FE" w:rsidRPr="00B039CD" w:rsidRDefault="008012FE" w:rsidP="007637A4">
            <w:pPr>
              <w:rPr>
                <w:rFonts w:ascii="Arial" w:hAnsi="Arial" w:cs="Arial"/>
                <w:sz w:val="24"/>
                <w:szCs w:val="24"/>
              </w:rPr>
            </w:pPr>
            <w:r w:rsidRPr="00E84A81">
              <w:rPr>
                <w:rFonts w:ascii="Arial" w:hAnsi="Arial" w:cs="Arial"/>
                <w:sz w:val="24"/>
                <w:szCs w:val="24"/>
              </w:rPr>
              <w:t>Discrepancies have been fully explained and understood by the firm</w:t>
            </w:r>
          </w:p>
        </w:tc>
        <w:tc>
          <w:tcPr>
            <w:tcW w:w="1710" w:type="dxa"/>
          </w:tcPr>
          <w:p w14:paraId="1D51ED9C" w14:textId="77777777" w:rsidR="008012FE" w:rsidRPr="00B039CD" w:rsidRDefault="008012FE" w:rsidP="007637A4">
            <w:pPr>
              <w:rPr>
                <w:rFonts w:ascii="Arial" w:hAnsi="Arial" w:cs="Arial"/>
                <w:sz w:val="24"/>
                <w:szCs w:val="24"/>
              </w:rPr>
            </w:pPr>
          </w:p>
        </w:tc>
        <w:tc>
          <w:tcPr>
            <w:tcW w:w="3078" w:type="dxa"/>
          </w:tcPr>
          <w:p w14:paraId="6B153A2F" w14:textId="77777777" w:rsidR="008012FE" w:rsidRPr="00B039CD" w:rsidRDefault="008012FE" w:rsidP="007637A4">
            <w:pPr>
              <w:rPr>
                <w:rFonts w:ascii="Arial" w:hAnsi="Arial" w:cs="Arial"/>
                <w:sz w:val="24"/>
                <w:szCs w:val="24"/>
              </w:rPr>
            </w:pPr>
          </w:p>
        </w:tc>
      </w:tr>
      <w:tr w:rsidR="008012FE" w:rsidRPr="00B039CD" w14:paraId="1879E2A6" w14:textId="77777777" w:rsidTr="007637A4">
        <w:tc>
          <w:tcPr>
            <w:tcW w:w="3528" w:type="dxa"/>
          </w:tcPr>
          <w:p w14:paraId="6D0006AF" w14:textId="77777777" w:rsidR="008012FE" w:rsidRPr="00E84A81" w:rsidRDefault="008012FE" w:rsidP="001556CB">
            <w:pPr>
              <w:rPr>
                <w:rFonts w:ascii="Arial" w:hAnsi="Arial" w:cs="Arial"/>
                <w:sz w:val="24"/>
                <w:szCs w:val="24"/>
              </w:rPr>
            </w:pPr>
            <w:r w:rsidRPr="00E84A81">
              <w:rPr>
                <w:rFonts w:ascii="Arial" w:hAnsi="Arial" w:cs="Arial"/>
                <w:sz w:val="24"/>
                <w:szCs w:val="24"/>
              </w:rPr>
              <w:t xml:space="preserve">Confirmation of agreed or </w:t>
            </w:r>
            <w:r w:rsidRPr="00E84A81">
              <w:rPr>
                <w:rFonts w:ascii="Arial" w:hAnsi="Arial" w:cs="Arial"/>
                <w:sz w:val="24"/>
                <w:szCs w:val="24"/>
              </w:rPr>
              <w:lastRenderedPageBreak/>
              <w:t>proposed corrective actions to be made to BAFRA within ____ days.</w:t>
            </w:r>
          </w:p>
        </w:tc>
        <w:tc>
          <w:tcPr>
            <w:tcW w:w="1710" w:type="dxa"/>
          </w:tcPr>
          <w:p w14:paraId="350D50A0" w14:textId="77777777" w:rsidR="008012FE" w:rsidRPr="00B039CD" w:rsidRDefault="008012FE" w:rsidP="007637A4">
            <w:pPr>
              <w:rPr>
                <w:rFonts w:ascii="Arial" w:hAnsi="Arial" w:cs="Arial"/>
                <w:sz w:val="24"/>
                <w:szCs w:val="24"/>
              </w:rPr>
            </w:pPr>
            <w:r>
              <w:rPr>
                <w:rFonts w:ascii="Arial" w:hAnsi="Arial" w:cs="Arial"/>
                <w:sz w:val="24"/>
                <w:szCs w:val="24"/>
              </w:rPr>
              <w:lastRenderedPageBreak/>
              <w:t>number</w:t>
            </w:r>
          </w:p>
        </w:tc>
        <w:tc>
          <w:tcPr>
            <w:tcW w:w="3078" w:type="dxa"/>
          </w:tcPr>
          <w:p w14:paraId="5ADAD713" w14:textId="77777777" w:rsidR="008012FE" w:rsidRPr="00B039CD" w:rsidRDefault="008012FE" w:rsidP="001556CB">
            <w:pPr>
              <w:rPr>
                <w:rFonts w:ascii="Arial" w:hAnsi="Arial" w:cs="Arial"/>
                <w:sz w:val="24"/>
                <w:szCs w:val="24"/>
              </w:rPr>
            </w:pPr>
            <w:r w:rsidRPr="0063328C">
              <w:rPr>
                <w:rFonts w:ascii="Arial" w:hAnsi="Arial" w:cs="Arial"/>
                <w:sz w:val="24"/>
                <w:szCs w:val="24"/>
              </w:rPr>
              <w:t xml:space="preserve">Should accept only </w:t>
            </w:r>
            <w:r w:rsidRPr="0063328C">
              <w:rPr>
                <w:rFonts w:ascii="Arial" w:hAnsi="Arial" w:cs="Arial"/>
                <w:sz w:val="24"/>
                <w:szCs w:val="24"/>
              </w:rPr>
              <w:lastRenderedPageBreak/>
              <w:t>number, should not accept special character</w:t>
            </w:r>
          </w:p>
        </w:tc>
      </w:tr>
      <w:tr w:rsidR="008012FE" w:rsidRPr="00B039CD" w14:paraId="75CDE0CC" w14:textId="77777777" w:rsidTr="007637A4">
        <w:tc>
          <w:tcPr>
            <w:tcW w:w="3528" w:type="dxa"/>
          </w:tcPr>
          <w:p w14:paraId="16F8BF9E" w14:textId="77777777" w:rsidR="008012FE" w:rsidRPr="00E84A81" w:rsidRDefault="008012FE" w:rsidP="007637A4">
            <w:pPr>
              <w:rPr>
                <w:rFonts w:ascii="Arial" w:hAnsi="Arial" w:cs="Arial"/>
                <w:sz w:val="24"/>
                <w:szCs w:val="24"/>
              </w:rPr>
            </w:pPr>
            <w:commentRangeStart w:id="178"/>
            <w:r w:rsidRPr="00E84A81">
              <w:rPr>
                <w:rFonts w:ascii="Arial" w:hAnsi="Arial" w:cs="Arial"/>
                <w:sz w:val="24"/>
                <w:szCs w:val="24"/>
              </w:rPr>
              <w:lastRenderedPageBreak/>
              <w:t>Sample drawn along with test request to be deposited within ------- days within the laboratory</w:t>
            </w:r>
          </w:p>
        </w:tc>
        <w:tc>
          <w:tcPr>
            <w:tcW w:w="1710" w:type="dxa"/>
          </w:tcPr>
          <w:p w14:paraId="5FDBC48C" w14:textId="77777777" w:rsidR="008012FE" w:rsidRDefault="008012FE" w:rsidP="007637A4">
            <w:pPr>
              <w:rPr>
                <w:rFonts w:ascii="Arial" w:hAnsi="Arial" w:cs="Arial"/>
                <w:sz w:val="24"/>
                <w:szCs w:val="24"/>
              </w:rPr>
            </w:pPr>
            <w:r>
              <w:rPr>
                <w:rFonts w:ascii="Arial" w:hAnsi="Arial" w:cs="Arial"/>
                <w:sz w:val="24"/>
                <w:szCs w:val="24"/>
              </w:rPr>
              <w:t>number</w:t>
            </w:r>
          </w:p>
        </w:tc>
        <w:tc>
          <w:tcPr>
            <w:tcW w:w="3078" w:type="dxa"/>
          </w:tcPr>
          <w:p w14:paraId="0D1018E3" w14:textId="77777777" w:rsidR="008012FE" w:rsidRPr="0063328C" w:rsidRDefault="008012FE" w:rsidP="007637A4">
            <w:pPr>
              <w:rPr>
                <w:rFonts w:ascii="Arial" w:hAnsi="Arial" w:cs="Arial"/>
                <w:sz w:val="24"/>
                <w:szCs w:val="24"/>
              </w:rPr>
            </w:pPr>
            <w:r w:rsidRPr="0063328C">
              <w:rPr>
                <w:rFonts w:ascii="Arial" w:hAnsi="Arial" w:cs="Arial"/>
                <w:sz w:val="24"/>
                <w:szCs w:val="24"/>
              </w:rPr>
              <w:t>Should accept only number, should not accept special character</w:t>
            </w:r>
          </w:p>
          <w:p w14:paraId="3D9770C4" w14:textId="77777777" w:rsidR="008012FE" w:rsidRPr="00B039CD" w:rsidRDefault="008012FE" w:rsidP="007637A4">
            <w:pPr>
              <w:rPr>
                <w:rFonts w:ascii="Arial" w:hAnsi="Arial" w:cs="Arial"/>
                <w:sz w:val="24"/>
                <w:szCs w:val="24"/>
              </w:rPr>
            </w:pPr>
          </w:p>
        </w:tc>
      </w:tr>
      <w:tr w:rsidR="008012FE" w:rsidRPr="00B039CD" w14:paraId="7BF952F5" w14:textId="77777777" w:rsidTr="007637A4">
        <w:tc>
          <w:tcPr>
            <w:tcW w:w="3528" w:type="dxa"/>
          </w:tcPr>
          <w:p w14:paraId="7635EAE4" w14:textId="77777777" w:rsidR="008012FE" w:rsidRPr="00E84A81" w:rsidRDefault="008012FE" w:rsidP="007637A4">
            <w:pPr>
              <w:rPr>
                <w:rFonts w:ascii="Arial" w:hAnsi="Arial" w:cs="Arial"/>
                <w:sz w:val="24"/>
                <w:szCs w:val="24"/>
              </w:rPr>
            </w:pPr>
            <w:r>
              <w:rPr>
                <w:rFonts w:ascii="Arial" w:hAnsi="Arial" w:cs="Arial"/>
                <w:sz w:val="24"/>
                <w:szCs w:val="24"/>
              </w:rPr>
              <w:t xml:space="preserve">Submit button </w:t>
            </w:r>
          </w:p>
        </w:tc>
        <w:tc>
          <w:tcPr>
            <w:tcW w:w="1710" w:type="dxa"/>
          </w:tcPr>
          <w:p w14:paraId="0D81258A" w14:textId="77777777" w:rsidR="008012FE" w:rsidRDefault="008012FE" w:rsidP="007637A4">
            <w:pPr>
              <w:rPr>
                <w:rFonts w:ascii="Arial" w:hAnsi="Arial" w:cs="Arial"/>
                <w:sz w:val="24"/>
                <w:szCs w:val="24"/>
              </w:rPr>
            </w:pPr>
            <w:r>
              <w:rPr>
                <w:rFonts w:ascii="Arial" w:hAnsi="Arial" w:cs="Arial"/>
                <w:sz w:val="24"/>
                <w:szCs w:val="24"/>
              </w:rPr>
              <w:t xml:space="preserve">Button </w:t>
            </w:r>
          </w:p>
        </w:tc>
        <w:tc>
          <w:tcPr>
            <w:tcW w:w="3078" w:type="dxa"/>
          </w:tcPr>
          <w:p w14:paraId="2E89EA96" w14:textId="77777777" w:rsidR="008012FE" w:rsidRPr="00B039CD" w:rsidRDefault="008012FE" w:rsidP="007637A4">
            <w:pPr>
              <w:rPr>
                <w:rFonts w:ascii="Arial" w:hAnsi="Arial" w:cs="Arial"/>
                <w:sz w:val="24"/>
                <w:szCs w:val="24"/>
              </w:rPr>
            </w:pPr>
          </w:p>
        </w:tc>
      </w:tr>
    </w:tbl>
    <w:p w14:paraId="26F0725F" w14:textId="77777777" w:rsidR="008012FE" w:rsidRDefault="008012FE" w:rsidP="008012FE">
      <w:pPr>
        <w:rPr>
          <w:rFonts w:ascii="Arial" w:hAnsi="Arial" w:cs="Arial"/>
        </w:rPr>
      </w:pPr>
      <w:r w:rsidRPr="008B57AE">
        <w:rPr>
          <w:rFonts w:ascii="Arial" w:hAnsi="Arial" w:cs="Arial"/>
        </w:rPr>
        <w:tab/>
        <w:t>**</w:t>
      </w:r>
      <w:r>
        <w:rPr>
          <w:rFonts w:ascii="Arial" w:hAnsi="Arial" w:cs="Arial"/>
        </w:rPr>
        <w:t xml:space="preserve"> If rejected, send NC to applicant</w:t>
      </w:r>
    </w:p>
    <w:p w14:paraId="7160799B" w14:textId="77777777" w:rsidR="008012FE" w:rsidRDefault="008012FE" w:rsidP="008012FE">
      <w:pPr>
        <w:rPr>
          <w:rFonts w:ascii="Arial" w:hAnsi="Arial" w:cs="Arial"/>
        </w:rPr>
      </w:pPr>
      <w:r>
        <w:rPr>
          <w:rFonts w:ascii="Arial" w:hAnsi="Arial" w:cs="Arial"/>
        </w:rPr>
        <w:tab/>
        <w:t xml:space="preserve">        ** If approved/rejected, </w:t>
      </w:r>
      <w:r w:rsidRPr="008B57AE">
        <w:rPr>
          <w:rFonts w:ascii="Arial" w:hAnsi="Arial" w:cs="Arial"/>
        </w:rPr>
        <w:t>shared</w:t>
      </w:r>
      <w:r>
        <w:rPr>
          <w:rFonts w:ascii="Arial" w:hAnsi="Arial" w:cs="Arial"/>
        </w:rPr>
        <w:t xml:space="preserve"> report</w:t>
      </w:r>
      <w:r w:rsidRPr="008B57AE">
        <w:rPr>
          <w:rFonts w:ascii="Arial" w:hAnsi="Arial" w:cs="Arial"/>
        </w:rPr>
        <w:t xml:space="preserve"> with BAFRA Head and Field Office</w:t>
      </w:r>
    </w:p>
    <w:p w14:paraId="1D261A02" w14:textId="77777777" w:rsidR="008012FE" w:rsidRDefault="007E0F57" w:rsidP="008012FE">
      <w:pPr>
        <w:pStyle w:val="Heading2"/>
        <w:numPr>
          <w:ilvl w:val="3"/>
          <w:numId w:val="1"/>
        </w:numPr>
        <w:ind w:hanging="450"/>
        <w:rPr>
          <w:rFonts w:ascii="Arial" w:hAnsi="Arial" w:cs="Arial"/>
          <w:color w:val="auto"/>
          <w:sz w:val="24"/>
          <w:szCs w:val="24"/>
        </w:rPr>
      </w:pPr>
      <w:bookmarkStart w:id="179" w:name="_Toc53514957"/>
      <w:commentRangeEnd w:id="178"/>
      <w:r>
        <w:rPr>
          <w:rStyle w:val="CommentReference"/>
          <w:rFonts w:asciiTheme="minorHAnsi" w:eastAsiaTheme="minorHAnsi" w:hAnsiTheme="minorHAnsi" w:cstheme="minorBidi"/>
          <w:b w:val="0"/>
          <w:bCs w:val="0"/>
          <w:color w:val="auto"/>
        </w:rPr>
        <w:commentReference w:id="178"/>
      </w:r>
      <w:r w:rsidR="008012FE">
        <w:rPr>
          <w:rFonts w:ascii="Arial" w:hAnsi="Arial" w:cs="Arial"/>
          <w:color w:val="auto"/>
          <w:sz w:val="24"/>
          <w:szCs w:val="24"/>
        </w:rPr>
        <w:t>Re-Response to Non-Conformity (Role)</w:t>
      </w:r>
      <w:bookmarkEnd w:id="179"/>
    </w:p>
    <w:p w14:paraId="59C08B61" w14:textId="77777777" w:rsidR="007E0F57" w:rsidRDefault="007E0F57" w:rsidP="007E0F57">
      <w:pPr>
        <w:ind w:left="540" w:firstLine="720"/>
        <w:rPr>
          <w:rFonts w:ascii="Arial" w:hAnsi="Arial" w:cs="Arial"/>
          <w:color w:val="FF0000"/>
          <w:sz w:val="24"/>
          <w:szCs w:val="24"/>
        </w:rPr>
      </w:pPr>
    </w:p>
    <w:p w14:paraId="4AAFDB1C" w14:textId="77777777" w:rsidR="007E0F57" w:rsidRPr="00F11B18" w:rsidRDefault="007E0F57" w:rsidP="007E0F57">
      <w:pPr>
        <w:ind w:left="540" w:firstLine="720"/>
        <w:rPr>
          <w:rFonts w:ascii="Arial" w:hAnsi="Arial" w:cs="Arial"/>
          <w:color w:val="FF0000"/>
          <w:sz w:val="24"/>
          <w:szCs w:val="24"/>
        </w:rPr>
      </w:pPr>
      <w:r w:rsidRPr="00F11B18">
        <w:rPr>
          <w:rFonts w:ascii="Arial" w:hAnsi="Arial" w:cs="Arial"/>
          <w:color w:val="FF0000"/>
          <w:sz w:val="24"/>
          <w:szCs w:val="24"/>
        </w:rPr>
        <w:t>** view all the response from applicant and provide response and close NC</w:t>
      </w:r>
    </w:p>
    <w:p w14:paraId="577596F7" w14:textId="77777777" w:rsidR="007E0F57" w:rsidRPr="002A66BD" w:rsidRDefault="007E0F57" w:rsidP="007E0F57">
      <w:pPr>
        <w:pStyle w:val="ListParagraph"/>
        <w:ind w:left="1260"/>
        <w:rPr>
          <w:rFonts w:ascii="Arial" w:hAnsi="Arial" w:cs="Arial"/>
          <w:sz w:val="24"/>
          <w:szCs w:val="24"/>
        </w:rPr>
      </w:pPr>
      <w:r>
        <w:rPr>
          <w:rFonts w:ascii="Arial" w:hAnsi="Arial" w:cs="Arial"/>
          <w:sz w:val="24"/>
          <w:szCs w:val="24"/>
        </w:rPr>
        <w:t>Response (show response to non-conformity by applicant in the following format);</w:t>
      </w:r>
    </w:p>
    <w:tbl>
      <w:tblPr>
        <w:tblStyle w:val="TableGrid"/>
        <w:tblW w:w="0" w:type="auto"/>
        <w:tblInd w:w="1260" w:type="dxa"/>
        <w:tblLook w:val="04A0" w:firstRow="1" w:lastRow="0" w:firstColumn="1" w:lastColumn="0" w:noHBand="0" w:noVBand="1"/>
      </w:tblPr>
      <w:tblGrid>
        <w:gridCol w:w="3528"/>
        <w:gridCol w:w="1710"/>
        <w:gridCol w:w="3078"/>
      </w:tblGrid>
      <w:tr w:rsidR="007E0F57" w:rsidRPr="00F11B18" w14:paraId="1CA8A339" w14:textId="77777777" w:rsidTr="00CD6DFA">
        <w:tc>
          <w:tcPr>
            <w:tcW w:w="3528" w:type="dxa"/>
            <w:shd w:val="clear" w:color="auto" w:fill="FDE9D9" w:themeFill="accent6" w:themeFillTint="33"/>
          </w:tcPr>
          <w:p w14:paraId="552D5ABF"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Field Name</w:t>
            </w:r>
          </w:p>
        </w:tc>
        <w:tc>
          <w:tcPr>
            <w:tcW w:w="1710" w:type="dxa"/>
            <w:shd w:val="clear" w:color="auto" w:fill="FDE9D9" w:themeFill="accent6" w:themeFillTint="33"/>
          </w:tcPr>
          <w:p w14:paraId="47FF2322"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21F3AFB6"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Validation</w:t>
            </w:r>
          </w:p>
        </w:tc>
      </w:tr>
      <w:tr w:rsidR="007E0F57" w:rsidRPr="00F11B18" w14:paraId="473E503A" w14:textId="77777777" w:rsidTr="00CD6DFA">
        <w:tc>
          <w:tcPr>
            <w:tcW w:w="3528" w:type="dxa"/>
          </w:tcPr>
          <w:p w14:paraId="0C8A8DD6"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Audit Criteria</w:t>
            </w:r>
          </w:p>
        </w:tc>
        <w:tc>
          <w:tcPr>
            <w:tcW w:w="1710" w:type="dxa"/>
          </w:tcPr>
          <w:p w14:paraId="3A701333"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Merge w:val="restart"/>
          </w:tcPr>
          <w:p w14:paraId="789D57CD"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pull</w:t>
            </w:r>
          </w:p>
        </w:tc>
      </w:tr>
      <w:tr w:rsidR="007E0F57" w:rsidRPr="00F11B18" w14:paraId="3466D72B" w14:textId="77777777" w:rsidTr="00CD6DFA">
        <w:tc>
          <w:tcPr>
            <w:tcW w:w="3528" w:type="dxa"/>
          </w:tcPr>
          <w:p w14:paraId="3C98AB8B" w14:textId="77777777" w:rsidR="007E0F57" w:rsidRPr="00F11B18" w:rsidRDefault="007E0F57" w:rsidP="00CD6DFA">
            <w:pPr>
              <w:rPr>
                <w:rFonts w:ascii="Arial" w:hAnsi="Arial" w:cs="Arial"/>
                <w:color w:val="FF0000"/>
                <w:sz w:val="24"/>
                <w:szCs w:val="24"/>
              </w:rPr>
            </w:pPr>
            <w:r w:rsidRPr="00F11B18">
              <w:rPr>
                <w:rFonts w:ascii="Arial" w:hAnsi="Arial" w:cs="Arial"/>
                <w:color w:val="FF0000"/>
              </w:rPr>
              <w:t>Clause Number</w:t>
            </w:r>
          </w:p>
        </w:tc>
        <w:tc>
          <w:tcPr>
            <w:tcW w:w="1710" w:type="dxa"/>
          </w:tcPr>
          <w:p w14:paraId="47F9D19B"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Merge/>
            <w:vAlign w:val="center"/>
          </w:tcPr>
          <w:p w14:paraId="55EB068B" w14:textId="77777777" w:rsidR="007E0F57" w:rsidRPr="00F11B18" w:rsidRDefault="007E0F57" w:rsidP="00CD6DFA">
            <w:pPr>
              <w:rPr>
                <w:rFonts w:ascii="Arial" w:hAnsi="Arial" w:cs="Arial"/>
                <w:color w:val="FF0000"/>
                <w:sz w:val="24"/>
                <w:szCs w:val="24"/>
              </w:rPr>
            </w:pPr>
          </w:p>
        </w:tc>
      </w:tr>
      <w:tr w:rsidR="007E0F57" w:rsidRPr="00F11B18" w14:paraId="475ABE73" w14:textId="77777777" w:rsidTr="00CD6DFA">
        <w:tc>
          <w:tcPr>
            <w:tcW w:w="3528" w:type="dxa"/>
          </w:tcPr>
          <w:p w14:paraId="685949D6" w14:textId="77777777" w:rsidR="007E0F57" w:rsidRPr="00F11B18" w:rsidRDefault="007E0F57" w:rsidP="00CD6DFA">
            <w:pPr>
              <w:rPr>
                <w:rFonts w:ascii="Arial" w:hAnsi="Arial" w:cs="Arial"/>
                <w:color w:val="FF0000"/>
              </w:rPr>
            </w:pPr>
            <w:r w:rsidRPr="00F11B18">
              <w:rPr>
                <w:rFonts w:ascii="Arial" w:hAnsi="Arial" w:cs="Arial"/>
                <w:color w:val="FF0000"/>
                <w:sz w:val="24"/>
                <w:szCs w:val="24"/>
              </w:rPr>
              <w:t>Nonconformity Category</w:t>
            </w:r>
          </w:p>
        </w:tc>
        <w:tc>
          <w:tcPr>
            <w:tcW w:w="1710" w:type="dxa"/>
          </w:tcPr>
          <w:p w14:paraId="44727FF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Select</w:t>
            </w:r>
          </w:p>
        </w:tc>
        <w:tc>
          <w:tcPr>
            <w:tcW w:w="3078" w:type="dxa"/>
            <w:vMerge/>
            <w:vAlign w:val="center"/>
          </w:tcPr>
          <w:p w14:paraId="77A31B49" w14:textId="77777777" w:rsidR="007E0F57" w:rsidRPr="00F11B18" w:rsidRDefault="007E0F57" w:rsidP="00CD6DFA">
            <w:pPr>
              <w:rPr>
                <w:rFonts w:ascii="Arial" w:hAnsi="Arial" w:cs="Arial"/>
                <w:color w:val="FF0000"/>
                <w:sz w:val="24"/>
                <w:szCs w:val="24"/>
              </w:rPr>
            </w:pPr>
          </w:p>
        </w:tc>
      </w:tr>
      <w:tr w:rsidR="007E0F57" w:rsidRPr="00F11B18" w14:paraId="261E569C" w14:textId="77777777" w:rsidTr="00CD6DFA">
        <w:tc>
          <w:tcPr>
            <w:tcW w:w="3528" w:type="dxa"/>
          </w:tcPr>
          <w:p w14:paraId="7F491039"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Sl.no</w:t>
            </w:r>
          </w:p>
        </w:tc>
        <w:tc>
          <w:tcPr>
            <w:tcW w:w="1710" w:type="dxa"/>
          </w:tcPr>
          <w:p w14:paraId="310061BB"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number</w:t>
            </w:r>
          </w:p>
        </w:tc>
        <w:tc>
          <w:tcPr>
            <w:tcW w:w="3078" w:type="dxa"/>
            <w:vMerge/>
            <w:vAlign w:val="center"/>
          </w:tcPr>
          <w:p w14:paraId="76B202B2" w14:textId="77777777" w:rsidR="007E0F57" w:rsidRPr="00F11B18" w:rsidRDefault="007E0F57" w:rsidP="00CD6DFA">
            <w:pPr>
              <w:rPr>
                <w:rFonts w:ascii="Arial" w:hAnsi="Arial" w:cs="Arial"/>
                <w:color w:val="FF0000"/>
                <w:sz w:val="24"/>
                <w:szCs w:val="24"/>
              </w:rPr>
            </w:pPr>
          </w:p>
        </w:tc>
      </w:tr>
      <w:tr w:rsidR="007E0F57" w:rsidRPr="00F11B18" w14:paraId="7D916D03" w14:textId="77777777" w:rsidTr="00CD6DFA">
        <w:tc>
          <w:tcPr>
            <w:tcW w:w="3528" w:type="dxa"/>
          </w:tcPr>
          <w:p w14:paraId="74ED6088"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Description of nonconformity </w:t>
            </w:r>
          </w:p>
        </w:tc>
        <w:tc>
          <w:tcPr>
            <w:tcW w:w="1710" w:type="dxa"/>
          </w:tcPr>
          <w:p w14:paraId="519D34A5"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Merge/>
            <w:vAlign w:val="center"/>
          </w:tcPr>
          <w:p w14:paraId="16F985DF" w14:textId="77777777" w:rsidR="007E0F57" w:rsidRPr="00F11B18" w:rsidRDefault="007E0F57" w:rsidP="00CD6DFA">
            <w:pPr>
              <w:rPr>
                <w:rFonts w:ascii="Arial" w:hAnsi="Arial" w:cs="Arial"/>
                <w:color w:val="FF0000"/>
                <w:sz w:val="24"/>
                <w:szCs w:val="24"/>
              </w:rPr>
            </w:pPr>
          </w:p>
        </w:tc>
      </w:tr>
      <w:tr w:rsidR="007E0F57" w:rsidRPr="00F11B18" w14:paraId="21964577" w14:textId="77777777" w:rsidTr="00CD6DFA">
        <w:tc>
          <w:tcPr>
            <w:tcW w:w="3528" w:type="dxa"/>
          </w:tcPr>
          <w:p w14:paraId="4F100459"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Corrective action proposed by Auditee</w:t>
            </w:r>
          </w:p>
        </w:tc>
        <w:tc>
          <w:tcPr>
            <w:tcW w:w="1710" w:type="dxa"/>
          </w:tcPr>
          <w:p w14:paraId="3483B8B4"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3C519A39"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pull</w:t>
            </w:r>
          </w:p>
        </w:tc>
      </w:tr>
      <w:tr w:rsidR="007E0F57" w:rsidRPr="00F11B18" w14:paraId="59237ADD" w14:textId="77777777" w:rsidTr="00CD6DFA">
        <w:tc>
          <w:tcPr>
            <w:tcW w:w="3528" w:type="dxa"/>
          </w:tcPr>
          <w:p w14:paraId="1CF3A805"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Corrective action taken by Auditee</w:t>
            </w:r>
          </w:p>
        </w:tc>
        <w:tc>
          <w:tcPr>
            <w:tcW w:w="1710" w:type="dxa"/>
          </w:tcPr>
          <w:p w14:paraId="4A818DB9"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6726DE1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pull</w:t>
            </w:r>
          </w:p>
        </w:tc>
      </w:tr>
      <w:tr w:rsidR="007E0F57" w:rsidRPr="00F11B18" w14:paraId="3E8CA892" w14:textId="77777777" w:rsidTr="00CD6DFA">
        <w:tc>
          <w:tcPr>
            <w:tcW w:w="3528" w:type="dxa"/>
          </w:tcPr>
          <w:p w14:paraId="412D4DF2" w14:textId="77777777" w:rsidR="007E0F57" w:rsidRPr="00F11B18" w:rsidRDefault="007E0F57" w:rsidP="00CD6DFA">
            <w:pPr>
              <w:rPr>
                <w:rFonts w:ascii="Arial" w:hAnsi="Arial" w:cs="Arial"/>
                <w:color w:val="FF0000"/>
                <w:sz w:val="24"/>
                <w:szCs w:val="24"/>
              </w:rPr>
            </w:pPr>
            <w:r w:rsidRPr="00F11B18">
              <w:rPr>
                <w:rFonts w:ascii="Arial" w:hAnsi="Arial" w:cs="Arial"/>
                <w:color w:val="FF0000"/>
              </w:rPr>
              <w:t>Date</w:t>
            </w:r>
          </w:p>
        </w:tc>
        <w:tc>
          <w:tcPr>
            <w:tcW w:w="1710" w:type="dxa"/>
          </w:tcPr>
          <w:p w14:paraId="021418B5"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3078" w:type="dxa"/>
            <w:vAlign w:val="center"/>
          </w:tcPr>
          <w:p w14:paraId="5804786C"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pull</w:t>
            </w:r>
          </w:p>
        </w:tc>
      </w:tr>
      <w:tr w:rsidR="007E0F57" w:rsidRPr="00F11B18" w14:paraId="452AC35C" w14:textId="77777777" w:rsidTr="00CD6DFA">
        <w:tc>
          <w:tcPr>
            <w:tcW w:w="3528" w:type="dxa"/>
          </w:tcPr>
          <w:p w14:paraId="352BB1A5" w14:textId="77777777" w:rsidR="007E0F57" w:rsidRPr="00F11B18" w:rsidRDefault="007E0F57" w:rsidP="00CD6DFA">
            <w:pPr>
              <w:rPr>
                <w:rFonts w:ascii="Arial" w:hAnsi="Arial" w:cs="Arial"/>
                <w:color w:val="FF0000"/>
              </w:rPr>
            </w:pPr>
            <w:r w:rsidRPr="00F11B18">
              <w:rPr>
                <w:rFonts w:ascii="Arial" w:hAnsi="Arial" w:cs="Arial"/>
                <w:color w:val="FF0000"/>
              </w:rPr>
              <w:t>Corrective action verified by the auditor</w:t>
            </w:r>
          </w:p>
        </w:tc>
        <w:tc>
          <w:tcPr>
            <w:tcW w:w="1710" w:type="dxa"/>
          </w:tcPr>
          <w:p w14:paraId="684AE127"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1BAC89AF" w14:textId="77777777" w:rsidR="007E0F57" w:rsidRPr="00F11B18" w:rsidRDefault="007E0F57" w:rsidP="00CD6DFA">
            <w:pPr>
              <w:rPr>
                <w:rFonts w:ascii="Arial" w:hAnsi="Arial" w:cs="Arial"/>
                <w:color w:val="FF0000"/>
                <w:sz w:val="24"/>
                <w:szCs w:val="24"/>
              </w:rPr>
            </w:pPr>
          </w:p>
        </w:tc>
      </w:tr>
      <w:tr w:rsidR="007E0F57" w:rsidRPr="00F11B18" w14:paraId="41153C8D" w14:textId="77777777" w:rsidTr="00CD6DFA">
        <w:tc>
          <w:tcPr>
            <w:tcW w:w="3528" w:type="dxa"/>
          </w:tcPr>
          <w:p w14:paraId="14957086" w14:textId="77777777" w:rsidR="007E0F57" w:rsidRPr="00F11B18" w:rsidRDefault="007E0F57" w:rsidP="00CD6DFA">
            <w:pPr>
              <w:rPr>
                <w:rFonts w:ascii="Arial" w:hAnsi="Arial" w:cs="Arial"/>
                <w:color w:val="FF0000"/>
              </w:rPr>
            </w:pPr>
            <w:r w:rsidRPr="00F11B18">
              <w:rPr>
                <w:rFonts w:ascii="Arial" w:hAnsi="Arial" w:cs="Arial"/>
                <w:color w:val="FF0000"/>
              </w:rPr>
              <w:t>Closure of NC</w:t>
            </w:r>
          </w:p>
        </w:tc>
        <w:tc>
          <w:tcPr>
            <w:tcW w:w="1710" w:type="dxa"/>
          </w:tcPr>
          <w:p w14:paraId="440A7ED3"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Radio button</w:t>
            </w:r>
          </w:p>
        </w:tc>
        <w:tc>
          <w:tcPr>
            <w:tcW w:w="3078" w:type="dxa"/>
          </w:tcPr>
          <w:p w14:paraId="61B03CB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Yes and No</w:t>
            </w:r>
          </w:p>
        </w:tc>
      </w:tr>
      <w:tr w:rsidR="007E0F57" w:rsidRPr="00F11B18" w14:paraId="697811E5" w14:textId="77777777" w:rsidTr="00CD6DFA">
        <w:tc>
          <w:tcPr>
            <w:tcW w:w="3528" w:type="dxa"/>
          </w:tcPr>
          <w:p w14:paraId="66C0B66D" w14:textId="77777777" w:rsidR="007E0F57" w:rsidRPr="00F11B18" w:rsidRDefault="007E0F57" w:rsidP="00CD6DFA">
            <w:pPr>
              <w:rPr>
                <w:rFonts w:ascii="Arial" w:hAnsi="Arial" w:cs="Arial"/>
                <w:color w:val="FF0000"/>
              </w:rPr>
            </w:pPr>
            <w:r w:rsidRPr="00F11B18">
              <w:rPr>
                <w:rFonts w:ascii="Arial" w:hAnsi="Arial" w:cs="Arial"/>
                <w:color w:val="FF0000"/>
              </w:rPr>
              <w:t>Date</w:t>
            </w:r>
          </w:p>
        </w:tc>
        <w:tc>
          <w:tcPr>
            <w:tcW w:w="1710" w:type="dxa"/>
          </w:tcPr>
          <w:p w14:paraId="0A235F33"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3078" w:type="dxa"/>
          </w:tcPr>
          <w:p w14:paraId="0A07D4B6" w14:textId="77777777" w:rsidR="007E0F57" w:rsidRPr="00F11B18" w:rsidRDefault="007E0F57" w:rsidP="00CD6DFA">
            <w:pPr>
              <w:rPr>
                <w:rFonts w:ascii="Arial" w:hAnsi="Arial" w:cs="Arial"/>
                <w:color w:val="FF0000"/>
                <w:sz w:val="24"/>
                <w:szCs w:val="24"/>
              </w:rPr>
            </w:pPr>
          </w:p>
        </w:tc>
      </w:tr>
    </w:tbl>
    <w:p w14:paraId="3E537ED8" w14:textId="77777777" w:rsidR="007E0F57" w:rsidRDefault="007E0F57" w:rsidP="007E0F57"/>
    <w:p w14:paraId="2435F997" w14:textId="77777777" w:rsidR="007E0F57" w:rsidRPr="00F11B18" w:rsidRDefault="007E0F57" w:rsidP="007E0F57">
      <w:pPr>
        <w:ind w:left="1260"/>
        <w:jc w:val="both"/>
        <w:rPr>
          <w:rFonts w:ascii="Arial" w:hAnsi="Arial" w:cs="Arial"/>
          <w:color w:val="FF0000"/>
          <w:sz w:val="24"/>
          <w:szCs w:val="24"/>
        </w:rPr>
      </w:pPr>
      <w:r w:rsidRPr="00F11B18">
        <w:rPr>
          <w:rFonts w:ascii="Arial" w:hAnsi="Arial" w:cs="Arial"/>
          <w:color w:val="FF0000"/>
          <w:sz w:val="24"/>
          <w:szCs w:val="24"/>
        </w:rPr>
        <w:t>** When the NCs are closed by the auditor, then enable (Forward) button for recommendation.</w:t>
      </w:r>
    </w:p>
    <w:p w14:paraId="45B4D685" w14:textId="77777777" w:rsidR="007E0F57" w:rsidRPr="00F11B18" w:rsidRDefault="007E0F57" w:rsidP="007E0F57">
      <w:pPr>
        <w:ind w:left="1260"/>
        <w:jc w:val="both"/>
        <w:rPr>
          <w:rFonts w:ascii="Arial" w:hAnsi="Arial" w:cs="Arial"/>
          <w:color w:val="FF0000"/>
          <w:sz w:val="24"/>
          <w:szCs w:val="24"/>
        </w:rPr>
      </w:pPr>
      <w:r w:rsidRPr="00F11B18">
        <w:rPr>
          <w:rFonts w:ascii="Arial" w:hAnsi="Arial" w:cs="Arial"/>
          <w:color w:val="FF0000"/>
          <w:sz w:val="24"/>
          <w:szCs w:val="24"/>
        </w:rPr>
        <w:t xml:space="preserve">** When the NCs are not closed by the auditor, then enable re-response by the applicant.  </w:t>
      </w:r>
    </w:p>
    <w:p w14:paraId="45967CCA" w14:textId="77777777" w:rsidR="007E0F57" w:rsidRPr="00F11B18" w:rsidRDefault="007E0F57" w:rsidP="007E0F57">
      <w:pPr>
        <w:ind w:left="1260"/>
        <w:rPr>
          <w:rFonts w:ascii="Arial" w:hAnsi="Arial" w:cs="Arial"/>
          <w:bCs/>
          <w:color w:val="FF0000"/>
          <w:sz w:val="24"/>
          <w:szCs w:val="24"/>
        </w:rPr>
      </w:pPr>
      <w:r w:rsidRPr="00F11B18">
        <w:rPr>
          <w:rFonts w:ascii="Arial" w:hAnsi="Arial" w:cs="Arial"/>
          <w:bCs/>
          <w:color w:val="FF0000"/>
          <w:sz w:val="24"/>
          <w:szCs w:val="24"/>
        </w:rPr>
        <w:t xml:space="preserve">Recommendation (submit this to BAFRA head office): </w:t>
      </w:r>
    </w:p>
    <w:tbl>
      <w:tblPr>
        <w:tblStyle w:val="TableGrid"/>
        <w:tblW w:w="0" w:type="auto"/>
        <w:tblInd w:w="1260" w:type="dxa"/>
        <w:tblLook w:val="04A0" w:firstRow="1" w:lastRow="0" w:firstColumn="1" w:lastColumn="0" w:noHBand="0" w:noVBand="1"/>
      </w:tblPr>
      <w:tblGrid>
        <w:gridCol w:w="3528"/>
        <w:gridCol w:w="1710"/>
        <w:gridCol w:w="3078"/>
      </w:tblGrid>
      <w:tr w:rsidR="007E0F57" w:rsidRPr="00F11B18" w14:paraId="5CA8C43A" w14:textId="77777777" w:rsidTr="00CD6DFA">
        <w:tc>
          <w:tcPr>
            <w:tcW w:w="3528" w:type="dxa"/>
            <w:shd w:val="clear" w:color="auto" w:fill="FDE9D9" w:themeFill="accent6" w:themeFillTint="33"/>
          </w:tcPr>
          <w:p w14:paraId="393E2E5F"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Field Name</w:t>
            </w:r>
          </w:p>
        </w:tc>
        <w:tc>
          <w:tcPr>
            <w:tcW w:w="1710" w:type="dxa"/>
            <w:shd w:val="clear" w:color="auto" w:fill="FDE9D9" w:themeFill="accent6" w:themeFillTint="33"/>
          </w:tcPr>
          <w:p w14:paraId="2185B5F3"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21A1F10A"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Validation</w:t>
            </w:r>
          </w:p>
        </w:tc>
      </w:tr>
      <w:tr w:rsidR="007E0F57" w:rsidRPr="00F11B18" w14:paraId="4972AEDA" w14:textId="77777777" w:rsidTr="00CD6DFA">
        <w:tc>
          <w:tcPr>
            <w:tcW w:w="3528" w:type="dxa"/>
          </w:tcPr>
          <w:p w14:paraId="517CDCBB" w14:textId="77777777" w:rsidR="007E0F57" w:rsidRPr="00F11B18" w:rsidRDefault="007E0F57" w:rsidP="00CD6DFA">
            <w:pPr>
              <w:rPr>
                <w:rFonts w:ascii="Arial" w:hAnsi="Arial" w:cs="Arial"/>
                <w:bCs/>
                <w:color w:val="FF0000"/>
              </w:rPr>
            </w:pPr>
            <w:r w:rsidRPr="00F11B18">
              <w:rPr>
                <w:rFonts w:ascii="Arial" w:hAnsi="Arial" w:cs="Arial"/>
                <w:bCs/>
                <w:color w:val="FF0000"/>
                <w:sz w:val="24"/>
                <w:szCs w:val="24"/>
              </w:rPr>
              <w:t>Recommendation</w:t>
            </w:r>
          </w:p>
        </w:tc>
        <w:tc>
          <w:tcPr>
            <w:tcW w:w="1710" w:type="dxa"/>
          </w:tcPr>
          <w:p w14:paraId="3E2CCED8"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tcPr>
          <w:p w14:paraId="5808174C" w14:textId="77777777" w:rsidR="007E0F57" w:rsidRPr="00F11B18" w:rsidRDefault="007E0F57" w:rsidP="00CD6DFA">
            <w:pPr>
              <w:rPr>
                <w:rFonts w:ascii="Arial" w:hAnsi="Arial" w:cs="Arial"/>
                <w:color w:val="FF0000"/>
                <w:sz w:val="24"/>
                <w:szCs w:val="24"/>
              </w:rPr>
            </w:pPr>
          </w:p>
        </w:tc>
      </w:tr>
    </w:tbl>
    <w:p w14:paraId="4FAABEC8" w14:textId="77777777" w:rsidR="007E0F57" w:rsidRPr="007E0F57" w:rsidRDefault="007E0F57" w:rsidP="007E0F57"/>
    <w:p w14:paraId="6465D379" w14:textId="77777777" w:rsidR="007E0F57" w:rsidRPr="00F11B18" w:rsidRDefault="007E0F57" w:rsidP="007E0F57">
      <w:pPr>
        <w:pStyle w:val="Heading2"/>
        <w:numPr>
          <w:ilvl w:val="3"/>
          <w:numId w:val="1"/>
        </w:numPr>
        <w:ind w:left="1260" w:firstLine="0"/>
        <w:rPr>
          <w:rFonts w:ascii="Arial" w:hAnsi="Arial" w:cs="Arial"/>
          <w:color w:val="FF0000"/>
          <w:sz w:val="24"/>
          <w:szCs w:val="24"/>
        </w:rPr>
      </w:pPr>
      <w:r w:rsidRPr="00F11B18">
        <w:rPr>
          <w:rFonts w:ascii="Arial" w:hAnsi="Arial" w:cs="Arial"/>
          <w:color w:val="FF0000"/>
          <w:sz w:val="24"/>
          <w:szCs w:val="24"/>
        </w:rPr>
        <w:t>Share Audit Report (Role)</w:t>
      </w:r>
    </w:p>
    <w:p w14:paraId="316EBA79" w14:textId="77777777" w:rsidR="007E0F57" w:rsidRDefault="007E0F57" w:rsidP="007E0F57">
      <w:pPr>
        <w:ind w:left="1260"/>
        <w:rPr>
          <w:rFonts w:ascii="Arial" w:hAnsi="Arial" w:cs="Arial"/>
          <w:color w:val="FF0000"/>
          <w:sz w:val="24"/>
          <w:szCs w:val="24"/>
        </w:rPr>
      </w:pPr>
      <w:r w:rsidRPr="00F11B18">
        <w:rPr>
          <w:rFonts w:ascii="Arial" w:hAnsi="Arial" w:cs="Arial"/>
          <w:color w:val="FF0000"/>
          <w:sz w:val="24"/>
          <w:szCs w:val="24"/>
        </w:rPr>
        <w:t>**upload the Audit report and share with Applicant and BAFRA Head office.</w:t>
      </w:r>
    </w:p>
    <w:p w14:paraId="7FF494E9" w14:textId="77777777" w:rsidR="007E0F57" w:rsidRPr="00F11B18" w:rsidRDefault="007E0F57" w:rsidP="007E0F57">
      <w:pPr>
        <w:ind w:left="1260"/>
        <w:rPr>
          <w:rFonts w:ascii="Arial" w:hAnsi="Arial" w:cs="Arial"/>
          <w:color w:val="FF0000"/>
          <w:sz w:val="24"/>
          <w:szCs w:val="24"/>
        </w:rPr>
      </w:pPr>
    </w:p>
    <w:p w14:paraId="6501B07E" w14:textId="77777777" w:rsidR="00B940C5" w:rsidRPr="0087658A" w:rsidRDefault="00B940C5" w:rsidP="00B940C5">
      <w:pPr>
        <w:pStyle w:val="Heading1"/>
        <w:numPr>
          <w:ilvl w:val="0"/>
          <w:numId w:val="1"/>
        </w:numPr>
        <w:rPr>
          <w:rFonts w:ascii="Arial" w:hAnsi="Arial" w:cs="Arial"/>
          <w:color w:val="auto"/>
        </w:rPr>
      </w:pPr>
      <w:bookmarkStart w:id="180" w:name="_Toc53514958"/>
      <w:r w:rsidRPr="00A86717">
        <w:rPr>
          <w:rFonts w:ascii="Arial" w:hAnsi="Arial" w:cs="Arial"/>
          <w:color w:val="auto"/>
        </w:rPr>
        <w:t>Bhutan Organic Certification</w:t>
      </w:r>
      <w:bookmarkEnd w:id="180"/>
    </w:p>
    <w:p w14:paraId="0CDCC9BD" w14:textId="77777777" w:rsidR="00B940C5" w:rsidRDefault="00B940C5" w:rsidP="00B940C5">
      <w:pPr>
        <w:pStyle w:val="Heading2"/>
        <w:numPr>
          <w:ilvl w:val="1"/>
          <w:numId w:val="1"/>
        </w:numPr>
        <w:ind w:hanging="540"/>
        <w:rPr>
          <w:rFonts w:ascii="Arial" w:hAnsi="Arial" w:cs="Arial"/>
          <w:color w:val="auto"/>
          <w:sz w:val="24"/>
          <w:szCs w:val="24"/>
        </w:rPr>
      </w:pPr>
      <w:bookmarkStart w:id="181" w:name="_Toc53514959"/>
      <w:r>
        <w:rPr>
          <w:rFonts w:ascii="Arial" w:hAnsi="Arial" w:cs="Arial"/>
          <w:color w:val="auto"/>
          <w:sz w:val="24"/>
          <w:szCs w:val="24"/>
        </w:rPr>
        <w:t xml:space="preserve">Service Name: </w:t>
      </w:r>
      <w:r w:rsidRPr="00A86717">
        <w:rPr>
          <w:rFonts w:ascii="Arial" w:hAnsi="Arial" w:cs="Arial"/>
          <w:color w:val="auto"/>
          <w:sz w:val="24"/>
          <w:szCs w:val="24"/>
        </w:rPr>
        <w:t>Bhutan Organic Certification</w:t>
      </w:r>
      <w:bookmarkEnd w:id="181"/>
    </w:p>
    <w:p w14:paraId="0D3403B9" w14:textId="77777777" w:rsidR="00B940C5" w:rsidRDefault="00B940C5" w:rsidP="00B940C5">
      <w:pPr>
        <w:pStyle w:val="Heading2"/>
        <w:numPr>
          <w:ilvl w:val="1"/>
          <w:numId w:val="1"/>
        </w:numPr>
        <w:ind w:left="540" w:hanging="360"/>
        <w:rPr>
          <w:rFonts w:ascii="Arial" w:hAnsi="Arial" w:cs="Arial"/>
          <w:color w:val="auto"/>
          <w:sz w:val="24"/>
          <w:szCs w:val="24"/>
        </w:rPr>
      </w:pPr>
      <w:bookmarkStart w:id="182" w:name="_Toc53514960"/>
      <w:r>
        <w:rPr>
          <w:rFonts w:ascii="Arial" w:hAnsi="Arial" w:cs="Arial"/>
          <w:color w:val="auto"/>
          <w:sz w:val="24"/>
          <w:szCs w:val="24"/>
        </w:rPr>
        <w:t>Process Flow</w:t>
      </w:r>
      <w:bookmarkEnd w:id="182"/>
    </w:p>
    <w:p w14:paraId="1F7F7C31" w14:textId="77777777" w:rsidR="00566EA9" w:rsidRPr="00566EA9" w:rsidRDefault="00566EA9" w:rsidP="00566EA9"/>
    <w:p w14:paraId="78CC2F2D" w14:textId="77777777" w:rsidR="00B940C5" w:rsidRDefault="00B940C5" w:rsidP="00B940C5">
      <w:r>
        <w:rPr>
          <w:rFonts w:ascii="Arial" w:hAnsi="Arial" w:cs="Arial"/>
          <w:noProof/>
          <w:sz w:val="24"/>
          <w:szCs w:val="24"/>
        </w:rPr>
        <w:drawing>
          <wp:inline distT="0" distB="0" distL="0" distR="0" wp14:anchorId="643937BB" wp14:editId="021BE3C5">
            <wp:extent cx="5929630" cy="4290695"/>
            <wp:effectExtent l="0" t="0" r="0" b="0"/>
            <wp:docPr id="15" name="Picture 15" descr="Screen Shot 2020-10-10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10-10 at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9630" cy="4290695"/>
                    </a:xfrm>
                    <a:prstGeom prst="rect">
                      <a:avLst/>
                    </a:prstGeom>
                    <a:noFill/>
                    <a:ln>
                      <a:noFill/>
                    </a:ln>
                  </pic:spPr>
                </pic:pic>
              </a:graphicData>
            </a:graphic>
          </wp:inline>
        </w:drawing>
      </w:r>
    </w:p>
    <w:p w14:paraId="4C3AC736" w14:textId="77777777" w:rsidR="00B940C5" w:rsidRPr="008230B8" w:rsidRDefault="00B940C5" w:rsidP="00B940C5"/>
    <w:p w14:paraId="05F931D2" w14:textId="77777777" w:rsidR="00B940C5" w:rsidRDefault="00B940C5" w:rsidP="00B940C5">
      <w:pPr>
        <w:pStyle w:val="Heading2"/>
        <w:numPr>
          <w:ilvl w:val="1"/>
          <w:numId w:val="1"/>
        </w:numPr>
        <w:ind w:left="540" w:hanging="270"/>
        <w:rPr>
          <w:rFonts w:ascii="Arial" w:hAnsi="Arial" w:cs="Arial"/>
          <w:color w:val="auto"/>
          <w:sz w:val="24"/>
          <w:szCs w:val="24"/>
        </w:rPr>
      </w:pPr>
      <w:bookmarkStart w:id="183" w:name="_Toc53514961"/>
      <w:r>
        <w:rPr>
          <w:rFonts w:ascii="Arial" w:hAnsi="Arial" w:cs="Arial"/>
          <w:color w:val="auto"/>
          <w:sz w:val="24"/>
          <w:szCs w:val="24"/>
        </w:rPr>
        <w:lastRenderedPageBreak/>
        <w:t>Users and Roles</w:t>
      </w:r>
      <w:bookmarkEnd w:id="183"/>
    </w:p>
    <w:p w14:paraId="43F8F88A" w14:textId="77777777" w:rsidR="00B940C5" w:rsidRDefault="00B940C5" w:rsidP="00B940C5">
      <w:pPr>
        <w:pStyle w:val="Heading2"/>
        <w:numPr>
          <w:ilvl w:val="2"/>
          <w:numId w:val="1"/>
        </w:numPr>
        <w:ind w:hanging="180"/>
        <w:rPr>
          <w:rFonts w:ascii="Arial" w:hAnsi="Arial" w:cs="Arial"/>
          <w:color w:val="auto"/>
          <w:sz w:val="24"/>
          <w:szCs w:val="24"/>
        </w:rPr>
      </w:pPr>
      <w:bookmarkStart w:id="184" w:name="_Toc53514962"/>
      <w:r>
        <w:rPr>
          <w:rFonts w:ascii="Arial" w:hAnsi="Arial" w:cs="Arial"/>
          <w:color w:val="auto"/>
          <w:sz w:val="24"/>
          <w:szCs w:val="24"/>
        </w:rPr>
        <w:t>Bhutan Organic Applicant (User)</w:t>
      </w:r>
      <w:bookmarkEnd w:id="184"/>
    </w:p>
    <w:p w14:paraId="4163A943" w14:textId="77777777" w:rsidR="00B940C5" w:rsidRDefault="00B940C5" w:rsidP="00B940C5">
      <w:pPr>
        <w:pStyle w:val="Heading2"/>
        <w:numPr>
          <w:ilvl w:val="3"/>
          <w:numId w:val="1"/>
        </w:numPr>
        <w:ind w:left="1260" w:firstLine="0"/>
        <w:rPr>
          <w:rFonts w:ascii="Arial" w:hAnsi="Arial" w:cs="Arial"/>
          <w:color w:val="auto"/>
          <w:sz w:val="24"/>
          <w:szCs w:val="24"/>
        </w:rPr>
      </w:pPr>
      <w:bookmarkStart w:id="185" w:name="_Toc53514963"/>
      <w:r>
        <w:rPr>
          <w:rFonts w:ascii="Arial" w:hAnsi="Arial" w:cs="Arial"/>
          <w:color w:val="auto"/>
          <w:sz w:val="24"/>
          <w:szCs w:val="24"/>
        </w:rPr>
        <w:t>BOA Apply (Role)</w:t>
      </w:r>
      <w:bookmarkEnd w:id="185"/>
    </w:p>
    <w:p w14:paraId="27615518" w14:textId="77777777" w:rsidR="00B940C5" w:rsidRDefault="00B940C5" w:rsidP="00B940C5">
      <w:pPr>
        <w:ind w:left="1260"/>
        <w:rPr>
          <w:rFonts w:ascii="Arial" w:hAnsi="Arial" w:cs="Arial"/>
          <w:sz w:val="24"/>
          <w:szCs w:val="24"/>
        </w:rPr>
      </w:pPr>
    </w:p>
    <w:p w14:paraId="5C0A46D2" w14:textId="77777777" w:rsidR="00B940C5" w:rsidRDefault="00B940C5" w:rsidP="00B940C5">
      <w:pPr>
        <w:ind w:left="1260"/>
        <w:rPr>
          <w:rFonts w:ascii="Arial" w:hAnsi="Arial" w:cs="Arial"/>
          <w:sz w:val="24"/>
          <w:szCs w:val="24"/>
        </w:rPr>
      </w:pPr>
      <w:r>
        <w:rPr>
          <w:rFonts w:ascii="Arial" w:hAnsi="Arial" w:cs="Arial"/>
          <w:sz w:val="24"/>
          <w:szCs w:val="24"/>
        </w:rPr>
        <w:t>Individual or Farmers group selection:</w:t>
      </w:r>
    </w:p>
    <w:tbl>
      <w:tblPr>
        <w:tblStyle w:val="TableGrid"/>
        <w:tblW w:w="0" w:type="auto"/>
        <w:tblInd w:w="1260" w:type="dxa"/>
        <w:tblLook w:val="04A0" w:firstRow="1" w:lastRow="0" w:firstColumn="1" w:lastColumn="0" w:noHBand="0" w:noVBand="1"/>
      </w:tblPr>
      <w:tblGrid>
        <w:gridCol w:w="3528"/>
        <w:gridCol w:w="1710"/>
        <w:gridCol w:w="3078"/>
      </w:tblGrid>
      <w:tr w:rsidR="00B940C5" w14:paraId="26F20AB7" w14:textId="77777777" w:rsidTr="007637A4">
        <w:tc>
          <w:tcPr>
            <w:tcW w:w="3528" w:type="dxa"/>
            <w:shd w:val="clear" w:color="auto" w:fill="FDE9D9" w:themeFill="accent6" w:themeFillTint="33"/>
          </w:tcPr>
          <w:p w14:paraId="114BBC9C"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18F69BE"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5D852ED"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14:paraId="37105FBA" w14:textId="77777777" w:rsidTr="007637A4">
        <w:tc>
          <w:tcPr>
            <w:tcW w:w="3528" w:type="dxa"/>
          </w:tcPr>
          <w:p w14:paraId="2E91E64C" w14:textId="77777777" w:rsidR="00B940C5" w:rsidRDefault="00B940C5" w:rsidP="007637A4">
            <w:pPr>
              <w:rPr>
                <w:rFonts w:ascii="Arial" w:hAnsi="Arial" w:cs="Arial"/>
                <w:color w:val="000000"/>
                <w:sz w:val="24"/>
                <w:szCs w:val="24"/>
              </w:rPr>
            </w:pPr>
            <w:r>
              <w:rPr>
                <w:rFonts w:ascii="Arial" w:hAnsi="Arial" w:cs="Arial"/>
                <w:color w:val="000000"/>
                <w:sz w:val="24"/>
                <w:szCs w:val="24"/>
              </w:rPr>
              <w:t>Type</w:t>
            </w:r>
          </w:p>
        </w:tc>
        <w:tc>
          <w:tcPr>
            <w:tcW w:w="1710" w:type="dxa"/>
          </w:tcPr>
          <w:p w14:paraId="2E3CC6F4" w14:textId="77777777" w:rsidR="00B940C5" w:rsidRDefault="00B940C5" w:rsidP="007637A4">
            <w:pPr>
              <w:rPr>
                <w:rFonts w:ascii="Arial" w:hAnsi="Arial" w:cs="Arial"/>
                <w:sz w:val="24"/>
                <w:szCs w:val="24"/>
              </w:rPr>
            </w:pPr>
            <w:r>
              <w:rPr>
                <w:rFonts w:ascii="Arial" w:hAnsi="Arial" w:cs="Arial"/>
                <w:sz w:val="24"/>
                <w:szCs w:val="24"/>
              </w:rPr>
              <w:t xml:space="preserve">Select </w:t>
            </w:r>
          </w:p>
        </w:tc>
        <w:tc>
          <w:tcPr>
            <w:tcW w:w="3078" w:type="dxa"/>
          </w:tcPr>
          <w:p w14:paraId="6CA95435" w14:textId="77777777" w:rsidR="00B940C5" w:rsidRDefault="00B940C5" w:rsidP="007637A4">
            <w:pPr>
              <w:rPr>
                <w:rFonts w:ascii="Arial" w:hAnsi="Arial" w:cs="Arial"/>
                <w:sz w:val="24"/>
                <w:szCs w:val="24"/>
              </w:rPr>
            </w:pPr>
            <w:r>
              <w:rPr>
                <w:rFonts w:ascii="Arial" w:hAnsi="Arial" w:cs="Arial"/>
                <w:sz w:val="24"/>
                <w:szCs w:val="24"/>
              </w:rPr>
              <w:t>Individual of Farmers Group</w:t>
            </w:r>
          </w:p>
        </w:tc>
      </w:tr>
    </w:tbl>
    <w:p w14:paraId="0A3540C2" w14:textId="77777777" w:rsidR="00B940C5" w:rsidRDefault="00B940C5" w:rsidP="00B940C5">
      <w:pPr>
        <w:ind w:left="1260"/>
        <w:rPr>
          <w:rFonts w:ascii="Arial" w:hAnsi="Arial" w:cs="Arial"/>
          <w:sz w:val="24"/>
          <w:szCs w:val="24"/>
        </w:rPr>
      </w:pPr>
    </w:p>
    <w:p w14:paraId="38021251" w14:textId="77777777" w:rsidR="00B940C5" w:rsidRDefault="00B940C5" w:rsidP="00B940C5">
      <w:pPr>
        <w:ind w:left="1260"/>
        <w:rPr>
          <w:rFonts w:ascii="Arial" w:hAnsi="Arial" w:cs="Arial"/>
          <w:sz w:val="24"/>
          <w:szCs w:val="24"/>
        </w:rPr>
      </w:pPr>
      <w:r>
        <w:rPr>
          <w:rFonts w:ascii="Arial" w:hAnsi="Arial" w:cs="Arial"/>
          <w:sz w:val="24"/>
          <w:szCs w:val="24"/>
        </w:rPr>
        <w:t>Individual</w:t>
      </w:r>
      <w:r w:rsidR="003F243C">
        <w:rPr>
          <w:rFonts w:ascii="Arial" w:hAnsi="Arial" w:cs="Arial"/>
          <w:sz w:val="24"/>
          <w:szCs w:val="24"/>
        </w:rPr>
        <w:t xml:space="preserve"> farmer</w:t>
      </w:r>
      <w:r>
        <w:rPr>
          <w:rFonts w:ascii="Arial" w:hAnsi="Arial" w:cs="Arial"/>
          <w:sz w:val="24"/>
          <w:szCs w:val="24"/>
        </w:rPr>
        <w:t xml:space="preserve">: </w:t>
      </w:r>
    </w:p>
    <w:tbl>
      <w:tblPr>
        <w:tblStyle w:val="TableGrid"/>
        <w:tblW w:w="0" w:type="auto"/>
        <w:tblInd w:w="1260" w:type="dxa"/>
        <w:tblLook w:val="04A0" w:firstRow="1" w:lastRow="0" w:firstColumn="1" w:lastColumn="0" w:noHBand="0" w:noVBand="1"/>
      </w:tblPr>
      <w:tblGrid>
        <w:gridCol w:w="3528"/>
        <w:gridCol w:w="1710"/>
        <w:gridCol w:w="3078"/>
      </w:tblGrid>
      <w:tr w:rsidR="00B940C5" w:rsidRPr="00B039CD" w14:paraId="088B26CA" w14:textId="77777777" w:rsidTr="007637A4">
        <w:tc>
          <w:tcPr>
            <w:tcW w:w="3528" w:type="dxa"/>
            <w:shd w:val="clear" w:color="auto" w:fill="FDE9D9" w:themeFill="accent6" w:themeFillTint="33"/>
          </w:tcPr>
          <w:p w14:paraId="42857DF9"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163E9D6A"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7B29AAD2"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2E0A7F85" w14:textId="77777777" w:rsidTr="007637A4">
        <w:tc>
          <w:tcPr>
            <w:tcW w:w="3528" w:type="dxa"/>
          </w:tcPr>
          <w:p w14:paraId="5D5BC775" w14:textId="77777777" w:rsidR="00B940C5" w:rsidRPr="00B039CD" w:rsidRDefault="00B940C5" w:rsidP="007637A4">
            <w:pPr>
              <w:rPr>
                <w:rFonts w:ascii="Arial" w:hAnsi="Arial" w:cs="Arial"/>
                <w:sz w:val="24"/>
                <w:szCs w:val="24"/>
              </w:rPr>
            </w:pPr>
            <w:r>
              <w:rPr>
                <w:rFonts w:ascii="Arial" w:hAnsi="Arial" w:cs="Arial"/>
                <w:sz w:val="24"/>
                <w:szCs w:val="24"/>
              </w:rPr>
              <w:t xml:space="preserve">CID </w:t>
            </w:r>
          </w:p>
        </w:tc>
        <w:tc>
          <w:tcPr>
            <w:tcW w:w="1710" w:type="dxa"/>
          </w:tcPr>
          <w:p w14:paraId="24FFB690" w14:textId="77777777" w:rsidR="00B940C5" w:rsidRPr="00B039CD" w:rsidRDefault="00B940C5" w:rsidP="007637A4">
            <w:pPr>
              <w:rPr>
                <w:rFonts w:ascii="Arial" w:hAnsi="Arial" w:cs="Arial"/>
                <w:sz w:val="24"/>
                <w:szCs w:val="24"/>
              </w:rPr>
            </w:pPr>
            <w:r>
              <w:rPr>
                <w:rFonts w:ascii="Arial" w:hAnsi="Arial" w:cs="Arial"/>
                <w:sz w:val="24"/>
                <w:szCs w:val="24"/>
              </w:rPr>
              <w:t>Number</w:t>
            </w:r>
          </w:p>
        </w:tc>
        <w:tc>
          <w:tcPr>
            <w:tcW w:w="3078" w:type="dxa"/>
            <w:vMerge w:val="restart"/>
            <w:vAlign w:val="center"/>
          </w:tcPr>
          <w:p w14:paraId="010B6ABD" w14:textId="77777777" w:rsidR="00B940C5" w:rsidRPr="00B039CD" w:rsidRDefault="00B940C5" w:rsidP="007637A4">
            <w:pPr>
              <w:rPr>
                <w:rFonts w:ascii="Arial" w:hAnsi="Arial" w:cs="Arial"/>
                <w:sz w:val="24"/>
                <w:szCs w:val="24"/>
              </w:rPr>
            </w:pPr>
            <w:r>
              <w:rPr>
                <w:rFonts w:ascii="Arial" w:hAnsi="Arial" w:cs="Arial"/>
                <w:sz w:val="24"/>
                <w:szCs w:val="24"/>
              </w:rPr>
              <w:t>Pull from DCRC API</w:t>
            </w:r>
          </w:p>
        </w:tc>
      </w:tr>
      <w:tr w:rsidR="00B940C5" w:rsidRPr="00B039CD" w14:paraId="7689D71E" w14:textId="77777777" w:rsidTr="007637A4">
        <w:tc>
          <w:tcPr>
            <w:tcW w:w="3528" w:type="dxa"/>
          </w:tcPr>
          <w:p w14:paraId="63CAE742" w14:textId="77777777" w:rsidR="00B940C5" w:rsidRPr="00B039CD" w:rsidRDefault="00B940C5" w:rsidP="007637A4">
            <w:pPr>
              <w:rPr>
                <w:rFonts w:ascii="Arial" w:hAnsi="Arial" w:cs="Arial"/>
                <w:sz w:val="24"/>
                <w:szCs w:val="24"/>
              </w:rPr>
            </w:pPr>
            <w:r>
              <w:rPr>
                <w:rFonts w:ascii="Arial" w:hAnsi="Arial" w:cs="Arial"/>
                <w:sz w:val="24"/>
                <w:szCs w:val="24"/>
              </w:rPr>
              <w:t>Name</w:t>
            </w:r>
          </w:p>
        </w:tc>
        <w:tc>
          <w:tcPr>
            <w:tcW w:w="1710" w:type="dxa"/>
          </w:tcPr>
          <w:p w14:paraId="7A16C16D" w14:textId="77777777" w:rsidR="00B940C5" w:rsidRPr="00B039CD" w:rsidRDefault="00B940C5" w:rsidP="007637A4">
            <w:pPr>
              <w:rPr>
                <w:rFonts w:ascii="Arial" w:hAnsi="Arial" w:cs="Arial"/>
                <w:sz w:val="24"/>
                <w:szCs w:val="24"/>
              </w:rPr>
            </w:pPr>
          </w:p>
        </w:tc>
        <w:tc>
          <w:tcPr>
            <w:tcW w:w="3078" w:type="dxa"/>
            <w:vMerge/>
          </w:tcPr>
          <w:p w14:paraId="56077113" w14:textId="77777777" w:rsidR="00B940C5" w:rsidRPr="00B039CD" w:rsidRDefault="00B940C5" w:rsidP="007637A4">
            <w:pPr>
              <w:rPr>
                <w:rFonts w:ascii="Arial" w:hAnsi="Arial" w:cs="Arial"/>
                <w:sz w:val="24"/>
                <w:szCs w:val="24"/>
              </w:rPr>
            </w:pPr>
          </w:p>
        </w:tc>
      </w:tr>
      <w:tr w:rsidR="00B940C5" w:rsidRPr="00B039CD" w14:paraId="6A4299B9" w14:textId="77777777" w:rsidTr="007637A4">
        <w:tc>
          <w:tcPr>
            <w:tcW w:w="3528" w:type="dxa"/>
          </w:tcPr>
          <w:p w14:paraId="210E8559" w14:textId="77777777" w:rsidR="00B940C5" w:rsidRPr="00B039CD" w:rsidRDefault="00B940C5" w:rsidP="007637A4">
            <w:pPr>
              <w:rPr>
                <w:rFonts w:ascii="Arial" w:hAnsi="Arial" w:cs="Arial"/>
                <w:sz w:val="24"/>
                <w:szCs w:val="24"/>
              </w:rPr>
            </w:pPr>
            <w:r>
              <w:rPr>
                <w:rFonts w:ascii="Arial" w:hAnsi="Arial" w:cs="Arial"/>
                <w:sz w:val="24"/>
                <w:szCs w:val="24"/>
              </w:rPr>
              <w:t>Dzongkhag</w:t>
            </w:r>
          </w:p>
        </w:tc>
        <w:tc>
          <w:tcPr>
            <w:tcW w:w="1710" w:type="dxa"/>
          </w:tcPr>
          <w:p w14:paraId="451E6D17" w14:textId="77777777" w:rsidR="00B940C5" w:rsidRPr="00B039CD" w:rsidRDefault="00B940C5" w:rsidP="007637A4">
            <w:pPr>
              <w:rPr>
                <w:rFonts w:ascii="Arial" w:hAnsi="Arial" w:cs="Arial"/>
                <w:sz w:val="24"/>
                <w:szCs w:val="24"/>
              </w:rPr>
            </w:pPr>
          </w:p>
        </w:tc>
        <w:tc>
          <w:tcPr>
            <w:tcW w:w="3078" w:type="dxa"/>
            <w:vMerge/>
          </w:tcPr>
          <w:p w14:paraId="3B4BE951" w14:textId="77777777" w:rsidR="00B940C5" w:rsidRPr="00B039CD" w:rsidRDefault="00B940C5" w:rsidP="007637A4">
            <w:pPr>
              <w:rPr>
                <w:rFonts w:ascii="Arial" w:hAnsi="Arial" w:cs="Arial"/>
                <w:sz w:val="24"/>
                <w:szCs w:val="24"/>
              </w:rPr>
            </w:pPr>
          </w:p>
        </w:tc>
      </w:tr>
      <w:tr w:rsidR="00B940C5" w:rsidRPr="00B039CD" w14:paraId="06E43C27" w14:textId="77777777" w:rsidTr="007637A4">
        <w:tc>
          <w:tcPr>
            <w:tcW w:w="3528" w:type="dxa"/>
          </w:tcPr>
          <w:p w14:paraId="18102B1F" w14:textId="77777777" w:rsidR="00B940C5" w:rsidRDefault="00B940C5" w:rsidP="007637A4">
            <w:pPr>
              <w:rPr>
                <w:rFonts w:ascii="Arial" w:hAnsi="Arial" w:cs="Arial"/>
                <w:color w:val="000000"/>
                <w:sz w:val="24"/>
                <w:szCs w:val="24"/>
              </w:rPr>
            </w:pPr>
            <w:r>
              <w:rPr>
                <w:rFonts w:ascii="Arial" w:hAnsi="Arial" w:cs="Arial"/>
                <w:color w:val="000000"/>
                <w:sz w:val="24"/>
                <w:szCs w:val="24"/>
              </w:rPr>
              <w:t>Gewog</w:t>
            </w:r>
          </w:p>
        </w:tc>
        <w:tc>
          <w:tcPr>
            <w:tcW w:w="1710" w:type="dxa"/>
          </w:tcPr>
          <w:p w14:paraId="3F5300BB" w14:textId="77777777" w:rsidR="00B940C5" w:rsidRPr="00B039CD" w:rsidRDefault="00B940C5" w:rsidP="007637A4">
            <w:pPr>
              <w:rPr>
                <w:rFonts w:ascii="Arial" w:hAnsi="Arial" w:cs="Arial"/>
                <w:sz w:val="24"/>
                <w:szCs w:val="24"/>
              </w:rPr>
            </w:pPr>
          </w:p>
        </w:tc>
        <w:tc>
          <w:tcPr>
            <w:tcW w:w="3078" w:type="dxa"/>
            <w:vMerge/>
          </w:tcPr>
          <w:p w14:paraId="6E4FCFCF" w14:textId="77777777" w:rsidR="00B940C5" w:rsidRDefault="00B940C5" w:rsidP="007637A4">
            <w:pPr>
              <w:rPr>
                <w:rFonts w:ascii="Arial" w:hAnsi="Arial" w:cs="Arial"/>
                <w:sz w:val="24"/>
                <w:szCs w:val="24"/>
              </w:rPr>
            </w:pPr>
          </w:p>
        </w:tc>
      </w:tr>
      <w:tr w:rsidR="00B940C5" w:rsidRPr="00B039CD" w14:paraId="4A6E2C71" w14:textId="77777777" w:rsidTr="007637A4">
        <w:tc>
          <w:tcPr>
            <w:tcW w:w="3528" w:type="dxa"/>
          </w:tcPr>
          <w:p w14:paraId="7CE452B2" w14:textId="77777777" w:rsidR="00B940C5" w:rsidRDefault="00B940C5" w:rsidP="007637A4">
            <w:pPr>
              <w:rPr>
                <w:rFonts w:ascii="Arial" w:hAnsi="Arial" w:cs="Arial"/>
                <w:color w:val="000000"/>
                <w:sz w:val="24"/>
                <w:szCs w:val="24"/>
              </w:rPr>
            </w:pPr>
            <w:r>
              <w:rPr>
                <w:rFonts w:ascii="Arial" w:hAnsi="Arial" w:cs="Arial"/>
                <w:color w:val="000000"/>
                <w:sz w:val="24"/>
                <w:szCs w:val="24"/>
              </w:rPr>
              <w:t xml:space="preserve">Village </w:t>
            </w:r>
          </w:p>
        </w:tc>
        <w:tc>
          <w:tcPr>
            <w:tcW w:w="1710" w:type="dxa"/>
          </w:tcPr>
          <w:p w14:paraId="5E456F26" w14:textId="77777777" w:rsidR="00B940C5" w:rsidRPr="00B039CD" w:rsidRDefault="00B940C5" w:rsidP="007637A4">
            <w:pPr>
              <w:rPr>
                <w:rFonts w:ascii="Arial" w:hAnsi="Arial" w:cs="Arial"/>
                <w:sz w:val="24"/>
                <w:szCs w:val="24"/>
              </w:rPr>
            </w:pPr>
          </w:p>
        </w:tc>
        <w:tc>
          <w:tcPr>
            <w:tcW w:w="3078" w:type="dxa"/>
            <w:vMerge/>
          </w:tcPr>
          <w:p w14:paraId="28C5E1A5" w14:textId="77777777" w:rsidR="00B940C5" w:rsidRDefault="00B940C5" w:rsidP="007637A4">
            <w:pPr>
              <w:rPr>
                <w:rFonts w:ascii="Arial" w:hAnsi="Arial" w:cs="Arial"/>
                <w:sz w:val="24"/>
                <w:szCs w:val="24"/>
              </w:rPr>
            </w:pPr>
          </w:p>
        </w:tc>
      </w:tr>
      <w:tr w:rsidR="00B940C5" w:rsidRPr="00B039CD" w14:paraId="752CB417" w14:textId="77777777" w:rsidTr="007637A4">
        <w:tc>
          <w:tcPr>
            <w:tcW w:w="3528" w:type="dxa"/>
          </w:tcPr>
          <w:p w14:paraId="7FABB90C" w14:textId="77777777" w:rsidR="00B940C5" w:rsidRDefault="00B940C5" w:rsidP="007637A4">
            <w:pPr>
              <w:rPr>
                <w:rFonts w:ascii="Arial" w:hAnsi="Arial" w:cs="Arial"/>
                <w:color w:val="000000"/>
                <w:sz w:val="24"/>
                <w:szCs w:val="24"/>
              </w:rPr>
            </w:pPr>
            <w:r>
              <w:rPr>
                <w:rFonts w:ascii="Arial" w:hAnsi="Arial" w:cs="Arial"/>
                <w:color w:val="000000"/>
                <w:sz w:val="24"/>
                <w:szCs w:val="24"/>
              </w:rPr>
              <w:t>Location of the Farm</w:t>
            </w:r>
          </w:p>
        </w:tc>
        <w:tc>
          <w:tcPr>
            <w:tcW w:w="1710" w:type="dxa"/>
          </w:tcPr>
          <w:p w14:paraId="79E704EE" w14:textId="77777777" w:rsidR="00B940C5" w:rsidRDefault="00B940C5" w:rsidP="007637A4">
            <w:pPr>
              <w:rPr>
                <w:rFonts w:ascii="Arial" w:hAnsi="Arial" w:cs="Arial"/>
                <w:sz w:val="24"/>
                <w:szCs w:val="24"/>
              </w:rPr>
            </w:pPr>
            <w:r>
              <w:rPr>
                <w:rFonts w:ascii="Arial" w:hAnsi="Arial" w:cs="Arial"/>
                <w:sz w:val="24"/>
                <w:szCs w:val="24"/>
              </w:rPr>
              <w:t>Text</w:t>
            </w:r>
          </w:p>
        </w:tc>
        <w:tc>
          <w:tcPr>
            <w:tcW w:w="3078" w:type="dxa"/>
          </w:tcPr>
          <w:p w14:paraId="2EB51D2B" w14:textId="77777777" w:rsidR="00B940C5" w:rsidRDefault="00B940C5" w:rsidP="007637A4">
            <w:pPr>
              <w:rPr>
                <w:rFonts w:ascii="Arial" w:hAnsi="Arial" w:cs="Arial"/>
                <w:sz w:val="24"/>
                <w:szCs w:val="24"/>
              </w:rPr>
            </w:pPr>
          </w:p>
        </w:tc>
      </w:tr>
      <w:tr w:rsidR="00B940C5" w:rsidRPr="00B039CD" w14:paraId="5A4AA168" w14:textId="77777777" w:rsidTr="007637A4">
        <w:tc>
          <w:tcPr>
            <w:tcW w:w="3528" w:type="dxa"/>
          </w:tcPr>
          <w:p w14:paraId="4F05BC68" w14:textId="77777777" w:rsidR="00B940C5" w:rsidRDefault="00B940C5" w:rsidP="007637A4">
            <w:pPr>
              <w:rPr>
                <w:rFonts w:ascii="Arial" w:hAnsi="Arial" w:cs="Arial"/>
                <w:color w:val="000000"/>
                <w:sz w:val="24"/>
                <w:szCs w:val="24"/>
              </w:rPr>
            </w:pPr>
            <w:r>
              <w:rPr>
                <w:rFonts w:ascii="Arial" w:hAnsi="Arial" w:cs="Arial"/>
                <w:color w:val="000000"/>
                <w:sz w:val="24"/>
                <w:szCs w:val="24"/>
              </w:rPr>
              <w:t xml:space="preserve">Email </w:t>
            </w:r>
          </w:p>
        </w:tc>
        <w:tc>
          <w:tcPr>
            <w:tcW w:w="1710" w:type="dxa"/>
          </w:tcPr>
          <w:p w14:paraId="2A19CAE8" w14:textId="77777777" w:rsidR="00B940C5" w:rsidRDefault="00B940C5" w:rsidP="007637A4">
            <w:pPr>
              <w:rPr>
                <w:rFonts w:ascii="Arial" w:hAnsi="Arial" w:cs="Arial"/>
                <w:sz w:val="24"/>
                <w:szCs w:val="24"/>
              </w:rPr>
            </w:pPr>
            <w:r>
              <w:rPr>
                <w:rFonts w:ascii="Arial" w:hAnsi="Arial" w:cs="Arial"/>
                <w:sz w:val="24"/>
                <w:szCs w:val="24"/>
              </w:rPr>
              <w:t>Email</w:t>
            </w:r>
          </w:p>
        </w:tc>
        <w:tc>
          <w:tcPr>
            <w:tcW w:w="3078" w:type="dxa"/>
          </w:tcPr>
          <w:p w14:paraId="3A89FA0D" w14:textId="77777777" w:rsidR="00B940C5" w:rsidRDefault="00B940C5" w:rsidP="007637A4">
            <w:pPr>
              <w:rPr>
                <w:rFonts w:ascii="Arial" w:hAnsi="Arial" w:cs="Arial"/>
                <w:sz w:val="24"/>
                <w:szCs w:val="24"/>
              </w:rPr>
            </w:pPr>
          </w:p>
        </w:tc>
      </w:tr>
      <w:tr w:rsidR="00B940C5" w:rsidRPr="00B039CD" w14:paraId="72EE8A26" w14:textId="77777777" w:rsidTr="007637A4">
        <w:tc>
          <w:tcPr>
            <w:tcW w:w="3528" w:type="dxa"/>
          </w:tcPr>
          <w:p w14:paraId="7C1F0711" w14:textId="77777777" w:rsidR="00B940C5" w:rsidRDefault="00B940C5" w:rsidP="007637A4">
            <w:pPr>
              <w:rPr>
                <w:rFonts w:ascii="Arial" w:hAnsi="Arial" w:cs="Arial"/>
                <w:color w:val="000000"/>
                <w:sz w:val="24"/>
                <w:szCs w:val="24"/>
              </w:rPr>
            </w:pPr>
            <w:r>
              <w:rPr>
                <w:rFonts w:ascii="Arial" w:hAnsi="Arial" w:cs="Arial"/>
                <w:color w:val="000000"/>
                <w:sz w:val="24"/>
                <w:szCs w:val="24"/>
              </w:rPr>
              <w:t>Mobile Number</w:t>
            </w:r>
          </w:p>
        </w:tc>
        <w:tc>
          <w:tcPr>
            <w:tcW w:w="1710" w:type="dxa"/>
          </w:tcPr>
          <w:p w14:paraId="4D5F13C8" w14:textId="77777777" w:rsidR="00B940C5" w:rsidRDefault="00B940C5" w:rsidP="007637A4">
            <w:pPr>
              <w:rPr>
                <w:rFonts w:ascii="Arial" w:hAnsi="Arial" w:cs="Arial"/>
                <w:sz w:val="24"/>
                <w:szCs w:val="24"/>
              </w:rPr>
            </w:pPr>
            <w:r>
              <w:rPr>
                <w:rFonts w:ascii="Arial" w:hAnsi="Arial" w:cs="Arial"/>
                <w:sz w:val="24"/>
                <w:szCs w:val="24"/>
              </w:rPr>
              <w:t xml:space="preserve">Number </w:t>
            </w:r>
          </w:p>
        </w:tc>
        <w:tc>
          <w:tcPr>
            <w:tcW w:w="3078" w:type="dxa"/>
          </w:tcPr>
          <w:p w14:paraId="5386BC31" w14:textId="77777777" w:rsidR="00B940C5" w:rsidRDefault="00B940C5" w:rsidP="00B940C5">
            <w:pPr>
              <w:rPr>
                <w:rFonts w:ascii="Arial" w:hAnsi="Arial" w:cs="Arial"/>
                <w:sz w:val="24"/>
                <w:szCs w:val="24"/>
              </w:rPr>
            </w:pPr>
            <w:r>
              <w:rPr>
                <w:rFonts w:ascii="Arial" w:hAnsi="Arial" w:cs="Arial"/>
                <w:sz w:val="24"/>
                <w:szCs w:val="24"/>
              </w:rPr>
              <w:t xml:space="preserve">Accept only number, Max 8 </w:t>
            </w:r>
            <w:proofErr w:type="spellStart"/>
            <w:proofErr w:type="gramStart"/>
            <w:r>
              <w:rPr>
                <w:rFonts w:ascii="Arial" w:hAnsi="Arial" w:cs="Arial"/>
                <w:sz w:val="24"/>
                <w:szCs w:val="24"/>
              </w:rPr>
              <w:t>digit,</w:t>
            </w:r>
            <w:r w:rsidRPr="005A6320">
              <w:rPr>
                <w:rFonts w:ascii="Arial" w:hAnsi="Arial" w:cs="Arial"/>
                <w:sz w:val="24"/>
                <w:szCs w:val="24"/>
              </w:rPr>
              <w:t>Should</w:t>
            </w:r>
            <w:proofErr w:type="spellEnd"/>
            <w:proofErr w:type="gramEnd"/>
            <w:r w:rsidRPr="005A6320">
              <w:rPr>
                <w:rFonts w:ascii="Arial" w:hAnsi="Arial" w:cs="Arial"/>
                <w:sz w:val="24"/>
                <w:szCs w:val="24"/>
              </w:rPr>
              <w:t xml:space="preserve"> accept only number, should not accept special character</w:t>
            </w:r>
          </w:p>
        </w:tc>
      </w:tr>
      <w:tr w:rsidR="00B940C5" w:rsidRPr="00B039CD" w14:paraId="1148C61B" w14:textId="77777777" w:rsidTr="007637A4">
        <w:tc>
          <w:tcPr>
            <w:tcW w:w="3528" w:type="dxa"/>
          </w:tcPr>
          <w:p w14:paraId="4436D8A7" w14:textId="77777777" w:rsidR="00B940C5" w:rsidRDefault="00B940C5" w:rsidP="007637A4">
            <w:pPr>
              <w:rPr>
                <w:rFonts w:ascii="Arial" w:hAnsi="Arial" w:cs="Arial"/>
                <w:color w:val="000000"/>
                <w:sz w:val="24"/>
                <w:szCs w:val="24"/>
              </w:rPr>
            </w:pPr>
            <w:r>
              <w:rPr>
                <w:rFonts w:ascii="Arial" w:hAnsi="Arial" w:cs="Arial"/>
                <w:color w:val="000000"/>
                <w:sz w:val="24"/>
                <w:szCs w:val="24"/>
              </w:rPr>
              <w:t xml:space="preserve">Date </w:t>
            </w:r>
          </w:p>
        </w:tc>
        <w:tc>
          <w:tcPr>
            <w:tcW w:w="1710" w:type="dxa"/>
          </w:tcPr>
          <w:p w14:paraId="07225A75" w14:textId="77777777" w:rsidR="00B940C5" w:rsidRDefault="00B940C5" w:rsidP="007637A4">
            <w:pPr>
              <w:rPr>
                <w:rFonts w:ascii="Arial" w:hAnsi="Arial" w:cs="Arial"/>
                <w:sz w:val="24"/>
                <w:szCs w:val="24"/>
              </w:rPr>
            </w:pPr>
            <w:r>
              <w:rPr>
                <w:rFonts w:ascii="Arial" w:hAnsi="Arial" w:cs="Arial"/>
                <w:sz w:val="24"/>
                <w:szCs w:val="24"/>
              </w:rPr>
              <w:t>date</w:t>
            </w:r>
          </w:p>
        </w:tc>
        <w:tc>
          <w:tcPr>
            <w:tcW w:w="3078" w:type="dxa"/>
          </w:tcPr>
          <w:p w14:paraId="4BF50189" w14:textId="77777777" w:rsidR="00B940C5" w:rsidRDefault="00B940C5" w:rsidP="007637A4">
            <w:pPr>
              <w:rPr>
                <w:rFonts w:ascii="Arial" w:hAnsi="Arial" w:cs="Arial"/>
                <w:sz w:val="24"/>
                <w:szCs w:val="24"/>
              </w:rPr>
            </w:pPr>
          </w:p>
        </w:tc>
      </w:tr>
    </w:tbl>
    <w:p w14:paraId="2FE4AB6A" w14:textId="77777777" w:rsidR="00B940C5" w:rsidRDefault="00B940C5" w:rsidP="00B940C5">
      <w:pPr>
        <w:ind w:left="1260"/>
        <w:rPr>
          <w:rFonts w:ascii="Arial" w:hAnsi="Arial" w:cs="Arial"/>
        </w:rPr>
      </w:pPr>
    </w:p>
    <w:p w14:paraId="7290BE6C" w14:textId="77777777" w:rsidR="00B940C5" w:rsidRDefault="00B940C5" w:rsidP="00B940C5">
      <w:pPr>
        <w:ind w:left="1260"/>
        <w:rPr>
          <w:rFonts w:ascii="Arial" w:hAnsi="Arial" w:cs="Arial"/>
          <w:sz w:val="24"/>
          <w:szCs w:val="24"/>
        </w:rPr>
      </w:pPr>
      <w:r>
        <w:rPr>
          <w:rFonts w:ascii="Arial" w:hAnsi="Arial" w:cs="Arial"/>
          <w:sz w:val="24"/>
          <w:szCs w:val="24"/>
        </w:rPr>
        <w:t xml:space="preserve">Farmers Group: </w:t>
      </w:r>
    </w:p>
    <w:tbl>
      <w:tblPr>
        <w:tblStyle w:val="TableGrid"/>
        <w:tblW w:w="0" w:type="auto"/>
        <w:tblInd w:w="1260" w:type="dxa"/>
        <w:tblLook w:val="04A0" w:firstRow="1" w:lastRow="0" w:firstColumn="1" w:lastColumn="0" w:noHBand="0" w:noVBand="1"/>
      </w:tblPr>
      <w:tblGrid>
        <w:gridCol w:w="3528"/>
        <w:gridCol w:w="1710"/>
        <w:gridCol w:w="3078"/>
      </w:tblGrid>
      <w:tr w:rsidR="00B940C5" w:rsidRPr="00B039CD" w14:paraId="61F374ED" w14:textId="77777777" w:rsidTr="007637A4">
        <w:tc>
          <w:tcPr>
            <w:tcW w:w="3528" w:type="dxa"/>
            <w:shd w:val="clear" w:color="auto" w:fill="FDE9D9" w:themeFill="accent6" w:themeFillTint="33"/>
          </w:tcPr>
          <w:p w14:paraId="35E628ED"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59BCD0F5"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3BA91E12"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01165170" w14:textId="77777777" w:rsidTr="007637A4">
        <w:tc>
          <w:tcPr>
            <w:tcW w:w="3528" w:type="dxa"/>
          </w:tcPr>
          <w:p w14:paraId="53D98083" w14:textId="77777777" w:rsidR="00B940C5" w:rsidRPr="00B039CD" w:rsidRDefault="00B940C5" w:rsidP="007637A4">
            <w:pPr>
              <w:rPr>
                <w:rFonts w:ascii="Arial" w:hAnsi="Arial" w:cs="Arial"/>
                <w:sz w:val="24"/>
                <w:szCs w:val="24"/>
              </w:rPr>
            </w:pPr>
            <w:r>
              <w:rPr>
                <w:rFonts w:ascii="Arial" w:hAnsi="Arial" w:cs="Arial"/>
                <w:sz w:val="24"/>
                <w:szCs w:val="24"/>
              </w:rPr>
              <w:t xml:space="preserve">Farmers Group Number  </w:t>
            </w:r>
          </w:p>
        </w:tc>
        <w:tc>
          <w:tcPr>
            <w:tcW w:w="1710" w:type="dxa"/>
          </w:tcPr>
          <w:p w14:paraId="5A240851" w14:textId="77777777" w:rsidR="00B940C5" w:rsidRPr="00B039CD" w:rsidRDefault="00B940C5"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335FE664" w14:textId="77777777" w:rsidR="00B940C5" w:rsidRPr="00B039CD" w:rsidRDefault="00B940C5" w:rsidP="007637A4">
            <w:pPr>
              <w:rPr>
                <w:rFonts w:ascii="Arial" w:hAnsi="Arial" w:cs="Arial"/>
                <w:sz w:val="24"/>
                <w:szCs w:val="24"/>
              </w:rPr>
            </w:pPr>
          </w:p>
        </w:tc>
      </w:tr>
      <w:tr w:rsidR="00B940C5" w:rsidRPr="00B039CD" w14:paraId="316EDCC5" w14:textId="77777777" w:rsidTr="007637A4">
        <w:tc>
          <w:tcPr>
            <w:tcW w:w="3528" w:type="dxa"/>
          </w:tcPr>
          <w:p w14:paraId="503EF7A0" w14:textId="77777777" w:rsidR="00B940C5" w:rsidRPr="00B039CD" w:rsidRDefault="00B940C5" w:rsidP="007637A4">
            <w:pPr>
              <w:rPr>
                <w:rFonts w:ascii="Arial" w:hAnsi="Arial" w:cs="Arial"/>
                <w:sz w:val="24"/>
                <w:szCs w:val="24"/>
              </w:rPr>
            </w:pPr>
            <w:r>
              <w:rPr>
                <w:rFonts w:ascii="Arial" w:hAnsi="Arial" w:cs="Arial"/>
                <w:sz w:val="24"/>
                <w:szCs w:val="24"/>
              </w:rPr>
              <w:t>Farmers Group Name</w:t>
            </w:r>
          </w:p>
        </w:tc>
        <w:tc>
          <w:tcPr>
            <w:tcW w:w="1710" w:type="dxa"/>
          </w:tcPr>
          <w:p w14:paraId="1AAE88F9" w14:textId="77777777" w:rsidR="00B940C5" w:rsidRPr="00B039CD" w:rsidRDefault="00B940C5" w:rsidP="007637A4">
            <w:pPr>
              <w:rPr>
                <w:rFonts w:ascii="Arial" w:hAnsi="Arial" w:cs="Arial"/>
                <w:sz w:val="24"/>
                <w:szCs w:val="24"/>
              </w:rPr>
            </w:pPr>
            <w:r>
              <w:rPr>
                <w:rFonts w:ascii="Arial" w:hAnsi="Arial" w:cs="Arial"/>
                <w:sz w:val="24"/>
                <w:szCs w:val="24"/>
              </w:rPr>
              <w:t>Text</w:t>
            </w:r>
          </w:p>
        </w:tc>
        <w:tc>
          <w:tcPr>
            <w:tcW w:w="3078" w:type="dxa"/>
          </w:tcPr>
          <w:p w14:paraId="34C98137" w14:textId="77777777" w:rsidR="00B940C5" w:rsidRPr="00B039CD" w:rsidRDefault="00B940C5" w:rsidP="007637A4">
            <w:pPr>
              <w:rPr>
                <w:rFonts w:ascii="Arial" w:hAnsi="Arial" w:cs="Arial"/>
                <w:sz w:val="24"/>
                <w:szCs w:val="24"/>
              </w:rPr>
            </w:pPr>
          </w:p>
        </w:tc>
      </w:tr>
      <w:tr w:rsidR="00B940C5" w:rsidRPr="00B039CD" w14:paraId="03FC9EB3" w14:textId="77777777" w:rsidTr="007637A4">
        <w:tc>
          <w:tcPr>
            <w:tcW w:w="3528" w:type="dxa"/>
          </w:tcPr>
          <w:p w14:paraId="0518377A" w14:textId="77777777" w:rsidR="00B940C5" w:rsidRPr="00B039CD" w:rsidRDefault="00B940C5" w:rsidP="007637A4">
            <w:pPr>
              <w:rPr>
                <w:rFonts w:ascii="Arial" w:hAnsi="Arial" w:cs="Arial"/>
                <w:sz w:val="24"/>
                <w:szCs w:val="24"/>
              </w:rPr>
            </w:pPr>
            <w:r>
              <w:rPr>
                <w:rFonts w:ascii="Arial" w:hAnsi="Arial" w:cs="Arial"/>
                <w:sz w:val="24"/>
                <w:szCs w:val="24"/>
              </w:rPr>
              <w:t>Dzongkhag</w:t>
            </w:r>
          </w:p>
        </w:tc>
        <w:tc>
          <w:tcPr>
            <w:tcW w:w="1710" w:type="dxa"/>
          </w:tcPr>
          <w:p w14:paraId="0D1508DB" w14:textId="77777777" w:rsidR="00B940C5" w:rsidRPr="00B039CD" w:rsidRDefault="00B940C5" w:rsidP="007637A4">
            <w:pPr>
              <w:rPr>
                <w:rFonts w:ascii="Arial" w:hAnsi="Arial" w:cs="Arial"/>
                <w:sz w:val="24"/>
                <w:szCs w:val="24"/>
              </w:rPr>
            </w:pPr>
          </w:p>
        </w:tc>
        <w:tc>
          <w:tcPr>
            <w:tcW w:w="3078" w:type="dxa"/>
            <w:vMerge w:val="restart"/>
            <w:vAlign w:val="center"/>
          </w:tcPr>
          <w:p w14:paraId="7B01829C" w14:textId="77777777" w:rsidR="00B940C5" w:rsidRPr="00B039CD" w:rsidRDefault="00B940C5" w:rsidP="007637A4">
            <w:pPr>
              <w:jc w:val="center"/>
              <w:rPr>
                <w:rFonts w:ascii="Arial" w:hAnsi="Arial" w:cs="Arial"/>
                <w:sz w:val="24"/>
                <w:szCs w:val="24"/>
              </w:rPr>
            </w:pPr>
            <w:r>
              <w:rPr>
                <w:rFonts w:ascii="Arial" w:hAnsi="Arial" w:cs="Arial"/>
                <w:sz w:val="24"/>
                <w:szCs w:val="24"/>
              </w:rPr>
              <w:t xml:space="preserve">Pull from master </w:t>
            </w:r>
          </w:p>
        </w:tc>
      </w:tr>
      <w:tr w:rsidR="00B940C5" w:rsidRPr="00B039CD" w14:paraId="288267CD" w14:textId="77777777" w:rsidTr="007637A4">
        <w:tc>
          <w:tcPr>
            <w:tcW w:w="3528" w:type="dxa"/>
          </w:tcPr>
          <w:p w14:paraId="0D60EE9B" w14:textId="77777777" w:rsidR="00B940C5" w:rsidRDefault="00B940C5" w:rsidP="007637A4">
            <w:pPr>
              <w:rPr>
                <w:rFonts w:ascii="Arial" w:hAnsi="Arial" w:cs="Arial"/>
                <w:color w:val="000000"/>
                <w:sz w:val="24"/>
                <w:szCs w:val="24"/>
              </w:rPr>
            </w:pPr>
            <w:r>
              <w:rPr>
                <w:rFonts w:ascii="Arial" w:hAnsi="Arial" w:cs="Arial"/>
                <w:color w:val="000000"/>
                <w:sz w:val="24"/>
                <w:szCs w:val="24"/>
              </w:rPr>
              <w:t>Gewog</w:t>
            </w:r>
          </w:p>
        </w:tc>
        <w:tc>
          <w:tcPr>
            <w:tcW w:w="1710" w:type="dxa"/>
          </w:tcPr>
          <w:p w14:paraId="5AAE5EEA" w14:textId="77777777" w:rsidR="00B940C5" w:rsidRPr="00B039CD" w:rsidRDefault="00B940C5" w:rsidP="007637A4">
            <w:pPr>
              <w:rPr>
                <w:rFonts w:ascii="Arial" w:hAnsi="Arial" w:cs="Arial"/>
                <w:sz w:val="24"/>
                <w:szCs w:val="24"/>
              </w:rPr>
            </w:pPr>
          </w:p>
        </w:tc>
        <w:tc>
          <w:tcPr>
            <w:tcW w:w="3078" w:type="dxa"/>
            <w:vMerge/>
          </w:tcPr>
          <w:p w14:paraId="6E7C1018" w14:textId="77777777" w:rsidR="00B940C5" w:rsidRDefault="00B940C5" w:rsidP="007637A4">
            <w:pPr>
              <w:rPr>
                <w:rFonts w:ascii="Arial" w:hAnsi="Arial" w:cs="Arial"/>
                <w:sz w:val="24"/>
                <w:szCs w:val="24"/>
              </w:rPr>
            </w:pPr>
          </w:p>
        </w:tc>
      </w:tr>
      <w:tr w:rsidR="00B940C5" w:rsidRPr="00B039CD" w14:paraId="7B164CD5" w14:textId="77777777" w:rsidTr="007637A4">
        <w:tc>
          <w:tcPr>
            <w:tcW w:w="3528" w:type="dxa"/>
          </w:tcPr>
          <w:p w14:paraId="2DD4D959" w14:textId="77777777" w:rsidR="00B940C5" w:rsidRDefault="00B940C5" w:rsidP="007637A4">
            <w:pPr>
              <w:rPr>
                <w:rFonts w:ascii="Arial" w:hAnsi="Arial" w:cs="Arial"/>
                <w:color w:val="000000"/>
                <w:sz w:val="24"/>
                <w:szCs w:val="24"/>
              </w:rPr>
            </w:pPr>
            <w:r>
              <w:rPr>
                <w:rFonts w:ascii="Arial" w:hAnsi="Arial" w:cs="Arial"/>
                <w:color w:val="000000"/>
                <w:sz w:val="24"/>
                <w:szCs w:val="24"/>
              </w:rPr>
              <w:t xml:space="preserve">Village </w:t>
            </w:r>
          </w:p>
        </w:tc>
        <w:tc>
          <w:tcPr>
            <w:tcW w:w="1710" w:type="dxa"/>
          </w:tcPr>
          <w:p w14:paraId="59A2F5CF" w14:textId="77777777" w:rsidR="00B940C5" w:rsidRPr="00B039CD" w:rsidRDefault="00B940C5" w:rsidP="007637A4">
            <w:pPr>
              <w:rPr>
                <w:rFonts w:ascii="Arial" w:hAnsi="Arial" w:cs="Arial"/>
                <w:sz w:val="24"/>
                <w:szCs w:val="24"/>
              </w:rPr>
            </w:pPr>
          </w:p>
        </w:tc>
        <w:tc>
          <w:tcPr>
            <w:tcW w:w="3078" w:type="dxa"/>
            <w:vMerge/>
          </w:tcPr>
          <w:p w14:paraId="5BBCF52B" w14:textId="77777777" w:rsidR="00B940C5" w:rsidRDefault="00B940C5" w:rsidP="007637A4">
            <w:pPr>
              <w:rPr>
                <w:rFonts w:ascii="Arial" w:hAnsi="Arial" w:cs="Arial"/>
                <w:sz w:val="24"/>
                <w:szCs w:val="24"/>
              </w:rPr>
            </w:pPr>
          </w:p>
        </w:tc>
      </w:tr>
      <w:tr w:rsidR="00B940C5" w:rsidRPr="00B039CD" w14:paraId="7F76D3EA" w14:textId="77777777" w:rsidTr="007637A4">
        <w:tc>
          <w:tcPr>
            <w:tcW w:w="3528" w:type="dxa"/>
          </w:tcPr>
          <w:p w14:paraId="218E7BE5" w14:textId="77777777" w:rsidR="00B940C5" w:rsidRDefault="00B940C5" w:rsidP="007637A4">
            <w:pPr>
              <w:rPr>
                <w:rFonts w:ascii="Arial" w:hAnsi="Arial" w:cs="Arial"/>
                <w:color w:val="000000"/>
                <w:sz w:val="24"/>
                <w:szCs w:val="24"/>
              </w:rPr>
            </w:pPr>
            <w:r>
              <w:rPr>
                <w:rFonts w:ascii="Arial" w:hAnsi="Arial" w:cs="Arial"/>
                <w:color w:val="000000"/>
                <w:sz w:val="24"/>
                <w:szCs w:val="24"/>
              </w:rPr>
              <w:t xml:space="preserve">Email </w:t>
            </w:r>
          </w:p>
        </w:tc>
        <w:tc>
          <w:tcPr>
            <w:tcW w:w="1710" w:type="dxa"/>
          </w:tcPr>
          <w:p w14:paraId="7233C50C" w14:textId="77777777" w:rsidR="00B940C5" w:rsidRDefault="00B940C5" w:rsidP="007637A4">
            <w:pPr>
              <w:rPr>
                <w:rFonts w:ascii="Arial" w:hAnsi="Arial" w:cs="Arial"/>
                <w:sz w:val="24"/>
                <w:szCs w:val="24"/>
              </w:rPr>
            </w:pPr>
            <w:r>
              <w:rPr>
                <w:rFonts w:ascii="Arial" w:hAnsi="Arial" w:cs="Arial"/>
                <w:sz w:val="24"/>
                <w:szCs w:val="24"/>
              </w:rPr>
              <w:t>Email</w:t>
            </w:r>
          </w:p>
        </w:tc>
        <w:tc>
          <w:tcPr>
            <w:tcW w:w="3078" w:type="dxa"/>
          </w:tcPr>
          <w:p w14:paraId="471B5ACA" w14:textId="77777777" w:rsidR="00B940C5" w:rsidRDefault="00B940C5" w:rsidP="007637A4">
            <w:pPr>
              <w:rPr>
                <w:rFonts w:ascii="Arial" w:hAnsi="Arial" w:cs="Arial"/>
                <w:sz w:val="24"/>
                <w:szCs w:val="24"/>
              </w:rPr>
            </w:pPr>
          </w:p>
        </w:tc>
      </w:tr>
      <w:tr w:rsidR="00B940C5" w:rsidRPr="00B039CD" w14:paraId="654E2A4C" w14:textId="77777777" w:rsidTr="007637A4">
        <w:tc>
          <w:tcPr>
            <w:tcW w:w="3528" w:type="dxa"/>
          </w:tcPr>
          <w:p w14:paraId="0CACC4BA" w14:textId="77777777" w:rsidR="00B940C5" w:rsidRDefault="00B940C5" w:rsidP="007637A4">
            <w:pPr>
              <w:rPr>
                <w:rFonts w:ascii="Arial" w:hAnsi="Arial" w:cs="Arial"/>
                <w:color w:val="000000"/>
                <w:sz w:val="24"/>
                <w:szCs w:val="24"/>
              </w:rPr>
            </w:pPr>
            <w:r>
              <w:rPr>
                <w:rFonts w:ascii="Arial" w:hAnsi="Arial" w:cs="Arial"/>
                <w:color w:val="000000"/>
                <w:sz w:val="24"/>
                <w:szCs w:val="24"/>
              </w:rPr>
              <w:t>Mobile Number</w:t>
            </w:r>
          </w:p>
        </w:tc>
        <w:tc>
          <w:tcPr>
            <w:tcW w:w="1710" w:type="dxa"/>
          </w:tcPr>
          <w:p w14:paraId="5B03CBD7" w14:textId="77777777" w:rsidR="00B940C5" w:rsidRDefault="00B940C5" w:rsidP="007637A4">
            <w:pPr>
              <w:rPr>
                <w:rFonts w:ascii="Arial" w:hAnsi="Arial" w:cs="Arial"/>
                <w:sz w:val="24"/>
                <w:szCs w:val="24"/>
              </w:rPr>
            </w:pPr>
            <w:r>
              <w:rPr>
                <w:rFonts w:ascii="Arial" w:hAnsi="Arial" w:cs="Arial"/>
                <w:sz w:val="24"/>
                <w:szCs w:val="24"/>
              </w:rPr>
              <w:t xml:space="preserve">Number </w:t>
            </w:r>
          </w:p>
        </w:tc>
        <w:tc>
          <w:tcPr>
            <w:tcW w:w="3078" w:type="dxa"/>
          </w:tcPr>
          <w:p w14:paraId="3BAFE0C1" w14:textId="77777777" w:rsidR="00B940C5" w:rsidRDefault="00B940C5" w:rsidP="00B940C5">
            <w:pPr>
              <w:rPr>
                <w:rFonts w:ascii="Arial" w:hAnsi="Arial" w:cs="Arial"/>
                <w:sz w:val="24"/>
                <w:szCs w:val="24"/>
              </w:rPr>
            </w:pPr>
            <w:r>
              <w:rPr>
                <w:rFonts w:ascii="Arial" w:hAnsi="Arial" w:cs="Arial"/>
                <w:sz w:val="24"/>
                <w:szCs w:val="24"/>
              </w:rPr>
              <w:t xml:space="preserve">Accept only number, Max 8 </w:t>
            </w:r>
            <w:proofErr w:type="spellStart"/>
            <w:proofErr w:type="gramStart"/>
            <w:r>
              <w:rPr>
                <w:rFonts w:ascii="Arial" w:hAnsi="Arial" w:cs="Arial"/>
                <w:sz w:val="24"/>
                <w:szCs w:val="24"/>
              </w:rPr>
              <w:t>digit,</w:t>
            </w:r>
            <w:r w:rsidRPr="005A6320">
              <w:rPr>
                <w:rFonts w:ascii="Arial" w:hAnsi="Arial" w:cs="Arial"/>
                <w:sz w:val="24"/>
                <w:szCs w:val="24"/>
              </w:rPr>
              <w:t>Should</w:t>
            </w:r>
            <w:proofErr w:type="spellEnd"/>
            <w:proofErr w:type="gramEnd"/>
            <w:r w:rsidRPr="005A6320">
              <w:rPr>
                <w:rFonts w:ascii="Arial" w:hAnsi="Arial" w:cs="Arial"/>
                <w:sz w:val="24"/>
                <w:szCs w:val="24"/>
              </w:rPr>
              <w:t xml:space="preserve"> accept only number, should not accept special character</w:t>
            </w:r>
          </w:p>
        </w:tc>
      </w:tr>
      <w:tr w:rsidR="00B940C5" w:rsidRPr="00B039CD" w14:paraId="5F57594E" w14:textId="77777777" w:rsidTr="007637A4">
        <w:tc>
          <w:tcPr>
            <w:tcW w:w="3528" w:type="dxa"/>
          </w:tcPr>
          <w:p w14:paraId="02B98BD1" w14:textId="77777777" w:rsidR="00B940C5" w:rsidRDefault="00B940C5" w:rsidP="007637A4">
            <w:pPr>
              <w:rPr>
                <w:rFonts w:ascii="Arial" w:hAnsi="Arial" w:cs="Arial"/>
                <w:color w:val="000000"/>
                <w:sz w:val="24"/>
                <w:szCs w:val="24"/>
              </w:rPr>
            </w:pPr>
            <w:r>
              <w:rPr>
                <w:rFonts w:ascii="Arial" w:hAnsi="Arial" w:cs="Arial"/>
                <w:color w:val="000000"/>
                <w:sz w:val="24"/>
                <w:szCs w:val="24"/>
              </w:rPr>
              <w:t xml:space="preserve">Date </w:t>
            </w:r>
          </w:p>
        </w:tc>
        <w:tc>
          <w:tcPr>
            <w:tcW w:w="1710" w:type="dxa"/>
          </w:tcPr>
          <w:p w14:paraId="23357B1D" w14:textId="77777777" w:rsidR="00B940C5" w:rsidRDefault="00B940C5" w:rsidP="007637A4">
            <w:pPr>
              <w:rPr>
                <w:rFonts w:ascii="Arial" w:hAnsi="Arial" w:cs="Arial"/>
                <w:sz w:val="24"/>
                <w:szCs w:val="24"/>
              </w:rPr>
            </w:pPr>
            <w:r>
              <w:rPr>
                <w:rFonts w:ascii="Arial" w:hAnsi="Arial" w:cs="Arial"/>
                <w:sz w:val="24"/>
                <w:szCs w:val="24"/>
              </w:rPr>
              <w:t xml:space="preserve">Date </w:t>
            </w:r>
          </w:p>
        </w:tc>
        <w:tc>
          <w:tcPr>
            <w:tcW w:w="3078" w:type="dxa"/>
          </w:tcPr>
          <w:p w14:paraId="55C0C521" w14:textId="77777777" w:rsidR="00B940C5" w:rsidRDefault="00B940C5" w:rsidP="007637A4">
            <w:pPr>
              <w:rPr>
                <w:rFonts w:ascii="Arial" w:hAnsi="Arial" w:cs="Arial"/>
                <w:sz w:val="24"/>
                <w:szCs w:val="24"/>
              </w:rPr>
            </w:pPr>
          </w:p>
        </w:tc>
      </w:tr>
    </w:tbl>
    <w:p w14:paraId="3509E8C4" w14:textId="77777777" w:rsidR="00B940C5" w:rsidRDefault="00B940C5" w:rsidP="00B940C5">
      <w:pPr>
        <w:ind w:left="1260"/>
        <w:rPr>
          <w:rFonts w:ascii="Arial" w:hAnsi="Arial" w:cs="Arial"/>
        </w:rPr>
      </w:pPr>
      <w:r>
        <w:rPr>
          <w:rFonts w:ascii="Arial" w:hAnsi="Arial" w:cs="Arial"/>
        </w:rPr>
        <w:t xml:space="preserve">** Location of the farm (Dzongkhag, Gewog, Village) to be in label </w:t>
      </w:r>
    </w:p>
    <w:p w14:paraId="58338277" w14:textId="77777777" w:rsidR="00B940C5" w:rsidRDefault="00B940C5" w:rsidP="00B940C5">
      <w:pPr>
        <w:ind w:left="1260"/>
        <w:rPr>
          <w:rFonts w:ascii="Arial" w:hAnsi="Arial" w:cs="Arial"/>
          <w:sz w:val="24"/>
          <w:szCs w:val="24"/>
        </w:rPr>
      </w:pPr>
      <w:r>
        <w:rPr>
          <w:rFonts w:ascii="Arial" w:hAnsi="Arial" w:cs="Arial"/>
          <w:sz w:val="24"/>
          <w:szCs w:val="24"/>
        </w:rPr>
        <w:lastRenderedPageBreak/>
        <w:t xml:space="preserve">Farmers Group members (add more button): </w:t>
      </w:r>
    </w:p>
    <w:tbl>
      <w:tblPr>
        <w:tblStyle w:val="TableGrid"/>
        <w:tblW w:w="0" w:type="auto"/>
        <w:tblInd w:w="1260" w:type="dxa"/>
        <w:tblLook w:val="04A0" w:firstRow="1" w:lastRow="0" w:firstColumn="1" w:lastColumn="0" w:noHBand="0" w:noVBand="1"/>
      </w:tblPr>
      <w:tblGrid>
        <w:gridCol w:w="3528"/>
        <w:gridCol w:w="1710"/>
        <w:gridCol w:w="3078"/>
      </w:tblGrid>
      <w:tr w:rsidR="00B940C5" w:rsidRPr="00B039CD" w14:paraId="081C11B1" w14:textId="77777777" w:rsidTr="007637A4">
        <w:tc>
          <w:tcPr>
            <w:tcW w:w="3528" w:type="dxa"/>
            <w:shd w:val="clear" w:color="auto" w:fill="FDE9D9" w:themeFill="accent6" w:themeFillTint="33"/>
          </w:tcPr>
          <w:p w14:paraId="4B20F236"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49F8D96F"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6ABA4CAA"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5C084280" w14:textId="77777777" w:rsidTr="007637A4">
        <w:tc>
          <w:tcPr>
            <w:tcW w:w="3528" w:type="dxa"/>
          </w:tcPr>
          <w:p w14:paraId="37DF7769" w14:textId="77777777" w:rsidR="00B940C5" w:rsidRPr="00B039CD" w:rsidRDefault="00B940C5" w:rsidP="007637A4">
            <w:pPr>
              <w:rPr>
                <w:rFonts w:ascii="Arial" w:hAnsi="Arial" w:cs="Arial"/>
                <w:sz w:val="24"/>
                <w:szCs w:val="24"/>
              </w:rPr>
            </w:pPr>
            <w:r>
              <w:rPr>
                <w:rFonts w:ascii="Arial" w:hAnsi="Arial" w:cs="Arial"/>
                <w:sz w:val="24"/>
                <w:szCs w:val="24"/>
              </w:rPr>
              <w:t xml:space="preserve">CID  </w:t>
            </w:r>
          </w:p>
        </w:tc>
        <w:tc>
          <w:tcPr>
            <w:tcW w:w="1710" w:type="dxa"/>
          </w:tcPr>
          <w:p w14:paraId="12F4D542" w14:textId="77777777" w:rsidR="00B940C5" w:rsidRPr="00B039CD" w:rsidRDefault="00B940C5" w:rsidP="007637A4">
            <w:pPr>
              <w:rPr>
                <w:rFonts w:ascii="Arial" w:hAnsi="Arial" w:cs="Arial"/>
                <w:sz w:val="24"/>
                <w:szCs w:val="24"/>
              </w:rPr>
            </w:pPr>
            <w:r>
              <w:rPr>
                <w:rFonts w:ascii="Arial" w:hAnsi="Arial" w:cs="Arial"/>
                <w:sz w:val="24"/>
                <w:szCs w:val="24"/>
              </w:rPr>
              <w:t xml:space="preserve">Text </w:t>
            </w:r>
          </w:p>
        </w:tc>
        <w:tc>
          <w:tcPr>
            <w:tcW w:w="3078" w:type="dxa"/>
            <w:vMerge w:val="restart"/>
            <w:vAlign w:val="center"/>
          </w:tcPr>
          <w:p w14:paraId="55A5FDD9" w14:textId="77777777" w:rsidR="00B940C5" w:rsidRPr="00B039CD" w:rsidRDefault="00B940C5" w:rsidP="007637A4">
            <w:pPr>
              <w:rPr>
                <w:rFonts w:ascii="Arial" w:hAnsi="Arial" w:cs="Arial"/>
                <w:sz w:val="24"/>
                <w:szCs w:val="24"/>
              </w:rPr>
            </w:pPr>
            <w:r>
              <w:rPr>
                <w:rFonts w:ascii="Arial" w:hAnsi="Arial" w:cs="Arial"/>
                <w:sz w:val="24"/>
                <w:szCs w:val="24"/>
              </w:rPr>
              <w:t>Pull from DCRC</w:t>
            </w:r>
          </w:p>
        </w:tc>
      </w:tr>
      <w:tr w:rsidR="00B940C5" w:rsidRPr="00B039CD" w14:paraId="3A12F9A9" w14:textId="77777777" w:rsidTr="007637A4">
        <w:tc>
          <w:tcPr>
            <w:tcW w:w="3528" w:type="dxa"/>
          </w:tcPr>
          <w:p w14:paraId="43EC0C14" w14:textId="77777777" w:rsidR="00B940C5" w:rsidRPr="00B039CD" w:rsidRDefault="00B940C5" w:rsidP="007637A4">
            <w:pPr>
              <w:rPr>
                <w:rFonts w:ascii="Arial" w:hAnsi="Arial" w:cs="Arial"/>
                <w:sz w:val="24"/>
                <w:szCs w:val="24"/>
              </w:rPr>
            </w:pPr>
            <w:r>
              <w:rPr>
                <w:rFonts w:ascii="Arial" w:hAnsi="Arial" w:cs="Arial"/>
                <w:sz w:val="24"/>
                <w:szCs w:val="24"/>
              </w:rPr>
              <w:t>Name</w:t>
            </w:r>
          </w:p>
        </w:tc>
        <w:tc>
          <w:tcPr>
            <w:tcW w:w="1710" w:type="dxa"/>
          </w:tcPr>
          <w:p w14:paraId="51984477" w14:textId="77777777" w:rsidR="00B940C5" w:rsidRPr="00B039CD" w:rsidRDefault="00B940C5" w:rsidP="007637A4">
            <w:pPr>
              <w:rPr>
                <w:rFonts w:ascii="Arial" w:hAnsi="Arial" w:cs="Arial"/>
                <w:sz w:val="24"/>
                <w:szCs w:val="24"/>
              </w:rPr>
            </w:pPr>
            <w:r>
              <w:rPr>
                <w:rFonts w:ascii="Arial" w:hAnsi="Arial" w:cs="Arial"/>
                <w:sz w:val="24"/>
                <w:szCs w:val="24"/>
              </w:rPr>
              <w:t>Text</w:t>
            </w:r>
          </w:p>
        </w:tc>
        <w:tc>
          <w:tcPr>
            <w:tcW w:w="3078" w:type="dxa"/>
            <w:vMerge/>
          </w:tcPr>
          <w:p w14:paraId="598763F8" w14:textId="77777777" w:rsidR="00B940C5" w:rsidRPr="00B039CD" w:rsidRDefault="00B940C5" w:rsidP="007637A4">
            <w:pPr>
              <w:rPr>
                <w:rFonts w:ascii="Arial" w:hAnsi="Arial" w:cs="Arial"/>
                <w:sz w:val="24"/>
                <w:szCs w:val="24"/>
              </w:rPr>
            </w:pPr>
          </w:p>
        </w:tc>
      </w:tr>
    </w:tbl>
    <w:p w14:paraId="050096B3" w14:textId="77777777" w:rsidR="00B940C5" w:rsidRDefault="00B940C5" w:rsidP="00B940C5">
      <w:pPr>
        <w:ind w:left="1260"/>
        <w:rPr>
          <w:rFonts w:ascii="Arial" w:hAnsi="Arial" w:cs="Arial"/>
        </w:rPr>
      </w:pPr>
    </w:p>
    <w:p w14:paraId="02A1FD64" w14:textId="77777777" w:rsidR="00B940C5" w:rsidRDefault="00B940C5" w:rsidP="00B940C5">
      <w:pPr>
        <w:ind w:left="1260"/>
        <w:rPr>
          <w:rFonts w:ascii="Arial" w:hAnsi="Arial" w:cs="Arial"/>
          <w:sz w:val="24"/>
          <w:szCs w:val="24"/>
        </w:rPr>
      </w:pPr>
      <w:r>
        <w:rPr>
          <w:rFonts w:ascii="Arial" w:hAnsi="Arial" w:cs="Arial"/>
          <w:sz w:val="24"/>
          <w:szCs w:val="24"/>
        </w:rPr>
        <w:t xml:space="preserve">For Crop production (add more button): </w:t>
      </w:r>
    </w:p>
    <w:p w14:paraId="1B8286D3" w14:textId="77777777" w:rsidR="003F243C" w:rsidRPr="003F243C" w:rsidRDefault="003F243C" w:rsidP="003F243C">
      <w:pPr>
        <w:ind w:left="1260"/>
        <w:rPr>
          <w:rFonts w:ascii="Arial" w:hAnsi="Arial" w:cs="Arial"/>
          <w:color w:val="FF0000"/>
          <w:sz w:val="24"/>
          <w:szCs w:val="24"/>
        </w:rPr>
      </w:pPr>
      <w:r w:rsidRPr="003F243C">
        <w:rPr>
          <w:rFonts w:ascii="Arial" w:hAnsi="Arial" w:cs="Arial"/>
          <w:color w:val="FF0000"/>
          <w:sz w:val="24"/>
          <w:szCs w:val="24"/>
        </w:rPr>
        <w:t>** If crop production is selected “Yes” enable the table below;</w:t>
      </w:r>
    </w:p>
    <w:tbl>
      <w:tblPr>
        <w:tblStyle w:val="TableGrid"/>
        <w:tblW w:w="0" w:type="auto"/>
        <w:tblInd w:w="1260" w:type="dxa"/>
        <w:tblLook w:val="04A0" w:firstRow="1" w:lastRow="0" w:firstColumn="1" w:lastColumn="0" w:noHBand="0" w:noVBand="1"/>
      </w:tblPr>
      <w:tblGrid>
        <w:gridCol w:w="3528"/>
        <w:gridCol w:w="1710"/>
        <w:gridCol w:w="3078"/>
      </w:tblGrid>
      <w:tr w:rsidR="00B940C5" w:rsidRPr="00B039CD" w14:paraId="79D504D3" w14:textId="77777777" w:rsidTr="007637A4">
        <w:tc>
          <w:tcPr>
            <w:tcW w:w="3528" w:type="dxa"/>
            <w:shd w:val="clear" w:color="auto" w:fill="FDE9D9" w:themeFill="accent6" w:themeFillTint="33"/>
          </w:tcPr>
          <w:p w14:paraId="797B078C"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7FDD6DDB"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6CCC6F41"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38BA1F41" w14:textId="77777777" w:rsidTr="007637A4">
        <w:tc>
          <w:tcPr>
            <w:tcW w:w="3528" w:type="dxa"/>
          </w:tcPr>
          <w:p w14:paraId="7C27085D" w14:textId="77777777" w:rsidR="00B940C5" w:rsidRPr="00B039CD" w:rsidRDefault="00B940C5" w:rsidP="007637A4">
            <w:pPr>
              <w:rPr>
                <w:rFonts w:ascii="Arial" w:hAnsi="Arial" w:cs="Arial"/>
                <w:sz w:val="24"/>
                <w:szCs w:val="24"/>
              </w:rPr>
            </w:pPr>
            <w:r>
              <w:rPr>
                <w:rFonts w:ascii="Arial" w:hAnsi="Arial" w:cs="Arial"/>
                <w:sz w:val="24"/>
                <w:szCs w:val="24"/>
              </w:rPr>
              <w:t>Name of the crop</w:t>
            </w:r>
          </w:p>
        </w:tc>
        <w:tc>
          <w:tcPr>
            <w:tcW w:w="1710" w:type="dxa"/>
          </w:tcPr>
          <w:p w14:paraId="0078BF6A" w14:textId="77777777" w:rsidR="00B940C5" w:rsidRPr="00B039CD" w:rsidRDefault="00B940C5"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33540114" w14:textId="77777777" w:rsidR="00B940C5" w:rsidRPr="00B039CD" w:rsidRDefault="00B940C5" w:rsidP="007637A4">
            <w:pPr>
              <w:rPr>
                <w:rFonts w:ascii="Arial" w:hAnsi="Arial" w:cs="Arial"/>
                <w:sz w:val="24"/>
                <w:szCs w:val="24"/>
              </w:rPr>
            </w:pPr>
          </w:p>
        </w:tc>
      </w:tr>
      <w:tr w:rsidR="00B940C5" w:rsidRPr="00B039CD" w14:paraId="40C40C44" w14:textId="77777777" w:rsidTr="007637A4">
        <w:tc>
          <w:tcPr>
            <w:tcW w:w="3528" w:type="dxa"/>
          </w:tcPr>
          <w:p w14:paraId="574DCE6D" w14:textId="77777777" w:rsidR="00B940C5" w:rsidRPr="00B039CD" w:rsidRDefault="00B940C5" w:rsidP="007637A4">
            <w:pPr>
              <w:rPr>
                <w:rFonts w:ascii="Arial" w:hAnsi="Arial" w:cs="Arial"/>
                <w:sz w:val="24"/>
                <w:szCs w:val="24"/>
              </w:rPr>
            </w:pPr>
            <w:r>
              <w:rPr>
                <w:rFonts w:ascii="Arial" w:hAnsi="Arial" w:cs="Arial"/>
                <w:sz w:val="24"/>
                <w:szCs w:val="24"/>
              </w:rPr>
              <w:t xml:space="preserve">Cultivated Area </w:t>
            </w:r>
          </w:p>
        </w:tc>
        <w:tc>
          <w:tcPr>
            <w:tcW w:w="1710" w:type="dxa"/>
          </w:tcPr>
          <w:p w14:paraId="5EF50A9B" w14:textId="77777777" w:rsidR="00B940C5" w:rsidRPr="00B039CD" w:rsidRDefault="00B940C5" w:rsidP="007637A4">
            <w:pPr>
              <w:rPr>
                <w:rFonts w:ascii="Arial" w:hAnsi="Arial" w:cs="Arial"/>
                <w:sz w:val="24"/>
                <w:szCs w:val="24"/>
              </w:rPr>
            </w:pPr>
            <w:r>
              <w:rPr>
                <w:rFonts w:ascii="Arial" w:hAnsi="Arial" w:cs="Arial"/>
                <w:sz w:val="24"/>
                <w:szCs w:val="24"/>
              </w:rPr>
              <w:t>Number</w:t>
            </w:r>
          </w:p>
        </w:tc>
        <w:tc>
          <w:tcPr>
            <w:tcW w:w="3078" w:type="dxa"/>
          </w:tcPr>
          <w:p w14:paraId="79A4C26F" w14:textId="77777777" w:rsidR="00B940C5" w:rsidRPr="00B039CD"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4C8BFB52" w14:textId="77777777" w:rsidTr="007637A4">
        <w:tc>
          <w:tcPr>
            <w:tcW w:w="3528" w:type="dxa"/>
          </w:tcPr>
          <w:p w14:paraId="3C1774EE" w14:textId="77777777" w:rsidR="00B940C5" w:rsidRDefault="00B940C5" w:rsidP="007637A4">
            <w:pPr>
              <w:rPr>
                <w:rFonts w:ascii="Arial" w:hAnsi="Arial" w:cs="Arial"/>
                <w:sz w:val="24"/>
                <w:szCs w:val="24"/>
              </w:rPr>
            </w:pPr>
            <w:r>
              <w:rPr>
                <w:rFonts w:ascii="Arial" w:hAnsi="Arial" w:cs="Arial"/>
                <w:sz w:val="24"/>
                <w:szCs w:val="24"/>
              </w:rPr>
              <w:t>Area Unit</w:t>
            </w:r>
          </w:p>
        </w:tc>
        <w:tc>
          <w:tcPr>
            <w:tcW w:w="1710" w:type="dxa"/>
          </w:tcPr>
          <w:p w14:paraId="6AED9B56" w14:textId="77777777" w:rsidR="00B940C5" w:rsidRDefault="00B940C5" w:rsidP="007637A4">
            <w:pPr>
              <w:rPr>
                <w:rFonts w:ascii="Arial" w:hAnsi="Arial" w:cs="Arial"/>
                <w:sz w:val="24"/>
                <w:szCs w:val="24"/>
              </w:rPr>
            </w:pPr>
            <w:r>
              <w:rPr>
                <w:rFonts w:ascii="Arial" w:hAnsi="Arial" w:cs="Arial"/>
                <w:sz w:val="24"/>
                <w:szCs w:val="24"/>
              </w:rPr>
              <w:t>Select</w:t>
            </w:r>
          </w:p>
        </w:tc>
        <w:tc>
          <w:tcPr>
            <w:tcW w:w="3078" w:type="dxa"/>
          </w:tcPr>
          <w:p w14:paraId="386D1A05" w14:textId="77777777" w:rsidR="00B940C5" w:rsidRPr="00B039CD" w:rsidRDefault="00B940C5" w:rsidP="007637A4">
            <w:pPr>
              <w:rPr>
                <w:rFonts w:ascii="Arial" w:hAnsi="Arial" w:cs="Arial"/>
                <w:sz w:val="24"/>
                <w:szCs w:val="24"/>
              </w:rPr>
            </w:pPr>
            <w:r>
              <w:rPr>
                <w:rFonts w:ascii="Arial" w:hAnsi="Arial" w:cs="Arial"/>
                <w:sz w:val="24"/>
                <w:szCs w:val="24"/>
              </w:rPr>
              <w:t>Pull from master data (Acres /Decimal)</w:t>
            </w:r>
          </w:p>
        </w:tc>
      </w:tr>
      <w:tr w:rsidR="00B940C5" w:rsidRPr="00B039CD" w14:paraId="5B630469" w14:textId="77777777" w:rsidTr="007637A4">
        <w:tc>
          <w:tcPr>
            <w:tcW w:w="3528" w:type="dxa"/>
          </w:tcPr>
          <w:p w14:paraId="313559E6" w14:textId="77777777" w:rsidR="00B940C5" w:rsidRDefault="00B940C5" w:rsidP="007637A4">
            <w:pPr>
              <w:rPr>
                <w:rFonts w:ascii="Arial" w:hAnsi="Arial" w:cs="Arial"/>
                <w:sz w:val="24"/>
                <w:szCs w:val="24"/>
              </w:rPr>
            </w:pPr>
            <w:r>
              <w:rPr>
                <w:rFonts w:ascii="Arial" w:hAnsi="Arial" w:cs="Arial"/>
                <w:sz w:val="24"/>
                <w:szCs w:val="24"/>
              </w:rPr>
              <w:t>For the previous year (From date)</w:t>
            </w:r>
          </w:p>
        </w:tc>
        <w:tc>
          <w:tcPr>
            <w:tcW w:w="1710" w:type="dxa"/>
          </w:tcPr>
          <w:p w14:paraId="66C68F9D" w14:textId="77777777" w:rsidR="00B940C5" w:rsidRDefault="00B940C5" w:rsidP="007637A4">
            <w:pPr>
              <w:rPr>
                <w:rFonts w:ascii="Arial" w:hAnsi="Arial" w:cs="Arial"/>
                <w:sz w:val="24"/>
                <w:szCs w:val="24"/>
              </w:rPr>
            </w:pPr>
            <w:r>
              <w:rPr>
                <w:rFonts w:ascii="Arial" w:hAnsi="Arial" w:cs="Arial"/>
                <w:sz w:val="24"/>
                <w:szCs w:val="24"/>
              </w:rPr>
              <w:t>date</w:t>
            </w:r>
          </w:p>
        </w:tc>
        <w:tc>
          <w:tcPr>
            <w:tcW w:w="3078" w:type="dxa"/>
          </w:tcPr>
          <w:p w14:paraId="6A8069AD" w14:textId="77777777" w:rsidR="00B940C5" w:rsidRDefault="00B940C5" w:rsidP="007637A4">
            <w:pPr>
              <w:rPr>
                <w:rFonts w:ascii="Arial" w:hAnsi="Arial" w:cs="Arial"/>
                <w:sz w:val="24"/>
                <w:szCs w:val="24"/>
              </w:rPr>
            </w:pPr>
          </w:p>
        </w:tc>
      </w:tr>
      <w:tr w:rsidR="00B940C5" w:rsidRPr="00B039CD" w14:paraId="624034A7" w14:textId="77777777" w:rsidTr="007637A4">
        <w:tc>
          <w:tcPr>
            <w:tcW w:w="3528" w:type="dxa"/>
          </w:tcPr>
          <w:p w14:paraId="00AD25F0" w14:textId="77777777" w:rsidR="00B940C5" w:rsidRDefault="00B940C5" w:rsidP="007637A4">
            <w:pPr>
              <w:rPr>
                <w:rFonts w:ascii="Arial" w:hAnsi="Arial" w:cs="Arial"/>
                <w:sz w:val="24"/>
                <w:szCs w:val="24"/>
              </w:rPr>
            </w:pPr>
            <w:r>
              <w:rPr>
                <w:rFonts w:ascii="Arial" w:hAnsi="Arial" w:cs="Arial"/>
                <w:sz w:val="24"/>
                <w:szCs w:val="24"/>
              </w:rPr>
              <w:t>For the previous year (To date)</w:t>
            </w:r>
          </w:p>
        </w:tc>
        <w:tc>
          <w:tcPr>
            <w:tcW w:w="1710" w:type="dxa"/>
          </w:tcPr>
          <w:p w14:paraId="0D9509FC" w14:textId="77777777" w:rsidR="00B940C5" w:rsidRDefault="00B940C5" w:rsidP="007637A4">
            <w:pPr>
              <w:rPr>
                <w:rFonts w:ascii="Arial" w:hAnsi="Arial" w:cs="Arial"/>
                <w:sz w:val="24"/>
                <w:szCs w:val="24"/>
              </w:rPr>
            </w:pPr>
            <w:r>
              <w:rPr>
                <w:rFonts w:ascii="Arial" w:hAnsi="Arial" w:cs="Arial"/>
                <w:sz w:val="24"/>
                <w:szCs w:val="24"/>
              </w:rPr>
              <w:t>date</w:t>
            </w:r>
          </w:p>
        </w:tc>
        <w:tc>
          <w:tcPr>
            <w:tcW w:w="3078" w:type="dxa"/>
          </w:tcPr>
          <w:p w14:paraId="29ACB8F4" w14:textId="77777777" w:rsidR="00B940C5" w:rsidRDefault="00B940C5" w:rsidP="007637A4">
            <w:pPr>
              <w:rPr>
                <w:rFonts w:ascii="Arial" w:hAnsi="Arial" w:cs="Arial"/>
                <w:sz w:val="24"/>
                <w:szCs w:val="24"/>
              </w:rPr>
            </w:pPr>
          </w:p>
        </w:tc>
      </w:tr>
      <w:tr w:rsidR="00B940C5" w:rsidRPr="00B039CD" w14:paraId="485BA5AA" w14:textId="77777777" w:rsidTr="007637A4">
        <w:tc>
          <w:tcPr>
            <w:tcW w:w="3528" w:type="dxa"/>
          </w:tcPr>
          <w:p w14:paraId="5430E237" w14:textId="77777777" w:rsidR="00B940C5" w:rsidRDefault="00B940C5" w:rsidP="007637A4">
            <w:pPr>
              <w:rPr>
                <w:rFonts w:ascii="Arial" w:hAnsi="Arial" w:cs="Arial"/>
                <w:sz w:val="24"/>
                <w:szCs w:val="24"/>
              </w:rPr>
            </w:pPr>
            <w:r>
              <w:rPr>
                <w:rFonts w:ascii="Arial" w:hAnsi="Arial" w:cs="Arial"/>
                <w:sz w:val="24"/>
                <w:szCs w:val="24"/>
              </w:rPr>
              <w:t xml:space="preserve">Yield </w:t>
            </w:r>
          </w:p>
        </w:tc>
        <w:tc>
          <w:tcPr>
            <w:tcW w:w="1710" w:type="dxa"/>
          </w:tcPr>
          <w:p w14:paraId="72633D95"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643E62A8" w14:textId="77777777" w:rsidR="00B940C5"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2C75153F" w14:textId="77777777" w:rsidTr="007637A4">
        <w:tc>
          <w:tcPr>
            <w:tcW w:w="3528" w:type="dxa"/>
          </w:tcPr>
          <w:p w14:paraId="7EEF5467" w14:textId="77777777" w:rsidR="00B940C5" w:rsidRDefault="00B940C5" w:rsidP="007637A4">
            <w:pPr>
              <w:rPr>
                <w:rFonts w:ascii="Arial" w:hAnsi="Arial" w:cs="Arial"/>
                <w:sz w:val="24"/>
                <w:szCs w:val="24"/>
              </w:rPr>
            </w:pPr>
            <w:r>
              <w:rPr>
                <w:rFonts w:ascii="Arial" w:hAnsi="Arial" w:cs="Arial"/>
                <w:sz w:val="24"/>
                <w:szCs w:val="24"/>
              </w:rPr>
              <w:t>Yield Unit</w:t>
            </w:r>
          </w:p>
        </w:tc>
        <w:tc>
          <w:tcPr>
            <w:tcW w:w="1710" w:type="dxa"/>
          </w:tcPr>
          <w:p w14:paraId="3E85F7F7" w14:textId="77777777" w:rsidR="00B940C5" w:rsidRDefault="00B940C5" w:rsidP="007637A4">
            <w:pPr>
              <w:rPr>
                <w:rFonts w:ascii="Arial" w:hAnsi="Arial" w:cs="Arial"/>
                <w:sz w:val="24"/>
                <w:szCs w:val="24"/>
              </w:rPr>
            </w:pPr>
            <w:r>
              <w:rPr>
                <w:rFonts w:ascii="Arial" w:hAnsi="Arial" w:cs="Arial"/>
                <w:sz w:val="24"/>
                <w:szCs w:val="24"/>
              </w:rPr>
              <w:t>Select</w:t>
            </w:r>
          </w:p>
        </w:tc>
        <w:tc>
          <w:tcPr>
            <w:tcW w:w="3078" w:type="dxa"/>
          </w:tcPr>
          <w:p w14:paraId="3486A502" w14:textId="77777777" w:rsidR="00B940C5" w:rsidRDefault="00B940C5"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B940C5" w:rsidRPr="00B039CD" w14:paraId="0D8DCEA4" w14:textId="77777777" w:rsidTr="007637A4">
        <w:tc>
          <w:tcPr>
            <w:tcW w:w="3528" w:type="dxa"/>
          </w:tcPr>
          <w:p w14:paraId="22BCCB5C" w14:textId="77777777" w:rsidR="00B940C5" w:rsidRDefault="00B940C5" w:rsidP="007637A4">
            <w:pPr>
              <w:rPr>
                <w:rFonts w:ascii="Arial" w:hAnsi="Arial" w:cs="Arial"/>
                <w:sz w:val="24"/>
                <w:szCs w:val="24"/>
              </w:rPr>
            </w:pPr>
            <w:r>
              <w:rPr>
                <w:rFonts w:ascii="Arial" w:hAnsi="Arial" w:cs="Arial"/>
                <w:sz w:val="24"/>
                <w:szCs w:val="24"/>
              </w:rPr>
              <w:t>Harvest Month</w:t>
            </w:r>
          </w:p>
        </w:tc>
        <w:tc>
          <w:tcPr>
            <w:tcW w:w="1710" w:type="dxa"/>
          </w:tcPr>
          <w:p w14:paraId="3FD2481C" w14:textId="77777777" w:rsidR="00B940C5" w:rsidRDefault="00B940C5" w:rsidP="007637A4">
            <w:pPr>
              <w:rPr>
                <w:rFonts w:ascii="Arial" w:hAnsi="Arial" w:cs="Arial"/>
                <w:sz w:val="24"/>
                <w:szCs w:val="24"/>
              </w:rPr>
            </w:pPr>
            <w:r>
              <w:rPr>
                <w:rFonts w:ascii="Arial" w:hAnsi="Arial" w:cs="Arial"/>
                <w:sz w:val="24"/>
                <w:szCs w:val="24"/>
              </w:rPr>
              <w:t>Month</w:t>
            </w:r>
          </w:p>
        </w:tc>
        <w:tc>
          <w:tcPr>
            <w:tcW w:w="3078" w:type="dxa"/>
          </w:tcPr>
          <w:p w14:paraId="01254327" w14:textId="77777777" w:rsidR="00B940C5" w:rsidRDefault="00B940C5" w:rsidP="007637A4">
            <w:pPr>
              <w:rPr>
                <w:rFonts w:ascii="Arial" w:hAnsi="Arial" w:cs="Arial"/>
                <w:sz w:val="24"/>
                <w:szCs w:val="24"/>
              </w:rPr>
            </w:pPr>
            <w:r>
              <w:rPr>
                <w:rFonts w:ascii="Arial" w:hAnsi="Arial" w:cs="Arial"/>
              </w:rPr>
              <w:t>Harvest month should be in between “From” and “To” date</w:t>
            </w:r>
          </w:p>
        </w:tc>
      </w:tr>
      <w:tr w:rsidR="00B940C5" w:rsidRPr="00B039CD" w14:paraId="1BF2991A" w14:textId="77777777" w:rsidTr="007637A4">
        <w:tc>
          <w:tcPr>
            <w:tcW w:w="3528" w:type="dxa"/>
          </w:tcPr>
          <w:p w14:paraId="143D2826" w14:textId="77777777" w:rsidR="00B940C5" w:rsidRDefault="00B940C5" w:rsidP="007637A4">
            <w:pPr>
              <w:rPr>
                <w:rFonts w:ascii="Arial" w:hAnsi="Arial" w:cs="Arial"/>
                <w:sz w:val="24"/>
                <w:szCs w:val="24"/>
              </w:rPr>
            </w:pPr>
            <w:r>
              <w:rPr>
                <w:rFonts w:ascii="Arial" w:hAnsi="Arial" w:cs="Arial"/>
                <w:sz w:val="24"/>
                <w:szCs w:val="24"/>
              </w:rPr>
              <w:t xml:space="preserve">Sold </w:t>
            </w:r>
          </w:p>
        </w:tc>
        <w:tc>
          <w:tcPr>
            <w:tcW w:w="1710" w:type="dxa"/>
          </w:tcPr>
          <w:p w14:paraId="0939EC1F"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0E2426D6" w14:textId="77777777" w:rsidR="00B940C5" w:rsidRDefault="00B940C5" w:rsidP="00B940C5">
            <w:pPr>
              <w:rPr>
                <w:rFonts w:ascii="Arial" w:hAnsi="Arial" w:cs="Arial"/>
                <w:sz w:val="24"/>
                <w:szCs w:val="24"/>
              </w:rPr>
            </w:pPr>
            <w:r>
              <w:rPr>
                <w:rFonts w:ascii="Arial" w:hAnsi="Arial" w:cs="Arial"/>
                <w:sz w:val="24"/>
                <w:szCs w:val="24"/>
              </w:rPr>
              <w:t xml:space="preserve">Sold should not be more than </w:t>
            </w:r>
            <w:proofErr w:type="gramStart"/>
            <w:r>
              <w:rPr>
                <w:rFonts w:ascii="Arial" w:hAnsi="Arial" w:cs="Arial"/>
                <w:sz w:val="24"/>
                <w:szCs w:val="24"/>
              </w:rPr>
              <w:t>yield ,</w:t>
            </w:r>
            <w:r w:rsidRPr="005A6320">
              <w:rPr>
                <w:rFonts w:ascii="Arial" w:hAnsi="Arial" w:cs="Arial"/>
                <w:sz w:val="24"/>
                <w:szCs w:val="24"/>
              </w:rPr>
              <w:t>Should</w:t>
            </w:r>
            <w:proofErr w:type="gramEnd"/>
            <w:r w:rsidRPr="005A6320">
              <w:rPr>
                <w:rFonts w:ascii="Arial" w:hAnsi="Arial" w:cs="Arial"/>
                <w:sz w:val="24"/>
                <w:szCs w:val="24"/>
              </w:rPr>
              <w:t xml:space="preserve"> accept only number, should not accept special character</w:t>
            </w:r>
          </w:p>
        </w:tc>
      </w:tr>
      <w:tr w:rsidR="00B940C5" w:rsidRPr="00B039CD" w14:paraId="55EAA1F2" w14:textId="77777777" w:rsidTr="007637A4">
        <w:tc>
          <w:tcPr>
            <w:tcW w:w="3528" w:type="dxa"/>
          </w:tcPr>
          <w:p w14:paraId="44E842DD" w14:textId="77777777" w:rsidR="00B940C5" w:rsidRDefault="00B940C5" w:rsidP="007637A4">
            <w:pPr>
              <w:rPr>
                <w:rFonts w:ascii="Arial" w:hAnsi="Arial" w:cs="Arial"/>
                <w:sz w:val="24"/>
                <w:szCs w:val="24"/>
              </w:rPr>
            </w:pPr>
            <w:r>
              <w:rPr>
                <w:rFonts w:ascii="Arial" w:hAnsi="Arial" w:cs="Arial"/>
                <w:sz w:val="24"/>
                <w:szCs w:val="24"/>
              </w:rPr>
              <w:t>Sold Unit</w:t>
            </w:r>
          </w:p>
        </w:tc>
        <w:tc>
          <w:tcPr>
            <w:tcW w:w="1710" w:type="dxa"/>
          </w:tcPr>
          <w:p w14:paraId="1D59F443" w14:textId="77777777" w:rsidR="00B940C5" w:rsidRDefault="00B940C5" w:rsidP="007637A4">
            <w:pPr>
              <w:rPr>
                <w:rFonts w:ascii="Arial" w:hAnsi="Arial" w:cs="Arial"/>
                <w:sz w:val="24"/>
                <w:szCs w:val="24"/>
              </w:rPr>
            </w:pPr>
            <w:r>
              <w:rPr>
                <w:rFonts w:ascii="Arial" w:hAnsi="Arial" w:cs="Arial"/>
                <w:sz w:val="24"/>
                <w:szCs w:val="24"/>
              </w:rPr>
              <w:t xml:space="preserve">Select </w:t>
            </w:r>
          </w:p>
        </w:tc>
        <w:tc>
          <w:tcPr>
            <w:tcW w:w="3078" w:type="dxa"/>
          </w:tcPr>
          <w:p w14:paraId="1EFC7393" w14:textId="77777777" w:rsidR="00B940C5" w:rsidRDefault="00B940C5"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B940C5" w:rsidRPr="00B039CD" w14:paraId="7891F051" w14:textId="77777777" w:rsidTr="007637A4">
        <w:tc>
          <w:tcPr>
            <w:tcW w:w="3528" w:type="dxa"/>
          </w:tcPr>
          <w:p w14:paraId="2553AF10" w14:textId="77777777" w:rsidR="00B940C5" w:rsidRDefault="00B940C5" w:rsidP="007637A4">
            <w:pPr>
              <w:rPr>
                <w:rFonts w:ascii="Arial" w:hAnsi="Arial" w:cs="Arial"/>
                <w:sz w:val="24"/>
                <w:szCs w:val="24"/>
              </w:rPr>
            </w:pPr>
            <w:r>
              <w:rPr>
                <w:rFonts w:ascii="Arial" w:hAnsi="Arial" w:cs="Arial"/>
                <w:sz w:val="24"/>
                <w:szCs w:val="24"/>
              </w:rPr>
              <w:t>Balance Stock</w:t>
            </w:r>
          </w:p>
        </w:tc>
        <w:tc>
          <w:tcPr>
            <w:tcW w:w="1710" w:type="dxa"/>
          </w:tcPr>
          <w:p w14:paraId="166FACBE" w14:textId="77777777" w:rsidR="00B940C5" w:rsidRDefault="00B940C5" w:rsidP="007637A4">
            <w:pPr>
              <w:rPr>
                <w:rFonts w:ascii="Arial" w:hAnsi="Arial" w:cs="Arial"/>
                <w:sz w:val="24"/>
                <w:szCs w:val="24"/>
              </w:rPr>
            </w:pPr>
            <w:r>
              <w:rPr>
                <w:rFonts w:ascii="Arial" w:hAnsi="Arial" w:cs="Arial"/>
                <w:sz w:val="24"/>
                <w:szCs w:val="24"/>
              </w:rPr>
              <w:t xml:space="preserve">Number </w:t>
            </w:r>
          </w:p>
        </w:tc>
        <w:tc>
          <w:tcPr>
            <w:tcW w:w="3078" w:type="dxa"/>
          </w:tcPr>
          <w:p w14:paraId="5542A3C7" w14:textId="77777777" w:rsidR="00B940C5" w:rsidRDefault="00B940C5" w:rsidP="007637A4">
            <w:pPr>
              <w:rPr>
                <w:rFonts w:ascii="Arial" w:hAnsi="Arial" w:cs="Arial"/>
                <w:sz w:val="24"/>
                <w:szCs w:val="24"/>
              </w:rPr>
            </w:pPr>
            <w:r>
              <w:rPr>
                <w:rFonts w:ascii="Arial" w:hAnsi="Arial" w:cs="Arial"/>
                <w:sz w:val="24"/>
                <w:szCs w:val="24"/>
              </w:rPr>
              <w:t xml:space="preserve">(Yield – </w:t>
            </w:r>
            <w:proofErr w:type="gramStart"/>
            <w:r>
              <w:rPr>
                <w:rFonts w:ascii="Arial" w:hAnsi="Arial" w:cs="Arial"/>
                <w:sz w:val="24"/>
                <w:szCs w:val="24"/>
              </w:rPr>
              <w:t>sold )</w:t>
            </w:r>
            <w:proofErr w:type="gramEnd"/>
            <w:r>
              <w:rPr>
                <w:rFonts w:ascii="Arial" w:hAnsi="Arial" w:cs="Arial"/>
                <w:sz w:val="24"/>
                <w:szCs w:val="24"/>
              </w:rPr>
              <w:t xml:space="preserve"> , should be read only</w:t>
            </w:r>
          </w:p>
        </w:tc>
      </w:tr>
      <w:tr w:rsidR="00B940C5" w:rsidRPr="00B039CD" w14:paraId="5232502E" w14:textId="77777777" w:rsidTr="007637A4">
        <w:tc>
          <w:tcPr>
            <w:tcW w:w="3528" w:type="dxa"/>
          </w:tcPr>
          <w:p w14:paraId="11BD4A44" w14:textId="77777777" w:rsidR="00B940C5" w:rsidRDefault="00B940C5" w:rsidP="007637A4">
            <w:pPr>
              <w:rPr>
                <w:rFonts w:ascii="Arial" w:hAnsi="Arial" w:cs="Arial"/>
                <w:sz w:val="24"/>
                <w:szCs w:val="24"/>
              </w:rPr>
            </w:pPr>
            <w:r>
              <w:rPr>
                <w:rFonts w:ascii="Arial" w:hAnsi="Arial" w:cs="Arial"/>
                <w:sz w:val="24"/>
                <w:szCs w:val="24"/>
              </w:rPr>
              <w:t>Balance stock unit</w:t>
            </w:r>
          </w:p>
        </w:tc>
        <w:tc>
          <w:tcPr>
            <w:tcW w:w="1710" w:type="dxa"/>
          </w:tcPr>
          <w:p w14:paraId="25D6C97A" w14:textId="77777777" w:rsidR="00B940C5" w:rsidRDefault="00B940C5" w:rsidP="007637A4">
            <w:pPr>
              <w:rPr>
                <w:rFonts w:ascii="Arial" w:hAnsi="Arial" w:cs="Arial"/>
                <w:sz w:val="24"/>
                <w:szCs w:val="24"/>
              </w:rPr>
            </w:pPr>
            <w:r>
              <w:rPr>
                <w:rFonts w:ascii="Arial" w:hAnsi="Arial" w:cs="Arial"/>
                <w:sz w:val="24"/>
                <w:szCs w:val="24"/>
              </w:rPr>
              <w:t>select</w:t>
            </w:r>
          </w:p>
        </w:tc>
        <w:tc>
          <w:tcPr>
            <w:tcW w:w="3078" w:type="dxa"/>
          </w:tcPr>
          <w:p w14:paraId="3BFC1EB1" w14:textId="77777777" w:rsidR="00B940C5" w:rsidRDefault="00B940C5" w:rsidP="007637A4">
            <w:pPr>
              <w:rPr>
                <w:rFonts w:ascii="Arial" w:hAnsi="Arial" w:cs="Arial"/>
                <w:sz w:val="24"/>
                <w:szCs w:val="24"/>
              </w:rPr>
            </w:pPr>
            <w:r>
              <w:rPr>
                <w:rFonts w:ascii="Arial" w:hAnsi="Arial" w:cs="Arial"/>
                <w:sz w:val="24"/>
                <w:szCs w:val="24"/>
              </w:rPr>
              <w:t xml:space="preserve">From master data </w:t>
            </w:r>
          </w:p>
        </w:tc>
      </w:tr>
      <w:tr w:rsidR="00B940C5" w:rsidRPr="00B039CD" w14:paraId="244BA968" w14:textId="77777777" w:rsidTr="007637A4">
        <w:tc>
          <w:tcPr>
            <w:tcW w:w="3528" w:type="dxa"/>
          </w:tcPr>
          <w:p w14:paraId="6F3AD36B" w14:textId="77777777" w:rsidR="00B940C5" w:rsidRDefault="00B940C5" w:rsidP="007637A4">
            <w:pPr>
              <w:rPr>
                <w:rFonts w:ascii="Arial" w:hAnsi="Arial" w:cs="Arial"/>
                <w:sz w:val="24"/>
                <w:szCs w:val="24"/>
              </w:rPr>
            </w:pPr>
            <w:r>
              <w:rPr>
                <w:rFonts w:ascii="Arial" w:hAnsi="Arial" w:cs="Arial"/>
                <w:sz w:val="24"/>
                <w:szCs w:val="24"/>
              </w:rPr>
              <w:t>For the current year (From date)</w:t>
            </w:r>
          </w:p>
        </w:tc>
        <w:tc>
          <w:tcPr>
            <w:tcW w:w="1710" w:type="dxa"/>
          </w:tcPr>
          <w:p w14:paraId="3ECDA07D" w14:textId="77777777" w:rsidR="00B940C5" w:rsidRDefault="00B940C5" w:rsidP="007637A4">
            <w:pPr>
              <w:rPr>
                <w:rFonts w:ascii="Arial" w:hAnsi="Arial" w:cs="Arial"/>
                <w:sz w:val="24"/>
                <w:szCs w:val="24"/>
              </w:rPr>
            </w:pPr>
            <w:r>
              <w:rPr>
                <w:rFonts w:ascii="Arial" w:hAnsi="Arial" w:cs="Arial"/>
                <w:sz w:val="24"/>
                <w:szCs w:val="24"/>
              </w:rPr>
              <w:t>date</w:t>
            </w:r>
          </w:p>
        </w:tc>
        <w:tc>
          <w:tcPr>
            <w:tcW w:w="3078" w:type="dxa"/>
          </w:tcPr>
          <w:p w14:paraId="7192B58C" w14:textId="77777777" w:rsidR="00B940C5" w:rsidRDefault="00B940C5" w:rsidP="007637A4">
            <w:pPr>
              <w:rPr>
                <w:rFonts w:ascii="Arial" w:hAnsi="Arial" w:cs="Arial"/>
                <w:sz w:val="24"/>
                <w:szCs w:val="24"/>
              </w:rPr>
            </w:pPr>
          </w:p>
        </w:tc>
      </w:tr>
      <w:tr w:rsidR="00B940C5" w:rsidRPr="00B039CD" w14:paraId="58FA6D49" w14:textId="77777777" w:rsidTr="007637A4">
        <w:tc>
          <w:tcPr>
            <w:tcW w:w="3528" w:type="dxa"/>
          </w:tcPr>
          <w:p w14:paraId="05AEC3D7" w14:textId="77777777" w:rsidR="00B940C5" w:rsidRDefault="00B940C5" w:rsidP="007637A4">
            <w:pPr>
              <w:rPr>
                <w:rFonts w:ascii="Arial" w:hAnsi="Arial" w:cs="Arial"/>
                <w:sz w:val="24"/>
                <w:szCs w:val="24"/>
              </w:rPr>
            </w:pPr>
            <w:r>
              <w:rPr>
                <w:rFonts w:ascii="Arial" w:hAnsi="Arial" w:cs="Arial"/>
                <w:sz w:val="24"/>
                <w:szCs w:val="24"/>
              </w:rPr>
              <w:t>For the Current year (To date)</w:t>
            </w:r>
          </w:p>
        </w:tc>
        <w:tc>
          <w:tcPr>
            <w:tcW w:w="1710" w:type="dxa"/>
          </w:tcPr>
          <w:p w14:paraId="1C9BC668" w14:textId="77777777" w:rsidR="00B940C5" w:rsidRDefault="00B940C5" w:rsidP="007637A4">
            <w:pPr>
              <w:rPr>
                <w:rFonts w:ascii="Arial" w:hAnsi="Arial" w:cs="Arial"/>
                <w:sz w:val="24"/>
                <w:szCs w:val="24"/>
              </w:rPr>
            </w:pPr>
            <w:r>
              <w:rPr>
                <w:rFonts w:ascii="Arial" w:hAnsi="Arial" w:cs="Arial"/>
                <w:sz w:val="24"/>
                <w:szCs w:val="24"/>
              </w:rPr>
              <w:t>date</w:t>
            </w:r>
          </w:p>
        </w:tc>
        <w:tc>
          <w:tcPr>
            <w:tcW w:w="3078" w:type="dxa"/>
          </w:tcPr>
          <w:p w14:paraId="1F173935" w14:textId="77777777" w:rsidR="00B940C5" w:rsidRDefault="00B940C5" w:rsidP="007637A4">
            <w:pPr>
              <w:rPr>
                <w:rFonts w:ascii="Arial" w:hAnsi="Arial" w:cs="Arial"/>
                <w:sz w:val="24"/>
                <w:szCs w:val="24"/>
              </w:rPr>
            </w:pPr>
          </w:p>
        </w:tc>
      </w:tr>
      <w:tr w:rsidR="00B940C5" w:rsidRPr="00B039CD" w14:paraId="5DAD60AC" w14:textId="77777777" w:rsidTr="007637A4">
        <w:tc>
          <w:tcPr>
            <w:tcW w:w="3528" w:type="dxa"/>
          </w:tcPr>
          <w:p w14:paraId="1A3F6ADB" w14:textId="77777777" w:rsidR="00B940C5" w:rsidRDefault="00B940C5" w:rsidP="007637A4">
            <w:pPr>
              <w:rPr>
                <w:rFonts w:ascii="Arial" w:hAnsi="Arial" w:cs="Arial"/>
                <w:sz w:val="24"/>
                <w:szCs w:val="24"/>
              </w:rPr>
            </w:pPr>
            <w:r>
              <w:rPr>
                <w:rFonts w:ascii="Arial" w:hAnsi="Arial" w:cs="Arial"/>
                <w:sz w:val="24"/>
                <w:szCs w:val="24"/>
              </w:rPr>
              <w:t xml:space="preserve">Estimated Yield </w:t>
            </w:r>
          </w:p>
        </w:tc>
        <w:tc>
          <w:tcPr>
            <w:tcW w:w="1710" w:type="dxa"/>
          </w:tcPr>
          <w:p w14:paraId="0DF3052A"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3F19D92D" w14:textId="77777777" w:rsidR="00B940C5"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4CEC4443" w14:textId="77777777" w:rsidTr="007637A4">
        <w:tc>
          <w:tcPr>
            <w:tcW w:w="3528" w:type="dxa"/>
          </w:tcPr>
          <w:p w14:paraId="5F6291B5" w14:textId="77777777" w:rsidR="00B940C5" w:rsidRDefault="00B940C5" w:rsidP="007637A4">
            <w:pPr>
              <w:rPr>
                <w:rFonts w:ascii="Arial" w:hAnsi="Arial" w:cs="Arial"/>
                <w:sz w:val="24"/>
                <w:szCs w:val="24"/>
              </w:rPr>
            </w:pPr>
            <w:r>
              <w:rPr>
                <w:rFonts w:ascii="Arial" w:hAnsi="Arial" w:cs="Arial"/>
                <w:sz w:val="24"/>
                <w:szCs w:val="24"/>
              </w:rPr>
              <w:t>Yield Unit</w:t>
            </w:r>
          </w:p>
        </w:tc>
        <w:tc>
          <w:tcPr>
            <w:tcW w:w="1710" w:type="dxa"/>
          </w:tcPr>
          <w:p w14:paraId="637CA3D2" w14:textId="77777777" w:rsidR="00B940C5" w:rsidRDefault="00B940C5" w:rsidP="007637A4">
            <w:pPr>
              <w:rPr>
                <w:rFonts w:ascii="Arial" w:hAnsi="Arial" w:cs="Arial"/>
                <w:sz w:val="24"/>
                <w:szCs w:val="24"/>
              </w:rPr>
            </w:pPr>
            <w:r>
              <w:rPr>
                <w:rFonts w:ascii="Arial" w:hAnsi="Arial" w:cs="Arial"/>
                <w:sz w:val="24"/>
                <w:szCs w:val="24"/>
              </w:rPr>
              <w:t>Select</w:t>
            </w:r>
          </w:p>
        </w:tc>
        <w:tc>
          <w:tcPr>
            <w:tcW w:w="3078" w:type="dxa"/>
          </w:tcPr>
          <w:p w14:paraId="3FA58BAD" w14:textId="77777777" w:rsidR="00B940C5" w:rsidRDefault="00B940C5"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B940C5" w:rsidRPr="00B039CD" w14:paraId="0D530761" w14:textId="77777777" w:rsidTr="007637A4">
        <w:tc>
          <w:tcPr>
            <w:tcW w:w="3528" w:type="dxa"/>
          </w:tcPr>
          <w:p w14:paraId="1F03A512" w14:textId="77777777" w:rsidR="00B940C5" w:rsidRDefault="00B940C5" w:rsidP="007637A4">
            <w:pPr>
              <w:rPr>
                <w:rFonts w:ascii="Arial" w:hAnsi="Arial" w:cs="Arial"/>
                <w:sz w:val="24"/>
                <w:szCs w:val="24"/>
              </w:rPr>
            </w:pPr>
            <w:r>
              <w:rPr>
                <w:rFonts w:ascii="Arial" w:hAnsi="Arial" w:cs="Arial"/>
                <w:sz w:val="24"/>
                <w:szCs w:val="24"/>
              </w:rPr>
              <w:t>Estimated Harvest Month</w:t>
            </w:r>
          </w:p>
        </w:tc>
        <w:tc>
          <w:tcPr>
            <w:tcW w:w="1710" w:type="dxa"/>
          </w:tcPr>
          <w:p w14:paraId="69E05823" w14:textId="77777777" w:rsidR="00B940C5" w:rsidRDefault="00B940C5" w:rsidP="007637A4">
            <w:pPr>
              <w:rPr>
                <w:rFonts w:ascii="Arial" w:hAnsi="Arial" w:cs="Arial"/>
                <w:sz w:val="24"/>
                <w:szCs w:val="24"/>
              </w:rPr>
            </w:pPr>
            <w:r>
              <w:rPr>
                <w:rFonts w:ascii="Arial" w:hAnsi="Arial" w:cs="Arial"/>
                <w:sz w:val="24"/>
                <w:szCs w:val="24"/>
              </w:rPr>
              <w:t>Month</w:t>
            </w:r>
          </w:p>
        </w:tc>
        <w:tc>
          <w:tcPr>
            <w:tcW w:w="3078" w:type="dxa"/>
          </w:tcPr>
          <w:p w14:paraId="5EA2242F" w14:textId="77777777" w:rsidR="00B940C5" w:rsidRDefault="00B940C5" w:rsidP="007637A4">
            <w:pPr>
              <w:rPr>
                <w:rFonts w:ascii="Arial" w:hAnsi="Arial" w:cs="Arial"/>
                <w:sz w:val="24"/>
                <w:szCs w:val="24"/>
              </w:rPr>
            </w:pPr>
            <w:r>
              <w:rPr>
                <w:rFonts w:ascii="Arial" w:hAnsi="Arial" w:cs="Arial"/>
              </w:rPr>
              <w:t>Harvest month should be in between “From” and “To” date</w:t>
            </w:r>
          </w:p>
        </w:tc>
      </w:tr>
    </w:tbl>
    <w:p w14:paraId="454EC1B8" w14:textId="77777777" w:rsidR="00B940C5" w:rsidRDefault="00B940C5" w:rsidP="00B940C5">
      <w:pPr>
        <w:ind w:left="1260"/>
        <w:rPr>
          <w:rFonts w:ascii="Arial" w:hAnsi="Arial" w:cs="Arial"/>
        </w:rPr>
      </w:pPr>
    </w:p>
    <w:p w14:paraId="796A937F" w14:textId="77777777" w:rsidR="00B940C5" w:rsidRDefault="00B940C5" w:rsidP="00B940C5">
      <w:pPr>
        <w:ind w:left="1260"/>
        <w:rPr>
          <w:rFonts w:ascii="Arial" w:hAnsi="Arial" w:cs="Arial"/>
          <w:sz w:val="24"/>
          <w:szCs w:val="24"/>
        </w:rPr>
      </w:pPr>
      <w:r>
        <w:rPr>
          <w:rFonts w:ascii="Arial" w:hAnsi="Arial" w:cs="Arial"/>
          <w:sz w:val="24"/>
          <w:szCs w:val="24"/>
        </w:rPr>
        <w:lastRenderedPageBreak/>
        <w:t xml:space="preserve">Wild Collection, (add more button): </w:t>
      </w:r>
    </w:p>
    <w:p w14:paraId="08A95F4F" w14:textId="77777777" w:rsidR="003F243C" w:rsidRPr="003F243C" w:rsidRDefault="003F243C" w:rsidP="003F243C">
      <w:pPr>
        <w:ind w:left="1260"/>
        <w:rPr>
          <w:rFonts w:ascii="Arial" w:hAnsi="Arial" w:cs="Arial"/>
          <w:color w:val="FF0000"/>
          <w:sz w:val="24"/>
          <w:szCs w:val="24"/>
        </w:rPr>
      </w:pPr>
      <w:r w:rsidRPr="003F243C">
        <w:rPr>
          <w:rFonts w:ascii="Arial" w:hAnsi="Arial" w:cs="Arial"/>
          <w:color w:val="FF0000"/>
          <w:sz w:val="24"/>
          <w:szCs w:val="24"/>
        </w:rPr>
        <w:t xml:space="preserve">** If </w:t>
      </w:r>
      <w:r>
        <w:rPr>
          <w:rFonts w:ascii="Arial" w:hAnsi="Arial" w:cs="Arial"/>
          <w:color w:val="FF0000"/>
          <w:sz w:val="24"/>
          <w:szCs w:val="24"/>
        </w:rPr>
        <w:t>wild collection</w:t>
      </w:r>
      <w:r w:rsidRPr="003F243C">
        <w:rPr>
          <w:rFonts w:ascii="Arial" w:hAnsi="Arial" w:cs="Arial"/>
          <w:color w:val="FF0000"/>
          <w:sz w:val="24"/>
          <w:szCs w:val="24"/>
        </w:rPr>
        <w:t xml:space="preserve"> is selected “Yes” enable the table below;</w:t>
      </w:r>
    </w:p>
    <w:tbl>
      <w:tblPr>
        <w:tblStyle w:val="TableGrid"/>
        <w:tblW w:w="0" w:type="auto"/>
        <w:tblInd w:w="1260" w:type="dxa"/>
        <w:tblLook w:val="04A0" w:firstRow="1" w:lastRow="0" w:firstColumn="1" w:lastColumn="0" w:noHBand="0" w:noVBand="1"/>
      </w:tblPr>
      <w:tblGrid>
        <w:gridCol w:w="3528"/>
        <w:gridCol w:w="1710"/>
        <w:gridCol w:w="3078"/>
      </w:tblGrid>
      <w:tr w:rsidR="00B940C5" w:rsidRPr="00B039CD" w14:paraId="15AC7CF7" w14:textId="77777777" w:rsidTr="007637A4">
        <w:tc>
          <w:tcPr>
            <w:tcW w:w="3528" w:type="dxa"/>
            <w:shd w:val="clear" w:color="auto" w:fill="FDE9D9" w:themeFill="accent6" w:themeFillTint="33"/>
          </w:tcPr>
          <w:p w14:paraId="64BA0A07"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501F8E73"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65A8BECC"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0231C655" w14:textId="77777777" w:rsidTr="007637A4">
        <w:tc>
          <w:tcPr>
            <w:tcW w:w="3528" w:type="dxa"/>
          </w:tcPr>
          <w:p w14:paraId="1542D5F1" w14:textId="77777777" w:rsidR="00B940C5" w:rsidRPr="00B039CD" w:rsidRDefault="00B940C5" w:rsidP="007637A4">
            <w:pPr>
              <w:rPr>
                <w:rFonts w:ascii="Arial" w:hAnsi="Arial" w:cs="Arial"/>
                <w:sz w:val="24"/>
                <w:szCs w:val="24"/>
              </w:rPr>
            </w:pPr>
            <w:r>
              <w:rPr>
                <w:rFonts w:ascii="Arial" w:hAnsi="Arial" w:cs="Arial"/>
                <w:sz w:val="24"/>
                <w:szCs w:val="24"/>
              </w:rPr>
              <w:t>Common Name</w:t>
            </w:r>
          </w:p>
        </w:tc>
        <w:tc>
          <w:tcPr>
            <w:tcW w:w="1710" w:type="dxa"/>
          </w:tcPr>
          <w:p w14:paraId="40163998" w14:textId="77777777" w:rsidR="00B940C5" w:rsidRPr="00B039CD" w:rsidRDefault="00B940C5"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2FAC5B27" w14:textId="77777777" w:rsidR="00B940C5" w:rsidRPr="00B039CD" w:rsidRDefault="00B940C5" w:rsidP="007637A4">
            <w:pPr>
              <w:rPr>
                <w:rFonts w:ascii="Arial" w:hAnsi="Arial" w:cs="Arial"/>
                <w:sz w:val="24"/>
                <w:szCs w:val="24"/>
              </w:rPr>
            </w:pPr>
          </w:p>
        </w:tc>
      </w:tr>
      <w:tr w:rsidR="00B940C5" w:rsidRPr="00B039CD" w14:paraId="1AE8E2D4" w14:textId="77777777" w:rsidTr="007637A4">
        <w:tc>
          <w:tcPr>
            <w:tcW w:w="3528" w:type="dxa"/>
          </w:tcPr>
          <w:p w14:paraId="4A925237" w14:textId="77777777" w:rsidR="00B940C5" w:rsidRDefault="00B940C5" w:rsidP="007637A4">
            <w:pPr>
              <w:rPr>
                <w:rFonts w:ascii="Arial" w:hAnsi="Arial" w:cs="Arial"/>
                <w:sz w:val="24"/>
                <w:szCs w:val="24"/>
              </w:rPr>
            </w:pPr>
            <w:r>
              <w:rPr>
                <w:rFonts w:ascii="Arial" w:hAnsi="Arial" w:cs="Arial"/>
                <w:sz w:val="24"/>
                <w:szCs w:val="24"/>
              </w:rPr>
              <w:t>Botanical Name</w:t>
            </w:r>
          </w:p>
        </w:tc>
        <w:tc>
          <w:tcPr>
            <w:tcW w:w="1710" w:type="dxa"/>
          </w:tcPr>
          <w:p w14:paraId="6A68EFAE" w14:textId="77777777" w:rsidR="00B940C5" w:rsidRDefault="00B940C5"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56BFE60A" w14:textId="77777777" w:rsidR="00B940C5" w:rsidRPr="00B039CD" w:rsidRDefault="00B940C5" w:rsidP="007637A4">
            <w:pPr>
              <w:rPr>
                <w:rFonts w:ascii="Arial" w:hAnsi="Arial" w:cs="Arial"/>
                <w:sz w:val="24"/>
                <w:szCs w:val="24"/>
              </w:rPr>
            </w:pPr>
          </w:p>
        </w:tc>
      </w:tr>
      <w:tr w:rsidR="00B940C5" w:rsidRPr="00B039CD" w14:paraId="3649AE7A" w14:textId="77777777" w:rsidTr="007637A4">
        <w:tc>
          <w:tcPr>
            <w:tcW w:w="3528" w:type="dxa"/>
          </w:tcPr>
          <w:p w14:paraId="7352A6A5" w14:textId="77777777" w:rsidR="00B940C5" w:rsidRDefault="00B940C5" w:rsidP="007637A4">
            <w:pPr>
              <w:rPr>
                <w:rFonts w:ascii="Arial" w:hAnsi="Arial" w:cs="Arial"/>
                <w:sz w:val="24"/>
                <w:szCs w:val="24"/>
              </w:rPr>
            </w:pPr>
            <w:r>
              <w:rPr>
                <w:rFonts w:ascii="Arial" w:hAnsi="Arial" w:cs="Arial"/>
                <w:sz w:val="24"/>
                <w:szCs w:val="24"/>
              </w:rPr>
              <w:t>Part of Plant Harvested</w:t>
            </w:r>
          </w:p>
        </w:tc>
        <w:tc>
          <w:tcPr>
            <w:tcW w:w="1710" w:type="dxa"/>
          </w:tcPr>
          <w:p w14:paraId="44CFFAA8" w14:textId="77777777" w:rsidR="00B940C5" w:rsidRDefault="00B940C5" w:rsidP="007637A4">
            <w:pPr>
              <w:rPr>
                <w:rFonts w:ascii="Arial" w:hAnsi="Arial" w:cs="Arial"/>
                <w:sz w:val="24"/>
                <w:szCs w:val="24"/>
              </w:rPr>
            </w:pPr>
            <w:r>
              <w:rPr>
                <w:rFonts w:ascii="Arial" w:hAnsi="Arial" w:cs="Arial"/>
                <w:sz w:val="24"/>
                <w:szCs w:val="24"/>
              </w:rPr>
              <w:t>Text</w:t>
            </w:r>
          </w:p>
        </w:tc>
        <w:tc>
          <w:tcPr>
            <w:tcW w:w="3078" w:type="dxa"/>
          </w:tcPr>
          <w:p w14:paraId="79CFDC77" w14:textId="77777777" w:rsidR="00B940C5" w:rsidRDefault="00B940C5" w:rsidP="007637A4">
            <w:pPr>
              <w:rPr>
                <w:rFonts w:ascii="Arial" w:hAnsi="Arial" w:cs="Arial"/>
                <w:sz w:val="24"/>
                <w:szCs w:val="24"/>
              </w:rPr>
            </w:pPr>
          </w:p>
        </w:tc>
      </w:tr>
      <w:tr w:rsidR="00B940C5" w:rsidRPr="00B039CD" w14:paraId="6662AB71" w14:textId="77777777" w:rsidTr="007637A4">
        <w:tc>
          <w:tcPr>
            <w:tcW w:w="3528" w:type="dxa"/>
          </w:tcPr>
          <w:p w14:paraId="43B751DE" w14:textId="77777777" w:rsidR="00B940C5" w:rsidRDefault="00B940C5" w:rsidP="007637A4">
            <w:pPr>
              <w:rPr>
                <w:rFonts w:ascii="Arial" w:hAnsi="Arial" w:cs="Arial"/>
                <w:sz w:val="24"/>
                <w:szCs w:val="24"/>
              </w:rPr>
            </w:pPr>
            <w:r>
              <w:rPr>
                <w:rFonts w:ascii="Arial" w:hAnsi="Arial" w:cs="Arial"/>
                <w:sz w:val="24"/>
                <w:szCs w:val="24"/>
              </w:rPr>
              <w:t xml:space="preserve">Estimated Harvest Yield </w:t>
            </w:r>
          </w:p>
        </w:tc>
        <w:tc>
          <w:tcPr>
            <w:tcW w:w="1710" w:type="dxa"/>
          </w:tcPr>
          <w:p w14:paraId="6ACC796D"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415B4B40" w14:textId="77777777" w:rsidR="00B940C5"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072E0979" w14:textId="77777777" w:rsidTr="007637A4">
        <w:tc>
          <w:tcPr>
            <w:tcW w:w="3528" w:type="dxa"/>
          </w:tcPr>
          <w:p w14:paraId="7257FC0B" w14:textId="77777777" w:rsidR="00B940C5" w:rsidRDefault="00B940C5" w:rsidP="007637A4">
            <w:pPr>
              <w:rPr>
                <w:rFonts w:ascii="Arial" w:hAnsi="Arial" w:cs="Arial"/>
                <w:sz w:val="24"/>
                <w:szCs w:val="24"/>
              </w:rPr>
            </w:pPr>
            <w:r>
              <w:rPr>
                <w:rFonts w:ascii="Arial" w:hAnsi="Arial" w:cs="Arial"/>
                <w:sz w:val="24"/>
                <w:szCs w:val="24"/>
              </w:rPr>
              <w:t>Estimated Harvest Yield Unit</w:t>
            </w:r>
          </w:p>
        </w:tc>
        <w:tc>
          <w:tcPr>
            <w:tcW w:w="1710" w:type="dxa"/>
          </w:tcPr>
          <w:p w14:paraId="346D24B6" w14:textId="77777777" w:rsidR="00B940C5" w:rsidRDefault="00B940C5" w:rsidP="007637A4">
            <w:pPr>
              <w:rPr>
                <w:rFonts w:ascii="Arial" w:hAnsi="Arial" w:cs="Arial"/>
                <w:sz w:val="24"/>
                <w:szCs w:val="24"/>
              </w:rPr>
            </w:pPr>
          </w:p>
        </w:tc>
        <w:tc>
          <w:tcPr>
            <w:tcW w:w="3078" w:type="dxa"/>
          </w:tcPr>
          <w:p w14:paraId="5A26378D" w14:textId="77777777" w:rsidR="00B940C5" w:rsidRDefault="00B940C5" w:rsidP="007637A4">
            <w:pPr>
              <w:rPr>
                <w:rFonts w:ascii="Arial" w:hAnsi="Arial" w:cs="Arial"/>
                <w:sz w:val="24"/>
                <w:szCs w:val="24"/>
              </w:rPr>
            </w:pPr>
            <w:r>
              <w:rPr>
                <w:rFonts w:ascii="Arial" w:hAnsi="Arial" w:cs="Arial"/>
                <w:sz w:val="24"/>
                <w:szCs w:val="24"/>
              </w:rPr>
              <w:t>Pull from master</w:t>
            </w:r>
          </w:p>
        </w:tc>
      </w:tr>
      <w:tr w:rsidR="00B940C5" w:rsidRPr="00B039CD" w14:paraId="79948654" w14:textId="77777777" w:rsidTr="007637A4">
        <w:tc>
          <w:tcPr>
            <w:tcW w:w="3528" w:type="dxa"/>
          </w:tcPr>
          <w:p w14:paraId="0C2E13FE" w14:textId="77777777" w:rsidR="00B940C5" w:rsidRDefault="00B940C5" w:rsidP="007637A4">
            <w:pPr>
              <w:rPr>
                <w:rFonts w:ascii="Arial" w:hAnsi="Arial" w:cs="Arial"/>
                <w:sz w:val="24"/>
                <w:szCs w:val="24"/>
              </w:rPr>
            </w:pPr>
            <w:r>
              <w:rPr>
                <w:rFonts w:ascii="Arial" w:hAnsi="Arial" w:cs="Arial"/>
                <w:sz w:val="24"/>
                <w:szCs w:val="24"/>
              </w:rPr>
              <w:t xml:space="preserve">Estimated Harvest Yield </w:t>
            </w:r>
            <w:proofErr w:type="gramStart"/>
            <w:r w:rsidR="003F243C">
              <w:rPr>
                <w:rFonts w:ascii="Arial" w:hAnsi="Arial" w:cs="Arial"/>
                <w:sz w:val="24"/>
                <w:szCs w:val="24"/>
              </w:rPr>
              <w:t>harvest</w:t>
            </w:r>
            <w:proofErr w:type="gramEnd"/>
            <w:r w:rsidR="003F243C">
              <w:rPr>
                <w:rFonts w:ascii="Arial" w:hAnsi="Arial" w:cs="Arial"/>
                <w:sz w:val="24"/>
                <w:szCs w:val="24"/>
              </w:rPr>
              <w:t xml:space="preserve"> </w:t>
            </w:r>
            <w:r>
              <w:rPr>
                <w:rFonts w:ascii="Arial" w:hAnsi="Arial" w:cs="Arial"/>
                <w:sz w:val="24"/>
                <w:szCs w:val="24"/>
              </w:rPr>
              <w:t>Season</w:t>
            </w:r>
          </w:p>
        </w:tc>
        <w:tc>
          <w:tcPr>
            <w:tcW w:w="1710" w:type="dxa"/>
          </w:tcPr>
          <w:p w14:paraId="5EC1B11E" w14:textId="77777777" w:rsidR="00B940C5" w:rsidRDefault="00B940C5" w:rsidP="007637A4">
            <w:pPr>
              <w:rPr>
                <w:rFonts w:ascii="Arial" w:hAnsi="Arial" w:cs="Arial"/>
                <w:sz w:val="24"/>
                <w:szCs w:val="24"/>
              </w:rPr>
            </w:pPr>
          </w:p>
        </w:tc>
        <w:tc>
          <w:tcPr>
            <w:tcW w:w="3078" w:type="dxa"/>
          </w:tcPr>
          <w:p w14:paraId="47B4AE6E" w14:textId="77777777" w:rsidR="00B940C5" w:rsidRDefault="00B940C5" w:rsidP="007637A4">
            <w:pPr>
              <w:rPr>
                <w:rFonts w:ascii="Arial" w:hAnsi="Arial" w:cs="Arial"/>
                <w:sz w:val="24"/>
                <w:szCs w:val="24"/>
              </w:rPr>
            </w:pPr>
            <w:r>
              <w:rPr>
                <w:rFonts w:ascii="Arial" w:hAnsi="Arial" w:cs="Arial"/>
                <w:sz w:val="24"/>
                <w:szCs w:val="24"/>
              </w:rPr>
              <w:t>Pull from master</w:t>
            </w:r>
          </w:p>
        </w:tc>
      </w:tr>
      <w:tr w:rsidR="00B940C5" w:rsidRPr="00B039CD" w14:paraId="4962EC04" w14:textId="77777777" w:rsidTr="007637A4">
        <w:tc>
          <w:tcPr>
            <w:tcW w:w="3528" w:type="dxa"/>
          </w:tcPr>
          <w:p w14:paraId="51F23296" w14:textId="77777777" w:rsidR="00B940C5" w:rsidRDefault="00B940C5" w:rsidP="007637A4">
            <w:pPr>
              <w:rPr>
                <w:rFonts w:ascii="Arial" w:hAnsi="Arial" w:cs="Arial"/>
                <w:sz w:val="24"/>
                <w:szCs w:val="24"/>
              </w:rPr>
            </w:pPr>
            <w:r>
              <w:rPr>
                <w:rFonts w:ascii="Arial" w:hAnsi="Arial" w:cs="Arial"/>
                <w:sz w:val="24"/>
                <w:szCs w:val="24"/>
              </w:rPr>
              <w:t>Harvest Acreage</w:t>
            </w:r>
          </w:p>
        </w:tc>
        <w:tc>
          <w:tcPr>
            <w:tcW w:w="1710" w:type="dxa"/>
          </w:tcPr>
          <w:p w14:paraId="538B77E3"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28831FAD" w14:textId="77777777" w:rsidR="00B940C5"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304AC123" w14:textId="77777777" w:rsidTr="007637A4">
        <w:tc>
          <w:tcPr>
            <w:tcW w:w="3528" w:type="dxa"/>
          </w:tcPr>
          <w:p w14:paraId="730529D2" w14:textId="77777777" w:rsidR="00B940C5" w:rsidRDefault="00B940C5" w:rsidP="007637A4">
            <w:pPr>
              <w:rPr>
                <w:rFonts w:ascii="Arial" w:hAnsi="Arial" w:cs="Arial"/>
                <w:sz w:val="24"/>
                <w:szCs w:val="24"/>
              </w:rPr>
            </w:pPr>
            <w:r>
              <w:rPr>
                <w:rFonts w:ascii="Arial" w:hAnsi="Arial" w:cs="Arial"/>
                <w:sz w:val="24"/>
                <w:szCs w:val="24"/>
              </w:rPr>
              <w:t>Unit</w:t>
            </w:r>
          </w:p>
        </w:tc>
        <w:tc>
          <w:tcPr>
            <w:tcW w:w="1710" w:type="dxa"/>
          </w:tcPr>
          <w:p w14:paraId="28224B5C" w14:textId="77777777" w:rsidR="00B940C5" w:rsidRDefault="00B940C5" w:rsidP="007637A4">
            <w:pPr>
              <w:rPr>
                <w:rFonts w:ascii="Arial" w:hAnsi="Arial" w:cs="Arial"/>
                <w:sz w:val="24"/>
                <w:szCs w:val="24"/>
              </w:rPr>
            </w:pPr>
          </w:p>
        </w:tc>
        <w:tc>
          <w:tcPr>
            <w:tcW w:w="3078" w:type="dxa"/>
          </w:tcPr>
          <w:p w14:paraId="46B1DBD1" w14:textId="77777777" w:rsidR="00B940C5" w:rsidRDefault="00B940C5" w:rsidP="007637A4">
            <w:pPr>
              <w:rPr>
                <w:rFonts w:ascii="Arial" w:hAnsi="Arial" w:cs="Arial"/>
                <w:sz w:val="24"/>
                <w:szCs w:val="24"/>
              </w:rPr>
            </w:pPr>
            <w:r>
              <w:rPr>
                <w:rFonts w:ascii="Arial" w:hAnsi="Arial" w:cs="Arial"/>
                <w:sz w:val="24"/>
                <w:szCs w:val="24"/>
              </w:rPr>
              <w:t>Acre or decimal</w:t>
            </w:r>
          </w:p>
        </w:tc>
      </w:tr>
    </w:tbl>
    <w:p w14:paraId="3EE017E2" w14:textId="77777777" w:rsidR="00B940C5" w:rsidRDefault="00B940C5" w:rsidP="00B940C5">
      <w:pPr>
        <w:ind w:left="1260"/>
        <w:rPr>
          <w:rFonts w:ascii="Arial" w:hAnsi="Arial" w:cs="Arial"/>
        </w:rPr>
      </w:pPr>
    </w:p>
    <w:p w14:paraId="36010D79" w14:textId="77777777" w:rsidR="00B940C5" w:rsidRDefault="00B940C5" w:rsidP="00B940C5">
      <w:pPr>
        <w:ind w:left="1260"/>
        <w:rPr>
          <w:rFonts w:ascii="Arial" w:hAnsi="Arial" w:cs="Arial"/>
          <w:sz w:val="24"/>
          <w:szCs w:val="24"/>
        </w:rPr>
      </w:pPr>
      <w:r>
        <w:rPr>
          <w:rFonts w:ascii="Arial" w:hAnsi="Arial" w:cs="Arial"/>
          <w:sz w:val="24"/>
          <w:szCs w:val="24"/>
        </w:rPr>
        <w:t>Animal Husbandry (If applicable):</w:t>
      </w:r>
    </w:p>
    <w:p w14:paraId="616EA2A9" w14:textId="77777777" w:rsidR="003F243C" w:rsidRPr="003F243C" w:rsidRDefault="003F243C" w:rsidP="003F243C">
      <w:pPr>
        <w:ind w:left="1260"/>
        <w:rPr>
          <w:rFonts w:ascii="Arial" w:hAnsi="Arial" w:cs="Arial"/>
          <w:color w:val="FF0000"/>
          <w:sz w:val="24"/>
          <w:szCs w:val="24"/>
        </w:rPr>
      </w:pPr>
      <w:r w:rsidRPr="003F243C">
        <w:rPr>
          <w:rFonts w:ascii="Arial" w:hAnsi="Arial" w:cs="Arial"/>
          <w:color w:val="FF0000"/>
          <w:sz w:val="24"/>
          <w:szCs w:val="24"/>
        </w:rPr>
        <w:t xml:space="preserve">** If </w:t>
      </w:r>
      <w:r>
        <w:rPr>
          <w:rFonts w:ascii="Arial" w:hAnsi="Arial" w:cs="Arial"/>
          <w:color w:val="FF0000"/>
          <w:sz w:val="24"/>
          <w:szCs w:val="24"/>
        </w:rPr>
        <w:t>animal husbandry</w:t>
      </w:r>
      <w:r w:rsidRPr="003F243C">
        <w:rPr>
          <w:rFonts w:ascii="Arial" w:hAnsi="Arial" w:cs="Arial"/>
          <w:color w:val="FF0000"/>
          <w:sz w:val="24"/>
          <w:szCs w:val="24"/>
        </w:rPr>
        <w:t xml:space="preserve"> is selected “Yes” enable the table below;</w:t>
      </w:r>
    </w:p>
    <w:tbl>
      <w:tblPr>
        <w:tblStyle w:val="TableGrid"/>
        <w:tblW w:w="0" w:type="auto"/>
        <w:tblInd w:w="1260" w:type="dxa"/>
        <w:tblLook w:val="04A0" w:firstRow="1" w:lastRow="0" w:firstColumn="1" w:lastColumn="0" w:noHBand="0" w:noVBand="1"/>
      </w:tblPr>
      <w:tblGrid>
        <w:gridCol w:w="4698"/>
        <w:gridCol w:w="1710"/>
        <w:gridCol w:w="1908"/>
      </w:tblGrid>
      <w:tr w:rsidR="00B940C5" w:rsidRPr="00B039CD" w14:paraId="11EB45D2" w14:textId="77777777" w:rsidTr="007637A4">
        <w:tc>
          <w:tcPr>
            <w:tcW w:w="4698" w:type="dxa"/>
            <w:shd w:val="clear" w:color="auto" w:fill="FDE9D9" w:themeFill="accent6" w:themeFillTint="33"/>
          </w:tcPr>
          <w:p w14:paraId="6C632713"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32DF0382"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1908" w:type="dxa"/>
            <w:shd w:val="clear" w:color="auto" w:fill="FDE9D9" w:themeFill="accent6" w:themeFillTint="33"/>
          </w:tcPr>
          <w:p w14:paraId="30965297"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6CB7A08D" w14:textId="77777777" w:rsidTr="007637A4">
        <w:tc>
          <w:tcPr>
            <w:tcW w:w="4698" w:type="dxa"/>
          </w:tcPr>
          <w:p w14:paraId="09E25066" w14:textId="77777777" w:rsidR="00B940C5" w:rsidRPr="00B039CD" w:rsidRDefault="00B940C5" w:rsidP="007637A4">
            <w:pPr>
              <w:rPr>
                <w:rFonts w:ascii="Arial" w:hAnsi="Arial" w:cs="Arial"/>
                <w:sz w:val="24"/>
                <w:szCs w:val="24"/>
              </w:rPr>
            </w:pPr>
            <w:r>
              <w:rPr>
                <w:rFonts w:ascii="Arial" w:hAnsi="Arial" w:cs="Arial"/>
                <w:sz w:val="24"/>
                <w:szCs w:val="24"/>
              </w:rPr>
              <w:t>Livestock Type</w:t>
            </w:r>
          </w:p>
        </w:tc>
        <w:tc>
          <w:tcPr>
            <w:tcW w:w="1710" w:type="dxa"/>
          </w:tcPr>
          <w:p w14:paraId="4A331AFE" w14:textId="77777777" w:rsidR="00B940C5" w:rsidRPr="00B039CD" w:rsidRDefault="00B940C5" w:rsidP="007637A4">
            <w:pPr>
              <w:rPr>
                <w:rFonts w:ascii="Arial" w:hAnsi="Arial" w:cs="Arial"/>
                <w:sz w:val="24"/>
                <w:szCs w:val="24"/>
              </w:rPr>
            </w:pPr>
            <w:r>
              <w:rPr>
                <w:rFonts w:ascii="Arial" w:hAnsi="Arial" w:cs="Arial"/>
                <w:sz w:val="24"/>
                <w:szCs w:val="24"/>
              </w:rPr>
              <w:t>select</w:t>
            </w:r>
          </w:p>
        </w:tc>
        <w:tc>
          <w:tcPr>
            <w:tcW w:w="1908" w:type="dxa"/>
            <w:vAlign w:val="center"/>
          </w:tcPr>
          <w:p w14:paraId="259F561F" w14:textId="77777777" w:rsidR="00B940C5" w:rsidRPr="00B039CD" w:rsidRDefault="00B940C5" w:rsidP="007637A4">
            <w:pPr>
              <w:rPr>
                <w:rFonts w:ascii="Arial" w:hAnsi="Arial" w:cs="Arial"/>
                <w:sz w:val="24"/>
                <w:szCs w:val="24"/>
              </w:rPr>
            </w:pPr>
            <w:r>
              <w:rPr>
                <w:rFonts w:ascii="Arial" w:hAnsi="Arial" w:cs="Arial"/>
                <w:sz w:val="24"/>
                <w:szCs w:val="24"/>
              </w:rPr>
              <w:t>Pull from master data</w:t>
            </w:r>
          </w:p>
        </w:tc>
      </w:tr>
      <w:tr w:rsidR="00B940C5" w:rsidRPr="00B039CD" w14:paraId="571BDAEC" w14:textId="77777777" w:rsidTr="007637A4">
        <w:tc>
          <w:tcPr>
            <w:tcW w:w="4698" w:type="dxa"/>
          </w:tcPr>
          <w:p w14:paraId="5B973164" w14:textId="77777777" w:rsidR="00B940C5" w:rsidRPr="00B039CD" w:rsidRDefault="00B940C5" w:rsidP="007637A4">
            <w:pPr>
              <w:rPr>
                <w:rFonts w:ascii="Arial" w:hAnsi="Arial" w:cs="Arial"/>
                <w:sz w:val="24"/>
                <w:szCs w:val="24"/>
              </w:rPr>
            </w:pPr>
            <w:r>
              <w:rPr>
                <w:rFonts w:ascii="Arial" w:hAnsi="Arial" w:cs="Arial"/>
                <w:sz w:val="24"/>
                <w:szCs w:val="24"/>
              </w:rPr>
              <w:t xml:space="preserve">Number of </w:t>
            </w:r>
            <w:proofErr w:type="gramStart"/>
            <w:r>
              <w:rPr>
                <w:rFonts w:ascii="Arial" w:hAnsi="Arial" w:cs="Arial"/>
                <w:sz w:val="24"/>
                <w:szCs w:val="24"/>
              </w:rPr>
              <w:t>male</w:t>
            </w:r>
            <w:proofErr w:type="gramEnd"/>
          </w:p>
        </w:tc>
        <w:tc>
          <w:tcPr>
            <w:tcW w:w="1710" w:type="dxa"/>
          </w:tcPr>
          <w:p w14:paraId="524EA005" w14:textId="77777777" w:rsidR="00B940C5" w:rsidRPr="00B039CD" w:rsidRDefault="00B940C5" w:rsidP="007637A4">
            <w:pPr>
              <w:rPr>
                <w:rFonts w:ascii="Arial" w:hAnsi="Arial" w:cs="Arial"/>
                <w:sz w:val="24"/>
                <w:szCs w:val="24"/>
              </w:rPr>
            </w:pPr>
            <w:r>
              <w:rPr>
                <w:rFonts w:ascii="Arial" w:hAnsi="Arial" w:cs="Arial"/>
                <w:sz w:val="24"/>
                <w:szCs w:val="24"/>
              </w:rPr>
              <w:t>Number</w:t>
            </w:r>
          </w:p>
        </w:tc>
        <w:tc>
          <w:tcPr>
            <w:tcW w:w="1908" w:type="dxa"/>
          </w:tcPr>
          <w:p w14:paraId="2D5DBFBA" w14:textId="77777777" w:rsidR="00B940C5" w:rsidRPr="005A6320" w:rsidRDefault="00B940C5" w:rsidP="007637A4">
            <w:pPr>
              <w:rPr>
                <w:rFonts w:ascii="Arial" w:hAnsi="Arial" w:cs="Arial"/>
                <w:sz w:val="24"/>
                <w:szCs w:val="24"/>
              </w:rPr>
            </w:pPr>
            <w:r w:rsidRPr="005A6320">
              <w:rPr>
                <w:rFonts w:ascii="Arial" w:hAnsi="Arial" w:cs="Arial"/>
                <w:sz w:val="24"/>
                <w:szCs w:val="24"/>
              </w:rPr>
              <w:t xml:space="preserve">Should accept only number, </w:t>
            </w:r>
          </w:p>
          <w:p w14:paraId="0091093B" w14:textId="77777777" w:rsidR="00B940C5" w:rsidRPr="00B039CD" w:rsidRDefault="00B940C5" w:rsidP="00B940C5">
            <w:pPr>
              <w:rPr>
                <w:rFonts w:ascii="Arial" w:hAnsi="Arial" w:cs="Arial"/>
                <w:sz w:val="24"/>
                <w:szCs w:val="24"/>
              </w:rPr>
            </w:pPr>
            <w:r w:rsidRPr="005A6320">
              <w:rPr>
                <w:rFonts w:ascii="Arial" w:hAnsi="Arial" w:cs="Arial"/>
                <w:sz w:val="24"/>
                <w:szCs w:val="24"/>
              </w:rPr>
              <w:t>should not accept special character</w:t>
            </w:r>
          </w:p>
        </w:tc>
      </w:tr>
      <w:tr w:rsidR="00B940C5" w:rsidRPr="00B039CD" w14:paraId="737CE60E" w14:textId="77777777" w:rsidTr="007637A4">
        <w:tc>
          <w:tcPr>
            <w:tcW w:w="4698" w:type="dxa"/>
          </w:tcPr>
          <w:p w14:paraId="62AA7C4E" w14:textId="77777777" w:rsidR="00B940C5" w:rsidRPr="007C1DEE" w:rsidRDefault="00B940C5" w:rsidP="007637A4">
            <w:pPr>
              <w:rPr>
                <w:rFonts w:ascii="Arial" w:hAnsi="Arial" w:cs="Arial"/>
                <w:sz w:val="24"/>
                <w:szCs w:val="24"/>
              </w:rPr>
            </w:pPr>
            <w:r>
              <w:rPr>
                <w:rFonts w:ascii="Arial" w:hAnsi="Arial" w:cs="Arial"/>
                <w:sz w:val="24"/>
                <w:szCs w:val="24"/>
              </w:rPr>
              <w:t>Number of Female</w:t>
            </w:r>
          </w:p>
        </w:tc>
        <w:tc>
          <w:tcPr>
            <w:tcW w:w="1710" w:type="dxa"/>
          </w:tcPr>
          <w:p w14:paraId="416FA935" w14:textId="77777777" w:rsidR="00B940C5" w:rsidRPr="00B039CD" w:rsidRDefault="00B940C5" w:rsidP="007637A4">
            <w:pPr>
              <w:rPr>
                <w:rFonts w:ascii="Arial" w:hAnsi="Arial" w:cs="Arial"/>
                <w:sz w:val="24"/>
                <w:szCs w:val="24"/>
              </w:rPr>
            </w:pPr>
            <w:r>
              <w:rPr>
                <w:rFonts w:ascii="Arial" w:hAnsi="Arial" w:cs="Arial"/>
                <w:sz w:val="24"/>
                <w:szCs w:val="24"/>
              </w:rPr>
              <w:t>Number</w:t>
            </w:r>
          </w:p>
        </w:tc>
        <w:tc>
          <w:tcPr>
            <w:tcW w:w="1908" w:type="dxa"/>
          </w:tcPr>
          <w:p w14:paraId="73BB2D2B" w14:textId="77777777" w:rsidR="00B940C5" w:rsidRPr="005A6320" w:rsidRDefault="00B940C5" w:rsidP="007637A4">
            <w:pPr>
              <w:rPr>
                <w:rFonts w:ascii="Arial" w:hAnsi="Arial" w:cs="Arial"/>
                <w:sz w:val="24"/>
                <w:szCs w:val="24"/>
              </w:rPr>
            </w:pPr>
            <w:r w:rsidRPr="005A6320">
              <w:rPr>
                <w:rFonts w:ascii="Arial" w:hAnsi="Arial" w:cs="Arial"/>
                <w:sz w:val="24"/>
                <w:szCs w:val="24"/>
              </w:rPr>
              <w:t xml:space="preserve">Should accept only number, </w:t>
            </w:r>
          </w:p>
          <w:p w14:paraId="6EC0BF6F" w14:textId="77777777" w:rsidR="00B940C5" w:rsidRPr="00B039CD" w:rsidRDefault="00B940C5" w:rsidP="00B940C5">
            <w:pPr>
              <w:rPr>
                <w:rFonts w:ascii="Arial" w:hAnsi="Arial" w:cs="Arial"/>
                <w:sz w:val="24"/>
                <w:szCs w:val="24"/>
              </w:rPr>
            </w:pPr>
            <w:r w:rsidRPr="005A6320">
              <w:rPr>
                <w:rFonts w:ascii="Arial" w:hAnsi="Arial" w:cs="Arial"/>
                <w:sz w:val="24"/>
                <w:szCs w:val="24"/>
              </w:rPr>
              <w:t>should not accept special character</w:t>
            </w:r>
          </w:p>
        </w:tc>
      </w:tr>
      <w:tr w:rsidR="00B940C5" w:rsidRPr="00B039CD" w14:paraId="64B08607" w14:textId="77777777" w:rsidTr="007637A4">
        <w:tc>
          <w:tcPr>
            <w:tcW w:w="4698" w:type="dxa"/>
          </w:tcPr>
          <w:p w14:paraId="1992941C" w14:textId="77777777" w:rsidR="00B940C5" w:rsidRPr="007C1DEE" w:rsidRDefault="00B940C5" w:rsidP="007637A4">
            <w:pPr>
              <w:rPr>
                <w:rFonts w:ascii="Arial" w:hAnsi="Arial" w:cs="Arial"/>
                <w:sz w:val="24"/>
                <w:szCs w:val="24"/>
              </w:rPr>
            </w:pPr>
            <w:r>
              <w:rPr>
                <w:rFonts w:ascii="Arial" w:hAnsi="Arial" w:cs="Arial"/>
                <w:sz w:val="24"/>
                <w:szCs w:val="24"/>
              </w:rPr>
              <w:t xml:space="preserve">Estimated Production </w:t>
            </w:r>
          </w:p>
        </w:tc>
        <w:tc>
          <w:tcPr>
            <w:tcW w:w="1710" w:type="dxa"/>
          </w:tcPr>
          <w:p w14:paraId="2748B4BD" w14:textId="77777777" w:rsidR="00B940C5" w:rsidRPr="00B039CD" w:rsidRDefault="00B940C5" w:rsidP="007637A4">
            <w:pPr>
              <w:rPr>
                <w:rFonts w:ascii="Arial" w:hAnsi="Arial" w:cs="Arial"/>
                <w:sz w:val="24"/>
                <w:szCs w:val="24"/>
              </w:rPr>
            </w:pPr>
            <w:r>
              <w:rPr>
                <w:rFonts w:ascii="Arial" w:hAnsi="Arial" w:cs="Arial"/>
                <w:sz w:val="24"/>
                <w:szCs w:val="24"/>
              </w:rPr>
              <w:t>Text</w:t>
            </w:r>
          </w:p>
        </w:tc>
        <w:tc>
          <w:tcPr>
            <w:tcW w:w="1908" w:type="dxa"/>
          </w:tcPr>
          <w:p w14:paraId="2B4A83D6" w14:textId="77777777" w:rsidR="00B940C5" w:rsidRPr="00B039CD" w:rsidRDefault="00B940C5" w:rsidP="007637A4">
            <w:pPr>
              <w:rPr>
                <w:rFonts w:ascii="Arial" w:hAnsi="Arial" w:cs="Arial"/>
                <w:sz w:val="24"/>
                <w:szCs w:val="24"/>
              </w:rPr>
            </w:pPr>
          </w:p>
        </w:tc>
      </w:tr>
      <w:tr w:rsidR="00B940C5" w:rsidRPr="00B039CD" w14:paraId="1EFF9052" w14:textId="77777777" w:rsidTr="007637A4">
        <w:tc>
          <w:tcPr>
            <w:tcW w:w="4698" w:type="dxa"/>
          </w:tcPr>
          <w:p w14:paraId="631299DA" w14:textId="77777777" w:rsidR="00B940C5" w:rsidRPr="007C1DEE" w:rsidRDefault="00B940C5" w:rsidP="007637A4">
            <w:pPr>
              <w:rPr>
                <w:rFonts w:ascii="Arial" w:hAnsi="Arial" w:cs="Arial"/>
                <w:sz w:val="24"/>
                <w:szCs w:val="24"/>
              </w:rPr>
            </w:pPr>
            <w:r>
              <w:rPr>
                <w:rFonts w:ascii="Arial" w:hAnsi="Arial" w:cs="Arial"/>
                <w:sz w:val="24"/>
                <w:szCs w:val="24"/>
              </w:rPr>
              <w:t>Estimated Production Unit</w:t>
            </w:r>
          </w:p>
        </w:tc>
        <w:tc>
          <w:tcPr>
            <w:tcW w:w="1710" w:type="dxa"/>
          </w:tcPr>
          <w:p w14:paraId="5BA51BD5" w14:textId="77777777" w:rsidR="00B940C5" w:rsidRPr="00B039CD" w:rsidRDefault="00B940C5" w:rsidP="007637A4">
            <w:pPr>
              <w:rPr>
                <w:rFonts w:ascii="Arial" w:hAnsi="Arial" w:cs="Arial"/>
                <w:sz w:val="24"/>
                <w:szCs w:val="24"/>
              </w:rPr>
            </w:pPr>
            <w:r>
              <w:rPr>
                <w:rFonts w:ascii="Arial" w:hAnsi="Arial" w:cs="Arial"/>
                <w:sz w:val="24"/>
                <w:szCs w:val="24"/>
              </w:rPr>
              <w:t>Select</w:t>
            </w:r>
          </w:p>
        </w:tc>
        <w:tc>
          <w:tcPr>
            <w:tcW w:w="1908" w:type="dxa"/>
          </w:tcPr>
          <w:p w14:paraId="682999D6" w14:textId="77777777" w:rsidR="00B940C5" w:rsidRPr="00B039CD" w:rsidRDefault="00B940C5" w:rsidP="007637A4">
            <w:pPr>
              <w:rPr>
                <w:rFonts w:ascii="Arial" w:hAnsi="Arial" w:cs="Arial"/>
                <w:sz w:val="24"/>
                <w:szCs w:val="24"/>
              </w:rPr>
            </w:pPr>
            <w:r>
              <w:rPr>
                <w:rFonts w:ascii="Arial" w:hAnsi="Arial" w:cs="Arial"/>
                <w:sz w:val="24"/>
                <w:szCs w:val="24"/>
              </w:rPr>
              <w:t>Pull from master data</w:t>
            </w:r>
          </w:p>
        </w:tc>
      </w:tr>
      <w:tr w:rsidR="00B940C5" w:rsidRPr="00B039CD" w14:paraId="00B8E6D6" w14:textId="77777777" w:rsidTr="007637A4">
        <w:tc>
          <w:tcPr>
            <w:tcW w:w="4698" w:type="dxa"/>
          </w:tcPr>
          <w:p w14:paraId="4D504AA4" w14:textId="77777777" w:rsidR="00B940C5" w:rsidRDefault="00B940C5" w:rsidP="007637A4">
            <w:pPr>
              <w:rPr>
                <w:rFonts w:ascii="Arial" w:hAnsi="Arial" w:cs="Arial"/>
                <w:sz w:val="24"/>
                <w:szCs w:val="24"/>
              </w:rPr>
            </w:pPr>
            <w:r>
              <w:rPr>
                <w:rFonts w:ascii="Arial" w:hAnsi="Arial" w:cs="Arial"/>
                <w:sz w:val="24"/>
                <w:szCs w:val="24"/>
              </w:rPr>
              <w:t>Product Sold</w:t>
            </w:r>
          </w:p>
        </w:tc>
        <w:tc>
          <w:tcPr>
            <w:tcW w:w="1710" w:type="dxa"/>
          </w:tcPr>
          <w:p w14:paraId="1C4C5FE7" w14:textId="77777777" w:rsidR="00B940C5" w:rsidRPr="003F243C" w:rsidRDefault="003F243C" w:rsidP="007637A4">
            <w:pPr>
              <w:rPr>
                <w:rFonts w:ascii="Arial" w:hAnsi="Arial" w:cs="Arial"/>
                <w:color w:val="FF0000"/>
                <w:sz w:val="24"/>
                <w:szCs w:val="24"/>
              </w:rPr>
            </w:pPr>
            <w:r w:rsidRPr="003F243C">
              <w:rPr>
                <w:rFonts w:ascii="Arial" w:hAnsi="Arial" w:cs="Arial"/>
                <w:color w:val="FF0000"/>
                <w:sz w:val="24"/>
                <w:szCs w:val="24"/>
              </w:rPr>
              <w:t>text</w:t>
            </w:r>
          </w:p>
        </w:tc>
        <w:tc>
          <w:tcPr>
            <w:tcW w:w="1908" w:type="dxa"/>
          </w:tcPr>
          <w:p w14:paraId="3907F118" w14:textId="77777777" w:rsidR="00B940C5" w:rsidRPr="003F243C" w:rsidRDefault="003F243C" w:rsidP="00B940C5">
            <w:pPr>
              <w:rPr>
                <w:rFonts w:ascii="Arial" w:hAnsi="Arial" w:cs="Arial"/>
                <w:color w:val="FF0000"/>
                <w:sz w:val="24"/>
                <w:szCs w:val="24"/>
              </w:rPr>
            </w:pPr>
            <w:r w:rsidRPr="003F243C">
              <w:rPr>
                <w:rFonts w:ascii="Arial" w:hAnsi="Arial" w:cs="Arial"/>
                <w:color w:val="FF0000"/>
                <w:sz w:val="24"/>
                <w:szCs w:val="24"/>
              </w:rPr>
              <w:t>text</w:t>
            </w:r>
          </w:p>
        </w:tc>
      </w:tr>
    </w:tbl>
    <w:p w14:paraId="507C4D4C" w14:textId="77777777" w:rsidR="00B940C5" w:rsidRDefault="00B940C5" w:rsidP="00B940C5">
      <w:pPr>
        <w:ind w:left="1260"/>
        <w:rPr>
          <w:rFonts w:ascii="Arial" w:hAnsi="Arial" w:cs="Arial"/>
        </w:rPr>
      </w:pPr>
    </w:p>
    <w:p w14:paraId="4BAE473C" w14:textId="77777777" w:rsidR="00B940C5" w:rsidRDefault="00B940C5" w:rsidP="00B940C5">
      <w:pPr>
        <w:ind w:left="1260"/>
        <w:rPr>
          <w:rFonts w:ascii="Arial" w:hAnsi="Arial" w:cs="Arial"/>
          <w:sz w:val="24"/>
          <w:szCs w:val="24"/>
        </w:rPr>
      </w:pPr>
      <w:r>
        <w:rPr>
          <w:rFonts w:ascii="Arial" w:hAnsi="Arial" w:cs="Arial"/>
          <w:sz w:val="24"/>
          <w:szCs w:val="24"/>
        </w:rPr>
        <w:t>Aquaculture (If applicable):</w:t>
      </w:r>
    </w:p>
    <w:p w14:paraId="77EF99F1" w14:textId="77777777" w:rsidR="003F243C" w:rsidRPr="003F243C" w:rsidRDefault="003F243C" w:rsidP="003F243C">
      <w:pPr>
        <w:ind w:left="1260"/>
        <w:rPr>
          <w:rFonts w:ascii="Arial" w:hAnsi="Arial" w:cs="Arial"/>
          <w:color w:val="FF0000"/>
          <w:sz w:val="24"/>
          <w:szCs w:val="24"/>
        </w:rPr>
      </w:pPr>
      <w:r w:rsidRPr="003F243C">
        <w:rPr>
          <w:rFonts w:ascii="Arial" w:hAnsi="Arial" w:cs="Arial"/>
          <w:color w:val="FF0000"/>
          <w:sz w:val="24"/>
          <w:szCs w:val="24"/>
        </w:rPr>
        <w:t xml:space="preserve">** If </w:t>
      </w:r>
      <w:r>
        <w:rPr>
          <w:rFonts w:ascii="Arial" w:hAnsi="Arial" w:cs="Arial"/>
          <w:color w:val="FF0000"/>
          <w:sz w:val="24"/>
          <w:szCs w:val="24"/>
        </w:rPr>
        <w:t>aquaculture</w:t>
      </w:r>
      <w:r w:rsidRPr="003F243C">
        <w:rPr>
          <w:rFonts w:ascii="Arial" w:hAnsi="Arial" w:cs="Arial"/>
          <w:color w:val="FF0000"/>
          <w:sz w:val="24"/>
          <w:szCs w:val="24"/>
        </w:rPr>
        <w:t xml:space="preserve"> is selected “Yes” enable the table below;</w:t>
      </w:r>
    </w:p>
    <w:tbl>
      <w:tblPr>
        <w:tblStyle w:val="TableGrid"/>
        <w:tblW w:w="0" w:type="auto"/>
        <w:tblInd w:w="1260" w:type="dxa"/>
        <w:tblLook w:val="04A0" w:firstRow="1" w:lastRow="0" w:firstColumn="1" w:lastColumn="0" w:noHBand="0" w:noVBand="1"/>
      </w:tblPr>
      <w:tblGrid>
        <w:gridCol w:w="4698"/>
        <w:gridCol w:w="1710"/>
        <w:gridCol w:w="1908"/>
      </w:tblGrid>
      <w:tr w:rsidR="00B940C5" w:rsidRPr="00B039CD" w14:paraId="3EF2E7E6" w14:textId="77777777" w:rsidTr="007637A4">
        <w:tc>
          <w:tcPr>
            <w:tcW w:w="4698" w:type="dxa"/>
            <w:shd w:val="clear" w:color="auto" w:fill="FDE9D9" w:themeFill="accent6" w:themeFillTint="33"/>
          </w:tcPr>
          <w:p w14:paraId="3DF1A7E4"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lastRenderedPageBreak/>
              <w:t>Field Name</w:t>
            </w:r>
          </w:p>
        </w:tc>
        <w:tc>
          <w:tcPr>
            <w:tcW w:w="1710" w:type="dxa"/>
            <w:shd w:val="clear" w:color="auto" w:fill="FDE9D9" w:themeFill="accent6" w:themeFillTint="33"/>
          </w:tcPr>
          <w:p w14:paraId="7AC29AAF"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1908" w:type="dxa"/>
            <w:shd w:val="clear" w:color="auto" w:fill="FDE9D9" w:themeFill="accent6" w:themeFillTint="33"/>
          </w:tcPr>
          <w:p w14:paraId="16B52902"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4DF7A36F" w14:textId="77777777" w:rsidTr="007637A4">
        <w:tc>
          <w:tcPr>
            <w:tcW w:w="4698" w:type="dxa"/>
          </w:tcPr>
          <w:p w14:paraId="07B748E9" w14:textId="77777777" w:rsidR="00B940C5" w:rsidRPr="00B039CD" w:rsidRDefault="00B940C5" w:rsidP="007637A4">
            <w:pPr>
              <w:rPr>
                <w:rFonts w:ascii="Arial" w:hAnsi="Arial" w:cs="Arial"/>
                <w:sz w:val="24"/>
                <w:szCs w:val="24"/>
              </w:rPr>
            </w:pPr>
            <w:r>
              <w:rPr>
                <w:rFonts w:ascii="Arial" w:hAnsi="Arial" w:cs="Arial"/>
                <w:sz w:val="24"/>
                <w:szCs w:val="24"/>
              </w:rPr>
              <w:t>Aquaculture Type</w:t>
            </w:r>
          </w:p>
        </w:tc>
        <w:tc>
          <w:tcPr>
            <w:tcW w:w="1710" w:type="dxa"/>
          </w:tcPr>
          <w:p w14:paraId="1D74CAC5" w14:textId="77777777" w:rsidR="00B940C5" w:rsidRPr="00B039CD" w:rsidRDefault="00B940C5" w:rsidP="007637A4">
            <w:pPr>
              <w:rPr>
                <w:rFonts w:ascii="Arial" w:hAnsi="Arial" w:cs="Arial"/>
                <w:sz w:val="24"/>
                <w:szCs w:val="24"/>
              </w:rPr>
            </w:pPr>
            <w:r>
              <w:rPr>
                <w:rFonts w:ascii="Arial" w:hAnsi="Arial" w:cs="Arial"/>
                <w:sz w:val="24"/>
                <w:szCs w:val="24"/>
              </w:rPr>
              <w:t>select</w:t>
            </w:r>
          </w:p>
        </w:tc>
        <w:tc>
          <w:tcPr>
            <w:tcW w:w="1908" w:type="dxa"/>
            <w:vAlign w:val="center"/>
          </w:tcPr>
          <w:p w14:paraId="24939CEB" w14:textId="77777777" w:rsidR="00B940C5" w:rsidRPr="00B039CD" w:rsidRDefault="00B940C5" w:rsidP="007637A4">
            <w:pPr>
              <w:rPr>
                <w:rFonts w:ascii="Arial" w:hAnsi="Arial" w:cs="Arial"/>
                <w:sz w:val="24"/>
                <w:szCs w:val="24"/>
              </w:rPr>
            </w:pPr>
            <w:r>
              <w:rPr>
                <w:rFonts w:ascii="Arial" w:hAnsi="Arial" w:cs="Arial"/>
                <w:sz w:val="24"/>
                <w:szCs w:val="24"/>
              </w:rPr>
              <w:t>Pull from master data</w:t>
            </w:r>
          </w:p>
        </w:tc>
      </w:tr>
      <w:tr w:rsidR="00B940C5" w:rsidRPr="00B039CD" w14:paraId="01F3E043" w14:textId="77777777" w:rsidTr="007637A4">
        <w:tc>
          <w:tcPr>
            <w:tcW w:w="4698" w:type="dxa"/>
          </w:tcPr>
          <w:p w14:paraId="3045BEC7" w14:textId="77777777" w:rsidR="00B940C5" w:rsidRPr="00B039CD" w:rsidRDefault="00B940C5" w:rsidP="007637A4">
            <w:pPr>
              <w:rPr>
                <w:rFonts w:ascii="Arial" w:hAnsi="Arial" w:cs="Arial"/>
                <w:sz w:val="24"/>
                <w:szCs w:val="24"/>
              </w:rPr>
            </w:pPr>
            <w:r>
              <w:rPr>
                <w:rFonts w:ascii="Arial" w:hAnsi="Arial" w:cs="Arial"/>
                <w:sz w:val="24"/>
                <w:szCs w:val="24"/>
              </w:rPr>
              <w:t>Estimated Yield</w:t>
            </w:r>
          </w:p>
        </w:tc>
        <w:tc>
          <w:tcPr>
            <w:tcW w:w="1710" w:type="dxa"/>
          </w:tcPr>
          <w:p w14:paraId="7EB4AFE1" w14:textId="77777777" w:rsidR="00B940C5" w:rsidRPr="00B039CD" w:rsidRDefault="00B940C5" w:rsidP="007637A4">
            <w:pPr>
              <w:rPr>
                <w:rFonts w:ascii="Arial" w:hAnsi="Arial" w:cs="Arial"/>
                <w:sz w:val="24"/>
                <w:szCs w:val="24"/>
              </w:rPr>
            </w:pPr>
            <w:r>
              <w:rPr>
                <w:rFonts w:ascii="Arial" w:hAnsi="Arial" w:cs="Arial"/>
                <w:sz w:val="24"/>
                <w:szCs w:val="24"/>
              </w:rPr>
              <w:t>Number</w:t>
            </w:r>
          </w:p>
        </w:tc>
        <w:tc>
          <w:tcPr>
            <w:tcW w:w="1908" w:type="dxa"/>
          </w:tcPr>
          <w:p w14:paraId="74CC57E6" w14:textId="77777777" w:rsidR="00B940C5" w:rsidRPr="005A6320" w:rsidRDefault="00B940C5" w:rsidP="007637A4">
            <w:pPr>
              <w:rPr>
                <w:rFonts w:ascii="Arial" w:hAnsi="Arial" w:cs="Arial"/>
                <w:sz w:val="24"/>
                <w:szCs w:val="24"/>
              </w:rPr>
            </w:pPr>
            <w:r w:rsidRPr="005A6320">
              <w:rPr>
                <w:rFonts w:ascii="Arial" w:hAnsi="Arial" w:cs="Arial"/>
                <w:sz w:val="24"/>
                <w:szCs w:val="24"/>
              </w:rPr>
              <w:t xml:space="preserve">Should accept only number, </w:t>
            </w:r>
          </w:p>
          <w:p w14:paraId="5E551AD9" w14:textId="77777777" w:rsidR="00B940C5" w:rsidRPr="00B039CD" w:rsidRDefault="00B940C5" w:rsidP="00B940C5">
            <w:pPr>
              <w:rPr>
                <w:rFonts w:ascii="Arial" w:hAnsi="Arial" w:cs="Arial"/>
                <w:sz w:val="24"/>
                <w:szCs w:val="24"/>
              </w:rPr>
            </w:pPr>
            <w:r w:rsidRPr="005A6320">
              <w:rPr>
                <w:rFonts w:ascii="Arial" w:hAnsi="Arial" w:cs="Arial"/>
                <w:sz w:val="24"/>
                <w:szCs w:val="24"/>
              </w:rPr>
              <w:t>should not accept special character</w:t>
            </w:r>
          </w:p>
        </w:tc>
      </w:tr>
      <w:tr w:rsidR="00B940C5" w:rsidRPr="00B039CD" w14:paraId="42F7F82F" w14:textId="77777777" w:rsidTr="007637A4">
        <w:tc>
          <w:tcPr>
            <w:tcW w:w="4698" w:type="dxa"/>
          </w:tcPr>
          <w:p w14:paraId="03EF0D43" w14:textId="77777777" w:rsidR="00B940C5" w:rsidRPr="007C1DEE" w:rsidRDefault="00B940C5" w:rsidP="007637A4">
            <w:pPr>
              <w:rPr>
                <w:rFonts w:ascii="Arial" w:hAnsi="Arial" w:cs="Arial"/>
                <w:sz w:val="24"/>
                <w:szCs w:val="24"/>
              </w:rPr>
            </w:pPr>
            <w:r>
              <w:rPr>
                <w:rFonts w:ascii="Arial" w:hAnsi="Arial" w:cs="Arial"/>
                <w:sz w:val="24"/>
                <w:szCs w:val="24"/>
              </w:rPr>
              <w:t>Estimated Yield Unit</w:t>
            </w:r>
          </w:p>
        </w:tc>
        <w:tc>
          <w:tcPr>
            <w:tcW w:w="1710" w:type="dxa"/>
          </w:tcPr>
          <w:p w14:paraId="04DC692F" w14:textId="77777777" w:rsidR="00B940C5" w:rsidRPr="00B039CD" w:rsidRDefault="00B940C5" w:rsidP="007637A4">
            <w:pPr>
              <w:rPr>
                <w:rFonts w:ascii="Arial" w:hAnsi="Arial" w:cs="Arial"/>
                <w:sz w:val="24"/>
                <w:szCs w:val="24"/>
              </w:rPr>
            </w:pPr>
            <w:r>
              <w:rPr>
                <w:rFonts w:ascii="Arial" w:hAnsi="Arial" w:cs="Arial"/>
                <w:sz w:val="24"/>
                <w:szCs w:val="24"/>
              </w:rPr>
              <w:t xml:space="preserve">Select </w:t>
            </w:r>
          </w:p>
        </w:tc>
        <w:tc>
          <w:tcPr>
            <w:tcW w:w="1908" w:type="dxa"/>
            <w:vAlign w:val="center"/>
          </w:tcPr>
          <w:p w14:paraId="16BBF022" w14:textId="77777777" w:rsidR="00B940C5" w:rsidRPr="00B039CD" w:rsidRDefault="00B940C5" w:rsidP="007637A4">
            <w:pPr>
              <w:rPr>
                <w:rFonts w:ascii="Arial" w:hAnsi="Arial" w:cs="Arial"/>
                <w:sz w:val="24"/>
                <w:szCs w:val="24"/>
              </w:rPr>
            </w:pPr>
            <w:r>
              <w:rPr>
                <w:rFonts w:ascii="Arial" w:hAnsi="Arial" w:cs="Arial"/>
                <w:sz w:val="24"/>
                <w:szCs w:val="24"/>
              </w:rPr>
              <w:t>Pull from master data</w:t>
            </w:r>
          </w:p>
        </w:tc>
      </w:tr>
      <w:tr w:rsidR="00B940C5" w:rsidRPr="00B039CD" w14:paraId="05B7D47D" w14:textId="77777777" w:rsidTr="007637A4">
        <w:tc>
          <w:tcPr>
            <w:tcW w:w="4698" w:type="dxa"/>
          </w:tcPr>
          <w:p w14:paraId="3DF8FFFC" w14:textId="77777777" w:rsidR="00B940C5" w:rsidRPr="007C1DEE" w:rsidRDefault="00B940C5" w:rsidP="007637A4">
            <w:pPr>
              <w:rPr>
                <w:rFonts w:ascii="Arial" w:hAnsi="Arial" w:cs="Arial"/>
                <w:sz w:val="24"/>
                <w:szCs w:val="24"/>
              </w:rPr>
            </w:pPr>
            <w:r>
              <w:rPr>
                <w:rFonts w:ascii="Arial" w:hAnsi="Arial" w:cs="Arial"/>
                <w:sz w:val="24"/>
                <w:szCs w:val="24"/>
              </w:rPr>
              <w:t xml:space="preserve">Harvest Month </w:t>
            </w:r>
          </w:p>
        </w:tc>
        <w:tc>
          <w:tcPr>
            <w:tcW w:w="1710" w:type="dxa"/>
          </w:tcPr>
          <w:p w14:paraId="14814961" w14:textId="77777777" w:rsidR="00B940C5" w:rsidRPr="00B039CD" w:rsidRDefault="00B940C5" w:rsidP="007637A4">
            <w:pPr>
              <w:rPr>
                <w:rFonts w:ascii="Arial" w:hAnsi="Arial" w:cs="Arial"/>
                <w:sz w:val="24"/>
                <w:szCs w:val="24"/>
              </w:rPr>
            </w:pPr>
            <w:r>
              <w:rPr>
                <w:rFonts w:ascii="Arial" w:hAnsi="Arial" w:cs="Arial"/>
                <w:sz w:val="24"/>
                <w:szCs w:val="24"/>
              </w:rPr>
              <w:t xml:space="preserve">Month </w:t>
            </w:r>
          </w:p>
        </w:tc>
        <w:tc>
          <w:tcPr>
            <w:tcW w:w="1908" w:type="dxa"/>
          </w:tcPr>
          <w:p w14:paraId="3EE8D81E" w14:textId="77777777" w:rsidR="00B940C5" w:rsidRPr="00B039CD" w:rsidRDefault="00B940C5" w:rsidP="007637A4">
            <w:pPr>
              <w:rPr>
                <w:rFonts w:ascii="Arial" w:hAnsi="Arial" w:cs="Arial"/>
                <w:sz w:val="24"/>
                <w:szCs w:val="24"/>
              </w:rPr>
            </w:pPr>
          </w:p>
        </w:tc>
      </w:tr>
      <w:tr w:rsidR="00B940C5" w:rsidRPr="00B039CD" w14:paraId="158888D9" w14:textId="77777777" w:rsidTr="007637A4">
        <w:tc>
          <w:tcPr>
            <w:tcW w:w="4698" w:type="dxa"/>
          </w:tcPr>
          <w:p w14:paraId="785F6DDD" w14:textId="77777777" w:rsidR="00B940C5" w:rsidRPr="007C1DEE" w:rsidRDefault="00B940C5" w:rsidP="007637A4">
            <w:pPr>
              <w:rPr>
                <w:rFonts w:ascii="Arial" w:hAnsi="Arial" w:cs="Arial"/>
                <w:sz w:val="24"/>
                <w:szCs w:val="24"/>
              </w:rPr>
            </w:pPr>
            <w:r>
              <w:rPr>
                <w:rFonts w:ascii="Arial" w:hAnsi="Arial" w:cs="Arial"/>
                <w:sz w:val="24"/>
                <w:szCs w:val="24"/>
              </w:rPr>
              <w:t xml:space="preserve">Sold </w:t>
            </w:r>
          </w:p>
        </w:tc>
        <w:tc>
          <w:tcPr>
            <w:tcW w:w="1710" w:type="dxa"/>
          </w:tcPr>
          <w:p w14:paraId="0006A8CE" w14:textId="77777777" w:rsidR="00B940C5" w:rsidRPr="00B039CD" w:rsidRDefault="00B940C5" w:rsidP="007637A4">
            <w:pPr>
              <w:rPr>
                <w:rFonts w:ascii="Arial" w:hAnsi="Arial" w:cs="Arial"/>
                <w:sz w:val="24"/>
                <w:szCs w:val="24"/>
              </w:rPr>
            </w:pPr>
            <w:r>
              <w:rPr>
                <w:rFonts w:ascii="Arial" w:hAnsi="Arial" w:cs="Arial"/>
                <w:sz w:val="24"/>
                <w:szCs w:val="24"/>
              </w:rPr>
              <w:t xml:space="preserve">Number </w:t>
            </w:r>
          </w:p>
        </w:tc>
        <w:tc>
          <w:tcPr>
            <w:tcW w:w="1908" w:type="dxa"/>
          </w:tcPr>
          <w:p w14:paraId="1A86A182" w14:textId="77777777" w:rsidR="00B940C5" w:rsidRPr="005A6320" w:rsidRDefault="00B940C5" w:rsidP="007637A4">
            <w:pPr>
              <w:rPr>
                <w:rFonts w:ascii="Arial" w:hAnsi="Arial" w:cs="Arial"/>
                <w:sz w:val="24"/>
                <w:szCs w:val="24"/>
              </w:rPr>
            </w:pPr>
            <w:r w:rsidRPr="005A6320">
              <w:rPr>
                <w:rFonts w:ascii="Arial" w:hAnsi="Arial" w:cs="Arial"/>
                <w:sz w:val="24"/>
                <w:szCs w:val="24"/>
              </w:rPr>
              <w:t xml:space="preserve">Should accept only number, </w:t>
            </w:r>
          </w:p>
          <w:p w14:paraId="39EEB452" w14:textId="77777777" w:rsidR="00B940C5" w:rsidRPr="00B039CD" w:rsidRDefault="00B940C5" w:rsidP="00B940C5">
            <w:pPr>
              <w:rPr>
                <w:rFonts w:ascii="Arial" w:hAnsi="Arial" w:cs="Arial"/>
                <w:sz w:val="24"/>
                <w:szCs w:val="24"/>
              </w:rPr>
            </w:pPr>
            <w:r w:rsidRPr="005A6320">
              <w:rPr>
                <w:rFonts w:ascii="Arial" w:hAnsi="Arial" w:cs="Arial"/>
                <w:sz w:val="24"/>
                <w:szCs w:val="24"/>
              </w:rPr>
              <w:t>should not accept special character</w:t>
            </w:r>
          </w:p>
        </w:tc>
      </w:tr>
      <w:tr w:rsidR="00B940C5" w:rsidRPr="00B039CD" w14:paraId="0ADF67D7" w14:textId="77777777" w:rsidTr="007637A4">
        <w:tc>
          <w:tcPr>
            <w:tcW w:w="4698" w:type="dxa"/>
          </w:tcPr>
          <w:p w14:paraId="31F6B30B" w14:textId="77777777" w:rsidR="00B940C5" w:rsidRDefault="00B940C5" w:rsidP="007637A4">
            <w:pPr>
              <w:rPr>
                <w:rFonts w:ascii="Arial" w:hAnsi="Arial" w:cs="Arial"/>
                <w:sz w:val="24"/>
                <w:szCs w:val="24"/>
              </w:rPr>
            </w:pPr>
            <w:r>
              <w:rPr>
                <w:rFonts w:ascii="Arial" w:hAnsi="Arial" w:cs="Arial"/>
                <w:sz w:val="24"/>
                <w:szCs w:val="24"/>
              </w:rPr>
              <w:t>Sold Unit</w:t>
            </w:r>
          </w:p>
        </w:tc>
        <w:tc>
          <w:tcPr>
            <w:tcW w:w="1710" w:type="dxa"/>
          </w:tcPr>
          <w:p w14:paraId="603F680A" w14:textId="77777777" w:rsidR="00B940C5" w:rsidRPr="00B039CD" w:rsidRDefault="00B940C5" w:rsidP="007637A4">
            <w:pPr>
              <w:rPr>
                <w:rFonts w:ascii="Arial" w:hAnsi="Arial" w:cs="Arial"/>
                <w:sz w:val="24"/>
                <w:szCs w:val="24"/>
              </w:rPr>
            </w:pPr>
            <w:r>
              <w:rPr>
                <w:rFonts w:ascii="Arial" w:hAnsi="Arial" w:cs="Arial"/>
                <w:sz w:val="24"/>
                <w:szCs w:val="24"/>
              </w:rPr>
              <w:t xml:space="preserve">Select </w:t>
            </w:r>
          </w:p>
        </w:tc>
        <w:tc>
          <w:tcPr>
            <w:tcW w:w="1908" w:type="dxa"/>
          </w:tcPr>
          <w:p w14:paraId="7B872690" w14:textId="77777777" w:rsidR="00B940C5" w:rsidRDefault="00B940C5" w:rsidP="007637A4">
            <w:pPr>
              <w:rPr>
                <w:rFonts w:ascii="Arial" w:hAnsi="Arial" w:cs="Arial"/>
                <w:sz w:val="24"/>
                <w:szCs w:val="24"/>
              </w:rPr>
            </w:pPr>
            <w:r>
              <w:rPr>
                <w:rFonts w:ascii="Arial" w:hAnsi="Arial" w:cs="Arial"/>
                <w:sz w:val="24"/>
                <w:szCs w:val="24"/>
              </w:rPr>
              <w:t>Pull from master data</w:t>
            </w:r>
          </w:p>
        </w:tc>
      </w:tr>
      <w:tr w:rsidR="00B940C5" w:rsidRPr="00B039CD" w14:paraId="310B3425" w14:textId="77777777" w:rsidTr="007637A4">
        <w:tc>
          <w:tcPr>
            <w:tcW w:w="4698" w:type="dxa"/>
          </w:tcPr>
          <w:p w14:paraId="379F4A98" w14:textId="77777777" w:rsidR="00B940C5" w:rsidRDefault="00B940C5" w:rsidP="007637A4">
            <w:pPr>
              <w:rPr>
                <w:rFonts w:ascii="Arial" w:hAnsi="Arial" w:cs="Arial"/>
                <w:sz w:val="24"/>
                <w:szCs w:val="24"/>
              </w:rPr>
            </w:pPr>
            <w:r>
              <w:rPr>
                <w:rFonts w:ascii="Arial" w:hAnsi="Arial" w:cs="Arial"/>
                <w:sz w:val="24"/>
                <w:szCs w:val="24"/>
              </w:rPr>
              <w:t>Balance Stock</w:t>
            </w:r>
          </w:p>
        </w:tc>
        <w:tc>
          <w:tcPr>
            <w:tcW w:w="1710" w:type="dxa"/>
          </w:tcPr>
          <w:p w14:paraId="74FD787D" w14:textId="77777777" w:rsidR="00B940C5" w:rsidRDefault="00B940C5" w:rsidP="007637A4">
            <w:pPr>
              <w:rPr>
                <w:rFonts w:ascii="Arial" w:hAnsi="Arial" w:cs="Arial"/>
                <w:sz w:val="24"/>
                <w:szCs w:val="24"/>
              </w:rPr>
            </w:pPr>
          </w:p>
        </w:tc>
        <w:tc>
          <w:tcPr>
            <w:tcW w:w="1908" w:type="dxa"/>
          </w:tcPr>
          <w:p w14:paraId="3B045A5B" w14:textId="77777777" w:rsidR="00B940C5" w:rsidRDefault="00B940C5" w:rsidP="007637A4">
            <w:pPr>
              <w:rPr>
                <w:rFonts w:ascii="Arial" w:hAnsi="Arial" w:cs="Arial"/>
                <w:sz w:val="24"/>
                <w:szCs w:val="24"/>
              </w:rPr>
            </w:pPr>
            <w:r>
              <w:rPr>
                <w:rFonts w:ascii="Arial" w:hAnsi="Arial" w:cs="Arial"/>
                <w:sz w:val="24"/>
                <w:szCs w:val="24"/>
              </w:rPr>
              <w:t>Yield – Sold (Read only)</w:t>
            </w:r>
          </w:p>
        </w:tc>
      </w:tr>
      <w:tr w:rsidR="00B940C5" w:rsidRPr="00B039CD" w14:paraId="5A0F064D" w14:textId="77777777" w:rsidTr="007637A4">
        <w:tc>
          <w:tcPr>
            <w:tcW w:w="4698" w:type="dxa"/>
          </w:tcPr>
          <w:p w14:paraId="15DC362D" w14:textId="77777777" w:rsidR="00B940C5" w:rsidRDefault="00B940C5" w:rsidP="007637A4">
            <w:pPr>
              <w:rPr>
                <w:rFonts w:ascii="Arial" w:hAnsi="Arial" w:cs="Arial"/>
                <w:sz w:val="24"/>
                <w:szCs w:val="24"/>
              </w:rPr>
            </w:pPr>
            <w:r>
              <w:rPr>
                <w:rFonts w:ascii="Arial" w:hAnsi="Arial" w:cs="Arial"/>
                <w:sz w:val="24"/>
                <w:szCs w:val="24"/>
              </w:rPr>
              <w:t>Balance Stock Unit</w:t>
            </w:r>
          </w:p>
        </w:tc>
        <w:tc>
          <w:tcPr>
            <w:tcW w:w="1710" w:type="dxa"/>
          </w:tcPr>
          <w:p w14:paraId="3C1721CF" w14:textId="77777777" w:rsidR="00B940C5" w:rsidRDefault="00B940C5" w:rsidP="007637A4">
            <w:pPr>
              <w:rPr>
                <w:rFonts w:ascii="Arial" w:hAnsi="Arial" w:cs="Arial"/>
                <w:sz w:val="24"/>
                <w:szCs w:val="24"/>
              </w:rPr>
            </w:pPr>
            <w:r>
              <w:rPr>
                <w:rFonts w:ascii="Arial" w:hAnsi="Arial" w:cs="Arial"/>
                <w:sz w:val="24"/>
                <w:szCs w:val="24"/>
              </w:rPr>
              <w:t xml:space="preserve">Select </w:t>
            </w:r>
          </w:p>
        </w:tc>
        <w:tc>
          <w:tcPr>
            <w:tcW w:w="1908" w:type="dxa"/>
          </w:tcPr>
          <w:p w14:paraId="5E78C449" w14:textId="77777777" w:rsidR="00B940C5" w:rsidRDefault="00B940C5" w:rsidP="007637A4">
            <w:pPr>
              <w:rPr>
                <w:rFonts w:ascii="Arial" w:hAnsi="Arial" w:cs="Arial"/>
                <w:sz w:val="24"/>
                <w:szCs w:val="24"/>
              </w:rPr>
            </w:pPr>
            <w:r>
              <w:rPr>
                <w:rFonts w:ascii="Arial" w:hAnsi="Arial" w:cs="Arial"/>
                <w:sz w:val="24"/>
                <w:szCs w:val="24"/>
              </w:rPr>
              <w:t>Pull from master data</w:t>
            </w:r>
          </w:p>
        </w:tc>
      </w:tr>
    </w:tbl>
    <w:p w14:paraId="0D719363" w14:textId="77777777" w:rsidR="00B940C5" w:rsidRDefault="00B940C5" w:rsidP="00B940C5">
      <w:pPr>
        <w:ind w:left="1260"/>
        <w:rPr>
          <w:rFonts w:ascii="Arial" w:hAnsi="Arial" w:cs="Arial"/>
        </w:rPr>
      </w:pPr>
    </w:p>
    <w:p w14:paraId="59300784" w14:textId="77777777" w:rsidR="00B940C5" w:rsidRDefault="00B940C5" w:rsidP="00B940C5">
      <w:pPr>
        <w:ind w:left="1260"/>
        <w:rPr>
          <w:rFonts w:ascii="Arial" w:hAnsi="Arial" w:cs="Arial"/>
          <w:sz w:val="24"/>
          <w:szCs w:val="24"/>
        </w:rPr>
      </w:pPr>
      <w:r>
        <w:rPr>
          <w:rFonts w:ascii="Arial" w:hAnsi="Arial" w:cs="Arial"/>
          <w:sz w:val="24"/>
          <w:szCs w:val="24"/>
        </w:rPr>
        <w:t>Apiculture (If applicable):</w:t>
      </w:r>
    </w:p>
    <w:p w14:paraId="229D48E4" w14:textId="77777777" w:rsidR="003F243C" w:rsidRPr="003F243C" w:rsidRDefault="003F243C" w:rsidP="003F243C">
      <w:pPr>
        <w:ind w:left="1260"/>
        <w:rPr>
          <w:rFonts w:ascii="Arial" w:hAnsi="Arial" w:cs="Arial"/>
          <w:color w:val="FF0000"/>
          <w:sz w:val="24"/>
          <w:szCs w:val="24"/>
        </w:rPr>
      </w:pPr>
      <w:r w:rsidRPr="003F243C">
        <w:rPr>
          <w:rFonts w:ascii="Arial" w:hAnsi="Arial" w:cs="Arial"/>
          <w:color w:val="FF0000"/>
          <w:sz w:val="24"/>
          <w:szCs w:val="24"/>
        </w:rPr>
        <w:t xml:space="preserve">** If </w:t>
      </w:r>
      <w:r>
        <w:rPr>
          <w:rFonts w:ascii="Arial" w:hAnsi="Arial" w:cs="Arial"/>
          <w:color w:val="FF0000"/>
          <w:sz w:val="24"/>
          <w:szCs w:val="24"/>
        </w:rPr>
        <w:t>apiculture</w:t>
      </w:r>
      <w:r w:rsidRPr="003F243C">
        <w:rPr>
          <w:rFonts w:ascii="Arial" w:hAnsi="Arial" w:cs="Arial"/>
          <w:color w:val="FF0000"/>
          <w:sz w:val="24"/>
          <w:szCs w:val="24"/>
        </w:rPr>
        <w:t xml:space="preserve"> is selected “Yes” enable the table below;</w:t>
      </w:r>
    </w:p>
    <w:tbl>
      <w:tblPr>
        <w:tblStyle w:val="TableGrid"/>
        <w:tblW w:w="0" w:type="auto"/>
        <w:tblInd w:w="1260" w:type="dxa"/>
        <w:tblLook w:val="04A0" w:firstRow="1" w:lastRow="0" w:firstColumn="1" w:lastColumn="0" w:noHBand="0" w:noVBand="1"/>
      </w:tblPr>
      <w:tblGrid>
        <w:gridCol w:w="3528"/>
        <w:gridCol w:w="1710"/>
        <w:gridCol w:w="3078"/>
      </w:tblGrid>
      <w:tr w:rsidR="00B940C5" w:rsidRPr="00B039CD" w14:paraId="5C2708E0" w14:textId="77777777" w:rsidTr="007637A4">
        <w:tc>
          <w:tcPr>
            <w:tcW w:w="3528" w:type="dxa"/>
            <w:shd w:val="clear" w:color="auto" w:fill="FDE9D9" w:themeFill="accent6" w:themeFillTint="33"/>
          </w:tcPr>
          <w:p w14:paraId="070228ED"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78E8B442"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2582F9B"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2EF7ADA6" w14:textId="77777777" w:rsidTr="007637A4">
        <w:tc>
          <w:tcPr>
            <w:tcW w:w="3528" w:type="dxa"/>
          </w:tcPr>
          <w:p w14:paraId="608C62B9" w14:textId="77777777" w:rsidR="00B940C5" w:rsidRPr="00B039CD" w:rsidRDefault="00B940C5" w:rsidP="007637A4">
            <w:pPr>
              <w:rPr>
                <w:rFonts w:ascii="Arial" w:hAnsi="Arial" w:cs="Arial"/>
                <w:sz w:val="24"/>
                <w:szCs w:val="24"/>
              </w:rPr>
            </w:pPr>
            <w:r>
              <w:rPr>
                <w:rFonts w:ascii="Arial" w:hAnsi="Arial" w:cs="Arial"/>
                <w:sz w:val="24"/>
                <w:szCs w:val="24"/>
              </w:rPr>
              <w:t>Common Name</w:t>
            </w:r>
          </w:p>
        </w:tc>
        <w:tc>
          <w:tcPr>
            <w:tcW w:w="1710" w:type="dxa"/>
          </w:tcPr>
          <w:p w14:paraId="04B43BE3" w14:textId="77777777" w:rsidR="00B940C5" w:rsidRPr="00B039CD" w:rsidRDefault="00B940C5"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116A1D6E" w14:textId="77777777" w:rsidR="00B940C5" w:rsidRPr="00B039CD" w:rsidRDefault="00B940C5" w:rsidP="007637A4">
            <w:pPr>
              <w:rPr>
                <w:rFonts w:ascii="Arial" w:hAnsi="Arial" w:cs="Arial"/>
                <w:sz w:val="24"/>
                <w:szCs w:val="24"/>
              </w:rPr>
            </w:pPr>
          </w:p>
        </w:tc>
      </w:tr>
      <w:tr w:rsidR="00B940C5" w:rsidRPr="00B039CD" w14:paraId="2F50ACDF" w14:textId="77777777" w:rsidTr="007637A4">
        <w:tc>
          <w:tcPr>
            <w:tcW w:w="3528" w:type="dxa"/>
          </w:tcPr>
          <w:p w14:paraId="6ECD84FB" w14:textId="77777777" w:rsidR="00B940C5" w:rsidRDefault="00B940C5" w:rsidP="007637A4">
            <w:pPr>
              <w:rPr>
                <w:rFonts w:ascii="Arial" w:hAnsi="Arial" w:cs="Arial"/>
                <w:sz w:val="24"/>
                <w:szCs w:val="24"/>
              </w:rPr>
            </w:pPr>
            <w:r>
              <w:rPr>
                <w:rFonts w:ascii="Arial" w:hAnsi="Arial" w:cs="Arial"/>
                <w:sz w:val="24"/>
                <w:szCs w:val="24"/>
              </w:rPr>
              <w:t>Botanical Name</w:t>
            </w:r>
          </w:p>
        </w:tc>
        <w:tc>
          <w:tcPr>
            <w:tcW w:w="1710" w:type="dxa"/>
          </w:tcPr>
          <w:p w14:paraId="5D737C8E" w14:textId="77777777" w:rsidR="00B940C5" w:rsidRDefault="00B940C5"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327E38AA" w14:textId="77777777" w:rsidR="00B940C5" w:rsidRPr="00B039CD" w:rsidRDefault="00B940C5" w:rsidP="007637A4">
            <w:pPr>
              <w:rPr>
                <w:rFonts w:ascii="Arial" w:hAnsi="Arial" w:cs="Arial"/>
                <w:sz w:val="24"/>
                <w:szCs w:val="24"/>
              </w:rPr>
            </w:pPr>
          </w:p>
        </w:tc>
      </w:tr>
      <w:tr w:rsidR="00B940C5" w:rsidRPr="00B039CD" w14:paraId="3E8942E2" w14:textId="77777777" w:rsidTr="007637A4">
        <w:tc>
          <w:tcPr>
            <w:tcW w:w="3528" w:type="dxa"/>
          </w:tcPr>
          <w:p w14:paraId="4504BC0E" w14:textId="77777777" w:rsidR="00B940C5" w:rsidRDefault="00B940C5" w:rsidP="007637A4">
            <w:pPr>
              <w:rPr>
                <w:rFonts w:ascii="Arial" w:hAnsi="Arial" w:cs="Arial"/>
                <w:sz w:val="24"/>
                <w:szCs w:val="24"/>
              </w:rPr>
            </w:pPr>
            <w:r>
              <w:rPr>
                <w:rFonts w:ascii="Arial" w:hAnsi="Arial" w:cs="Arial"/>
                <w:sz w:val="24"/>
                <w:szCs w:val="24"/>
              </w:rPr>
              <w:t xml:space="preserve">Estimated Harvest Yield </w:t>
            </w:r>
          </w:p>
        </w:tc>
        <w:tc>
          <w:tcPr>
            <w:tcW w:w="1710" w:type="dxa"/>
          </w:tcPr>
          <w:p w14:paraId="61AF4524"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1BFC710A" w14:textId="77777777" w:rsidR="00B940C5"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0DEC0A37" w14:textId="77777777" w:rsidTr="007637A4">
        <w:tc>
          <w:tcPr>
            <w:tcW w:w="3528" w:type="dxa"/>
          </w:tcPr>
          <w:p w14:paraId="32D79F0F" w14:textId="77777777" w:rsidR="00B940C5" w:rsidRDefault="00B940C5" w:rsidP="007637A4">
            <w:pPr>
              <w:rPr>
                <w:rFonts w:ascii="Arial" w:hAnsi="Arial" w:cs="Arial"/>
                <w:sz w:val="24"/>
                <w:szCs w:val="24"/>
              </w:rPr>
            </w:pPr>
            <w:r>
              <w:rPr>
                <w:rFonts w:ascii="Arial" w:hAnsi="Arial" w:cs="Arial"/>
                <w:sz w:val="24"/>
                <w:szCs w:val="24"/>
              </w:rPr>
              <w:t>Estimated Harvest Yield Unit</w:t>
            </w:r>
          </w:p>
        </w:tc>
        <w:tc>
          <w:tcPr>
            <w:tcW w:w="1710" w:type="dxa"/>
          </w:tcPr>
          <w:p w14:paraId="14FDDCD1" w14:textId="77777777" w:rsidR="00B940C5" w:rsidRDefault="00B940C5" w:rsidP="007637A4">
            <w:pPr>
              <w:rPr>
                <w:rFonts w:ascii="Arial" w:hAnsi="Arial" w:cs="Arial"/>
                <w:sz w:val="24"/>
                <w:szCs w:val="24"/>
              </w:rPr>
            </w:pPr>
          </w:p>
        </w:tc>
        <w:tc>
          <w:tcPr>
            <w:tcW w:w="3078" w:type="dxa"/>
          </w:tcPr>
          <w:p w14:paraId="6A0CF3A6" w14:textId="77777777" w:rsidR="00B940C5" w:rsidRDefault="00B940C5" w:rsidP="007637A4">
            <w:pPr>
              <w:rPr>
                <w:rFonts w:ascii="Arial" w:hAnsi="Arial" w:cs="Arial"/>
                <w:sz w:val="24"/>
                <w:szCs w:val="24"/>
              </w:rPr>
            </w:pPr>
            <w:r>
              <w:rPr>
                <w:rFonts w:ascii="Arial" w:hAnsi="Arial" w:cs="Arial"/>
                <w:sz w:val="24"/>
                <w:szCs w:val="24"/>
              </w:rPr>
              <w:t>Pull from master</w:t>
            </w:r>
          </w:p>
        </w:tc>
      </w:tr>
      <w:tr w:rsidR="00B940C5" w:rsidRPr="00B039CD" w14:paraId="439CEC8E" w14:textId="77777777" w:rsidTr="007637A4">
        <w:tc>
          <w:tcPr>
            <w:tcW w:w="3528" w:type="dxa"/>
          </w:tcPr>
          <w:p w14:paraId="33508A77" w14:textId="77777777" w:rsidR="00B940C5" w:rsidRDefault="00B940C5" w:rsidP="007637A4">
            <w:pPr>
              <w:rPr>
                <w:rFonts w:ascii="Arial" w:hAnsi="Arial" w:cs="Arial"/>
                <w:sz w:val="24"/>
                <w:szCs w:val="24"/>
              </w:rPr>
            </w:pPr>
            <w:r>
              <w:rPr>
                <w:rFonts w:ascii="Arial" w:hAnsi="Arial" w:cs="Arial"/>
                <w:sz w:val="24"/>
                <w:szCs w:val="24"/>
              </w:rPr>
              <w:t>Harvest Acreage</w:t>
            </w:r>
          </w:p>
        </w:tc>
        <w:tc>
          <w:tcPr>
            <w:tcW w:w="1710" w:type="dxa"/>
          </w:tcPr>
          <w:p w14:paraId="33DCD0B2"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393F11DC" w14:textId="77777777" w:rsidR="00B940C5"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353A11F9" w14:textId="77777777" w:rsidTr="007637A4">
        <w:tc>
          <w:tcPr>
            <w:tcW w:w="3528" w:type="dxa"/>
          </w:tcPr>
          <w:p w14:paraId="762BCFEF" w14:textId="77777777" w:rsidR="00B940C5" w:rsidRDefault="00B940C5" w:rsidP="007637A4">
            <w:pPr>
              <w:rPr>
                <w:rFonts w:ascii="Arial" w:hAnsi="Arial" w:cs="Arial"/>
                <w:sz w:val="24"/>
                <w:szCs w:val="24"/>
              </w:rPr>
            </w:pPr>
            <w:r>
              <w:rPr>
                <w:rFonts w:ascii="Arial" w:hAnsi="Arial" w:cs="Arial"/>
                <w:sz w:val="24"/>
                <w:szCs w:val="24"/>
              </w:rPr>
              <w:t>Unit</w:t>
            </w:r>
          </w:p>
        </w:tc>
        <w:tc>
          <w:tcPr>
            <w:tcW w:w="1710" w:type="dxa"/>
          </w:tcPr>
          <w:p w14:paraId="09D5078D" w14:textId="77777777" w:rsidR="00B940C5" w:rsidRDefault="00B940C5" w:rsidP="007637A4">
            <w:pPr>
              <w:rPr>
                <w:rFonts w:ascii="Arial" w:hAnsi="Arial" w:cs="Arial"/>
                <w:sz w:val="24"/>
                <w:szCs w:val="24"/>
              </w:rPr>
            </w:pPr>
          </w:p>
        </w:tc>
        <w:tc>
          <w:tcPr>
            <w:tcW w:w="3078" w:type="dxa"/>
          </w:tcPr>
          <w:p w14:paraId="4C8F6C49" w14:textId="77777777" w:rsidR="00B940C5" w:rsidRDefault="00B940C5" w:rsidP="007637A4">
            <w:pPr>
              <w:rPr>
                <w:rFonts w:ascii="Arial" w:hAnsi="Arial" w:cs="Arial"/>
                <w:sz w:val="24"/>
                <w:szCs w:val="24"/>
              </w:rPr>
            </w:pPr>
            <w:r>
              <w:rPr>
                <w:rFonts w:ascii="Arial" w:hAnsi="Arial" w:cs="Arial"/>
                <w:sz w:val="24"/>
                <w:szCs w:val="24"/>
              </w:rPr>
              <w:t>Acre or decimal</w:t>
            </w:r>
          </w:p>
        </w:tc>
      </w:tr>
    </w:tbl>
    <w:p w14:paraId="0FD0550D" w14:textId="77777777" w:rsidR="00B940C5" w:rsidRDefault="00B940C5" w:rsidP="00B940C5">
      <w:pPr>
        <w:ind w:left="1260"/>
        <w:rPr>
          <w:rFonts w:ascii="Arial" w:hAnsi="Arial" w:cs="Arial"/>
          <w:sz w:val="24"/>
          <w:szCs w:val="24"/>
        </w:rPr>
      </w:pPr>
    </w:p>
    <w:p w14:paraId="465B9429" w14:textId="77777777" w:rsidR="00B940C5" w:rsidRDefault="00B940C5" w:rsidP="00B940C5">
      <w:pPr>
        <w:ind w:left="1260"/>
        <w:rPr>
          <w:rFonts w:ascii="Arial" w:hAnsi="Arial" w:cs="Arial"/>
          <w:sz w:val="24"/>
          <w:szCs w:val="24"/>
        </w:rPr>
      </w:pPr>
      <w:r>
        <w:rPr>
          <w:rFonts w:ascii="Arial" w:hAnsi="Arial" w:cs="Arial"/>
          <w:sz w:val="24"/>
          <w:szCs w:val="24"/>
        </w:rPr>
        <w:t xml:space="preserve">For Processing Unit, if applicable (add more button): </w:t>
      </w:r>
    </w:p>
    <w:p w14:paraId="424FCAD3" w14:textId="77777777" w:rsidR="003F243C" w:rsidRPr="003F243C" w:rsidRDefault="003F243C" w:rsidP="003F243C">
      <w:pPr>
        <w:ind w:left="1260"/>
        <w:rPr>
          <w:rFonts w:ascii="Arial" w:hAnsi="Arial" w:cs="Arial"/>
          <w:color w:val="FF0000"/>
          <w:sz w:val="24"/>
          <w:szCs w:val="24"/>
        </w:rPr>
      </w:pPr>
      <w:r w:rsidRPr="003F243C">
        <w:rPr>
          <w:rFonts w:ascii="Arial" w:hAnsi="Arial" w:cs="Arial"/>
          <w:color w:val="FF0000"/>
          <w:sz w:val="24"/>
          <w:szCs w:val="24"/>
        </w:rPr>
        <w:t xml:space="preserve">** If </w:t>
      </w:r>
      <w:r>
        <w:rPr>
          <w:rFonts w:ascii="Arial" w:hAnsi="Arial" w:cs="Arial"/>
          <w:color w:val="FF0000"/>
          <w:sz w:val="24"/>
          <w:szCs w:val="24"/>
        </w:rPr>
        <w:t>processing</w:t>
      </w:r>
      <w:r w:rsidRPr="003F243C">
        <w:rPr>
          <w:rFonts w:ascii="Arial" w:hAnsi="Arial" w:cs="Arial"/>
          <w:color w:val="FF0000"/>
          <w:sz w:val="24"/>
          <w:szCs w:val="24"/>
        </w:rPr>
        <w:t xml:space="preserve"> is selected “Yes” enable the table below;</w:t>
      </w:r>
    </w:p>
    <w:tbl>
      <w:tblPr>
        <w:tblStyle w:val="TableGrid"/>
        <w:tblW w:w="0" w:type="auto"/>
        <w:tblInd w:w="1260" w:type="dxa"/>
        <w:tblLook w:val="04A0" w:firstRow="1" w:lastRow="0" w:firstColumn="1" w:lastColumn="0" w:noHBand="0" w:noVBand="1"/>
      </w:tblPr>
      <w:tblGrid>
        <w:gridCol w:w="3528"/>
        <w:gridCol w:w="1710"/>
        <w:gridCol w:w="3078"/>
      </w:tblGrid>
      <w:tr w:rsidR="00B940C5" w:rsidRPr="00B039CD" w14:paraId="7C26CA08" w14:textId="77777777" w:rsidTr="007637A4">
        <w:tc>
          <w:tcPr>
            <w:tcW w:w="3528" w:type="dxa"/>
            <w:shd w:val="clear" w:color="auto" w:fill="FDE9D9" w:themeFill="accent6" w:themeFillTint="33"/>
          </w:tcPr>
          <w:p w14:paraId="0A24EA01"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4531EAAD"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2704BF2C"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099F827B" w14:textId="77777777" w:rsidTr="007637A4">
        <w:tc>
          <w:tcPr>
            <w:tcW w:w="3528" w:type="dxa"/>
          </w:tcPr>
          <w:p w14:paraId="772186F2" w14:textId="77777777" w:rsidR="00B940C5" w:rsidRPr="00B039CD" w:rsidRDefault="00B940C5" w:rsidP="007637A4">
            <w:pPr>
              <w:rPr>
                <w:rFonts w:ascii="Arial" w:hAnsi="Arial" w:cs="Arial"/>
                <w:sz w:val="24"/>
                <w:szCs w:val="24"/>
              </w:rPr>
            </w:pPr>
            <w:r>
              <w:rPr>
                <w:rFonts w:ascii="Arial" w:hAnsi="Arial" w:cs="Arial"/>
                <w:sz w:val="24"/>
                <w:szCs w:val="24"/>
              </w:rPr>
              <w:t>Name</w:t>
            </w:r>
          </w:p>
        </w:tc>
        <w:tc>
          <w:tcPr>
            <w:tcW w:w="1710" w:type="dxa"/>
          </w:tcPr>
          <w:p w14:paraId="5C42DD6F" w14:textId="77777777" w:rsidR="00B940C5" w:rsidRPr="00B039CD" w:rsidRDefault="00B940C5" w:rsidP="007637A4">
            <w:pPr>
              <w:rPr>
                <w:rFonts w:ascii="Arial" w:hAnsi="Arial" w:cs="Arial"/>
                <w:sz w:val="24"/>
                <w:szCs w:val="24"/>
              </w:rPr>
            </w:pPr>
            <w:r>
              <w:rPr>
                <w:rFonts w:ascii="Arial" w:hAnsi="Arial" w:cs="Arial"/>
                <w:sz w:val="24"/>
                <w:szCs w:val="24"/>
              </w:rPr>
              <w:t xml:space="preserve">Text </w:t>
            </w:r>
          </w:p>
        </w:tc>
        <w:tc>
          <w:tcPr>
            <w:tcW w:w="3078" w:type="dxa"/>
            <w:vAlign w:val="center"/>
          </w:tcPr>
          <w:p w14:paraId="0C35DE58" w14:textId="77777777" w:rsidR="00B940C5" w:rsidRPr="00B039CD" w:rsidRDefault="00B940C5" w:rsidP="007637A4">
            <w:pPr>
              <w:rPr>
                <w:rFonts w:ascii="Arial" w:hAnsi="Arial" w:cs="Arial"/>
                <w:sz w:val="24"/>
                <w:szCs w:val="24"/>
              </w:rPr>
            </w:pPr>
          </w:p>
        </w:tc>
      </w:tr>
      <w:tr w:rsidR="00B940C5" w:rsidRPr="00B039CD" w14:paraId="5AB22573" w14:textId="77777777" w:rsidTr="007637A4">
        <w:tc>
          <w:tcPr>
            <w:tcW w:w="3528" w:type="dxa"/>
          </w:tcPr>
          <w:p w14:paraId="475D581D" w14:textId="77777777" w:rsidR="00B940C5" w:rsidRDefault="00B940C5" w:rsidP="007637A4">
            <w:pPr>
              <w:rPr>
                <w:rFonts w:ascii="Arial" w:hAnsi="Arial" w:cs="Arial"/>
                <w:sz w:val="24"/>
                <w:szCs w:val="24"/>
              </w:rPr>
            </w:pPr>
            <w:r>
              <w:rPr>
                <w:rFonts w:ascii="Arial" w:hAnsi="Arial" w:cs="Arial"/>
                <w:sz w:val="24"/>
                <w:szCs w:val="24"/>
              </w:rPr>
              <w:lastRenderedPageBreak/>
              <w:t xml:space="preserve">Address of Operation </w:t>
            </w:r>
          </w:p>
        </w:tc>
        <w:tc>
          <w:tcPr>
            <w:tcW w:w="1710" w:type="dxa"/>
          </w:tcPr>
          <w:p w14:paraId="630A298C" w14:textId="77777777" w:rsidR="00B940C5" w:rsidRDefault="00B940C5" w:rsidP="007637A4">
            <w:pPr>
              <w:rPr>
                <w:rFonts w:ascii="Arial" w:hAnsi="Arial" w:cs="Arial"/>
                <w:sz w:val="24"/>
                <w:szCs w:val="24"/>
              </w:rPr>
            </w:pPr>
            <w:r>
              <w:rPr>
                <w:rFonts w:ascii="Arial" w:hAnsi="Arial" w:cs="Arial"/>
                <w:sz w:val="24"/>
                <w:szCs w:val="24"/>
              </w:rPr>
              <w:t>Text area</w:t>
            </w:r>
          </w:p>
        </w:tc>
        <w:tc>
          <w:tcPr>
            <w:tcW w:w="3078" w:type="dxa"/>
            <w:vAlign w:val="center"/>
          </w:tcPr>
          <w:p w14:paraId="17E8D7F9" w14:textId="77777777" w:rsidR="00B940C5" w:rsidRPr="00B039CD" w:rsidRDefault="00B940C5" w:rsidP="007637A4">
            <w:pPr>
              <w:rPr>
                <w:rFonts w:ascii="Arial" w:hAnsi="Arial" w:cs="Arial"/>
                <w:sz w:val="24"/>
                <w:szCs w:val="24"/>
              </w:rPr>
            </w:pPr>
          </w:p>
        </w:tc>
      </w:tr>
      <w:tr w:rsidR="00B940C5" w:rsidRPr="00B039CD" w14:paraId="543AE9EC" w14:textId="77777777" w:rsidTr="007637A4">
        <w:tc>
          <w:tcPr>
            <w:tcW w:w="3528" w:type="dxa"/>
          </w:tcPr>
          <w:p w14:paraId="7F539D3E" w14:textId="77777777" w:rsidR="00B940C5" w:rsidRPr="00B039CD" w:rsidRDefault="00B940C5" w:rsidP="007637A4">
            <w:pPr>
              <w:rPr>
                <w:rFonts w:ascii="Arial" w:hAnsi="Arial" w:cs="Arial"/>
                <w:sz w:val="24"/>
                <w:szCs w:val="24"/>
              </w:rPr>
            </w:pPr>
            <w:r>
              <w:rPr>
                <w:rFonts w:ascii="Arial" w:hAnsi="Arial" w:cs="Arial"/>
                <w:sz w:val="24"/>
                <w:szCs w:val="24"/>
              </w:rPr>
              <w:t xml:space="preserve">Type of processing </w:t>
            </w:r>
          </w:p>
        </w:tc>
        <w:tc>
          <w:tcPr>
            <w:tcW w:w="1710" w:type="dxa"/>
          </w:tcPr>
          <w:p w14:paraId="45C44604" w14:textId="77777777" w:rsidR="00B940C5" w:rsidRPr="00B039CD" w:rsidRDefault="00B940C5" w:rsidP="007637A4">
            <w:pPr>
              <w:rPr>
                <w:rFonts w:ascii="Arial" w:hAnsi="Arial" w:cs="Arial"/>
                <w:sz w:val="24"/>
                <w:szCs w:val="24"/>
              </w:rPr>
            </w:pPr>
            <w:r>
              <w:rPr>
                <w:rFonts w:ascii="Arial" w:hAnsi="Arial" w:cs="Arial"/>
                <w:sz w:val="24"/>
                <w:szCs w:val="24"/>
              </w:rPr>
              <w:t xml:space="preserve">Select </w:t>
            </w:r>
          </w:p>
        </w:tc>
        <w:tc>
          <w:tcPr>
            <w:tcW w:w="3078" w:type="dxa"/>
          </w:tcPr>
          <w:p w14:paraId="15BECFE9" w14:textId="77777777" w:rsidR="00B940C5" w:rsidRPr="00B039CD" w:rsidRDefault="00B940C5" w:rsidP="007637A4">
            <w:pPr>
              <w:rPr>
                <w:rFonts w:ascii="Arial" w:hAnsi="Arial" w:cs="Arial"/>
                <w:sz w:val="24"/>
                <w:szCs w:val="24"/>
              </w:rPr>
            </w:pPr>
            <w:r>
              <w:rPr>
                <w:rFonts w:ascii="Arial" w:hAnsi="Arial" w:cs="Arial"/>
                <w:sz w:val="24"/>
                <w:szCs w:val="24"/>
              </w:rPr>
              <w:t>From master data</w:t>
            </w:r>
          </w:p>
        </w:tc>
      </w:tr>
      <w:tr w:rsidR="00B940C5" w:rsidRPr="00B039CD" w14:paraId="3BD2F925" w14:textId="77777777" w:rsidTr="007637A4">
        <w:tc>
          <w:tcPr>
            <w:tcW w:w="3528" w:type="dxa"/>
          </w:tcPr>
          <w:p w14:paraId="732CD920" w14:textId="77777777" w:rsidR="00B940C5" w:rsidRDefault="00B940C5" w:rsidP="007637A4">
            <w:pPr>
              <w:rPr>
                <w:rFonts w:ascii="Arial" w:hAnsi="Arial" w:cs="Arial"/>
                <w:sz w:val="24"/>
                <w:szCs w:val="24"/>
              </w:rPr>
            </w:pPr>
            <w:r>
              <w:rPr>
                <w:rFonts w:ascii="Arial" w:hAnsi="Arial" w:cs="Arial"/>
                <w:sz w:val="24"/>
                <w:szCs w:val="24"/>
              </w:rPr>
              <w:t>For the previous year (From date)</w:t>
            </w:r>
          </w:p>
        </w:tc>
        <w:tc>
          <w:tcPr>
            <w:tcW w:w="1710" w:type="dxa"/>
          </w:tcPr>
          <w:p w14:paraId="1A928B07" w14:textId="77777777" w:rsidR="00B940C5" w:rsidRDefault="00B940C5" w:rsidP="007637A4">
            <w:pPr>
              <w:rPr>
                <w:rFonts w:ascii="Arial" w:hAnsi="Arial" w:cs="Arial"/>
                <w:sz w:val="24"/>
                <w:szCs w:val="24"/>
              </w:rPr>
            </w:pPr>
            <w:r>
              <w:rPr>
                <w:rFonts w:ascii="Arial" w:hAnsi="Arial" w:cs="Arial"/>
                <w:sz w:val="24"/>
                <w:szCs w:val="24"/>
              </w:rPr>
              <w:t>date</w:t>
            </w:r>
          </w:p>
        </w:tc>
        <w:tc>
          <w:tcPr>
            <w:tcW w:w="3078" w:type="dxa"/>
          </w:tcPr>
          <w:p w14:paraId="02EC3C53" w14:textId="77777777" w:rsidR="00B940C5" w:rsidRDefault="00B940C5" w:rsidP="007637A4">
            <w:pPr>
              <w:rPr>
                <w:rFonts w:ascii="Arial" w:hAnsi="Arial" w:cs="Arial"/>
                <w:sz w:val="24"/>
                <w:szCs w:val="24"/>
              </w:rPr>
            </w:pPr>
          </w:p>
        </w:tc>
      </w:tr>
      <w:tr w:rsidR="00B940C5" w:rsidRPr="00B039CD" w14:paraId="3ACF8C70" w14:textId="77777777" w:rsidTr="007637A4">
        <w:tc>
          <w:tcPr>
            <w:tcW w:w="3528" w:type="dxa"/>
          </w:tcPr>
          <w:p w14:paraId="27ACD4BD" w14:textId="77777777" w:rsidR="00B940C5" w:rsidRDefault="00B940C5" w:rsidP="007637A4">
            <w:pPr>
              <w:rPr>
                <w:rFonts w:ascii="Arial" w:hAnsi="Arial" w:cs="Arial"/>
                <w:sz w:val="24"/>
                <w:szCs w:val="24"/>
              </w:rPr>
            </w:pPr>
            <w:r>
              <w:rPr>
                <w:rFonts w:ascii="Arial" w:hAnsi="Arial" w:cs="Arial"/>
                <w:sz w:val="24"/>
                <w:szCs w:val="24"/>
              </w:rPr>
              <w:t>For the previous year (To date)</w:t>
            </w:r>
          </w:p>
        </w:tc>
        <w:tc>
          <w:tcPr>
            <w:tcW w:w="1710" w:type="dxa"/>
          </w:tcPr>
          <w:p w14:paraId="2C6A2E67" w14:textId="77777777" w:rsidR="00B940C5" w:rsidRDefault="00B940C5" w:rsidP="007637A4">
            <w:pPr>
              <w:rPr>
                <w:rFonts w:ascii="Arial" w:hAnsi="Arial" w:cs="Arial"/>
                <w:sz w:val="24"/>
                <w:szCs w:val="24"/>
              </w:rPr>
            </w:pPr>
            <w:r>
              <w:rPr>
                <w:rFonts w:ascii="Arial" w:hAnsi="Arial" w:cs="Arial"/>
                <w:sz w:val="24"/>
                <w:szCs w:val="24"/>
              </w:rPr>
              <w:t>date</w:t>
            </w:r>
          </w:p>
        </w:tc>
        <w:tc>
          <w:tcPr>
            <w:tcW w:w="3078" w:type="dxa"/>
          </w:tcPr>
          <w:p w14:paraId="0082F3CC" w14:textId="77777777" w:rsidR="00B940C5" w:rsidRDefault="00B940C5" w:rsidP="007637A4">
            <w:pPr>
              <w:rPr>
                <w:rFonts w:ascii="Arial" w:hAnsi="Arial" w:cs="Arial"/>
                <w:sz w:val="24"/>
                <w:szCs w:val="24"/>
              </w:rPr>
            </w:pPr>
          </w:p>
        </w:tc>
      </w:tr>
      <w:tr w:rsidR="00B940C5" w:rsidRPr="00B039CD" w14:paraId="6DEA09B1" w14:textId="77777777" w:rsidTr="007637A4">
        <w:tc>
          <w:tcPr>
            <w:tcW w:w="3528" w:type="dxa"/>
          </w:tcPr>
          <w:p w14:paraId="474B686C" w14:textId="77777777" w:rsidR="00B940C5" w:rsidRDefault="00B940C5" w:rsidP="007637A4">
            <w:pPr>
              <w:rPr>
                <w:rFonts w:ascii="Arial" w:hAnsi="Arial" w:cs="Arial"/>
                <w:sz w:val="24"/>
                <w:szCs w:val="24"/>
              </w:rPr>
            </w:pPr>
            <w:r>
              <w:rPr>
                <w:rFonts w:ascii="Arial" w:hAnsi="Arial" w:cs="Arial"/>
                <w:sz w:val="24"/>
                <w:szCs w:val="24"/>
              </w:rPr>
              <w:t xml:space="preserve">Production </w:t>
            </w:r>
          </w:p>
        </w:tc>
        <w:tc>
          <w:tcPr>
            <w:tcW w:w="1710" w:type="dxa"/>
          </w:tcPr>
          <w:p w14:paraId="32F1E455"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04D15657" w14:textId="77777777" w:rsidR="00B940C5"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604A34AF" w14:textId="77777777" w:rsidTr="007637A4">
        <w:tc>
          <w:tcPr>
            <w:tcW w:w="3528" w:type="dxa"/>
          </w:tcPr>
          <w:p w14:paraId="4682AD15" w14:textId="77777777" w:rsidR="00B940C5" w:rsidRDefault="00B940C5" w:rsidP="007637A4">
            <w:pPr>
              <w:rPr>
                <w:rFonts w:ascii="Arial" w:hAnsi="Arial" w:cs="Arial"/>
                <w:sz w:val="24"/>
                <w:szCs w:val="24"/>
              </w:rPr>
            </w:pPr>
            <w:r>
              <w:rPr>
                <w:rFonts w:ascii="Arial" w:hAnsi="Arial" w:cs="Arial"/>
                <w:sz w:val="24"/>
                <w:szCs w:val="24"/>
              </w:rPr>
              <w:t>Production Unit</w:t>
            </w:r>
          </w:p>
        </w:tc>
        <w:tc>
          <w:tcPr>
            <w:tcW w:w="1710" w:type="dxa"/>
          </w:tcPr>
          <w:p w14:paraId="1E36DA1E" w14:textId="77777777" w:rsidR="00B940C5" w:rsidRDefault="00B940C5" w:rsidP="007637A4">
            <w:pPr>
              <w:rPr>
                <w:rFonts w:ascii="Arial" w:hAnsi="Arial" w:cs="Arial"/>
                <w:sz w:val="24"/>
                <w:szCs w:val="24"/>
              </w:rPr>
            </w:pPr>
            <w:r>
              <w:rPr>
                <w:rFonts w:ascii="Arial" w:hAnsi="Arial" w:cs="Arial"/>
                <w:sz w:val="24"/>
                <w:szCs w:val="24"/>
              </w:rPr>
              <w:t>Select</w:t>
            </w:r>
          </w:p>
        </w:tc>
        <w:tc>
          <w:tcPr>
            <w:tcW w:w="3078" w:type="dxa"/>
          </w:tcPr>
          <w:p w14:paraId="395A826C" w14:textId="77777777" w:rsidR="00B940C5" w:rsidRDefault="00B940C5"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B940C5" w:rsidRPr="00B039CD" w14:paraId="59302F5C" w14:textId="77777777" w:rsidTr="007637A4">
        <w:tc>
          <w:tcPr>
            <w:tcW w:w="3528" w:type="dxa"/>
          </w:tcPr>
          <w:p w14:paraId="19D41A68" w14:textId="77777777" w:rsidR="00B940C5" w:rsidRDefault="00B940C5" w:rsidP="007637A4">
            <w:pPr>
              <w:rPr>
                <w:rFonts w:ascii="Arial" w:hAnsi="Arial" w:cs="Arial"/>
                <w:sz w:val="24"/>
                <w:szCs w:val="24"/>
              </w:rPr>
            </w:pPr>
            <w:r>
              <w:rPr>
                <w:rFonts w:ascii="Arial" w:hAnsi="Arial" w:cs="Arial"/>
                <w:sz w:val="24"/>
                <w:szCs w:val="24"/>
              </w:rPr>
              <w:t xml:space="preserve">Sold </w:t>
            </w:r>
          </w:p>
        </w:tc>
        <w:tc>
          <w:tcPr>
            <w:tcW w:w="1710" w:type="dxa"/>
          </w:tcPr>
          <w:p w14:paraId="7905D2C8"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6F743C0A" w14:textId="77777777" w:rsidR="00B940C5"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570CD90B" w14:textId="77777777" w:rsidTr="007637A4">
        <w:tc>
          <w:tcPr>
            <w:tcW w:w="3528" w:type="dxa"/>
          </w:tcPr>
          <w:p w14:paraId="2895D3A2" w14:textId="77777777" w:rsidR="00B940C5" w:rsidRDefault="00B940C5" w:rsidP="007637A4">
            <w:pPr>
              <w:rPr>
                <w:rFonts w:ascii="Arial" w:hAnsi="Arial" w:cs="Arial"/>
                <w:sz w:val="24"/>
                <w:szCs w:val="24"/>
              </w:rPr>
            </w:pPr>
            <w:r>
              <w:rPr>
                <w:rFonts w:ascii="Arial" w:hAnsi="Arial" w:cs="Arial"/>
                <w:sz w:val="24"/>
                <w:szCs w:val="24"/>
              </w:rPr>
              <w:t>Sold Unit</w:t>
            </w:r>
          </w:p>
        </w:tc>
        <w:tc>
          <w:tcPr>
            <w:tcW w:w="1710" w:type="dxa"/>
          </w:tcPr>
          <w:p w14:paraId="16E4C752"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61BF439E" w14:textId="77777777" w:rsidR="00B940C5" w:rsidRPr="005A6320" w:rsidRDefault="00B940C5" w:rsidP="007637A4">
            <w:pPr>
              <w:rPr>
                <w:rFonts w:ascii="Arial" w:hAnsi="Arial" w:cs="Arial"/>
                <w:sz w:val="24"/>
                <w:szCs w:val="24"/>
              </w:rPr>
            </w:pPr>
            <w:r>
              <w:rPr>
                <w:rFonts w:ascii="Arial" w:hAnsi="Arial" w:cs="Arial"/>
                <w:sz w:val="24"/>
                <w:szCs w:val="24"/>
              </w:rPr>
              <w:t xml:space="preserve">Sold should not be more than </w:t>
            </w:r>
            <w:proofErr w:type="spellStart"/>
            <w:proofErr w:type="gramStart"/>
            <w:r>
              <w:rPr>
                <w:rFonts w:ascii="Arial" w:hAnsi="Arial" w:cs="Arial"/>
                <w:sz w:val="24"/>
                <w:szCs w:val="24"/>
              </w:rPr>
              <w:t>production,</w:t>
            </w:r>
            <w:r w:rsidRPr="005A6320">
              <w:rPr>
                <w:rFonts w:ascii="Arial" w:hAnsi="Arial" w:cs="Arial"/>
                <w:sz w:val="24"/>
                <w:szCs w:val="24"/>
              </w:rPr>
              <w:t>Should</w:t>
            </w:r>
            <w:proofErr w:type="spellEnd"/>
            <w:proofErr w:type="gramEnd"/>
            <w:r w:rsidRPr="005A6320">
              <w:rPr>
                <w:rFonts w:ascii="Arial" w:hAnsi="Arial" w:cs="Arial"/>
                <w:sz w:val="24"/>
                <w:szCs w:val="24"/>
              </w:rPr>
              <w:t xml:space="preserve"> accept only number, </w:t>
            </w:r>
          </w:p>
          <w:p w14:paraId="0191F266" w14:textId="77777777" w:rsidR="00B940C5" w:rsidRDefault="00B940C5" w:rsidP="00B940C5">
            <w:pPr>
              <w:rPr>
                <w:rFonts w:ascii="Arial" w:hAnsi="Arial" w:cs="Arial"/>
                <w:sz w:val="24"/>
                <w:szCs w:val="24"/>
              </w:rPr>
            </w:pPr>
            <w:r w:rsidRPr="005A6320">
              <w:rPr>
                <w:rFonts w:ascii="Arial" w:hAnsi="Arial" w:cs="Arial"/>
                <w:sz w:val="24"/>
                <w:szCs w:val="24"/>
              </w:rPr>
              <w:t>should not accept special character</w:t>
            </w:r>
          </w:p>
        </w:tc>
      </w:tr>
      <w:tr w:rsidR="00B940C5" w:rsidRPr="00B039CD" w14:paraId="769B1694" w14:textId="77777777" w:rsidTr="007637A4">
        <w:tc>
          <w:tcPr>
            <w:tcW w:w="3528" w:type="dxa"/>
          </w:tcPr>
          <w:p w14:paraId="22EF585C" w14:textId="77777777" w:rsidR="00B940C5" w:rsidRDefault="00B940C5" w:rsidP="007637A4">
            <w:pPr>
              <w:rPr>
                <w:rFonts w:ascii="Arial" w:hAnsi="Arial" w:cs="Arial"/>
                <w:sz w:val="24"/>
                <w:szCs w:val="24"/>
              </w:rPr>
            </w:pPr>
            <w:r>
              <w:rPr>
                <w:rFonts w:ascii="Arial" w:hAnsi="Arial" w:cs="Arial"/>
                <w:sz w:val="24"/>
                <w:szCs w:val="24"/>
              </w:rPr>
              <w:t>Balance Stock</w:t>
            </w:r>
          </w:p>
        </w:tc>
        <w:tc>
          <w:tcPr>
            <w:tcW w:w="1710" w:type="dxa"/>
          </w:tcPr>
          <w:p w14:paraId="531D8CCD" w14:textId="77777777" w:rsidR="00B940C5" w:rsidRDefault="00B940C5" w:rsidP="007637A4">
            <w:pPr>
              <w:rPr>
                <w:rFonts w:ascii="Arial" w:hAnsi="Arial" w:cs="Arial"/>
                <w:sz w:val="24"/>
                <w:szCs w:val="24"/>
              </w:rPr>
            </w:pPr>
            <w:r>
              <w:rPr>
                <w:rFonts w:ascii="Arial" w:hAnsi="Arial" w:cs="Arial"/>
                <w:sz w:val="24"/>
                <w:szCs w:val="24"/>
              </w:rPr>
              <w:t xml:space="preserve">Number </w:t>
            </w:r>
          </w:p>
        </w:tc>
        <w:tc>
          <w:tcPr>
            <w:tcW w:w="3078" w:type="dxa"/>
          </w:tcPr>
          <w:p w14:paraId="2FAF63F9" w14:textId="77777777" w:rsidR="00B940C5" w:rsidRDefault="00B940C5" w:rsidP="007637A4">
            <w:pPr>
              <w:rPr>
                <w:rFonts w:ascii="Arial" w:hAnsi="Arial" w:cs="Arial"/>
                <w:sz w:val="24"/>
                <w:szCs w:val="24"/>
              </w:rPr>
            </w:pPr>
            <w:r>
              <w:rPr>
                <w:rFonts w:ascii="Arial" w:hAnsi="Arial" w:cs="Arial"/>
                <w:sz w:val="24"/>
                <w:szCs w:val="24"/>
              </w:rPr>
              <w:t xml:space="preserve">(Production – </w:t>
            </w:r>
            <w:proofErr w:type="gramStart"/>
            <w:r>
              <w:rPr>
                <w:rFonts w:ascii="Arial" w:hAnsi="Arial" w:cs="Arial"/>
                <w:sz w:val="24"/>
                <w:szCs w:val="24"/>
              </w:rPr>
              <w:t>sold )</w:t>
            </w:r>
            <w:proofErr w:type="gramEnd"/>
            <w:r>
              <w:rPr>
                <w:rFonts w:ascii="Arial" w:hAnsi="Arial" w:cs="Arial"/>
                <w:sz w:val="24"/>
                <w:szCs w:val="24"/>
              </w:rPr>
              <w:t xml:space="preserve"> , should be read only</w:t>
            </w:r>
          </w:p>
        </w:tc>
      </w:tr>
      <w:tr w:rsidR="00B940C5" w:rsidRPr="00B039CD" w14:paraId="094E2DDF" w14:textId="77777777" w:rsidTr="007637A4">
        <w:tc>
          <w:tcPr>
            <w:tcW w:w="3528" w:type="dxa"/>
          </w:tcPr>
          <w:p w14:paraId="36BE24C7" w14:textId="77777777" w:rsidR="00B940C5" w:rsidRDefault="00B940C5" w:rsidP="007637A4">
            <w:pPr>
              <w:rPr>
                <w:rFonts w:ascii="Arial" w:hAnsi="Arial" w:cs="Arial"/>
                <w:sz w:val="24"/>
                <w:szCs w:val="24"/>
              </w:rPr>
            </w:pPr>
            <w:r>
              <w:rPr>
                <w:rFonts w:ascii="Arial" w:hAnsi="Arial" w:cs="Arial"/>
                <w:sz w:val="24"/>
                <w:szCs w:val="24"/>
              </w:rPr>
              <w:t>Balance stock unit</w:t>
            </w:r>
          </w:p>
        </w:tc>
        <w:tc>
          <w:tcPr>
            <w:tcW w:w="1710" w:type="dxa"/>
          </w:tcPr>
          <w:p w14:paraId="3795A742" w14:textId="77777777" w:rsidR="00B940C5" w:rsidRDefault="00B940C5" w:rsidP="007637A4">
            <w:pPr>
              <w:rPr>
                <w:rFonts w:ascii="Arial" w:hAnsi="Arial" w:cs="Arial"/>
                <w:sz w:val="24"/>
                <w:szCs w:val="24"/>
              </w:rPr>
            </w:pPr>
            <w:r>
              <w:rPr>
                <w:rFonts w:ascii="Arial" w:hAnsi="Arial" w:cs="Arial"/>
                <w:sz w:val="24"/>
                <w:szCs w:val="24"/>
              </w:rPr>
              <w:t>select</w:t>
            </w:r>
          </w:p>
        </w:tc>
        <w:tc>
          <w:tcPr>
            <w:tcW w:w="3078" w:type="dxa"/>
          </w:tcPr>
          <w:p w14:paraId="033E54F7" w14:textId="77777777" w:rsidR="00B940C5" w:rsidRDefault="00B940C5" w:rsidP="007637A4">
            <w:pPr>
              <w:rPr>
                <w:rFonts w:ascii="Arial" w:hAnsi="Arial" w:cs="Arial"/>
                <w:sz w:val="24"/>
                <w:szCs w:val="24"/>
              </w:rPr>
            </w:pPr>
            <w:r>
              <w:rPr>
                <w:rFonts w:ascii="Arial" w:hAnsi="Arial" w:cs="Arial"/>
                <w:sz w:val="24"/>
                <w:szCs w:val="24"/>
              </w:rPr>
              <w:t xml:space="preserve">From master data </w:t>
            </w:r>
          </w:p>
        </w:tc>
      </w:tr>
      <w:tr w:rsidR="00B940C5" w:rsidRPr="00B039CD" w14:paraId="40F7C381" w14:textId="77777777" w:rsidTr="007637A4">
        <w:tc>
          <w:tcPr>
            <w:tcW w:w="3528" w:type="dxa"/>
          </w:tcPr>
          <w:p w14:paraId="174288F3" w14:textId="77777777" w:rsidR="00B940C5" w:rsidRDefault="00B940C5" w:rsidP="007637A4">
            <w:pPr>
              <w:rPr>
                <w:rFonts w:ascii="Arial" w:hAnsi="Arial" w:cs="Arial"/>
                <w:sz w:val="24"/>
                <w:szCs w:val="24"/>
              </w:rPr>
            </w:pPr>
            <w:r>
              <w:rPr>
                <w:rFonts w:ascii="Arial" w:hAnsi="Arial" w:cs="Arial"/>
                <w:sz w:val="24"/>
                <w:szCs w:val="24"/>
              </w:rPr>
              <w:t>For the current year (From date)</w:t>
            </w:r>
          </w:p>
        </w:tc>
        <w:tc>
          <w:tcPr>
            <w:tcW w:w="1710" w:type="dxa"/>
          </w:tcPr>
          <w:p w14:paraId="6E8CA0F1" w14:textId="77777777" w:rsidR="00B940C5" w:rsidRDefault="00B940C5" w:rsidP="007637A4">
            <w:pPr>
              <w:rPr>
                <w:rFonts w:ascii="Arial" w:hAnsi="Arial" w:cs="Arial"/>
                <w:sz w:val="24"/>
                <w:szCs w:val="24"/>
              </w:rPr>
            </w:pPr>
            <w:r>
              <w:rPr>
                <w:rFonts w:ascii="Arial" w:hAnsi="Arial" w:cs="Arial"/>
                <w:sz w:val="24"/>
                <w:szCs w:val="24"/>
              </w:rPr>
              <w:t>date</w:t>
            </w:r>
          </w:p>
        </w:tc>
        <w:tc>
          <w:tcPr>
            <w:tcW w:w="3078" w:type="dxa"/>
          </w:tcPr>
          <w:p w14:paraId="240723DE" w14:textId="77777777" w:rsidR="00B940C5" w:rsidRDefault="00B940C5" w:rsidP="007637A4">
            <w:pPr>
              <w:rPr>
                <w:rFonts w:ascii="Arial" w:hAnsi="Arial" w:cs="Arial"/>
                <w:sz w:val="24"/>
                <w:szCs w:val="24"/>
              </w:rPr>
            </w:pPr>
          </w:p>
        </w:tc>
      </w:tr>
      <w:tr w:rsidR="00B940C5" w:rsidRPr="00B039CD" w14:paraId="50E7DC0F" w14:textId="77777777" w:rsidTr="007637A4">
        <w:tc>
          <w:tcPr>
            <w:tcW w:w="3528" w:type="dxa"/>
          </w:tcPr>
          <w:p w14:paraId="7C140D1E" w14:textId="77777777" w:rsidR="00B940C5" w:rsidRDefault="00B940C5" w:rsidP="007637A4">
            <w:pPr>
              <w:rPr>
                <w:rFonts w:ascii="Arial" w:hAnsi="Arial" w:cs="Arial"/>
                <w:sz w:val="24"/>
                <w:szCs w:val="24"/>
              </w:rPr>
            </w:pPr>
            <w:r>
              <w:rPr>
                <w:rFonts w:ascii="Arial" w:hAnsi="Arial" w:cs="Arial"/>
                <w:sz w:val="24"/>
                <w:szCs w:val="24"/>
              </w:rPr>
              <w:t>For the Current year (To date)</w:t>
            </w:r>
          </w:p>
        </w:tc>
        <w:tc>
          <w:tcPr>
            <w:tcW w:w="1710" w:type="dxa"/>
          </w:tcPr>
          <w:p w14:paraId="28482F43" w14:textId="77777777" w:rsidR="00B940C5" w:rsidRDefault="00B940C5" w:rsidP="007637A4">
            <w:pPr>
              <w:rPr>
                <w:rFonts w:ascii="Arial" w:hAnsi="Arial" w:cs="Arial"/>
                <w:sz w:val="24"/>
                <w:szCs w:val="24"/>
              </w:rPr>
            </w:pPr>
            <w:r>
              <w:rPr>
                <w:rFonts w:ascii="Arial" w:hAnsi="Arial" w:cs="Arial"/>
                <w:sz w:val="24"/>
                <w:szCs w:val="24"/>
              </w:rPr>
              <w:t>date</w:t>
            </w:r>
          </w:p>
        </w:tc>
        <w:tc>
          <w:tcPr>
            <w:tcW w:w="3078" w:type="dxa"/>
          </w:tcPr>
          <w:p w14:paraId="7449DE73" w14:textId="77777777" w:rsidR="00B940C5" w:rsidRDefault="00B940C5" w:rsidP="007637A4">
            <w:pPr>
              <w:rPr>
                <w:rFonts w:ascii="Arial" w:hAnsi="Arial" w:cs="Arial"/>
                <w:sz w:val="24"/>
                <w:szCs w:val="24"/>
              </w:rPr>
            </w:pPr>
          </w:p>
        </w:tc>
      </w:tr>
      <w:tr w:rsidR="00B940C5" w:rsidRPr="00B039CD" w14:paraId="32CD5377" w14:textId="77777777" w:rsidTr="007637A4">
        <w:tc>
          <w:tcPr>
            <w:tcW w:w="3528" w:type="dxa"/>
          </w:tcPr>
          <w:p w14:paraId="69F21612" w14:textId="77777777" w:rsidR="00B940C5" w:rsidRDefault="00B940C5" w:rsidP="007637A4">
            <w:pPr>
              <w:rPr>
                <w:rFonts w:ascii="Arial" w:hAnsi="Arial" w:cs="Arial"/>
                <w:sz w:val="24"/>
                <w:szCs w:val="24"/>
              </w:rPr>
            </w:pPr>
            <w:r>
              <w:rPr>
                <w:rFonts w:ascii="Arial" w:hAnsi="Arial" w:cs="Arial"/>
                <w:sz w:val="24"/>
                <w:szCs w:val="24"/>
              </w:rPr>
              <w:t xml:space="preserve">Production </w:t>
            </w:r>
          </w:p>
        </w:tc>
        <w:tc>
          <w:tcPr>
            <w:tcW w:w="1710" w:type="dxa"/>
          </w:tcPr>
          <w:p w14:paraId="07459C97"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1494FD7D" w14:textId="77777777" w:rsidR="00B940C5" w:rsidRDefault="00B940C5" w:rsidP="00B940C5">
            <w:pPr>
              <w:rPr>
                <w:rFonts w:ascii="Arial" w:hAnsi="Arial" w:cs="Arial"/>
                <w:sz w:val="24"/>
                <w:szCs w:val="24"/>
              </w:rPr>
            </w:pPr>
            <w:r w:rsidRPr="005A6320">
              <w:rPr>
                <w:rFonts w:ascii="Arial" w:hAnsi="Arial" w:cs="Arial"/>
                <w:sz w:val="24"/>
                <w:szCs w:val="24"/>
              </w:rPr>
              <w:t>Should accept only number, should not accept special character</w:t>
            </w:r>
          </w:p>
        </w:tc>
      </w:tr>
      <w:tr w:rsidR="00B940C5" w:rsidRPr="00B039CD" w14:paraId="6723C140" w14:textId="77777777" w:rsidTr="007637A4">
        <w:tc>
          <w:tcPr>
            <w:tcW w:w="3528" w:type="dxa"/>
          </w:tcPr>
          <w:p w14:paraId="0A07D8C5" w14:textId="77777777" w:rsidR="00B940C5" w:rsidRDefault="00B940C5" w:rsidP="007637A4">
            <w:pPr>
              <w:rPr>
                <w:rFonts w:ascii="Arial" w:hAnsi="Arial" w:cs="Arial"/>
                <w:sz w:val="24"/>
                <w:szCs w:val="24"/>
              </w:rPr>
            </w:pPr>
            <w:r>
              <w:rPr>
                <w:rFonts w:ascii="Arial" w:hAnsi="Arial" w:cs="Arial"/>
                <w:sz w:val="24"/>
                <w:szCs w:val="24"/>
              </w:rPr>
              <w:t>Production Unit</w:t>
            </w:r>
          </w:p>
        </w:tc>
        <w:tc>
          <w:tcPr>
            <w:tcW w:w="1710" w:type="dxa"/>
          </w:tcPr>
          <w:p w14:paraId="6A13BD8E" w14:textId="77777777" w:rsidR="00B940C5" w:rsidRDefault="00B940C5" w:rsidP="007637A4">
            <w:pPr>
              <w:rPr>
                <w:rFonts w:ascii="Arial" w:hAnsi="Arial" w:cs="Arial"/>
                <w:sz w:val="24"/>
                <w:szCs w:val="24"/>
              </w:rPr>
            </w:pPr>
            <w:r>
              <w:rPr>
                <w:rFonts w:ascii="Arial" w:hAnsi="Arial" w:cs="Arial"/>
                <w:sz w:val="24"/>
                <w:szCs w:val="24"/>
              </w:rPr>
              <w:t>Select</w:t>
            </w:r>
          </w:p>
        </w:tc>
        <w:tc>
          <w:tcPr>
            <w:tcW w:w="3078" w:type="dxa"/>
          </w:tcPr>
          <w:p w14:paraId="125BCF13" w14:textId="77777777" w:rsidR="00B940C5" w:rsidRDefault="00B940C5"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B940C5" w:rsidRPr="00B039CD" w14:paraId="60E9E677" w14:textId="77777777" w:rsidTr="007637A4">
        <w:tc>
          <w:tcPr>
            <w:tcW w:w="3528" w:type="dxa"/>
          </w:tcPr>
          <w:p w14:paraId="61B99AAD" w14:textId="77777777" w:rsidR="00B940C5" w:rsidRDefault="00B940C5" w:rsidP="007637A4">
            <w:pPr>
              <w:rPr>
                <w:rFonts w:ascii="Arial" w:hAnsi="Arial" w:cs="Arial"/>
                <w:sz w:val="24"/>
                <w:szCs w:val="24"/>
              </w:rPr>
            </w:pPr>
            <w:r>
              <w:rPr>
                <w:rFonts w:ascii="Arial" w:hAnsi="Arial" w:cs="Arial"/>
                <w:sz w:val="24"/>
                <w:szCs w:val="24"/>
              </w:rPr>
              <w:t xml:space="preserve">Sold </w:t>
            </w:r>
          </w:p>
        </w:tc>
        <w:tc>
          <w:tcPr>
            <w:tcW w:w="1710" w:type="dxa"/>
          </w:tcPr>
          <w:p w14:paraId="286FC44D" w14:textId="77777777" w:rsidR="00B940C5" w:rsidRDefault="00B940C5" w:rsidP="007637A4">
            <w:pPr>
              <w:rPr>
                <w:rFonts w:ascii="Arial" w:hAnsi="Arial" w:cs="Arial"/>
                <w:sz w:val="24"/>
                <w:szCs w:val="24"/>
              </w:rPr>
            </w:pPr>
            <w:r>
              <w:rPr>
                <w:rFonts w:ascii="Arial" w:hAnsi="Arial" w:cs="Arial"/>
                <w:sz w:val="24"/>
                <w:szCs w:val="24"/>
              </w:rPr>
              <w:t>Number</w:t>
            </w:r>
          </w:p>
        </w:tc>
        <w:tc>
          <w:tcPr>
            <w:tcW w:w="3078" w:type="dxa"/>
          </w:tcPr>
          <w:p w14:paraId="62CA9590" w14:textId="77777777" w:rsidR="00B940C5" w:rsidRPr="005A6320" w:rsidRDefault="00B940C5" w:rsidP="007637A4">
            <w:pPr>
              <w:rPr>
                <w:rFonts w:ascii="Arial" w:hAnsi="Arial" w:cs="Arial"/>
                <w:sz w:val="24"/>
                <w:szCs w:val="24"/>
              </w:rPr>
            </w:pPr>
            <w:r>
              <w:rPr>
                <w:rFonts w:ascii="Arial" w:hAnsi="Arial" w:cs="Arial"/>
                <w:sz w:val="24"/>
                <w:szCs w:val="24"/>
              </w:rPr>
              <w:t xml:space="preserve">Sold should not be more than </w:t>
            </w:r>
            <w:proofErr w:type="gramStart"/>
            <w:r>
              <w:rPr>
                <w:rFonts w:ascii="Arial" w:hAnsi="Arial" w:cs="Arial"/>
                <w:sz w:val="24"/>
                <w:szCs w:val="24"/>
              </w:rPr>
              <w:t>production ,</w:t>
            </w:r>
            <w:r w:rsidRPr="005A6320">
              <w:rPr>
                <w:rFonts w:ascii="Arial" w:hAnsi="Arial" w:cs="Arial"/>
                <w:sz w:val="24"/>
                <w:szCs w:val="24"/>
              </w:rPr>
              <w:t>Should</w:t>
            </w:r>
            <w:proofErr w:type="gramEnd"/>
            <w:r w:rsidRPr="005A6320">
              <w:rPr>
                <w:rFonts w:ascii="Arial" w:hAnsi="Arial" w:cs="Arial"/>
                <w:sz w:val="24"/>
                <w:szCs w:val="24"/>
              </w:rPr>
              <w:t xml:space="preserve"> accept only number, </w:t>
            </w:r>
          </w:p>
          <w:p w14:paraId="10D89C1E" w14:textId="77777777" w:rsidR="00B940C5" w:rsidRDefault="00B940C5" w:rsidP="00B940C5">
            <w:pPr>
              <w:rPr>
                <w:rFonts w:ascii="Arial" w:hAnsi="Arial" w:cs="Arial"/>
                <w:sz w:val="24"/>
                <w:szCs w:val="24"/>
              </w:rPr>
            </w:pPr>
            <w:r w:rsidRPr="005A6320">
              <w:rPr>
                <w:rFonts w:ascii="Arial" w:hAnsi="Arial" w:cs="Arial"/>
                <w:sz w:val="24"/>
                <w:szCs w:val="24"/>
              </w:rPr>
              <w:t>should not accept special character</w:t>
            </w:r>
          </w:p>
        </w:tc>
      </w:tr>
      <w:tr w:rsidR="00B940C5" w:rsidRPr="00B039CD" w14:paraId="1F9656ED" w14:textId="77777777" w:rsidTr="007637A4">
        <w:tc>
          <w:tcPr>
            <w:tcW w:w="3528" w:type="dxa"/>
          </w:tcPr>
          <w:p w14:paraId="083B4C95" w14:textId="77777777" w:rsidR="00B940C5" w:rsidRDefault="00B940C5" w:rsidP="007637A4">
            <w:pPr>
              <w:rPr>
                <w:rFonts w:ascii="Arial" w:hAnsi="Arial" w:cs="Arial"/>
                <w:sz w:val="24"/>
                <w:szCs w:val="24"/>
              </w:rPr>
            </w:pPr>
            <w:r>
              <w:rPr>
                <w:rFonts w:ascii="Arial" w:hAnsi="Arial" w:cs="Arial"/>
                <w:sz w:val="24"/>
                <w:szCs w:val="24"/>
              </w:rPr>
              <w:t>Sold Unit</w:t>
            </w:r>
          </w:p>
        </w:tc>
        <w:tc>
          <w:tcPr>
            <w:tcW w:w="1710" w:type="dxa"/>
          </w:tcPr>
          <w:p w14:paraId="65F5B270" w14:textId="77777777" w:rsidR="00B940C5" w:rsidRDefault="00B940C5" w:rsidP="007637A4">
            <w:pPr>
              <w:rPr>
                <w:rFonts w:ascii="Arial" w:hAnsi="Arial" w:cs="Arial"/>
                <w:sz w:val="24"/>
                <w:szCs w:val="24"/>
              </w:rPr>
            </w:pPr>
            <w:r>
              <w:rPr>
                <w:rFonts w:ascii="Arial" w:hAnsi="Arial" w:cs="Arial"/>
                <w:sz w:val="24"/>
                <w:szCs w:val="24"/>
              </w:rPr>
              <w:t>Select</w:t>
            </w:r>
          </w:p>
        </w:tc>
        <w:tc>
          <w:tcPr>
            <w:tcW w:w="3078" w:type="dxa"/>
          </w:tcPr>
          <w:p w14:paraId="1DCB6960" w14:textId="77777777" w:rsidR="00B940C5" w:rsidRDefault="00B940C5" w:rsidP="007637A4">
            <w:pPr>
              <w:rPr>
                <w:rFonts w:ascii="Arial" w:hAnsi="Arial" w:cs="Arial"/>
                <w:sz w:val="24"/>
                <w:szCs w:val="24"/>
              </w:rPr>
            </w:pPr>
            <w:r>
              <w:rPr>
                <w:rFonts w:ascii="Arial" w:hAnsi="Arial" w:cs="Arial"/>
                <w:sz w:val="24"/>
                <w:szCs w:val="24"/>
              </w:rPr>
              <w:t>From master data</w:t>
            </w:r>
          </w:p>
        </w:tc>
      </w:tr>
      <w:tr w:rsidR="00B940C5" w:rsidRPr="00B039CD" w14:paraId="6B5190F6" w14:textId="77777777" w:rsidTr="007637A4">
        <w:tc>
          <w:tcPr>
            <w:tcW w:w="3528" w:type="dxa"/>
          </w:tcPr>
          <w:p w14:paraId="65918DC6" w14:textId="77777777" w:rsidR="00B940C5" w:rsidRDefault="00B940C5" w:rsidP="007637A4">
            <w:pPr>
              <w:rPr>
                <w:rFonts w:ascii="Arial" w:hAnsi="Arial" w:cs="Arial"/>
                <w:sz w:val="24"/>
                <w:szCs w:val="24"/>
              </w:rPr>
            </w:pPr>
            <w:r>
              <w:rPr>
                <w:rFonts w:ascii="Arial" w:hAnsi="Arial" w:cs="Arial"/>
                <w:sz w:val="24"/>
                <w:szCs w:val="24"/>
              </w:rPr>
              <w:t>Balance Stock</w:t>
            </w:r>
          </w:p>
        </w:tc>
        <w:tc>
          <w:tcPr>
            <w:tcW w:w="1710" w:type="dxa"/>
          </w:tcPr>
          <w:p w14:paraId="1BF8D04E" w14:textId="77777777" w:rsidR="00B940C5" w:rsidRDefault="00B940C5" w:rsidP="007637A4">
            <w:pPr>
              <w:rPr>
                <w:rFonts w:ascii="Arial" w:hAnsi="Arial" w:cs="Arial"/>
                <w:sz w:val="24"/>
                <w:szCs w:val="24"/>
              </w:rPr>
            </w:pPr>
            <w:r>
              <w:rPr>
                <w:rFonts w:ascii="Arial" w:hAnsi="Arial" w:cs="Arial"/>
                <w:sz w:val="24"/>
                <w:szCs w:val="24"/>
              </w:rPr>
              <w:t xml:space="preserve">Number </w:t>
            </w:r>
          </w:p>
        </w:tc>
        <w:tc>
          <w:tcPr>
            <w:tcW w:w="3078" w:type="dxa"/>
          </w:tcPr>
          <w:p w14:paraId="335BFEFA" w14:textId="77777777" w:rsidR="00B940C5" w:rsidRDefault="00B940C5" w:rsidP="007637A4">
            <w:pPr>
              <w:rPr>
                <w:rFonts w:ascii="Arial" w:hAnsi="Arial" w:cs="Arial"/>
                <w:sz w:val="24"/>
                <w:szCs w:val="24"/>
              </w:rPr>
            </w:pPr>
            <w:r>
              <w:rPr>
                <w:rFonts w:ascii="Arial" w:hAnsi="Arial" w:cs="Arial"/>
                <w:sz w:val="24"/>
                <w:szCs w:val="24"/>
              </w:rPr>
              <w:t xml:space="preserve">(Production – </w:t>
            </w:r>
            <w:proofErr w:type="gramStart"/>
            <w:r>
              <w:rPr>
                <w:rFonts w:ascii="Arial" w:hAnsi="Arial" w:cs="Arial"/>
                <w:sz w:val="24"/>
                <w:szCs w:val="24"/>
              </w:rPr>
              <w:t>sold )</w:t>
            </w:r>
            <w:proofErr w:type="gramEnd"/>
            <w:r>
              <w:rPr>
                <w:rFonts w:ascii="Arial" w:hAnsi="Arial" w:cs="Arial"/>
                <w:sz w:val="24"/>
                <w:szCs w:val="24"/>
              </w:rPr>
              <w:t xml:space="preserve"> , should be read only</w:t>
            </w:r>
          </w:p>
        </w:tc>
      </w:tr>
      <w:tr w:rsidR="00B940C5" w:rsidRPr="00B039CD" w14:paraId="77FB3168" w14:textId="77777777" w:rsidTr="007637A4">
        <w:tc>
          <w:tcPr>
            <w:tcW w:w="3528" w:type="dxa"/>
          </w:tcPr>
          <w:p w14:paraId="33332CE5" w14:textId="77777777" w:rsidR="00B940C5" w:rsidRDefault="00B940C5" w:rsidP="007637A4">
            <w:pPr>
              <w:rPr>
                <w:rFonts w:ascii="Arial" w:hAnsi="Arial" w:cs="Arial"/>
                <w:sz w:val="24"/>
                <w:szCs w:val="24"/>
              </w:rPr>
            </w:pPr>
            <w:r>
              <w:rPr>
                <w:rFonts w:ascii="Arial" w:hAnsi="Arial" w:cs="Arial"/>
                <w:sz w:val="24"/>
                <w:szCs w:val="24"/>
              </w:rPr>
              <w:t>Balance stock unit</w:t>
            </w:r>
          </w:p>
        </w:tc>
        <w:tc>
          <w:tcPr>
            <w:tcW w:w="1710" w:type="dxa"/>
          </w:tcPr>
          <w:p w14:paraId="4D4E2D06" w14:textId="77777777" w:rsidR="00B940C5" w:rsidRDefault="00B940C5" w:rsidP="007637A4">
            <w:pPr>
              <w:rPr>
                <w:rFonts w:ascii="Arial" w:hAnsi="Arial" w:cs="Arial"/>
                <w:sz w:val="24"/>
                <w:szCs w:val="24"/>
              </w:rPr>
            </w:pPr>
            <w:r>
              <w:rPr>
                <w:rFonts w:ascii="Arial" w:hAnsi="Arial" w:cs="Arial"/>
                <w:sz w:val="24"/>
                <w:szCs w:val="24"/>
              </w:rPr>
              <w:t>select</w:t>
            </w:r>
          </w:p>
        </w:tc>
        <w:tc>
          <w:tcPr>
            <w:tcW w:w="3078" w:type="dxa"/>
          </w:tcPr>
          <w:p w14:paraId="4B22253B" w14:textId="77777777" w:rsidR="00B940C5" w:rsidRDefault="00B940C5" w:rsidP="007637A4">
            <w:pPr>
              <w:rPr>
                <w:rFonts w:ascii="Arial" w:hAnsi="Arial" w:cs="Arial"/>
                <w:sz w:val="24"/>
                <w:szCs w:val="24"/>
              </w:rPr>
            </w:pPr>
            <w:r>
              <w:rPr>
                <w:rFonts w:ascii="Arial" w:hAnsi="Arial" w:cs="Arial"/>
                <w:sz w:val="24"/>
                <w:szCs w:val="24"/>
              </w:rPr>
              <w:t xml:space="preserve">From master data </w:t>
            </w:r>
          </w:p>
        </w:tc>
      </w:tr>
    </w:tbl>
    <w:p w14:paraId="7AA34EF9" w14:textId="77777777" w:rsidR="00B940C5" w:rsidRDefault="00B940C5" w:rsidP="00B940C5">
      <w:pPr>
        <w:ind w:left="1260"/>
        <w:rPr>
          <w:rFonts w:ascii="Arial" w:hAnsi="Arial" w:cs="Arial"/>
        </w:rPr>
      </w:pPr>
    </w:p>
    <w:p w14:paraId="6619B1BF" w14:textId="77777777" w:rsidR="00B940C5" w:rsidRDefault="00B940C5" w:rsidP="00B940C5">
      <w:pPr>
        <w:ind w:left="1260"/>
        <w:rPr>
          <w:rFonts w:ascii="Arial" w:hAnsi="Arial" w:cs="Arial"/>
          <w:sz w:val="24"/>
          <w:szCs w:val="24"/>
        </w:rPr>
      </w:pPr>
      <w:r>
        <w:rPr>
          <w:rFonts w:ascii="Arial" w:hAnsi="Arial" w:cs="Arial"/>
          <w:sz w:val="24"/>
          <w:szCs w:val="24"/>
        </w:rPr>
        <w:t>Standard(s) for which we wish to be certified (check box):</w:t>
      </w:r>
    </w:p>
    <w:tbl>
      <w:tblPr>
        <w:tblStyle w:val="TableGrid"/>
        <w:tblW w:w="0" w:type="auto"/>
        <w:tblInd w:w="1260" w:type="dxa"/>
        <w:tblLook w:val="04A0" w:firstRow="1" w:lastRow="0" w:firstColumn="1" w:lastColumn="0" w:noHBand="0" w:noVBand="1"/>
      </w:tblPr>
      <w:tblGrid>
        <w:gridCol w:w="4698"/>
        <w:gridCol w:w="1710"/>
        <w:gridCol w:w="1908"/>
      </w:tblGrid>
      <w:tr w:rsidR="00B940C5" w:rsidRPr="00B039CD" w14:paraId="273C477D" w14:textId="77777777" w:rsidTr="007637A4">
        <w:tc>
          <w:tcPr>
            <w:tcW w:w="4698" w:type="dxa"/>
            <w:shd w:val="clear" w:color="auto" w:fill="FDE9D9" w:themeFill="accent6" w:themeFillTint="33"/>
          </w:tcPr>
          <w:p w14:paraId="02C4E001"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55D24441"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Input Type</w:t>
            </w:r>
          </w:p>
        </w:tc>
        <w:tc>
          <w:tcPr>
            <w:tcW w:w="1908" w:type="dxa"/>
            <w:shd w:val="clear" w:color="auto" w:fill="FDE9D9" w:themeFill="accent6" w:themeFillTint="33"/>
          </w:tcPr>
          <w:p w14:paraId="7E914CCD" w14:textId="77777777" w:rsidR="00B940C5" w:rsidRPr="00B039CD" w:rsidRDefault="00B940C5" w:rsidP="007637A4">
            <w:pPr>
              <w:jc w:val="center"/>
              <w:rPr>
                <w:rFonts w:ascii="Arial" w:hAnsi="Arial" w:cs="Arial"/>
                <w:sz w:val="24"/>
                <w:szCs w:val="24"/>
              </w:rPr>
            </w:pPr>
            <w:r w:rsidRPr="00B039CD">
              <w:rPr>
                <w:rFonts w:ascii="Arial" w:hAnsi="Arial" w:cs="Arial"/>
                <w:sz w:val="24"/>
                <w:szCs w:val="24"/>
              </w:rPr>
              <w:t>Validation</w:t>
            </w:r>
          </w:p>
        </w:tc>
      </w:tr>
      <w:tr w:rsidR="00B940C5" w:rsidRPr="00B039CD" w14:paraId="077F4A46" w14:textId="77777777" w:rsidTr="007637A4">
        <w:tc>
          <w:tcPr>
            <w:tcW w:w="4698" w:type="dxa"/>
          </w:tcPr>
          <w:p w14:paraId="4E8F595B" w14:textId="77777777" w:rsidR="00B940C5" w:rsidRPr="00B039CD" w:rsidRDefault="00B940C5" w:rsidP="007637A4">
            <w:pPr>
              <w:rPr>
                <w:rFonts w:ascii="Arial" w:hAnsi="Arial" w:cs="Arial"/>
                <w:sz w:val="24"/>
                <w:szCs w:val="24"/>
              </w:rPr>
            </w:pPr>
            <w:r>
              <w:rPr>
                <w:rFonts w:ascii="Arial" w:hAnsi="Arial" w:cs="Arial"/>
                <w:sz w:val="24"/>
                <w:szCs w:val="24"/>
              </w:rPr>
              <w:t>Standard(s) for which we wish to be certified</w:t>
            </w:r>
          </w:p>
        </w:tc>
        <w:tc>
          <w:tcPr>
            <w:tcW w:w="1710" w:type="dxa"/>
          </w:tcPr>
          <w:p w14:paraId="6C63D4D1" w14:textId="77777777" w:rsidR="00B940C5" w:rsidRPr="00B039CD" w:rsidRDefault="00B940C5" w:rsidP="007637A4">
            <w:pPr>
              <w:rPr>
                <w:rFonts w:ascii="Arial" w:hAnsi="Arial" w:cs="Arial"/>
                <w:sz w:val="24"/>
                <w:szCs w:val="24"/>
              </w:rPr>
            </w:pPr>
            <w:r>
              <w:rPr>
                <w:rFonts w:ascii="Arial" w:hAnsi="Arial" w:cs="Arial"/>
                <w:sz w:val="24"/>
                <w:szCs w:val="24"/>
              </w:rPr>
              <w:t xml:space="preserve">Text </w:t>
            </w:r>
          </w:p>
        </w:tc>
        <w:tc>
          <w:tcPr>
            <w:tcW w:w="1908" w:type="dxa"/>
            <w:vAlign w:val="center"/>
          </w:tcPr>
          <w:p w14:paraId="4CE8512F" w14:textId="77777777" w:rsidR="00B940C5" w:rsidRPr="00B039CD" w:rsidRDefault="00B940C5" w:rsidP="007637A4">
            <w:pPr>
              <w:rPr>
                <w:rFonts w:ascii="Arial" w:hAnsi="Arial" w:cs="Arial"/>
                <w:sz w:val="24"/>
                <w:szCs w:val="24"/>
              </w:rPr>
            </w:pPr>
          </w:p>
        </w:tc>
      </w:tr>
      <w:tr w:rsidR="00B940C5" w:rsidRPr="00B039CD" w14:paraId="7765853F" w14:textId="77777777" w:rsidTr="007637A4">
        <w:tc>
          <w:tcPr>
            <w:tcW w:w="4698" w:type="dxa"/>
          </w:tcPr>
          <w:p w14:paraId="39511CDF" w14:textId="77777777" w:rsidR="00B940C5" w:rsidRPr="00B039CD" w:rsidRDefault="003F243C" w:rsidP="00CA3979">
            <w:pPr>
              <w:rPr>
                <w:rFonts w:ascii="Arial" w:hAnsi="Arial" w:cs="Arial"/>
                <w:sz w:val="24"/>
                <w:szCs w:val="24"/>
              </w:rPr>
            </w:pPr>
            <w:r w:rsidRPr="00CA3979">
              <w:rPr>
                <w:rFonts w:ascii="Arial" w:eastAsia="Calibri" w:hAnsi="Arial" w:cs="Arial"/>
                <w:sz w:val="24"/>
                <w:szCs w:val="24"/>
              </w:rPr>
              <w:t xml:space="preserve">With a view to ensure the similarity of the process of production of the mentioned commodities as per related standard, we </w:t>
            </w:r>
            <w:r w:rsidRPr="00CA3979">
              <w:rPr>
                <w:rFonts w:ascii="Arial" w:eastAsia="Calibri" w:hAnsi="Arial" w:cs="Arial"/>
                <w:sz w:val="24"/>
                <w:szCs w:val="24"/>
              </w:rPr>
              <w:lastRenderedPageBreak/>
              <w:t xml:space="preserve">shall keep regular records and maintain all required documentation to fulfill the requirements of the identified Standard (refer </w:t>
            </w:r>
            <w:r w:rsidR="00CA3979" w:rsidRPr="00CA3979">
              <w:rPr>
                <w:rFonts w:ascii="Arial" w:hAnsi="Arial" w:cs="Arial"/>
                <w:sz w:val="24"/>
                <w:szCs w:val="24"/>
              </w:rPr>
              <w:t xml:space="preserve">previous </w:t>
            </w:r>
            <w:r w:rsidRPr="00CA3979">
              <w:rPr>
                <w:rFonts w:ascii="Arial" w:eastAsia="Calibri" w:hAnsi="Arial" w:cs="Arial"/>
                <w:sz w:val="24"/>
                <w:szCs w:val="24"/>
              </w:rPr>
              <w:t>point) and any other additional documentation required by the BAFRA as the Certification Body</w:t>
            </w:r>
          </w:p>
        </w:tc>
        <w:tc>
          <w:tcPr>
            <w:tcW w:w="1710" w:type="dxa"/>
          </w:tcPr>
          <w:p w14:paraId="77CD6EC0" w14:textId="77777777" w:rsidR="00B940C5" w:rsidRPr="00B039CD" w:rsidRDefault="00B940C5" w:rsidP="007637A4">
            <w:pPr>
              <w:rPr>
                <w:rFonts w:ascii="Arial" w:hAnsi="Arial" w:cs="Arial"/>
                <w:sz w:val="24"/>
                <w:szCs w:val="24"/>
              </w:rPr>
            </w:pPr>
            <w:r>
              <w:rPr>
                <w:rFonts w:ascii="Arial" w:hAnsi="Arial" w:cs="Arial"/>
                <w:sz w:val="24"/>
                <w:szCs w:val="24"/>
              </w:rPr>
              <w:lastRenderedPageBreak/>
              <w:t>Radio button</w:t>
            </w:r>
          </w:p>
        </w:tc>
        <w:tc>
          <w:tcPr>
            <w:tcW w:w="1908" w:type="dxa"/>
          </w:tcPr>
          <w:p w14:paraId="1F1EB07E" w14:textId="77777777" w:rsidR="00B940C5" w:rsidRPr="00B039CD" w:rsidRDefault="00B940C5" w:rsidP="007637A4">
            <w:pPr>
              <w:rPr>
                <w:rFonts w:ascii="Arial" w:hAnsi="Arial" w:cs="Arial"/>
                <w:sz w:val="24"/>
                <w:szCs w:val="24"/>
              </w:rPr>
            </w:pPr>
            <w:r>
              <w:rPr>
                <w:rFonts w:ascii="Arial" w:hAnsi="Arial" w:cs="Arial"/>
                <w:sz w:val="24"/>
                <w:szCs w:val="24"/>
              </w:rPr>
              <w:t xml:space="preserve">Agree / Disagree </w:t>
            </w:r>
          </w:p>
        </w:tc>
      </w:tr>
      <w:tr w:rsidR="003F243C" w:rsidRPr="00B039CD" w14:paraId="4C4BF1A9" w14:textId="77777777" w:rsidTr="007637A4">
        <w:tc>
          <w:tcPr>
            <w:tcW w:w="4698" w:type="dxa"/>
          </w:tcPr>
          <w:p w14:paraId="0CB5B9ED" w14:textId="77777777" w:rsidR="003F243C" w:rsidRPr="007C1DEE" w:rsidRDefault="003F243C" w:rsidP="004D7FBB">
            <w:pPr>
              <w:rPr>
                <w:rFonts w:ascii="Arial" w:hAnsi="Arial" w:cs="Arial"/>
                <w:sz w:val="24"/>
                <w:szCs w:val="24"/>
              </w:rPr>
            </w:pPr>
            <w:r w:rsidRPr="007C1DEE">
              <w:rPr>
                <w:rFonts w:ascii="Arial" w:hAnsi="Arial" w:cs="Arial"/>
                <w:sz w:val="24"/>
                <w:szCs w:val="24"/>
              </w:rPr>
              <w:lastRenderedPageBreak/>
              <w:t>We are willing to change our operational practices, as may be required from time to</w:t>
            </w:r>
          </w:p>
          <w:p w14:paraId="32AA6C46" w14:textId="77777777" w:rsidR="003F243C" w:rsidRPr="007C1DEE" w:rsidRDefault="003F243C" w:rsidP="004D7FBB">
            <w:pPr>
              <w:rPr>
                <w:rFonts w:ascii="Arial" w:hAnsi="Arial" w:cs="Arial"/>
                <w:sz w:val="24"/>
                <w:szCs w:val="24"/>
              </w:rPr>
            </w:pPr>
            <w:r w:rsidRPr="007C1DEE">
              <w:rPr>
                <w:rFonts w:ascii="Arial" w:hAnsi="Arial" w:cs="Arial"/>
                <w:sz w:val="24"/>
                <w:szCs w:val="24"/>
              </w:rPr>
              <w:t>time to keep in line with our policy which may be directed by BAFRA.</w:t>
            </w:r>
          </w:p>
        </w:tc>
        <w:tc>
          <w:tcPr>
            <w:tcW w:w="1710" w:type="dxa"/>
          </w:tcPr>
          <w:p w14:paraId="4F089597" w14:textId="77777777" w:rsidR="003F243C" w:rsidRPr="00B039CD" w:rsidRDefault="003F243C" w:rsidP="007637A4">
            <w:pPr>
              <w:rPr>
                <w:rFonts w:ascii="Arial" w:hAnsi="Arial" w:cs="Arial"/>
                <w:sz w:val="24"/>
                <w:szCs w:val="24"/>
              </w:rPr>
            </w:pPr>
            <w:r>
              <w:rPr>
                <w:rFonts w:ascii="Arial" w:hAnsi="Arial" w:cs="Arial"/>
                <w:sz w:val="24"/>
                <w:szCs w:val="24"/>
              </w:rPr>
              <w:t>Radio button</w:t>
            </w:r>
          </w:p>
        </w:tc>
        <w:tc>
          <w:tcPr>
            <w:tcW w:w="1908" w:type="dxa"/>
          </w:tcPr>
          <w:p w14:paraId="175FABBB" w14:textId="77777777" w:rsidR="003F243C" w:rsidRPr="00B039CD" w:rsidRDefault="003F243C" w:rsidP="007637A4">
            <w:pPr>
              <w:rPr>
                <w:rFonts w:ascii="Arial" w:hAnsi="Arial" w:cs="Arial"/>
                <w:sz w:val="24"/>
                <w:szCs w:val="24"/>
              </w:rPr>
            </w:pPr>
            <w:r>
              <w:rPr>
                <w:rFonts w:ascii="Arial" w:hAnsi="Arial" w:cs="Arial"/>
                <w:sz w:val="24"/>
                <w:szCs w:val="24"/>
              </w:rPr>
              <w:t xml:space="preserve">Agree / Disagree </w:t>
            </w:r>
          </w:p>
        </w:tc>
      </w:tr>
      <w:tr w:rsidR="00B940C5" w:rsidRPr="00B039CD" w14:paraId="41ADBEC6" w14:textId="77777777" w:rsidTr="007637A4">
        <w:tc>
          <w:tcPr>
            <w:tcW w:w="4698" w:type="dxa"/>
          </w:tcPr>
          <w:p w14:paraId="1882BA3C" w14:textId="77777777" w:rsidR="00B940C5" w:rsidRPr="007C1DEE" w:rsidRDefault="00B940C5" w:rsidP="007637A4">
            <w:pPr>
              <w:rPr>
                <w:rFonts w:ascii="Arial" w:hAnsi="Arial" w:cs="Arial"/>
                <w:sz w:val="24"/>
                <w:szCs w:val="24"/>
              </w:rPr>
            </w:pPr>
            <w:r w:rsidRPr="007C1DEE">
              <w:rPr>
                <w:rFonts w:ascii="Arial" w:hAnsi="Arial" w:cs="Arial"/>
                <w:sz w:val="24"/>
                <w:szCs w:val="24"/>
              </w:rPr>
              <w:t>If BAFRA desires to make a preliminary inspection or investigation then, we, agree to give all our reasonable opportunity and privileges to BAFRA and accordingly provide our cooperation as per certification requirements.</w:t>
            </w:r>
          </w:p>
        </w:tc>
        <w:tc>
          <w:tcPr>
            <w:tcW w:w="1710" w:type="dxa"/>
          </w:tcPr>
          <w:p w14:paraId="6A2F6177" w14:textId="77777777" w:rsidR="00B940C5" w:rsidRPr="00B039CD" w:rsidRDefault="00B940C5" w:rsidP="007637A4">
            <w:pPr>
              <w:rPr>
                <w:rFonts w:ascii="Arial" w:hAnsi="Arial" w:cs="Arial"/>
                <w:sz w:val="24"/>
                <w:szCs w:val="24"/>
              </w:rPr>
            </w:pPr>
            <w:r>
              <w:rPr>
                <w:rFonts w:ascii="Arial" w:hAnsi="Arial" w:cs="Arial"/>
                <w:sz w:val="24"/>
                <w:szCs w:val="24"/>
              </w:rPr>
              <w:t>Radio button</w:t>
            </w:r>
          </w:p>
        </w:tc>
        <w:tc>
          <w:tcPr>
            <w:tcW w:w="1908" w:type="dxa"/>
          </w:tcPr>
          <w:p w14:paraId="36BB11FC" w14:textId="77777777" w:rsidR="00B940C5" w:rsidRPr="00B039CD" w:rsidRDefault="00B940C5" w:rsidP="007637A4">
            <w:pPr>
              <w:rPr>
                <w:rFonts w:ascii="Arial" w:hAnsi="Arial" w:cs="Arial"/>
                <w:sz w:val="24"/>
                <w:szCs w:val="24"/>
              </w:rPr>
            </w:pPr>
            <w:r>
              <w:rPr>
                <w:rFonts w:ascii="Arial" w:hAnsi="Arial" w:cs="Arial"/>
                <w:sz w:val="24"/>
                <w:szCs w:val="24"/>
              </w:rPr>
              <w:t xml:space="preserve">Agree / Disagree </w:t>
            </w:r>
          </w:p>
        </w:tc>
      </w:tr>
      <w:tr w:rsidR="00B940C5" w:rsidRPr="00B039CD" w14:paraId="6E21F853" w14:textId="77777777" w:rsidTr="007637A4">
        <w:tc>
          <w:tcPr>
            <w:tcW w:w="4698" w:type="dxa"/>
          </w:tcPr>
          <w:p w14:paraId="417C7DAF" w14:textId="77777777" w:rsidR="00B940C5" w:rsidRPr="007C1DEE" w:rsidRDefault="00B940C5" w:rsidP="007637A4">
            <w:pPr>
              <w:rPr>
                <w:rFonts w:ascii="Arial" w:hAnsi="Arial" w:cs="Arial"/>
                <w:sz w:val="24"/>
                <w:szCs w:val="24"/>
              </w:rPr>
            </w:pPr>
            <w:r w:rsidRPr="007C1DEE">
              <w:rPr>
                <w:rFonts w:ascii="Arial" w:hAnsi="Arial" w:cs="Arial"/>
                <w:sz w:val="24"/>
                <w:szCs w:val="24"/>
              </w:rPr>
              <w:t>If the certificate is awarded, we will abide by all the terms and conditions of the certification, so long as it remains valid for use and also comply with the Rules and Regulations. If the license/certificate becomes prolonged or it is cancelled, then we, shall ensure that any use of the Standard Mark on any commodity under the license will be stopped immediately and all related advertisement, materials will be taken back and other necessary action will be taken</w:t>
            </w:r>
          </w:p>
        </w:tc>
        <w:tc>
          <w:tcPr>
            <w:tcW w:w="1710" w:type="dxa"/>
          </w:tcPr>
          <w:p w14:paraId="5FEE6E8D" w14:textId="77777777" w:rsidR="00B940C5" w:rsidRPr="00B039CD" w:rsidRDefault="00B940C5" w:rsidP="007637A4">
            <w:pPr>
              <w:rPr>
                <w:rFonts w:ascii="Arial" w:hAnsi="Arial" w:cs="Arial"/>
                <w:sz w:val="24"/>
                <w:szCs w:val="24"/>
              </w:rPr>
            </w:pPr>
            <w:r>
              <w:rPr>
                <w:rFonts w:ascii="Arial" w:hAnsi="Arial" w:cs="Arial"/>
                <w:sz w:val="24"/>
                <w:szCs w:val="24"/>
              </w:rPr>
              <w:t>Radio button</w:t>
            </w:r>
          </w:p>
        </w:tc>
        <w:tc>
          <w:tcPr>
            <w:tcW w:w="1908" w:type="dxa"/>
          </w:tcPr>
          <w:p w14:paraId="5913F81B" w14:textId="77777777" w:rsidR="00B940C5" w:rsidRPr="00B039CD" w:rsidRDefault="00B940C5" w:rsidP="007637A4">
            <w:pPr>
              <w:rPr>
                <w:rFonts w:ascii="Arial" w:hAnsi="Arial" w:cs="Arial"/>
                <w:sz w:val="24"/>
                <w:szCs w:val="24"/>
              </w:rPr>
            </w:pPr>
            <w:r>
              <w:rPr>
                <w:rFonts w:ascii="Arial" w:hAnsi="Arial" w:cs="Arial"/>
                <w:sz w:val="24"/>
                <w:szCs w:val="24"/>
              </w:rPr>
              <w:t xml:space="preserve">Agree / Disagree </w:t>
            </w:r>
          </w:p>
        </w:tc>
      </w:tr>
      <w:tr w:rsidR="00CA3979" w:rsidRPr="00B039CD" w14:paraId="668CDBE9" w14:textId="77777777" w:rsidTr="007637A4">
        <w:tc>
          <w:tcPr>
            <w:tcW w:w="4698" w:type="dxa"/>
          </w:tcPr>
          <w:p w14:paraId="28408429" w14:textId="77777777" w:rsidR="00CA3979" w:rsidRPr="00A414BA" w:rsidRDefault="00CA3979" w:rsidP="004D7FBB">
            <w:pPr>
              <w:rPr>
                <w:rFonts w:ascii="Arial" w:eastAsia="Calibri" w:hAnsi="Arial" w:cs="Arial"/>
                <w:color w:val="FF0000"/>
                <w:sz w:val="24"/>
                <w:szCs w:val="24"/>
              </w:rPr>
            </w:pPr>
            <w:r w:rsidRPr="00A414BA">
              <w:rPr>
                <w:rFonts w:ascii="Arial" w:eastAsia="Calibri" w:hAnsi="Arial" w:cs="Arial"/>
                <w:color w:val="FF0000"/>
                <w:sz w:val="24"/>
                <w:szCs w:val="24"/>
              </w:rPr>
              <w:t>Completed questionnaire for factory assessment</w:t>
            </w:r>
          </w:p>
        </w:tc>
        <w:tc>
          <w:tcPr>
            <w:tcW w:w="1710" w:type="dxa"/>
          </w:tcPr>
          <w:p w14:paraId="4E1AE40C" w14:textId="77777777" w:rsidR="00CA3979" w:rsidRPr="00A414BA" w:rsidRDefault="00CA3979" w:rsidP="004D7FBB">
            <w:pPr>
              <w:rPr>
                <w:rFonts w:ascii="Arial" w:hAnsi="Arial" w:cs="Arial"/>
                <w:color w:val="FF0000"/>
                <w:sz w:val="24"/>
                <w:szCs w:val="24"/>
              </w:rPr>
            </w:pPr>
            <w:r w:rsidRPr="00A414BA">
              <w:rPr>
                <w:rFonts w:ascii="Arial" w:hAnsi="Arial" w:cs="Arial"/>
                <w:color w:val="FF0000"/>
                <w:sz w:val="24"/>
                <w:szCs w:val="24"/>
              </w:rPr>
              <w:t>Upload option</w:t>
            </w:r>
            <w:r>
              <w:rPr>
                <w:rFonts w:ascii="Arial" w:hAnsi="Arial" w:cs="Arial"/>
                <w:color w:val="FF0000"/>
                <w:sz w:val="24"/>
                <w:szCs w:val="24"/>
              </w:rPr>
              <w:t>***</w:t>
            </w:r>
            <w:r w:rsidRPr="00A414BA">
              <w:rPr>
                <w:rFonts w:ascii="Arial" w:hAnsi="Arial" w:cs="Arial"/>
                <w:color w:val="FF0000"/>
                <w:sz w:val="24"/>
                <w:szCs w:val="24"/>
              </w:rPr>
              <w:t xml:space="preserve"> </w:t>
            </w:r>
          </w:p>
        </w:tc>
        <w:tc>
          <w:tcPr>
            <w:tcW w:w="1908" w:type="dxa"/>
          </w:tcPr>
          <w:p w14:paraId="78AB8150" w14:textId="77777777" w:rsidR="00CA3979" w:rsidRPr="00A414BA" w:rsidRDefault="00CA3979" w:rsidP="004D7FBB">
            <w:pPr>
              <w:rPr>
                <w:rFonts w:ascii="Arial" w:hAnsi="Arial" w:cs="Arial"/>
                <w:color w:val="FF0000"/>
                <w:sz w:val="24"/>
                <w:szCs w:val="24"/>
              </w:rPr>
            </w:pPr>
          </w:p>
        </w:tc>
      </w:tr>
      <w:tr w:rsidR="00CA3979" w:rsidRPr="00B039CD" w14:paraId="1BB16D24" w14:textId="77777777" w:rsidTr="007637A4">
        <w:tc>
          <w:tcPr>
            <w:tcW w:w="4698" w:type="dxa"/>
          </w:tcPr>
          <w:p w14:paraId="44DD719B" w14:textId="77777777" w:rsidR="00CA3979" w:rsidRPr="00A414BA" w:rsidRDefault="00CA3979" w:rsidP="004D7FBB">
            <w:pPr>
              <w:rPr>
                <w:rFonts w:ascii="Arial" w:eastAsia="Calibri" w:hAnsi="Arial" w:cs="Arial"/>
                <w:color w:val="FF0000"/>
                <w:sz w:val="24"/>
                <w:szCs w:val="24"/>
              </w:rPr>
            </w:pPr>
            <w:r w:rsidRPr="00A414BA">
              <w:rPr>
                <w:rFonts w:ascii="Arial" w:eastAsia="Calibri" w:hAnsi="Arial" w:cs="Arial"/>
                <w:color w:val="FF0000"/>
                <w:sz w:val="24"/>
                <w:szCs w:val="24"/>
              </w:rPr>
              <w:t>Dear Sir/Madam,</w:t>
            </w:r>
          </w:p>
          <w:p w14:paraId="7E5C19BA" w14:textId="77777777" w:rsidR="00CA3979" w:rsidRPr="00A414BA" w:rsidRDefault="00CA3979" w:rsidP="004D7FBB">
            <w:pPr>
              <w:rPr>
                <w:rFonts w:ascii="Arial" w:eastAsia="Calibri" w:hAnsi="Arial" w:cs="Arial"/>
                <w:color w:val="FF0000"/>
                <w:sz w:val="24"/>
                <w:szCs w:val="24"/>
              </w:rPr>
            </w:pPr>
            <w:r w:rsidRPr="00A414BA">
              <w:rPr>
                <w:rFonts w:ascii="Arial" w:eastAsia="Calibri" w:hAnsi="Arial" w:cs="Arial"/>
                <w:color w:val="FF0000"/>
                <w:sz w:val="24"/>
                <w:szCs w:val="24"/>
              </w:rPr>
              <w:t>I/we hereby submit an application along with the filled questionnaire, requesting for certification under BAFRA product certification scheme.</w:t>
            </w:r>
          </w:p>
        </w:tc>
        <w:tc>
          <w:tcPr>
            <w:tcW w:w="1710" w:type="dxa"/>
          </w:tcPr>
          <w:p w14:paraId="2E53ED48" w14:textId="77777777" w:rsidR="00CA3979" w:rsidRPr="00A414BA" w:rsidRDefault="00CA3979" w:rsidP="004D7FBB">
            <w:pPr>
              <w:rPr>
                <w:rFonts w:ascii="Arial" w:hAnsi="Arial" w:cs="Arial"/>
                <w:color w:val="FF0000"/>
                <w:sz w:val="24"/>
                <w:szCs w:val="24"/>
              </w:rPr>
            </w:pPr>
            <w:r w:rsidRPr="00A414BA">
              <w:rPr>
                <w:rFonts w:ascii="Arial" w:hAnsi="Arial" w:cs="Arial"/>
                <w:color w:val="FF0000"/>
                <w:sz w:val="24"/>
                <w:szCs w:val="24"/>
              </w:rPr>
              <w:t>Radio Button</w:t>
            </w:r>
          </w:p>
        </w:tc>
        <w:tc>
          <w:tcPr>
            <w:tcW w:w="1908" w:type="dxa"/>
          </w:tcPr>
          <w:p w14:paraId="64C2AE9B" w14:textId="77777777" w:rsidR="00CA3979" w:rsidRPr="00A414BA" w:rsidRDefault="00CA3979" w:rsidP="004D7FBB">
            <w:pPr>
              <w:rPr>
                <w:rFonts w:ascii="Arial" w:hAnsi="Arial" w:cs="Arial"/>
                <w:color w:val="FF0000"/>
                <w:sz w:val="24"/>
                <w:szCs w:val="24"/>
              </w:rPr>
            </w:pPr>
            <w:r w:rsidRPr="00A414BA">
              <w:rPr>
                <w:rFonts w:ascii="Arial" w:hAnsi="Arial" w:cs="Arial"/>
                <w:color w:val="FF0000"/>
                <w:sz w:val="24"/>
                <w:szCs w:val="24"/>
              </w:rPr>
              <w:t>Submit</w:t>
            </w:r>
          </w:p>
        </w:tc>
      </w:tr>
    </w:tbl>
    <w:p w14:paraId="00B4C916" w14:textId="77777777" w:rsidR="00CA3979" w:rsidRDefault="00CA3979" w:rsidP="00CA3979">
      <w:pPr>
        <w:ind w:left="1260"/>
        <w:rPr>
          <w:rFonts w:ascii="Arial" w:hAnsi="Arial" w:cs="Arial"/>
          <w:color w:val="FF0000"/>
          <w:sz w:val="24"/>
          <w:szCs w:val="24"/>
        </w:rPr>
      </w:pPr>
      <w:r w:rsidRPr="00A414BA">
        <w:rPr>
          <w:rFonts w:ascii="Arial" w:hAnsi="Arial" w:cs="Arial"/>
          <w:color w:val="FF0000"/>
          <w:sz w:val="24"/>
          <w:szCs w:val="24"/>
        </w:rPr>
        <w:t>**</w:t>
      </w:r>
      <w:r>
        <w:rPr>
          <w:rFonts w:ascii="Arial" w:hAnsi="Arial" w:cs="Arial"/>
          <w:color w:val="FF0000"/>
          <w:sz w:val="24"/>
          <w:szCs w:val="24"/>
        </w:rPr>
        <w:t>*</w:t>
      </w:r>
      <w:r w:rsidRPr="00A414BA">
        <w:rPr>
          <w:rFonts w:ascii="Arial" w:hAnsi="Arial" w:cs="Arial"/>
          <w:color w:val="FF0000"/>
          <w:sz w:val="24"/>
          <w:szCs w:val="24"/>
        </w:rPr>
        <w:t xml:space="preserve"> There should be an option to download Questionnaire Form (linked to a website) </w:t>
      </w:r>
      <w:r>
        <w:rPr>
          <w:rFonts w:ascii="Arial" w:hAnsi="Arial" w:cs="Arial"/>
          <w:color w:val="FF0000"/>
          <w:sz w:val="24"/>
          <w:szCs w:val="24"/>
        </w:rPr>
        <w:t>and t</w:t>
      </w:r>
      <w:r w:rsidRPr="00A414BA">
        <w:rPr>
          <w:rFonts w:ascii="Arial" w:hAnsi="Arial" w:cs="Arial"/>
          <w:color w:val="FF0000"/>
          <w:sz w:val="24"/>
          <w:szCs w:val="24"/>
        </w:rPr>
        <w:t>here should be an option to upload a filled Questionnaire Form (compulsory - only if uploaded, submit click should work)</w:t>
      </w:r>
    </w:p>
    <w:p w14:paraId="3292FDA7" w14:textId="77777777" w:rsidR="00B940C5" w:rsidRPr="00B26694" w:rsidRDefault="00B940C5" w:rsidP="00B940C5">
      <w:pPr>
        <w:ind w:left="1260"/>
        <w:rPr>
          <w:rFonts w:ascii="Arial" w:hAnsi="Arial" w:cs="Arial"/>
          <w:color w:val="FF0000"/>
          <w:sz w:val="24"/>
          <w:szCs w:val="24"/>
        </w:rPr>
      </w:pPr>
    </w:p>
    <w:p w14:paraId="4C19AD09" w14:textId="77777777" w:rsidR="00CA3979" w:rsidRPr="00B26694" w:rsidRDefault="00CA3979" w:rsidP="00CA3979">
      <w:pPr>
        <w:pStyle w:val="Heading2"/>
        <w:numPr>
          <w:ilvl w:val="3"/>
          <w:numId w:val="1"/>
        </w:numPr>
        <w:ind w:left="1260" w:firstLine="0"/>
        <w:rPr>
          <w:rFonts w:ascii="Arial" w:hAnsi="Arial" w:cs="Arial"/>
          <w:color w:val="FF0000"/>
          <w:sz w:val="24"/>
          <w:szCs w:val="24"/>
        </w:rPr>
      </w:pPr>
      <w:bookmarkStart w:id="186" w:name="_Toc53514964"/>
      <w:r w:rsidRPr="00B26694">
        <w:rPr>
          <w:rFonts w:ascii="Arial" w:hAnsi="Arial" w:cs="Arial"/>
          <w:color w:val="FF0000"/>
          <w:sz w:val="24"/>
          <w:szCs w:val="24"/>
        </w:rPr>
        <w:t>Response to Audit Plan (Role)</w:t>
      </w:r>
    </w:p>
    <w:p w14:paraId="10100E8C" w14:textId="77777777" w:rsidR="007E0F57" w:rsidRPr="003F243C" w:rsidRDefault="007E0F57" w:rsidP="007E0F57">
      <w:pPr>
        <w:rPr>
          <w:color w:val="FF0000"/>
        </w:rPr>
      </w:pPr>
    </w:p>
    <w:tbl>
      <w:tblPr>
        <w:tblStyle w:val="TableGrid"/>
        <w:tblW w:w="0" w:type="auto"/>
        <w:tblInd w:w="1260" w:type="dxa"/>
        <w:tblLook w:val="04A0" w:firstRow="1" w:lastRow="0" w:firstColumn="1" w:lastColumn="0" w:noHBand="0" w:noVBand="1"/>
      </w:tblPr>
      <w:tblGrid>
        <w:gridCol w:w="3528"/>
        <w:gridCol w:w="1710"/>
        <w:gridCol w:w="3078"/>
      </w:tblGrid>
      <w:tr w:rsidR="007E0F57" w:rsidRPr="003F243C" w14:paraId="7992A4F2" w14:textId="77777777" w:rsidTr="00CD6DFA">
        <w:tc>
          <w:tcPr>
            <w:tcW w:w="3528" w:type="dxa"/>
            <w:shd w:val="clear" w:color="auto" w:fill="FDE9D9" w:themeFill="accent6" w:themeFillTint="33"/>
          </w:tcPr>
          <w:p w14:paraId="530ACB9A" w14:textId="77777777" w:rsidR="007E0F57" w:rsidRPr="003F243C" w:rsidRDefault="007E0F57" w:rsidP="00CD6DFA">
            <w:pPr>
              <w:jc w:val="center"/>
              <w:rPr>
                <w:rFonts w:ascii="Arial" w:hAnsi="Arial" w:cs="Arial"/>
                <w:color w:val="FF0000"/>
                <w:sz w:val="24"/>
                <w:szCs w:val="24"/>
              </w:rPr>
            </w:pPr>
            <w:r w:rsidRPr="003F243C">
              <w:rPr>
                <w:rFonts w:ascii="Arial" w:hAnsi="Arial" w:cs="Arial"/>
                <w:color w:val="FF0000"/>
                <w:sz w:val="24"/>
                <w:szCs w:val="24"/>
              </w:rPr>
              <w:t>Field Name</w:t>
            </w:r>
          </w:p>
        </w:tc>
        <w:tc>
          <w:tcPr>
            <w:tcW w:w="1710" w:type="dxa"/>
            <w:shd w:val="clear" w:color="auto" w:fill="FDE9D9" w:themeFill="accent6" w:themeFillTint="33"/>
          </w:tcPr>
          <w:p w14:paraId="6031BC5E" w14:textId="77777777" w:rsidR="007E0F57" w:rsidRPr="003F243C" w:rsidRDefault="007E0F57" w:rsidP="00CD6DFA">
            <w:pPr>
              <w:jc w:val="center"/>
              <w:rPr>
                <w:rFonts w:ascii="Arial" w:hAnsi="Arial" w:cs="Arial"/>
                <w:color w:val="FF0000"/>
                <w:sz w:val="24"/>
                <w:szCs w:val="24"/>
              </w:rPr>
            </w:pPr>
            <w:r w:rsidRPr="003F243C">
              <w:rPr>
                <w:rFonts w:ascii="Arial" w:hAnsi="Arial" w:cs="Arial"/>
                <w:color w:val="FF0000"/>
                <w:sz w:val="24"/>
                <w:szCs w:val="24"/>
              </w:rPr>
              <w:t>Input Type</w:t>
            </w:r>
          </w:p>
        </w:tc>
        <w:tc>
          <w:tcPr>
            <w:tcW w:w="3078" w:type="dxa"/>
            <w:shd w:val="clear" w:color="auto" w:fill="FDE9D9" w:themeFill="accent6" w:themeFillTint="33"/>
          </w:tcPr>
          <w:p w14:paraId="6F1451CA" w14:textId="77777777" w:rsidR="007E0F57" w:rsidRPr="003F243C" w:rsidRDefault="007E0F57" w:rsidP="00CD6DFA">
            <w:pPr>
              <w:jc w:val="center"/>
              <w:rPr>
                <w:rFonts w:ascii="Arial" w:hAnsi="Arial" w:cs="Arial"/>
                <w:color w:val="FF0000"/>
                <w:sz w:val="24"/>
                <w:szCs w:val="24"/>
              </w:rPr>
            </w:pPr>
            <w:r w:rsidRPr="003F243C">
              <w:rPr>
                <w:rFonts w:ascii="Arial" w:hAnsi="Arial" w:cs="Arial"/>
                <w:color w:val="FF0000"/>
                <w:sz w:val="24"/>
                <w:szCs w:val="24"/>
              </w:rPr>
              <w:t>Validation</w:t>
            </w:r>
          </w:p>
        </w:tc>
      </w:tr>
      <w:tr w:rsidR="007E0F57" w:rsidRPr="003F243C" w14:paraId="4FEC1218" w14:textId="77777777" w:rsidTr="00CD6DFA">
        <w:tc>
          <w:tcPr>
            <w:tcW w:w="3528" w:type="dxa"/>
          </w:tcPr>
          <w:p w14:paraId="09CECDC8" w14:textId="77777777" w:rsidR="007E0F57" w:rsidRPr="003F243C" w:rsidRDefault="007E0F57" w:rsidP="00CD6DFA">
            <w:pPr>
              <w:rPr>
                <w:rFonts w:ascii="Arial" w:hAnsi="Arial" w:cs="Arial"/>
                <w:color w:val="FF0000"/>
                <w:sz w:val="24"/>
                <w:szCs w:val="24"/>
              </w:rPr>
            </w:pPr>
            <w:r w:rsidRPr="003F243C">
              <w:rPr>
                <w:rFonts w:ascii="Arial" w:hAnsi="Arial" w:cs="Arial"/>
                <w:color w:val="FF0000"/>
                <w:sz w:val="24"/>
                <w:szCs w:val="24"/>
              </w:rPr>
              <w:t>Agree/Disagree to Audit plan</w:t>
            </w:r>
          </w:p>
        </w:tc>
        <w:tc>
          <w:tcPr>
            <w:tcW w:w="1710" w:type="dxa"/>
          </w:tcPr>
          <w:p w14:paraId="5DB91A7E" w14:textId="77777777" w:rsidR="007E0F57" w:rsidRPr="003F243C" w:rsidRDefault="007E0F57" w:rsidP="00CD6DFA">
            <w:pPr>
              <w:rPr>
                <w:rFonts w:ascii="Arial" w:hAnsi="Arial" w:cs="Arial"/>
                <w:color w:val="FF0000"/>
                <w:sz w:val="24"/>
                <w:szCs w:val="24"/>
              </w:rPr>
            </w:pPr>
            <w:r w:rsidRPr="003F243C">
              <w:rPr>
                <w:rFonts w:ascii="Arial" w:hAnsi="Arial" w:cs="Arial"/>
                <w:color w:val="FF0000"/>
                <w:sz w:val="24"/>
                <w:szCs w:val="24"/>
              </w:rPr>
              <w:t>Radio button</w:t>
            </w:r>
          </w:p>
        </w:tc>
        <w:tc>
          <w:tcPr>
            <w:tcW w:w="3078" w:type="dxa"/>
            <w:vAlign w:val="center"/>
          </w:tcPr>
          <w:p w14:paraId="213A2D64" w14:textId="77777777" w:rsidR="007E0F57" w:rsidRPr="003F243C" w:rsidRDefault="007E0F57" w:rsidP="00CD6DFA">
            <w:pPr>
              <w:rPr>
                <w:rFonts w:ascii="Arial" w:hAnsi="Arial" w:cs="Arial"/>
                <w:color w:val="FF0000"/>
                <w:sz w:val="24"/>
                <w:szCs w:val="24"/>
              </w:rPr>
            </w:pPr>
            <w:r w:rsidRPr="003F243C">
              <w:rPr>
                <w:rFonts w:ascii="Arial" w:hAnsi="Arial" w:cs="Arial"/>
                <w:color w:val="FF0000"/>
                <w:sz w:val="24"/>
                <w:szCs w:val="24"/>
              </w:rPr>
              <w:t>Agree or Disagree</w:t>
            </w:r>
          </w:p>
        </w:tc>
      </w:tr>
      <w:tr w:rsidR="007E0F57" w:rsidRPr="003F243C" w14:paraId="5E3AB2A2" w14:textId="77777777" w:rsidTr="00CD6DFA">
        <w:tc>
          <w:tcPr>
            <w:tcW w:w="3528" w:type="dxa"/>
          </w:tcPr>
          <w:p w14:paraId="2E7F0879" w14:textId="77777777" w:rsidR="007E0F57" w:rsidRPr="003F243C" w:rsidRDefault="007E0F57" w:rsidP="00CD6DFA">
            <w:pPr>
              <w:rPr>
                <w:rFonts w:ascii="Arial" w:hAnsi="Arial" w:cs="Arial"/>
                <w:color w:val="FF0000"/>
                <w:sz w:val="24"/>
                <w:szCs w:val="24"/>
              </w:rPr>
            </w:pPr>
            <w:r w:rsidRPr="003F243C">
              <w:rPr>
                <w:rFonts w:ascii="Arial" w:hAnsi="Arial" w:cs="Arial"/>
                <w:color w:val="FF0000"/>
                <w:sz w:val="24"/>
                <w:szCs w:val="24"/>
              </w:rPr>
              <w:lastRenderedPageBreak/>
              <w:t>Remarks (can propose new date)</w:t>
            </w:r>
          </w:p>
        </w:tc>
        <w:tc>
          <w:tcPr>
            <w:tcW w:w="1710" w:type="dxa"/>
          </w:tcPr>
          <w:p w14:paraId="5A74D70F" w14:textId="77777777" w:rsidR="007E0F57" w:rsidRPr="003F243C" w:rsidRDefault="007E0F57" w:rsidP="00CD6DFA">
            <w:pPr>
              <w:rPr>
                <w:rFonts w:ascii="Arial" w:hAnsi="Arial" w:cs="Arial"/>
                <w:color w:val="FF0000"/>
                <w:sz w:val="24"/>
                <w:szCs w:val="24"/>
              </w:rPr>
            </w:pPr>
            <w:r w:rsidRPr="003F243C">
              <w:rPr>
                <w:rFonts w:ascii="Arial" w:hAnsi="Arial" w:cs="Arial"/>
                <w:color w:val="FF0000"/>
                <w:sz w:val="24"/>
                <w:szCs w:val="24"/>
              </w:rPr>
              <w:t>Text area</w:t>
            </w:r>
          </w:p>
        </w:tc>
        <w:tc>
          <w:tcPr>
            <w:tcW w:w="3078" w:type="dxa"/>
            <w:vAlign w:val="center"/>
          </w:tcPr>
          <w:p w14:paraId="4F6B30C4" w14:textId="77777777" w:rsidR="007E0F57" w:rsidRPr="003F243C" w:rsidRDefault="007E0F57" w:rsidP="00CD6DFA">
            <w:pPr>
              <w:rPr>
                <w:rFonts w:ascii="Arial" w:hAnsi="Arial" w:cs="Arial"/>
                <w:color w:val="FF0000"/>
                <w:sz w:val="24"/>
                <w:szCs w:val="24"/>
              </w:rPr>
            </w:pPr>
            <w:r w:rsidRPr="003F243C">
              <w:rPr>
                <w:rFonts w:ascii="Arial" w:hAnsi="Arial" w:cs="Arial"/>
                <w:color w:val="FF0000"/>
                <w:sz w:val="24"/>
                <w:szCs w:val="24"/>
              </w:rPr>
              <w:t xml:space="preserve">Enable this field only if “Agree/Disagree to Audit plan” is </w:t>
            </w:r>
            <w:r w:rsidRPr="003F243C">
              <w:rPr>
                <w:rFonts w:ascii="Arial" w:hAnsi="Arial" w:cs="Arial"/>
                <w:b/>
                <w:bCs/>
                <w:color w:val="FF0000"/>
                <w:sz w:val="24"/>
                <w:szCs w:val="24"/>
              </w:rPr>
              <w:t>Disagreed.</w:t>
            </w:r>
          </w:p>
        </w:tc>
      </w:tr>
      <w:tr w:rsidR="007E0F57" w:rsidRPr="003F243C" w14:paraId="27876CE9" w14:textId="77777777" w:rsidTr="00CD6DFA">
        <w:tc>
          <w:tcPr>
            <w:tcW w:w="3528" w:type="dxa"/>
          </w:tcPr>
          <w:p w14:paraId="0CE3CC1E" w14:textId="77777777" w:rsidR="007E0F57" w:rsidRPr="003F243C" w:rsidRDefault="007E0F57" w:rsidP="00CD6DFA">
            <w:pPr>
              <w:rPr>
                <w:rFonts w:ascii="Arial" w:hAnsi="Arial" w:cs="Arial"/>
                <w:color w:val="FF0000"/>
                <w:sz w:val="24"/>
                <w:szCs w:val="24"/>
              </w:rPr>
            </w:pPr>
            <w:r w:rsidRPr="003F243C">
              <w:rPr>
                <w:rFonts w:ascii="Arial" w:hAnsi="Arial" w:cs="Arial"/>
                <w:color w:val="FF0000"/>
                <w:sz w:val="24"/>
                <w:szCs w:val="24"/>
              </w:rPr>
              <w:t>Date</w:t>
            </w:r>
          </w:p>
        </w:tc>
        <w:tc>
          <w:tcPr>
            <w:tcW w:w="1710" w:type="dxa"/>
          </w:tcPr>
          <w:p w14:paraId="1A1A5785" w14:textId="77777777" w:rsidR="007E0F57" w:rsidRPr="003F243C" w:rsidRDefault="007E0F57" w:rsidP="00CD6DFA">
            <w:pPr>
              <w:rPr>
                <w:rFonts w:ascii="Arial" w:hAnsi="Arial" w:cs="Arial"/>
                <w:color w:val="FF0000"/>
                <w:sz w:val="24"/>
                <w:szCs w:val="24"/>
              </w:rPr>
            </w:pPr>
            <w:r w:rsidRPr="003F243C">
              <w:rPr>
                <w:rFonts w:ascii="Arial" w:hAnsi="Arial" w:cs="Arial"/>
                <w:color w:val="FF0000"/>
                <w:sz w:val="24"/>
                <w:szCs w:val="24"/>
              </w:rPr>
              <w:t>Date</w:t>
            </w:r>
          </w:p>
        </w:tc>
        <w:tc>
          <w:tcPr>
            <w:tcW w:w="3078" w:type="dxa"/>
            <w:vAlign w:val="center"/>
          </w:tcPr>
          <w:p w14:paraId="7F9C3AC4" w14:textId="77777777" w:rsidR="007E0F57" w:rsidRPr="003F243C" w:rsidRDefault="007E0F57" w:rsidP="00CD6DFA">
            <w:pPr>
              <w:rPr>
                <w:rFonts w:ascii="Arial" w:hAnsi="Arial" w:cs="Arial"/>
                <w:color w:val="FF0000"/>
                <w:sz w:val="24"/>
                <w:szCs w:val="24"/>
              </w:rPr>
            </w:pPr>
            <w:r w:rsidRPr="003F243C">
              <w:rPr>
                <w:rFonts w:ascii="Arial" w:hAnsi="Arial" w:cs="Arial"/>
                <w:color w:val="FF0000"/>
                <w:sz w:val="24"/>
                <w:szCs w:val="24"/>
              </w:rPr>
              <w:t>Today’s Date</w:t>
            </w:r>
          </w:p>
        </w:tc>
      </w:tr>
    </w:tbl>
    <w:p w14:paraId="1169FC4A" w14:textId="77777777" w:rsidR="007E0F57" w:rsidRPr="003F243C" w:rsidRDefault="007E0F57" w:rsidP="007E0F57">
      <w:pPr>
        <w:rPr>
          <w:rFonts w:ascii="Arial" w:hAnsi="Arial" w:cs="Arial"/>
          <w:color w:val="FF0000"/>
          <w:sz w:val="24"/>
          <w:szCs w:val="24"/>
        </w:rPr>
      </w:pPr>
    </w:p>
    <w:p w14:paraId="2A006DF6" w14:textId="77777777" w:rsidR="007E0F57" w:rsidRPr="003F243C" w:rsidRDefault="007E0F57" w:rsidP="007E0F57">
      <w:pPr>
        <w:rPr>
          <w:rFonts w:ascii="Arial" w:hAnsi="Arial" w:cs="Arial"/>
          <w:color w:val="FF0000"/>
          <w:sz w:val="24"/>
          <w:szCs w:val="24"/>
        </w:rPr>
      </w:pPr>
      <w:r w:rsidRPr="003F243C">
        <w:rPr>
          <w:rFonts w:ascii="Arial" w:hAnsi="Arial" w:cs="Arial"/>
          <w:color w:val="FF0000"/>
          <w:sz w:val="24"/>
          <w:szCs w:val="24"/>
        </w:rPr>
        <w:tab/>
        <w:t xml:space="preserve">** if agree/disagree, notify the BARFA Audit Team </w:t>
      </w:r>
    </w:p>
    <w:p w14:paraId="6D87505B" w14:textId="77777777" w:rsidR="007E0F57" w:rsidRDefault="007E0F57" w:rsidP="007E0F57">
      <w:pPr>
        <w:pStyle w:val="Heading2"/>
        <w:numPr>
          <w:ilvl w:val="3"/>
          <w:numId w:val="1"/>
        </w:numPr>
        <w:rPr>
          <w:rFonts w:ascii="Arial" w:hAnsi="Arial" w:cs="Arial"/>
          <w:color w:val="auto"/>
          <w:sz w:val="24"/>
          <w:szCs w:val="24"/>
        </w:rPr>
      </w:pPr>
      <w:r>
        <w:rPr>
          <w:rFonts w:ascii="Arial" w:hAnsi="Arial" w:cs="Arial"/>
          <w:color w:val="auto"/>
          <w:sz w:val="24"/>
          <w:szCs w:val="24"/>
        </w:rPr>
        <w:t>Response to Non-Conformity (Role)</w:t>
      </w:r>
    </w:p>
    <w:p w14:paraId="7B2292AA" w14:textId="77777777" w:rsidR="007E0F57" w:rsidRDefault="007E0F57" w:rsidP="007E0F57">
      <w:pPr>
        <w:pStyle w:val="ListParagraph"/>
        <w:ind w:left="1260"/>
        <w:rPr>
          <w:rFonts w:ascii="Arial" w:hAnsi="Arial" w:cs="Arial"/>
          <w:sz w:val="24"/>
          <w:szCs w:val="24"/>
        </w:rPr>
      </w:pPr>
    </w:p>
    <w:p w14:paraId="78617B44" w14:textId="77777777" w:rsidR="007E0F57" w:rsidRPr="002A66BD" w:rsidRDefault="007E0F57" w:rsidP="007E0F57">
      <w:pPr>
        <w:pStyle w:val="ListParagraph"/>
        <w:ind w:left="1260"/>
        <w:rPr>
          <w:rFonts w:ascii="Arial" w:hAnsi="Arial" w:cs="Arial"/>
          <w:sz w:val="24"/>
          <w:szCs w:val="24"/>
        </w:rPr>
      </w:pPr>
      <w:r>
        <w:rPr>
          <w:rFonts w:ascii="Arial" w:hAnsi="Arial" w:cs="Arial"/>
          <w:sz w:val="24"/>
          <w:szCs w:val="24"/>
        </w:rPr>
        <w:t>Response (show non-conformity report forwarded by audit team in the following format);</w:t>
      </w:r>
    </w:p>
    <w:tbl>
      <w:tblPr>
        <w:tblStyle w:val="TableGrid"/>
        <w:tblW w:w="0" w:type="auto"/>
        <w:tblInd w:w="1260" w:type="dxa"/>
        <w:tblLook w:val="04A0" w:firstRow="1" w:lastRow="0" w:firstColumn="1" w:lastColumn="0" w:noHBand="0" w:noVBand="1"/>
      </w:tblPr>
      <w:tblGrid>
        <w:gridCol w:w="3528"/>
        <w:gridCol w:w="1710"/>
        <w:gridCol w:w="3078"/>
      </w:tblGrid>
      <w:tr w:rsidR="007E0F57" w:rsidRPr="007E0F57" w14:paraId="1E7A27D3" w14:textId="77777777" w:rsidTr="00CD6DFA">
        <w:tc>
          <w:tcPr>
            <w:tcW w:w="3528" w:type="dxa"/>
            <w:shd w:val="clear" w:color="auto" w:fill="FDE9D9" w:themeFill="accent6" w:themeFillTint="33"/>
          </w:tcPr>
          <w:p w14:paraId="4EC2D51D" w14:textId="77777777" w:rsidR="007E0F57" w:rsidRPr="007E0F57" w:rsidRDefault="007E0F57" w:rsidP="00CD6DFA">
            <w:pPr>
              <w:jc w:val="center"/>
              <w:rPr>
                <w:rFonts w:ascii="Arial" w:hAnsi="Arial" w:cs="Arial"/>
                <w:color w:val="FF0000"/>
                <w:sz w:val="24"/>
                <w:szCs w:val="24"/>
              </w:rPr>
            </w:pPr>
            <w:r w:rsidRPr="007E0F57">
              <w:rPr>
                <w:rFonts w:ascii="Arial" w:hAnsi="Arial" w:cs="Arial"/>
                <w:color w:val="FF0000"/>
                <w:sz w:val="24"/>
                <w:szCs w:val="24"/>
              </w:rPr>
              <w:t>Field Name</w:t>
            </w:r>
          </w:p>
        </w:tc>
        <w:tc>
          <w:tcPr>
            <w:tcW w:w="1710" w:type="dxa"/>
            <w:shd w:val="clear" w:color="auto" w:fill="FDE9D9" w:themeFill="accent6" w:themeFillTint="33"/>
          </w:tcPr>
          <w:p w14:paraId="2376ABA7" w14:textId="77777777" w:rsidR="007E0F57" w:rsidRPr="007E0F57" w:rsidRDefault="007E0F57" w:rsidP="00CD6DFA">
            <w:pPr>
              <w:jc w:val="center"/>
              <w:rPr>
                <w:rFonts w:ascii="Arial" w:hAnsi="Arial" w:cs="Arial"/>
                <w:color w:val="FF0000"/>
                <w:sz w:val="24"/>
                <w:szCs w:val="24"/>
              </w:rPr>
            </w:pPr>
            <w:r w:rsidRPr="007E0F57">
              <w:rPr>
                <w:rFonts w:ascii="Arial" w:hAnsi="Arial" w:cs="Arial"/>
                <w:color w:val="FF0000"/>
                <w:sz w:val="24"/>
                <w:szCs w:val="24"/>
              </w:rPr>
              <w:t>Input Type</w:t>
            </w:r>
          </w:p>
        </w:tc>
        <w:tc>
          <w:tcPr>
            <w:tcW w:w="3078" w:type="dxa"/>
            <w:shd w:val="clear" w:color="auto" w:fill="FDE9D9" w:themeFill="accent6" w:themeFillTint="33"/>
          </w:tcPr>
          <w:p w14:paraId="1AA3F1A6" w14:textId="77777777" w:rsidR="007E0F57" w:rsidRPr="007E0F57" w:rsidRDefault="007E0F57" w:rsidP="00CD6DFA">
            <w:pPr>
              <w:jc w:val="center"/>
              <w:rPr>
                <w:rFonts w:ascii="Arial" w:hAnsi="Arial" w:cs="Arial"/>
                <w:color w:val="FF0000"/>
                <w:sz w:val="24"/>
                <w:szCs w:val="24"/>
              </w:rPr>
            </w:pPr>
            <w:r w:rsidRPr="007E0F57">
              <w:rPr>
                <w:rFonts w:ascii="Arial" w:hAnsi="Arial" w:cs="Arial"/>
                <w:color w:val="FF0000"/>
                <w:sz w:val="24"/>
                <w:szCs w:val="24"/>
              </w:rPr>
              <w:t>Validation</w:t>
            </w:r>
          </w:p>
        </w:tc>
      </w:tr>
      <w:tr w:rsidR="007E0F57" w:rsidRPr="007E0F57" w14:paraId="51489EAA" w14:textId="77777777" w:rsidTr="00CD6DFA">
        <w:tc>
          <w:tcPr>
            <w:tcW w:w="3528" w:type="dxa"/>
          </w:tcPr>
          <w:p w14:paraId="4F569E2C"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Audit Criteria</w:t>
            </w:r>
          </w:p>
        </w:tc>
        <w:tc>
          <w:tcPr>
            <w:tcW w:w="1710" w:type="dxa"/>
          </w:tcPr>
          <w:p w14:paraId="48FED3A1"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Text area</w:t>
            </w:r>
          </w:p>
        </w:tc>
        <w:tc>
          <w:tcPr>
            <w:tcW w:w="3078" w:type="dxa"/>
            <w:vMerge w:val="restart"/>
          </w:tcPr>
          <w:p w14:paraId="73099290"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Auto pull</w:t>
            </w:r>
          </w:p>
        </w:tc>
      </w:tr>
      <w:tr w:rsidR="007E0F57" w:rsidRPr="007E0F57" w14:paraId="3772D37B" w14:textId="77777777" w:rsidTr="00CD6DFA">
        <w:tc>
          <w:tcPr>
            <w:tcW w:w="3528" w:type="dxa"/>
          </w:tcPr>
          <w:p w14:paraId="69FBBF70" w14:textId="77777777" w:rsidR="007E0F57" w:rsidRPr="007E0F57" w:rsidRDefault="007E0F57" w:rsidP="00CD6DFA">
            <w:pPr>
              <w:rPr>
                <w:rFonts w:ascii="Arial" w:hAnsi="Arial" w:cs="Arial"/>
                <w:color w:val="FF0000"/>
                <w:sz w:val="24"/>
                <w:szCs w:val="24"/>
              </w:rPr>
            </w:pPr>
            <w:r w:rsidRPr="007E0F57">
              <w:rPr>
                <w:rFonts w:ascii="Arial" w:hAnsi="Arial" w:cs="Arial"/>
                <w:color w:val="FF0000"/>
              </w:rPr>
              <w:t>Clause Number</w:t>
            </w:r>
          </w:p>
        </w:tc>
        <w:tc>
          <w:tcPr>
            <w:tcW w:w="1710" w:type="dxa"/>
          </w:tcPr>
          <w:p w14:paraId="79EC2A2A"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Text area</w:t>
            </w:r>
          </w:p>
        </w:tc>
        <w:tc>
          <w:tcPr>
            <w:tcW w:w="3078" w:type="dxa"/>
            <w:vMerge/>
            <w:vAlign w:val="center"/>
          </w:tcPr>
          <w:p w14:paraId="741A7E79" w14:textId="77777777" w:rsidR="007E0F57" w:rsidRPr="007E0F57" w:rsidRDefault="007E0F57" w:rsidP="00CD6DFA">
            <w:pPr>
              <w:rPr>
                <w:rFonts w:ascii="Arial" w:hAnsi="Arial" w:cs="Arial"/>
                <w:color w:val="FF0000"/>
                <w:sz w:val="24"/>
                <w:szCs w:val="24"/>
              </w:rPr>
            </w:pPr>
          </w:p>
        </w:tc>
      </w:tr>
      <w:tr w:rsidR="007E0F57" w:rsidRPr="007E0F57" w14:paraId="70107587" w14:textId="77777777" w:rsidTr="00CD6DFA">
        <w:tc>
          <w:tcPr>
            <w:tcW w:w="3528" w:type="dxa"/>
          </w:tcPr>
          <w:p w14:paraId="4B27E256" w14:textId="77777777" w:rsidR="007E0F57" w:rsidRPr="007E0F57" w:rsidRDefault="007E0F57" w:rsidP="00CD6DFA">
            <w:pPr>
              <w:rPr>
                <w:rFonts w:ascii="Arial" w:hAnsi="Arial" w:cs="Arial"/>
                <w:color w:val="FF0000"/>
              </w:rPr>
            </w:pPr>
            <w:r w:rsidRPr="007E0F57">
              <w:rPr>
                <w:rFonts w:ascii="Arial" w:hAnsi="Arial" w:cs="Arial"/>
                <w:color w:val="FF0000"/>
                <w:sz w:val="24"/>
                <w:szCs w:val="24"/>
              </w:rPr>
              <w:t>Nonconformity Category</w:t>
            </w:r>
          </w:p>
        </w:tc>
        <w:tc>
          <w:tcPr>
            <w:tcW w:w="1710" w:type="dxa"/>
          </w:tcPr>
          <w:p w14:paraId="5422D01D"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Select</w:t>
            </w:r>
          </w:p>
        </w:tc>
        <w:tc>
          <w:tcPr>
            <w:tcW w:w="3078" w:type="dxa"/>
            <w:vMerge/>
            <w:vAlign w:val="center"/>
          </w:tcPr>
          <w:p w14:paraId="5696BE54" w14:textId="77777777" w:rsidR="007E0F57" w:rsidRPr="007E0F57" w:rsidRDefault="007E0F57" w:rsidP="00CD6DFA">
            <w:pPr>
              <w:rPr>
                <w:rFonts w:ascii="Arial" w:hAnsi="Arial" w:cs="Arial"/>
                <w:color w:val="FF0000"/>
                <w:sz w:val="24"/>
                <w:szCs w:val="24"/>
              </w:rPr>
            </w:pPr>
          </w:p>
        </w:tc>
      </w:tr>
      <w:tr w:rsidR="007E0F57" w:rsidRPr="007E0F57" w14:paraId="63A0B4D2" w14:textId="77777777" w:rsidTr="00CD6DFA">
        <w:tc>
          <w:tcPr>
            <w:tcW w:w="3528" w:type="dxa"/>
          </w:tcPr>
          <w:p w14:paraId="4279B427"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Sl.no</w:t>
            </w:r>
          </w:p>
        </w:tc>
        <w:tc>
          <w:tcPr>
            <w:tcW w:w="1710" w:type="dxa"/>
          </w:tcPr>
          <w:p w14:paraId="52011C9A"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Auto number</w:t>
            </w:r>
          </w:p>
        </w:tc>
        <w:tc>
          <w:tcPr>
            <w:tcW w:w="3078" w:type="dxa"/>
            <w:vAlign w:val="center"/>
          </w:tcPr>
          <w:p w14:paraId="0FB31105"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Auto pull</w:t>
            </w:r>
          </w:p>
        </w:tc>
      </w:tr>
      <w:tr w:rsidR="007E0F57" w:rsidRPr="007E0F57" w14:paraId="65FBDC08" w14:textId="77777777" w:rsidTr="00CD6DFA">
        <w:tc>
          <w:tcPr>
            <w:tcW w:w="3528" w:type="dxa"/>
          </w:tcPr>
          <w:p w14:paraId="2745CB7C"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 xml:space="preserve">Description of nonconformity </w:t>
            </w:r>
          </w:p>
        </w:tc>
        <w:tc>
          <w:tcPr>
            <w:tcW w:w="1710" w:type="dxa"/>
          </w:tcPr>
          <w:p w14:paraId="3B9C1CCE"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Text area</w:t>
            </w:r>
          </w:p>
        </w:tc>
        <w:tc>
          <w:tcPr>
            <w:tcW w:w="3078" w:type="dxa"/>
            <w:vAlign w:val="center"/>
          </w:tcPr>
          <w:p w14:paraId="6F09CC9F"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Auto pull</w:t>
            </w:r>
          </w:p>
        </w:tc>
      </w:tr>
      <w:tr w:rsidR="007E0F57" w:rsidRPr="007E0F57" w14:paraId="031C2067" w14:textId="77777777" w:rsidTr="00CD6DFA">
        <w:tc>
          <w:tcPr>
            <w:tcW w:w="3528" w:type="dxa"/>
          </w:tcPr>
          <w:p w14:paraId="0A350AE2" w14:textId="77777777" w:rsidR="007E0F57" w:rsidRPr="007E0F57" w:rsidRDefault="007E0F57" w:rsidP="00CD6DFA">
            <w:pPr>
              <w:rPr>
                <w:rFonts w:ascii="Arial" w:hAnsi="Arial" w:cs="Arial"/>
                <w:color w:val="FF0000"/>
              </w:rPr>
            </w:pPr>
            <w:r w:rsidRPr="007E0F57">
              <w:rPr>
                <w:rFonts w:ascii="Arial" w:hAnsi="Arial" w:cs="Arial"/>
                <w:color w:val="FF0000"/>
              </w:rPr>
              <w:t>Date</w:t>
            </w:r>
          </w:p>
        </w:tc>
        <w:tc>
          <w:tcPr>
            <w:tcW w:w="1710" w:type="dxa"/>
          </w:tcPr>
          <w:p w14:paraId="2FEF29C3"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date</w:t>
            </w:r>
          </w:p>
        </w:tc>
        <w:tc>
          <w:tcPr>
            <w:tcW w:w="3078" w:type="dxa"/>
          </w:tcPr>
          <w:p w14:paraId="0521F762" w14:textId="77777777" w:rsidR="007E0F57" w:rsidRPr="007E0F57" w:rsidRDefault="007E0F57" w:rsidP="00CD6DFA">
            <w:pPr>
              <w:rPr>
                <w:rFonts w:ascii="Arial" w:hAnsi="Arial" w:cs="Arial"/>
                <w:color w:val="FF0000"/>
                <w:sz w:val="24"/>
                <w:szCs w:val="24"/>
              </w:rPr>
            </w:pPr>
          </w:p>
        </w:tc>
      </w:tr>
      <w:tr w:rsidR="007E0F57" w:rsidRPr="007E0F57" w14:paraId="77CF75C2" w14:textId="77777777" w:rsidTr="00CD6DFA">
        <w:tc>
          <w:tcPr>
            <w:tcW w:w="3528" w:type="dxa"/>
          </w:tcPr>
          <w:p w14:paraId="6913D2ED"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Corrective action proposed by Auditee</w:t>
            </w:r>
          </w:p>
        </w:tc>
        <w:tc>
          <w:tcPr>
            <w:tcW w:w="1710" w:type="dxa"/>
          </w:tcPr>
          <w:p w14:paraId="388FC131"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Text area</w:t>
            </w:r>
          </w:p>
        </w:tc>
        <w:tc>
          <w:tcPr>
            <w:tcW w:w="3078" w:type="dxa"/>
            <w:vAlign w:val="center"/>
          </w:tcPr>
          <w:p w14:paraId="7DF33F47" w14:textId="77777777" w:rsidR="007E0F57" w:rsidRPr="007E0F57" w:rsidRDefault="007E0F57" w:rsidP="00CD6DFA">
            <w:pPr>
              <w:rPr>
                <w:rFonts w:ascii="Arial" w:hAnsi="Arial" w:cs="Arial"/>
                <w:color w:val="FF0000"/>
                <w:sz w:val="24"/>
                <w:szCs w:val="24"/>
              </w:rPr>
            </w:pPr>
          </w:p>
        </w:tc>
      </w:tr>
      <w:tr w:rsidR="007E0F57" w:rsidRPr="007E0F57" w14:paraId="348638FA" w14:textId="77777777" w:rsidTr="00CD6DFA">
        <w:tc>
          <w:tcPr>
            <w:tcW w:w="3528" w:type="dxa"/>
          </w:tcPr>
          <w:p w14:paraId="6CE59420"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Corrective action taken by Auditee</w:t>
            </w:r>
          </w:p>
        </w:tc>
        <w:tc>
          <w:tcPr>
            <w:tcW w:w="1710" w:type="dxa"/>
          </w:tcPr>
          <w:p w14:paraId="3E708B2F"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Text area</w:t>
            </w:r>
          </w:p>
        </w:tc>
        <w:tc>
          <w:tcPr>
            <w:tcW w:w="3078" w:type="dxa"/>
            <w:vAlign w:val="center"/>
          </w:tcPr>
          <w:p w14:paraId="7E9851C7"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Option for response (by client) and re-response (by BAFRA audit team)</w:t>
            </w:r>
          </w:p>
        </w:tc>
      </w:tr>
      <w:tr w:rsidR="007E0F57" w:rsidRPr="007E0F57" w14:paraId="5C310D47" w14:textId="77777777" w:rsidTr="00CD6DFA">
        <w:tc>
          <w:tcPr>
            <w:tcW w:w="3528" w:type="dxa"/>
          </w:tcPr>
          <w:p w14:paraId="1C44A810" w14:textId="77777777" w:rsidR="007E0F57" w:rsidRPr="007E0F57" w:rsidRDefault="007E0F57" w:rsidP="00CD6DFA">
            <w:pPr>
              <w:rPr>
                <w:rFonts w:ascii="Arial" w:hAnsi="Arial" w:cs="Arial"/>
                <w:color w:val="FF0000"/>
                <w:sz w:val="24"/>
                <w:szCs w:val="24"/>
              </w:rPr>
            </w:pPr>
            <w:r w:rsidRPr="007E0F57">
              <w:rPr>
                <w:rFonts w:ascii="Arial" w:hAnsi="Arial" w:cs="Arial"/>
                <w:color w:val="FF0000"/>
              </w:rPr>
              <w:t>Date</w:t>
            </w:r>
          </w:p>
        </w:tc>
        <w:tc>
          <w:tcPr>
            <w:tcW w:w="1710" w:type="dxa"/>
          </w:tcPr>
          <w:p w14:paraId="10F02E1B"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date</w:t>
            </w:r>
          </w:p>
        </w:tc>
        <w:tc>
          <w:tcPr>
            <w:tcW w:w="3078" w:type="dxa"/>
            <w:vAlign w:val="center"/>
          </w:tcPr>
          <w:p w14:paraId="69256F70" w14:textId="77777777" w:rsidR="007E0F57" w:rsidRPr="007E0F57" w:rsidRDefault="007E0F57" w:rsidP="00CD6DFA">
            <w:pPr>
              <w:rPr>
                <w:rFonts w:ascii="Arial" w:hAnsi="Arial" w:cs="Arial"/>
                <w:color w:val="FF0000"/>
                <w:sz w:val="24"/>
                <w:szCs w:val="24"/>
              </w:rPr>
            </w:pPr>
          </w:p>
        </w:tc>
      </w:tr>
      <w:tr w:rsidR="007E0F57" w:rsidRPr="007E0F57" w14:paraId="68A0C2E2" w14:textId="77777777" w:rsidTr="00CD6DFA">
        <w:tc>
          <w:tcPr>
            <w:tcW w:w="3528" w:type="dxa"/>
          </w:tcPr>
          <w:p w14:paraId="60D744B8" w14:textId="77777777" w:rsidR="007E0F57" w:rsidRPr="007E0F57" w:rsidRDefault="007E0F57" w:rsidP="00CD6DFA">
            <w:pPr>
              <w:rPr>
                <w:rFonts w:ascii="Arial" w:hAnsi="Arial" w:cs="Arial"/>
                <w:color w:val="FF0000"/>
              </w:rPr>
            </w:pPr>
            <w:r w:rsidRPr="007E0F57">
              <w:rPr>
                <w:rFonts w:ascii="Arial" w:hAnsi="Arial" w:cs="Arial"/>
                <w:color w:val="FF0000"/>
              </w:rPr>
              <w:t>Corrective action verified by the auditor</w:t>
            </w:r>
          </w:p>
        </w:tc>
        <w:tc>
          <w:tcPr>
            <w:tcW w:w="1710" w:type="dxa"/>
          </w:tcPr>
          <w:p w14:paraId="3D741E36"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Text area</w:t>
            </w:r>
          </w:p>
        </w:tc>
        <w:tc>
          <w:tcPr>
            <w:tcW w:w="3078" w:type="dxa"/>
            <w:vAlign w:val="center"/>
          </w:tcPr>
          <w:p w14:paraId="2AB7CF84" w14:textId="77777777" w:rsidR="007E0F57" w:rsidRPr="007E0F57" w:rsidRDefault="007E0F57" w:rsidP="00CD6DFA">
            <w:pPr>
              <w:rPr>
                <w:rFonts w:ascii="Arial" w:hAnsi="Arial" w:cs="Arial"/>
                <w:color w:val="FF0000"/>
                <w:sz w:val="24"/>
                <w:szCs w:val="24"/>
              </w:rPr>
            </w:pPr>
          </w:p>
        </w:tc>
      </w:tr>
      <w:tr w:rsidR="007E0F57" w:rsidRPr="007E0F57" w14:paraId="17FC640F" w14:textId="77777777" w:rsidTr="00CD6DFA">
        <w:tc>
          <w:tcPr>
            <w:tcW w:w="3528" w:type="dxa"/>
          </w:tcPr>
          <w:p w14:paraId="7A614053" w14:textId="77777777" w:rsidR="007E0F57" w:rsidRPr="007E0F57" w:rsidRDefault="007E0F57" w:rsidP="00CD6DFA">
            <w:pPr>
              <w:rPr>
                <w:rFonts w:ascii="Arial" w:hAnsi="Arial" w:cs="Arial"/>
                <w:color w:val="FF0000"/>
              </w:rPr>
            </w:pPr>
            <w:r w:rsidRPr="007E0F57">
              <w:rPr>
                <w:rFonts w:ascii="Arial" w:hAnsi="Arial" w:cs="Arial"/>
                <w:color w:val="FF0000"/>
              </w:rPr>
              <w:t>Closure of NC</w:t>
            </w:r>
          </w:p>
        </w:tc>
        <w:tc>
          <w:tcPr>
            <w:tcW w:w="1710" w:type="dxa"/>
          </w:tcPr>
          <w:p w14:paraId="7FEDA363"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Radio button</w:t>
            </w:r>
          </w:p>
        </w:tc>
        <w:tc>
          <w:tcPr>
            <w:tcW w:w="3078" w:type="dxa"/>
          </w:tcPr>
          <w:p w14:paraId="5AA21B41"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Yes and No</w:t>
            </w:r>
          </w:p>
        </w:tc>
      </w:tr>
      <w:tr w:rsidR="007E0F57" w:rsidRPr="007E0F57" w14:paraId="5701B398" w14:textId="77777777" w:rsidTr="00CD6DFA">
        <w:tc>
          <w:tcPr>
            <w:tcW w:w="3528" w:type="dxa"/>
          </w:tcPr>
          <w:p w14:paraId="489745F3" w14:textId="77777777" w:rsidR="007E0F57" w:rsidRPr="007E0F57" w:rsidRDefault="007E0F57" w:rsidP="00CD6DFA">
            <w:pPr>
              <w:rPr>
                <w:rFonts w:ascii="Arial" w:hAnsi="Arial" w:cs="Arial"/>
                <w:color w:val="FF0000"/>
              </w:rPr>
            </w:pPr>
            <w:r w:rsidRPr="007E0F57">
              <w:rPr>
                <w:rFonts w:ascii="Arial" w:hAnsi="Arial" w:cs="Arial"/>
                <w:color w:val="FF0000"/>
              </w:rPr>
              <w:t>Date</w:t>
            </w:r>
          </w:p>
        </w:tc>
        <w:tc>
          <w:tcPr>
            <w:tcW w:w="1710" w:type="dxa"/>
          </w:tcPr>
          <w:p w14:paraId="6E636573" w14:textId="77777777" w:rsidR="007E0F57" w:rsidRPr="007E0F57" w:rsidRDefault="007E0F57" w:rsidP="00CD6DFA">
            <w:pPr>
              <w:rPr>
                <w:rFonts w:ascii="Arial" w:hAnsi="Arial" w:cs="Arial"/>
                <w:color w:val="FF0000"/>
                <w:sz w:val="24"/>
                <w:szCs w:val="24"/>
              </w:rPr>
            </w:pPr>
            <w:r w:rsidRPr="007E0F57">
              <w:rPr>
                <w:rFonts w:ascii="Arial" w:hAnsi="Arial" w:cs="Arial"/>
                <w:color w:val="FF0000"/>
                <w:sz w:val="24"/>
                <w:szCs w:val="24"/>
              </w:rPr>
              <w:t>date</w:t>
            </w:r>
          </w:p>
        </w:tc>
        <w:tc>
          <w:tcPr>
            <w:tcW w:w="3078" w:type="dxa"/>
          </w:tcPr>
          <w:p w14:paraId="7637D560" w14:textId="77777777" w:rsidR="007E0F57" w:rsidRPr="007E0F57" w:rsidRDefault="007E0F57" w:rsidP="00CD6DFA">
            <w:pPr>
              <w:rPr>
                <w:rFonts w:ascii="Arial" w:hAnsi="Arial" w:cs="Arial"/>
                <w:color w:val="FF0000"/>
                <w:sz w:val="24"/>
                <w:szCs w:val="24"/>
              </w:rPr>
            </w:pPr>
          </w:p>
        </w:tc>
      </w:tr>
    </w:tbl>
    <w:p w14:paraId="7753A176" w14:textId="77777777" w:rsidR="007E0F57" w:rsidRPr="00D327C2" w:rsidRDefault="007E0F57" w:rsidP="007E0F57">
      <w:pPr>
        <w:rPr>
          <w:rFonts w:ascii="Arial" w:hAnsi="Arial" w:cs="Arial"/>
        </w:rPr>
      </w:pPr>
      <w:r>
        <w:rPr>
          <w:rFonts w:ascii="Arial" w:hAnsi="Arial" w:cs="Arial"/>
        </w:rPr>
        <w:tab/>
      </w:r>
      <w:r>
        <w:rPr>
          <w:rFonts w:ascii="Arial" w:hAnsi="Arial" w:cs="Arial"/>
        </w:rPr>
        <w:tab/>
      </w:r>
    </w:p>
    <w:p w14:paraId="5E662480" w14:textId="77777777" w:rsidR="007E0F57" w:rsidRDefault="007E0F57" w:rsidP="007E0F57">
      <w:pPr>
        <w:pStyle w:val="Heading2"/>
        <w:numPr>
          <w:ilvl w:val="2"/>
          <w:numId w:val="1"/>
        </w:numPr>
        <w:ind w:hanging="180"/>
        <w:rPr>
          <w:rFonts w:ascii="Arial" w:hAnsi="Arial" w:cs="Arial"/>
          <w:color w:val="auto"/>
          <w:sz w:val="24"/>
          <w:szCs w:val="24"/>
        </w:rPr>
      </w:pPr>
      <w:r>
        <w:rPr>
          <w:rFonts w:ascii="Arial" w:hAnsi="Arial" w:cs="Arial"/>
          <w:color w:val="auto"/>
          <w:sz w:val="24"/>
          <w:szCs w:val="24"/>
        </w:rPr>
        <w:t>BAFRA HQ (User)</w:t>
      </w:r>
    </w:p>
    <w:p w14:paraId="0F932D6D" w14:textId="77777777" w:rsidR="007E0F57" w:rsidRPr="00CD570D" w:rsidRDefault="007E0F57" w:rsidP="007E0F57">
      <w:pPr>
        <w:pStyle w:val="Heading2"/>
        <w:numPr>
          <w:ilvl w:val="3"/>
          <w:numId w:val="1"/>
        </w:numPr>
        <w:ind w:left="1260" w:firstLine="0"/>
        <w:rPr>
          <w:rFonts w:ascii="Arial" w:hAnsi="Arial" w:cs="Arial"/>
          <w:color w:val="FF0000"/>
          <w:sz w:val="24"/>
          <w:szCs w:val="24"/>
        </w:rPr>
      </w:pPr>
      <w:r w:rsidRPr="00CD570D">
        <w:rPr>
          <w:rFonts w:ascii="Arial" w:hAnsi="Arial" w:cs="Arial"/>
          <w:color w:val="FF0000"/>
          <w:sz w:val="24"/>
          <w:szCs w:val="24"/>
        </w:rPr>
        <w:t>Acknowledge (Role)</w:t>
      </w:r>
    </w:p>
    <w:p w14:paraId="1C4269CB" w14:textId="77777777" w:rsidR="007E0F57" w:rsidRPr="00CD570D" w:rsidRDefault="007E0F57" w:rsidP="007E0F57">
      <w:pPr>
        <w:ind w:left="1260"/>
        <w:rPr>
          <w:rFonts w:ascii="Arial" w:hAnsi="Arial" w:cs="Arial"/>
          <w:color w:val="FF0000"/>
          <w:sz w:val="24"/>
          <w:szCs w:val="24"/>
        </w:rPr>
      </w:pPr>
      <w:r w:rsidRPr="00CD570D">
        <w:rPr>
          <w:rFonts w:ascii="Arial" w:hAnsi="Arial" w:cs="Arial"/>
          <w:color w:val="FF0000"/>
          <w:sz w:val="24"/>
          <w:szCs w:val="24"/>
        </w:rPr>
        <w:t xml:space="preserve">** If accepted, send acknowledgement to the applicant </w:t>
      </w:r>
    </w:p>
    <w:p w14:paraId="3AE15741" w14:textId="77777777" w:rsidR="007E0F57" w:rsidRPr="00CD570D" w:rsidRDefault="007E0F57" w:rsidP="007E0F57">
      <w:pPr>
        <w:ind w:left="1260"/>
        <w:rPr>
          <w:rFonts w:ascii="Arial" w:hAnsi="Arial" w:cs="Arial"/>
          <w:color w:val="FF0000"/>
          <w:sz w:val="24"/>
          <w:szCs w:val="24"/>
        </w:rPr>
      </w:pPr>
      <w:r w:rsidRPr="00CD570D">
        <w:rPr>
          <w:rFonts w:ascii="Arial" w:hAnsi="Arial" w:cs="Arial"/>
          <w:color w:val="FF0000"/>
          <w:sz w:val="24"/>
          <w:szCs w:val="24"/>
        </w:rPr>
        <w:t xml:space="preserve">** If rejected, enable the remarks field (Text), to provide the reason for rejection, and send to applicant. </w:t>
      </w:r>
    </w:p>
    <w:p w14:paraId="71DD2F87" w14:textId="77777777" w:rsidR="007E0F57" w:rsidRDefault="007E0F57" w:rsidP="007E0F57">
      <w:pPr>
        <w:pStyle w:val="Heading2"/>
        <w:numPr>
          <w:ilvl w:val="3"/>
          <w:numId w:val="1"/>
        </w:numPr>
        <w:ind w:left="1260" w:firstLine="0"/>
        <w:rPr>
          <w:rFonts w:ascii="Arial" w:hAnsi="Arial" w:cs="Arial"/>
          <w:color w:val="auto"/>
          <w:sz w:val="24"/>
          <w:szCs w:val="24"/>
        </w:rPr>
      </w:pPr>
      <w:r>
        <w:rPr>
          <w:rFonts w:ascii="Arial" w:hAnsi="Arial" w:cs="Arial"/>
          <w:color w:val="auto"/>
          <w:sz w:val="24"/>
          <w:szCs w:val="24"/>
        </w:rPr>
        <w:t>Forward (Role)</w:t>
      </w:r>
    </w:p>
    <w:p w14:paraId="4D7542DB" w14:textId="77777777" w:rsidR="007E0F57" w:rsidRDefault="007E0F57" w:rsidP="007E0F57">
      <w:pPr>
        <w:ind w:left="1260"/>
        <w:rPr>
          <w:rFonts w:ascii="Arial" w:hAnsi="Arial" w:cs="Arial"/>
          <w:sz w:val="24"/>
          <w:szCs w:val="24"/>
        </w:rPr>
      </w:pPr>
      <w:r>
        <w:rPr>
          <w:rFonts w:ascii="Arial" w:hAnsi="Arial" w:cs="Arial"/>
          <w:sz w:val="24"/>
          <w:szCs w:val="24"/>
        </w:rPr>
        <w:t>** Upon clicking the Forward button, forward the application to the audit team (user creation interface should be displayed)</w:t>
      </w:r>
    </w:p>
    <w:p w14:paraId="2692AC4B" w14:textId="77777777" w:rsidR="007E0F57" w:rsidRDefault="007E0F57" w:rsidP="007E0F57">
      <w:pPr>
        <w:pStyle w:val="Heading2"/>
        <w:numPr>
          <w:ilvl w:val="3"/>
          <w:numId w:val="1"/>
        </w:numPr>
        <w:ind w:left="1260" w:firstLine="0"/>
        <w:rPr>
          <w:rFonts w:ascii="Arial" w:hAnsi="Arial" w:cs="Arial"/>
          <w:color w:val="auto"/>
          <w:sz w:val="24"/>
          <w:szCs w:val="24"/>
        </w:rPr>
      </w:pPr>
      <w:r>
        <w:rPr>
          <w:rFonts w:ascii="Arial" w:hAnsi="Arial" w:cs="Arial"/>
          <w:color w:val="auto"/>
          <w:sz w:val="24"/>
          <w:szCs w:val="24"/>
        </w:rPr>
        <w:t>Issue Certificate (Role)</w:t>
      </w:r>
    </w:p>
    <w:p w14:paraId="63E87FD4" w14:textId="77777777" w:rsidR="007E0F57" w:rsidRPr="00003D9A" w:rsidRDefault="007E0F57" w:rsidP="007E0F57">
      <w:pPr>
        <w:ind w:left="1440"/>
        <w:rPr>
          <w:rFonts w:ascii="Arial" w:hAnsi="Arial" w:cs="Arial"/>
          <w:sz w:val="24"/>
          <w:szCs w:val="24"/>
        </w:rPr>
      </w:pPr>
      <w:r>
        <w:rPr>
          <w:rFonts w:ascii="Arial" w:hAnsi="Arial" w:cs="Arial"/>
          <w:sz w:val="24"/>
          <w:szCs w:val="24"/>
        </w:rPr>
        <w:t xml:space="preserve">Notify the applicant and issue certificate </w:t>
      </w:r>
    </w:p>
    <w:p w14:paraId="697CC5E6" w14:textId="77777777" w:rsidR="007E0F57" w:rsidRDefault="007E0F57" w:rsidP="007E0F57">
      <w:pPr>
        <w:pStyle w:val="Heading2"/>
        <w:numPr>
          <w:ilvl w:val="2"/>
          <w:numId w:val="1"/>
        </w:numPr>
        <w:ind w:hanging="180"/>
        <w:rPr>
          <w:rFonts w:ascii="Arial" w:hAnsi="Arial" w:cs="Arial"/>
          <w:color w:val="auto"/>
          <w:sz w:val="24"/>
          <w:szCs w:val="24"/>
        </w:rPr>
      </w:pPr>
      <w:r>
        <w:rPr>
          <w:rFonts w:ascii="Arial" w:hAnsi="Arial" w:cs="Arial"/>
          <w:color w:val="auto"/>
          <w:sz w:val="24"/>
          <w:szCs w:val="24"/>
        </w:rPr>
        <w:lastRenderedPageBreak/>
        <w:t>BAFRA Audit Team (User)</w:t>
      </w:r>
    </w:p>
    <w:p w14:paraId="72C0F93E" w14:textId="77777777" w:rsidR="007E0F57" w:rsidRPr="00F11B18" w:rsidRDefault="007E0F57" w:rsidP="007E0F57">
      <w:pPr>
        <w:pStyle w:val="Heading2"/>
        <w:numPr>
          <w:ilvl w:val="3"/>
          <w:numId w:val="1"/>
        </w:numPr>
        <w:ind w:left="1260" w:firstLine="0"/>
        <w:rPr>
          <w:rFonts w:ascii="Arial" w:hAnsi="Arial" w:cs="Arial"/>
          <w:color w:val="FF0000"/>
          <w:sz w:val="24"/>
          <w:szCs w:val="24"/>
        </w:rPr>
      </w:pPr>
      <w:r w:rsidRPr="00F11B18">
        <w:rPr>
          <w:rFonts w:ascii="Arial" w:hAnsi="Arial" w:cs="Arial"/>
          <w:color w:val="FF0000"/>
          <w:sz w:val="24"/>
          <w:szCs w:val="24"/>
        </w:rPr>
        <w:t>Share Audit Plan (Role)</w:t>
      </w:r>
    </w:p>
    <w:p w14:paraId="7026C6EB" w14:textId="77777777" w:rsidR="007E0F57" w:rsidRPr="00F11B18" w:rsidRDefault="007E0F57" w:rsidP="007E0F57">
      <w:pPr>
        <w:ind w:left="1260"/>
        <w:rPr>
          <w:rFonts w:ascii="Arial" w:hAnsi="Arial" w:cs="Arial"/>
          <w:color w:val="FF0000"/>
          <w:sz w:val="24"/>
          <w:szCs w:val="24"/>
        </w:rPr>
      </w:pPr>
      <w:r w:rsidRPr="00F11B18">
        <w:rPr>
          <w:rFonts w:ascii="Arial" w:hAnsi="Arial" w:cs="Arial"/>
          <w:color w:val="FF0000"/>
          <w:sz w:val="24"/>
          <w:szCs w:val="24"/>
        </w:rPr>
        <w:t>**upload the draft audit plan and share with Applicant.</w:t>
      </w:r>
    </w:p>
    <w:p w14:paraId="1AAA07E8" w14:textId="77777777" w:rsidR="007E0F57" w:rsidRPr="00F11B18" w:rsidRDefault="007E0F57" w:rsidP="007E0F57">
      <w:pPr>
        <w:pStyle w:val="Heading2"/>
        <w:numPr>
          <w:ilvl w:val="3"/>
          <w:numId w:val="1"/>
        </w:numPr>
        <w:ind w:left="1260" w:firstLine="0"/>
        <w:rPr>
          <w:rFonts w:ascii="Arial" w:hAnsi="Arial" w:cs="Arial"/>
          <w:color w:val="FF0000"/>
          <w:sz w:val="24"/>
          <w:szCs w:val="24"/>
        </w:rPr>
      </w:pPr>
      <w:r w:rsidRPr="00F11B18">
        <w:rPr>
          <w:rFonts w:ascii="Arial" w:hAnsi="Arial" w:cs="Arial"/>
          <w:color w:val="FF0000"/>
          <w:sz w:val="24"/>
          <w:szCs w:val="24"/>
        </w:rPr>
        <w:t>View Response to Audit Plan (Role)</w:t>
      </w:r>
    </w:p>
    <w:p w14:paraId="07FDFD5E" w14:textId="77777777" w:rsidR="007E0F57" w:rsidRPr="00F11B18" w:rsidRDefault="007E0F57" w:rsidP="007E0F57">
      <w:pPr>
        <w:ind w:left="540" w:firstLine="720"/>
        <w:rPr>
          <w:rFonts w:ascii="Arial" w:hAnsi="Arial" w:cs="Arial"/>
          <w:color w:val="FF0000"/>
          <w:sz w:val="24"/>
          <w:szCs w:val="24"/>
        </w:rPr>
      </w:pPr>
      <w:r w:rsidRPr="00F11B18">
        <w:rPr>
          <w:rFonts w:ascii="Arial" w:hAnsi="Arial" w:cs="Arial"/>
          <w:color w:val="FF0000"/>
          <w:sz w:val="24"/>
          <w:szCs w:val="24"/>
        </w:rPr>
        <w:t>** view all the response from applicant and Agree/disagree</w:t>
      </w:r>
    </w:p>
    <w:tbl>
      <w:tblPr>
        <w:tblStyle w:val="TableGrid"/>
        <w:tblW w:w="0" w:type="auto"/>
        <w:tblInd w:w="1260" w:type="dxa"/>
        <w:tblLook w:val="04A0" w:firstRow="1" w:lastRow="0" w:firstColumn="1" w:lastColumn="0" w:noHBand="0" w:noVBand="1"/>
      </w:tblPr>
      <w:tblGrid>
        <w:gridCol w:w="3528"/>
        <w:gridCol w:w="1710"/>
        <w:gridCol w:w="3078"/>
      </w:tblGrid>
      <w:tr w:rsidR="007E0F57" w:rsidRPr="00F11B18" w14:paraId="65D40A83" w14:textId="77777777" w:rsidTr="00CD6DFA">
        <w:tc>
          <w:tcPr>
            <w:tcW w:w="3528" w:type="dxa"/>
            <w:shd w:val="clear" w:color="auto" w:fill="FDE9D9" w:themeFill="accent6" w:themeFillTint="33"/>
          </w:tcPr>
          <w:p w14:paraId="35EDA776"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Field Name</w:t>
            </w:r>
          </w:p>
        </w:tc>
        <w:tc>
          <w:tcPr>
            <w:tcW w:w="1710" w:type="dxa"/>
            <w:shd w:val="clear" w:color="auto" w:fill="FDE9D9" w:themeFill="accent6" w:themeFillTint="33"/>
          </w:tcPr>
          <w:p w14:paraId="793E2910"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60BA4ACA"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Validation</w:t>
            </w:r>
          </w:p>
        </w:tc>
      </w:tr>
      <w:tr w:rsidR="007E0F57" w:rsidRPr="00F11B18" w14:paraId="606F8EFD" w14:textId="77777777" w:rsidTr="00CD6DFA">
        <w:tc>
          <w:tcPr>
            <w:tcW w:w="3528" w:type="dxa"/>
          </w:tcPr>
          <w:p w14:paraId="12A42958"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Agree/Disagree to Proposed Audit plan</w:t>
            </w:r>
          </w:p>
        </w:tc>
        <w:tc>
          <w:tcPr>
            <w:tcW w:w="1710" w:type="dxa"/>
          </w:tcPr>
          <w:p w14:paraId="3ED2E212"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Radio button</w:t>
            </w:r>
          </w:p>
        </w:tc>
        <w:tc>
          <w:tcPr>
            <w:tcW w:w="3078" w:type="dxa"/>
            <w:vAlign w:val="center"/>
          </w:tcPr>
          <w:p w14:paraId="3B37A2DB"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Agree or Disagree</w:t>
            </w:r>
          </w:p>
        </w:tc>
      </w:tr>
      <w:tr w:rsidR="007E0F57" w:rsidRPr="00F11B18" w14:paraId="7A37F033" w14:textId="77777777" w:rsidTr="00CD6DFA">
        <w:tc>
          <w:tcPr>
            <w:tcW w:w="3528" w:type="dxa"/>
          </w:tcPr>
          <w:p w14:paraId="32CD5B2D" w14:textId="77777777" w:rsidR="007E0F57" w:rsidRPr="00F11B18" w:rsidRDefault="007E0F57" w:rsidP="00CD6DFA">
            <w:pPr>
              <w:rPr>
                <w:rFonts w:ascii="Arial" w:hAnsi="Arial" w:cs="Arial"/>
                <w:color w:val="FF0000"/>
                <w:sz w:val="24"/>
                <w:szCs w:val="24"/>
              </w:rPr>
            </w:pPr>
            <w:proofErr w:type="gramStart"/>
            <w:r w:rsidRPr="00F11B18">
              <w:rPr>
                <w:rFonts w:ascii="Arial" w:hAnsi="Arial" w:cs="Arial"/>
                <w:color w:val="FF0000"/>
                <w:sz w:val="24"/>
                <w:szCs w:val="24"/>
              </w:rPr>
              <w:t>Remarks(</w:t>
            </w:r>
            <w:proofErr w:type="gramEnd"/>
            <w:r w:rsidRPr="00F11B18">
              <w:rPr>
                <w:rFonts w:ascii="Arial" w:hAnsi="Arial" w:cs="Arial"/>
                <w:color w:val="FF0000"/>
                <w:sz w:val="24"/>
                <w:szCs w:val="24"/>
              </w:rPr>
              <w:t>can propose new date)</w:t>
            </w:r>
          </w:p>
        </w:tc>
        <w:tc>
          <w:tcPr>
            <w:tcW w:w="1710" w:type="dxa"/>
          </w:tcPr>
          <w:p w14:paraId="0B2F89F8"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39CCA08C"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Enable this field only if “Agree/Disagree to Audit plan” is </w:t>
            </w:r>
            <w:r w:rsidRPr="00F11B18">
              <w:rPr>
                <w:rFonts w:ascii="Arial" w:hAnsi="Arial" w:cs="Arial"/>
                <w:b/>
                <w:bCs/>
                <w:color w:val="FF0000"/>
                <w:sz w:val="24"/>
                <w:szCs w:val="24"/>
              </w:rPr>
              <w:t>Disagreed.</w:t>
            </w:r>
          </w:p>
        </w:tc>
      </w:tr>
      <w:tr w:rsidR="007E0F57" w:rsidRPr="00F11B18" w14:paraId="72317379" w14:textId="77777777" w:rsidTr="00CD6DFA">
        <w:tc>
          <w:tcPr>
            <w:tcW w:w="3528" w:type="dxa"/>
          </w:tcPr>
          <w:p w14:paraId="4F06D075"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1710" w:type="dxa"/>
          </w:tcPr>
          <w:p w14:paraId="53780320"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3078" w:type="dxa"/>
            <w:vAlign w:val="center"/>
          </w:tcPr>
          <w:p w14:paraId="3E1CCEAC"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Today’s Date</w:t>
            </w:r>
          </w:p>
        </w:tc>
      </w:tr>
    </w:tbl>
    <w:p w14:paraId="6E27E4BC" w14:textId="77777777" w:rsidR="007E0F57" w:rsidRPr="004D7FBB" w:rsidRDefault="007E0F57" w:rsidP="007E0F57">
      <w:pPr>
        <w:ind w:left="1260"/>
        <w:rPr>
          <w:rFonts w:ascii="Arial" w:hAnsi="Arial" w:cs="Arial"/>
          <w:color w:val="FF0000"/>
          <w:sz w:val="24"/>
          <w:szCs w:val="24"/>
        </w:rPr>
      </w:pPr>
      <w:r w:rsidRPr="00F11B18">
        <w:rPr>
          <w:rFonts w:ascii="Arial" w:hAnsi="Arial" w:cs="Arial"/>
          <w:color w:val="FF0000"/>
          <w:sz w:val="24"/>
          <w:szCs w:val="24"/>
        </w:rPr>
        <w:t>**Notify back to Applicant</w:t>
      </w:r>
    </w:p>
    <w:p w14:paraId="0B7F0333" w14:textId="77777777" w:rsidR="007E0F57" w:rsidRDefault="007E0F57" w:rsidP="007E0F57">
      <w:pPr>
        <w:pStyle w:val="Heading2"/>
        <w:numPr>
          <w:ilvl w:val="3"/>
          <w:numId w:val="1"/>
        </w:numPr>
        <w:ind w:left="1260" w:firstLine="0"/>
        <w:rPr>
          <w:rFonts w:ascii="Arial" w:hAnsi="Arial" w:cs="Arial"/>
          <w:color w:val="auto"/>
          <w:sz w:val="24"/>
          <w:szCs w:val="24"/>
        </w:rPr>
      </w:pPr>
      <w:r>
        <w:rPr>
          <w:rFonts w:ascii="Arial" w:hAnsi="Arial" w:cs="Arial"/>
          <w:color w:val="auto"/>
          <w:sz w:val="24"/>
          <w:szCs w:val="24"/>
        </w:rPr>
        <w:t>Non-Conformity Reporting (Role)</w:t>
      </w:r>
    </w:p>
    <w:p w14:paraId="22AA7B98" w14:textId="77777777" w:rsidR="007E0F57" w:rsidRPr="007E0F57" w:rsidRDefault="007E0F57" w:rsidP="007E0F57">
      <w:pPr>
        <w:pStyle w:val="ListParagraph"/>
        <w:ind w:left="360"/>
        <w:rPr>
          <w:color w:val="FF0000"/>
        </w:rPr>
      </w:pPr>
    </w:p>
    <w:tbl>
      <w:tblPr>
        <w:tblStyle w:val="TableGrid"/>
        <w:tblW w:w="0" w:type="auto"/>
        <w:tblInd w:w="1260" w:type="dxa"/>
        <w:tblLook w:val="04A0" w:firstRow="1" w:lastRow="0" w:firstColumn="1" w:lastColumn="0" w:noHBand="0" w:noVBand="1"/>
      </w:tblPr>
      <w:tblGrid>
        <w:gridCol w:w="3528"/>
        <w:gridCol w:w="1710"/>
        <w:gridCol w:w="3078"/>
      </w:tblGrid>
      <w:tr w:rsidR="007E0F57" w:rsidRPr="00F11B18" w14:paraId="524FB702" w14:textId="77777777" w:rsidTr="00CD6DFA">
        <w:tc>
          <w:tcPr>
            <w:tcW w:w="3528" w:type="dxa"/>
            <w:shd w:val="clear" w:color="auto" w:fill="FDE9D9" w:themeFill="accent6" w:themeFillTint="33"/>
          </w:tcPr>
          <w:p w14:paraId="01543550"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Field Name</w:t>
            </w:r>
          </w:p>
        </w:tc>
        <w:tc>
          <w:tcPr>
            <w:tcW w:w="1710" w:type="dxa"/>
            <w:shd w:val="clear" w:color="auto" w:fill="FDE9D9" w:themeFill="accent6" w:themeFillTint="33"/>
          </w:tcPr>
          <w:p w14:paraId="168DEF4B"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5E21D0AF"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Validation</w:t>
            </w:r>
          </w:p>
        </w:tc>
      </w:tr>
      <w:tr w:rsidR="007E0F57" w:rsidRPr="00F11B18" w14:paraId="774A8554" w14:textId="77777777" w:rsidTr="00CD6DFA">
        <w:tc>
          <w:tcPr>
            <w:tcW w:w="3528" w:type="dxa"/>
          </w:tcPr>
          <w:p w14:paraId="572C9966"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Name of the Applicant</w:t>
            </w:r>
          </w:p>
        </w:tc>
        <w:tc>
          <w:tcPr>
            <w:tcW w:w="1710" w:type="dxa"/>
          </w:tcPr>
          <w:p w14:paraId="6505B77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Select </w:t>
            </w:r>
          </w:p>
        </w:tc>
        <w:tc>
          <w:tcPr>
            <w:tcW w:w="3078" w:type="dxa"/>
            <w:vAlign w:val="center"/>
          </w:tcPr>
          <w:p w14:paraId="275B5EA4"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(Preliminary, Periodic, </w:t>
            </w:r>
            <w:proofErr w:type="gramStart"/>
            <w:r w:rsidRPr="00F11B18">
              <w:rPr>
                <w:rFonts w:ascii="Arial" w:hAnsi="Arial" w:cs="Arial"/>
                <w:color w:val="FF0000"/>
                <w:sz w:val="24"/>
                <w:szCs w:val="24"/>
              </w:rPr>
              <w:t>Other</w:t>
            </w:r>
            <w:proofErr w:type="gramEnd"/>
            <w:r w:rsidRPr="00F11B18">
              <w:rPr>
                <w:rFonts w:ascii="Arial" w:hAnsi="Arial" w:cs="Arial"/>
                <w:color w:val="FF0000"/>
                <w:sz w:val="24"/>
                <w:szCs w:val="24"/>
              </w:rPr>
              <w:t xml:space="preserve"> MS)</w:t>
            </w:r>
          </w:p>
        </w:tc>
      </w:tr>
      <w:tr w:rsidR="007E0F57" w:rsidRPr="00F11B18" w14:paraId="2ED56BF7" w14:textId="77777777" w:rsidTr="00CD6DFA">
        <w:tc>
          <w:tcPr>
            <w:tcW w:w="3528" w:type="dxa"/>
          </w:tcPr>
          <w:p w14:paraId="00E9D9DC"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Applicant/ Certification License No</w:t>
            </w:r>
          </w:p>
        </w:tc>
        <w:tc>
          <w:tcPr>
            <w:tcW w:w="1710" w:type="dxa"/>
          </w:tcPr>
          <w:p w14:paraId="26578798"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tcPr>
          <w:p w14:paraId="06F98E51" w14:textId="77777777" w:rsidR="007E0F57" w:rsidRPr="00F11B18" w:rsidRDefault="007E0F57" w:rsidP="00CD6DFA">
            <w:pPr>
              <w:rPr>
                <w:rFonts w:ascii="Arial" w:hAnsi="Arial" w:cs="Arial"/>
                <w:color w:val="FF0000"/>
                <w:sz w:val="24"/>
                <w:szCs w:val="24"/>
              </w:rPr>
            </w:pPr>
          </w:p>
        </w:tc>
      </w:tr>
      <w:tr w:rsidR="007E0F57" w:rsidRPr="00F11B18" w14:paraId="20EA141D" w14:textId="77777777" w:rsidTr="00CD6DFA">
        <w:tc>
          <w:tcPr>
            <w:tcW w:w="3528" w:type="dxa"/>
          </w:tcPr>
          <w:p w14:paraId="4C9BBD35"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Nature of audit</w:t>
            </w:r>
          </w:p>
        </w:tc>
        <w:tc>
          <w:tcPr>
            <w:tcW w:w="1710" w:type="dxa"/>
          </w:tcPr>
          <w:p w14:paraId="0DB66D9D"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Select </w:t>
            </w:r>
          </w:p>
        </w:tc>
        <w:tc>
          <w:tcPr>
            <w:tcW w:w="3078" w:type="dxa"/>
            <w:vAlign w:val="center"/>
          </w:tcPr>
          <w:p w14:paraId="2A97E99E"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(Preliminary visit, Factory audit, Surveillance audit, Recertification audit, Others)</w:t>
            </w:r>
          </w:p>
        </w:tc>
      </w:tr>
      <w:tr w:rsidR="007E0F57" w:rsidRPr="00F11B18" w14:paraId="3F2012AF" w14:textId="77777777" w:rsidTr="00CD6DFA">
        <w:tc>
          <w:tcPr>
            <w:tcW w:w="3528" w:type="dxa"/>
          </w:tcPr>
          <w:p w14:paraId="4F125B79"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Product for certification</w:t>
            </w:r>
          </w:p>
        </w:tc>
        <w:tc>
          <w:tcPr>
            <w:tcW w:w="1710" w:type="dxa"/>
          </w:tcPr>
          <w:p w14:paraId="0E4C20F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tcPr>
          <w:p w14:paraId="1999DF81" w14:textId="77777777" w:rsidR="007E0F57" w:rsidRPr="00F11B18" w:rsidRDefault="007E0F57" w:rsidP="00CD6DFA">
            <w:pPr>
              <w:rPr>
                <w:rFonts w:ascii="Arial" w:hAnsi="Arial" w:cs="Arial"/>
                <w:color w:val="FF0000"/>
                <w:sz w:val="24"/>
                <w:szCs w:val="24"/>
              </w:rPr>
            </w:pPr>
          </w:p>
        </w:tc>
      </w:tr>
      <w:tr w:rsidR="007E0F57" w:rsidRPr="00F11B18" w14:paraId="56000409" w14:textId="77777777" w:rsidTr="00CD6DFA">
        <w:tc>
          <w:tcPr>
            <w:tcW w:w="3528" w:type="dxa"/>
          </w:tcPr>
          <w:p w14:paraId="4C798D9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Audit Team</w:t>
            </w:r>
          </w:p>
        </w:tc>
        <w:tc>
          <w:tcPr>
            <w:tcW w:w="1710" w:type="dxa"/>
          </w:tcPr>
          <w:p w14:paraId="6E3A3877"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4A95202C" w14:textId="77777777" w:rsidR="007E0F57" w:rsidRPr="00F11B18" w:rsidRDefault="007E0F57" w:rsidP="00CD6DFA">
            <w:pPr>
              <w:rPr>
                <w:rFonts w:ascii="Arial" w:hAnsi="Arial" w:cs="Arial"/>
                <w:color w:val="FF0000"/>
                <w:sz w:val="24"/>
                <w:szCs w:val="24"/>
              </w:rPr>
            </w:pPr>
          </w:p>
        </w:tc>
      </w:tr>
      <w:tr w:rsidR="007E0F57" w:rsidRPr="00F11B18" w14:paraId="05D3F511" w14:textId="77777777" w:rsidTr="00CD6DFA">
        <w:tc>
          <w:tcPr>
            <w:tcW w:w="3528" w:type="dxa"/>
          </w:tcPr>
          <w:p w14:paraId="59A7B51E"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 of visit</w:t>
            </w:r>
          </w:p>
        </w:tc>
        <w:tc>
          <w:tcPr>
            <w:tcW w:w="1710" w:type="dxa"/>
          </w:tcPr>
          <w:p w14:paraId="11DC36A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3078" w:type="dxa"/>
            <w:vAlign w:val="center"/>
          </w:tcPr>
          <w:p w14:paraId="4829C769" w14:textId="77777777" w:rsidR="007E0F57" w:rsidRPr="00F11B18" w:rsidRDefault="007E0F57" w:rsidP="00CD6DFA">
            <w:pPr>
              <w:rPr>
                <w:rFonts w:ascii="Arial" w:hAnsi="Arial" w:cs="Arial"/>
                <w:color w:val="FF0000"/>
                <w:sz w:val="24"/>
                <w:szCs w:val="24"/>
              </w:rPr>
            </w:pPr>
          </w:p>
        </w:tc>
      </w:tr>
    </w:tbl>
    <w:p w14:paraId="2F6D5290" w14:textId="77777777" w:rsidR="007E0F57" w:rsidRPr="007E0F57" w:rsidRDefault="007E0F57" w:rsidP="007E0F57">
      <w:pPr>
        <w:pStyle w:val="ListParagraph"/>
        <w:ind w:left="360"/>
        <w:rPr>
          <w:rFonts w:ascii="Arial" w:hAnsi="Arial" w:cs="Arial"/>
          <w:color w:val="FF0000"/>
          <w:sz w:val="24"/>
          <w:szCs w:val="24"/>
        </w:rPr>
      </w:pPr>
    </w:p>
    <w:p w14:paraId="1005196F" w14:textId="77777777" w:rsidR="007E0F57" w:rsidRPr="007E0F57" w:rsidRDefault="007E0F57" w:rsidP="007E0F57">
      <w:pPr>
        <w:ind w:left="720"/>
        <w:rPr>
          <w:rFonts w:ascii="Arial" w:hAnsi="Arial" w:cs="Arial"/>
          <w:color w:val="FF0000"/>
          <w:sz w:val="24"/>
          <w:szCs w:val="24"/>
        </w:rPr>
      </w:pPr>
      <w:r w:rsidRPr="007E0F57">
        <w:rPr>
          <w:rFonts w:ascii="Arial" w:hAnsi="Arial" w:cs="Arial"/>
          <w:color w:val="FF0000"/>
          <w:sz w:val="24"/>
          <w:szCs w:val="24"/>
        </w:rPr>
        <w:t>Details of Nonconformities (add more button);</w:t>
      </w:r>
    </w:p>
    <w:tbl>
      <w:tblPr>
        <w:tblStyle w:val="TableGrid"/>
        <w:tblW w:w="0" w:type="auto"/>
        <w:tblInd w:w="1260" w:type="dxa"/>
        <w:tblLook w:val="04A0" w:firstRow="1" w:lastRow="0" w:firstColumn="1" w:lastColumn="0" w:noHBand="0" w:noVBand="1"/>
      </w:tblPr>
      <w:tblGrid>
        <w:gridCol w:w="3528"/>
        <w:gridCol w:w="1710"/>
        <w:gridCol w:w="3078"/>
      </w:tblGrid>
      <w:tr w:rsidR="007E0F57" w:rsidRPr="00F11B18" w14:paraId="70F5EA3F" w14:textId="77777777" w:rsidTr="00CD6DFA">
        <w:tc>
          <w:tcPr>
            <w:tcW w:w="3528" w:type="dxa"/>
            <w:shd w:val="clear" w:color="auto" w:fill="FDE9D9" w:themeFill="accent6" w:themeFillTint="33"/>
          </w:tcPr>
          <w:p w14:paraId="2EAD76DD"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Field Name</w:t>
            </w:r>
          </w:p>
        </w:tc>
        <w:tc>
          <w:tcPr>
            <w:tcW w:w="1710" w:type="dxa"/>
            <w:shd w:val="clear" w:color="auto" w:fill="FDE9D9" w:themeFill="accent6" w:themeFillTint="33"/>
          </w:tcPr>
          <w:p w14:paraId="4FB5D753"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0E12593B"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Validation</w:t>
            </w:r>
          </w:p>
        </w:tc>
      </w:tr>
      <w:tr w:rsidR="007E0F57" w:rsidRPr="00F11B18" w14:paraId="227AF3D8" w14:textId="77777777" w:rsidTr="00CD6DFA">
        <w:tc>
          <w:tcPr>
            <w:tcW w:w="3528" w:type="dxa"/>
          </w:tcPr>
          <w:p w14:paraId="25286D79"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Audit Criteria</w:t>
            </w:r>
          </w:p>
        </w:tc>
        <w:tc>
          <w:tcPr>
            <w:tcW w:w="1710" w:type="dxa"/>
          </w:tcPr>
          <w:p w14:paraId="1AFC74BB"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tcPr>
          <w:p w14:paraId="6216DF22" w14:textId="77777777" w:rsidR="007E0F57" w:rsidRPr="00F11B18" w:rsidRDefault="007E0F57" w:rsidP="00CD6DFA">
            <w:pPr>
              <w:rPr>
                <w:rFonts w:ascii="Arial" w:hAnsi="Arial" w:cs="Arial"/>
                <w:color w:val="FF0000"/>
                <w:sz w:val="24"/>
                <w:szCs w:val="24"/>
              </w:rPr>
            </w:pPr>
          </w:p>
        </w:tc>
      </w:tr>
      <w:tr w:rsidR="007E0F57" w:rsidRPr="00F11B18" w14:paraId="1EAE0E10" w14:textId="77777777" w:rsidTr="00CD6DFA">
        <w:tc>
          <w:tcPr>
            <w:tcW w:w="3528" w:type="dxa"/>
          </w:tcPr>
          <w:p w14:paraId="61E96CCC" w14:textId="77777777" w:rsidR="007E0F57" w:rsidRPr="00F11B18" w:rsidRDefault="007E0F57" w:rsidP="00CD6DFA">
            <w:pPr>
              <w:rPr>
                <w:rFonts w:ascii="Arial" w:hAnsi="Arial" w:cs="Arial"/>
                <w:color w:val="FF0000"/>
                <w:sz w:val="24"/>
                <w:szCs w:val="24"/>
              </w:rPr>
            </w:pPr>
            <w:r w:rsidRPr="00F11B18">
              <w:rPr>
                <w:rFonts w:ascii="Arial" w:hAnsi="Arial" w:cs="Arial"/>
                <w:color w:val="FF0000"/>
              </w:rPr>
              <w:t>Clause Number</w:t>
            </w:r>
          </w:p>
        </w:tc>
        <w:tc>
          <w:tcPr>
            <w:tcW w:w="1710" w:type="dxa"/>
          </w:tcPr>
          <w:p w14:paraId="52FFCB50"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3A27A9E8" w14:textId="77777777" w:rsidR="007E0F57" w:rsidRPr="00F11B18" w:rsidRDefault="007E0F57" w:rsidP="00CD6DFA">
            <w:pPr>
              <w:rPr>
                <w:rFonts w:ascii="Arial" w:hAnsi="Arial" w:cs="Arial"/>
                <w:color w:val="FF0000"/>
                <w:sz w:val="24"/>
                <w:szCs w:val="24"/>
              </w:rPr>
            </w:pPr>
          </w:p>
        </w:tc>
      </w:tr>
      <w:tr w:rsidR="007E0F57" w:rsidRPr="00F11B18" w14:paraId="52C127E1" w14:textId="77777777" w:rsidTr="00CD6DFA">
        <w:tc>
          <w:tcPr>
            <w:tcW w:w="3528" w:type="dxa"/>
          </w:tcPr>
          <w:p w14:paraId="165E3B0E" w14:textId="77777777" w:rsidR="007E0F57" w:rsidRPr="00F11B18" w:rsidRDefault="007E0F57" w:rsidP="00CD6DFA">
            <w:pPr>
              <w:rPr>
                <w:rFonts w:ascii="Arial" w:hAnsi="Arial" w:cs="Arial"/>
                <w:color w:val="FF0000"/>
              </w:rPr>
            </w:pPr>
            <w:r w:rsidRPr="00F11B18">
              <w:rPr>
                <w:rFonts w:ascii="Arial" w:hAnsi="Arial" w:cs="Arial"/>
                <w:color w:val="FF0000"/>
                <w:sz w:val="24"/>
                <w:szCs w:val="24"/>
              </w:rPr>
              <w:t>Nonconformity</w:t>
            </w:r>
          </w:p>
        </w:tc>
        <w:tc>
          <w:tcPr>
            <w:tcW w:w="1710" w:type="dxa"/>
          </w:tcPr>
          <w:p w14:paraId="380C4740"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Radio button</w:t>
            </w:r>
          </w:p>
        </w:tc>
        <w:tc>
          <w:tcPr>
            <w:tcW w:w="3078" w:type="dxa"/>
          </w:tcPr>
          <w:p w14:paraId="4A1640CF"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Yes and No</w:t>
            </w:r>
          </w:p>
        </w:tc>
      </w:tr>
      <w:tr w:rsidR="007E0F57" w:rsidRPr="00F11B18" w14:paraId="47DEF167" w14:textId="77777777" w:rsidTr="00CD6DFA">
        <w:tc>
          <w:tcPr>
            <w:tcW w:w="3528" w:type="dxa"/>
          </w:tcPr>
          <w:p w14:paraId="5723C50B" w14:textId="77777777" w:rsidR="007E0F57" w:rsidRPr="00F11B18" w:rsidRDefault="007E0F57" w:rsidP="00CD6DFA">
            <w:pPr>
              <w:rPr>
                <w:rFonts w:ascii="Arial" w:hAnsi="Arial" w:cs="Arial"/>
                <w:color w:val="FF0000"/>
              </w:rPr>
            </w:pPr>
            <w:r w:rsidRPr="00F11B18">
              <w:rPr>
                <w:rFonts w:ascii="Arial" w:hAnsi="Arial" w:cs="Arial"/>
                <w:color w:val="FF0000"/>
                <w:sz w:val="24"/>
                <w:szCs w:val="24"/>
              </w:rPr>
              <w:t>Nonconformity Category</w:t>
            </w:r>
          </w:p>
        </w:tc>
        <w:tc>
          <w:tcPr>
            <w:tcW w:w="1710" w:type="dxa"/>
          </w:tcPr>
          <w:p w14:paraId="124B1CD4"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Select</w:t>
            </w:r>
          </w:p>
        </w:tc>
        <w:tc>
          <w:tcPr>
            <w:tcW w:w="3078" w:type="dxa"/>
            <w:vAlign w:val="center"/>
          </w:tcPr>
          <w:p w14:paraId="669D9EB8"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If yes (Critical/Major/Minor)</w:t>
            </w:r>
          </w:p>
        </w:tc>
      </w:tr>
      <w:tr w:rsidR="007E0F57" w:rsidRPr="00F11B18" w14:paraId="26FBA602" w14:textId="77777777" w:rsidTr="00CD6DFA">
        <w:tc>
          <w:tcPr>
            <w:tcW w:w="3528" w:type="dxa"/>
          </w:tcPr>
          <w:p w14:paraId="4EDFE039"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Sl.no</w:t>
            </w:r>
          </w:p>
        </w:tc>
        <w:tc>
          <w:tcPr>
            <w:tcW w:w="1710" w:type="dxa"/>
          </w:tcPr>
          <w:p w14:paraId="7DA9C272"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number</w:t>
            </w:r>
          </w:p>
        </w:tc>
        <w:tc>
          <w:tcPr>
            <w:tcW w:w="3078" w:type="dxa"/>
            <w:vAlign w:val="center"/>
          </w:tcPr>
          <w:p w14:paraId="74958426" w14:textId="77777777" w:rsidR="007E0F57" w:rsidRPr="00F11B18" w:rsidRDefault="007E0F57" w:rsidP="00CD6DFA">
            <w:pPr>
              <w:rPr>
                <w:rFonts w:ascii="Arial" w:hAnsi="Arial" w:cs="Arial"/>
                <w:color w:val="FF0000"/>
                <w:sz w:val="24"/>
                <w:szCs w:val="24"/>
              </w:rPr>
            </w:pPr>
          </w:p>
        </w:tc>
      </w:tr>
      <w:tr w:rsidR="007E0F57" w:rsidRPr="00F11B18" w14:paraId="281DF489" w14:textId="77777777" w:rsidTr="00CD6DFA">
        <w:tc>
          <w:tcPr>
            <w:tcW w:w="3528" w:type="dxa"/>
          </w:tcPr>
          <w:p w14:paraId="1F1C6C7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Description of nonconformity </w:t>
            </w:r>
          </w:p>
        </w:tc>
        <w:tc>
          <w:tcPr>
            <w:tcW w:w="1710" w:type="dxa"/>
          </w:tcPr>
          <w:p w14:paraId="207A3E5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0CB57389" w14:textId="77777777" w:rsidR="007E0F57" w:rsidRPr="00F11B18" w:rsidRDefault="007E0F57" w:rsidP="00CD6DFA">
            <w:pPr>
              <w:rPr>
                <w:rFonts w:ascii="Arial" w:hAnsi="Arial" w:cs="Arial"/>
                <w:color w:val="FF0000"/>
                <w:sz w:val="24"/>
                <w:szCs w:val="24"/>
              </w:rPr>
            </w:pPr>
          </w:p>
        </w:tc>
      </w:tr>
      <w:tr w:rsidR="007E0F57" w:rsidRPr="00F11B18" w14:paraId="0621889C" w14:textId="77777777" w:rsidTr="00CD6DFA">
        <w:tc>
          <w:tcPr>
            <w:tcW w:w="3528" w:type="dxa"/>
          </w:tcPr>
          <w:p w14:paraId="203AF43A" w14:textId="77777777" w:rsidR="007E0F57" w:rsidRPr="00F11B18" w:rsidRDefault="007E0F57" w:rsidP="00CD6DFA">
            <w:pPr>
              <w:rPr>
                <w:rFonts w:ascii="Arial" w:hAnsi="Arial" w:cs="Arial"/>
                <w:color w:val="FF0000"/>
              </w:rPr>
            </w:pPr>
            <w:r w:rsidRPr="00F11B18">
              <w:rPr>
                <w:rFonts w:ascii="Arial" w:hAnsi="Arial" w:cs="Arial"/>
                <w:color w:val="FF0000"/>
              </w:rPr>
              <w:t>Date</w:t>
            </w:r>
          </w:p>
        </w:tc>
        <w:tc>
          <w:tcPr>
            <w:tcW w:w="1710" w:type="dxa"/>
          </w:tcPr>
          <w:p w14:paraId="10B8215A"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3078" w:type="dxa"/>
          </w:tcPr>
          <w:p w14:paraId="02E429BA" w14:textId="77777777" w:rsidR="007E0F57" w:rsidRPr="00F11B18" w:rsidRDefault="007E0F57" w:rsidP="00CD6DFA">
            <w:pPr>
              <w:rPr>
                <w:rFonts w:ascii="Arial" w:hAnsi="Arial" w:cs="Arial"/>
                <w:color w:val="FF0000"/>
                <w:sz w:val="24"/>
                <w:szCs w:val="24"/>
              </w:rPr>
            </w:pPr>
          </w:p>
        </w:tc>
      </w:tr>
    </w:tbl>
    <w:p w14:paraId="4F827974" w14:textId="77777777" w:rsidR="007E0F57" w:rsidRDefault="007E0F57" w:rsidP="007E0F57">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7E0F57" w:rsidRPr="00B039CD" w14:paraId="3DB0E707" w14:textId="77777777" w:rsidTr="00CD6DFA">
        <w:tc>
          <w:tcPr>
            <w:tcW w:w="3528" w:type="dxa"/>
            <w:shd w:val="clear" w:color="auto" w:fill="FDE9D9" w:themeFill="accent6" w:themeFillTint="33"/>
          </w:tcPr>
          <w:p w14:paraId="5B7A2B20" w14:textId="77777777" w:rsidR="007E0F57" w:rsidRPr="00B039CD" w:rsidRDefault="007E0F57" w:rsidP="00CD6DFA">
            <w:pPr>
              <w:jc w:val="center"/>
              <w:rPr>
                <w:rFonts w:ascii="Arial" w:hAnsi="Arial" w:cs="Arial"/>
                <w:sz w:val="24"/>
                <w:szCs w:val="24"/>
              </w:rPr>
            </w:pPr>
            <w:r w:rsidRPr="00B039CD">
              <w:rPr>
                <w:rFonts w:ascii="Arial" w:hAnsi="Arial" w:cs="Arial"/>
                <w:sz w:val="24"/>
                <w:szCs w:val="24"/>
              </w:rPr>
              <w:lastRenderedPageBreak/>
              <w:t>Field Name</w:t>
            </w:r>
          </w:p>
        </w:tc>
        <w:tc>
          <w:tcPr>
            <w:tcW w:w="1710" w:type="dxa"/>
            <w:shd w:val="clear" w:color="auto" w:fill="FDE9D9" w:themeFill="accent6" w:themeFillTint="33"/>
          </w:tcPr>
          <w:p w14:paraId="78D54CEE" w14:textId="77777777" w:rsidR="007E0F57" w:rsidRPr="00B039CD" w:rsidRDefault="007E0F57" w:rsidP="00CD6DFA">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29F52C4A" w14:textId="77777777" w:rsidR="007E0F57" w:rsidRPr="00B039CD" w:rsidRDefault="007E0F57" w:rsidP="00CD6DFA">
            <w:pPr>
              <w:jc w:val="center"/>
              <w:rPr>
                <w:rFonts w:ascii="Arial" w:hAnsi="Arial" w:cs="Arial"/>
                <w:sz w:val="24"/>
                <w:szCs w:val="24"/>
              </w:rPr>
            </w:pPr>
            <w:r w:rsidRPr="00B039CD">
              <w:rPr>
                <w:rFonts w:ascii="Arial" w:hAnsi="Arial" w:cs="Arial"/>
                <w:sz w:val="24"/>
                <w:szCs w:val="24"/>
              </w:rPr>
              <w:t>Validation</w:t>
            </w:r>
          </w:p>
        </w:tc>
      </w:tr>
      <w:tr w:rsidR="007E0F57" w:rsidRPr="00B039CD" w14:paraId="00E410B2" w14:textId="77777777" w:rsidTr="00CD6DFA">
        <w:tc>
          <w:tcPr>
            <w:tcW w:w="3528" w:type="dxa"/>
          </w:tcPr>
          <w:p w14:paraId="469BD0B5" w14:textId="77777777" w:rsidR="007E0F57" w:rsidRPr="00B039CD" w:rsidRDefault="007E0F57" w:rsidP="00CD6DFA">
            <w:pPr>
              <w:rPr>
                <w:rFonts w:ascii="Arial" w:hAnsi="Arial" w:cs="Arial"/>
                <w:sz w:val="24"/>
                <w:szCs w:val="24"/>
              </w:rPr>
            </w:pPr>
            <w:r w:rsidRPr="00E84A81">
              <w:rPr>
                <w:rFonts w:ascii="Arial" w:hAnsi="Arial" w:cs="Arial"/>
                <w:sz w:val="24"/>
                <w:szCs w:val="24"/>
              </w:rPr>
              <w:t>Acknowledgement of report copy</w:t>
            </w:r>
          </w:p>
        </w:tc>
        <w:tc>
          <w:tcPr>
            <w:tcW w:w="1710" w:type="dxa"/>
          </w:tcPr>
          <w:p w14:paraId="62A28F6F" w14:textId="77777777" w:rsidR="007E0F57" w:rsidRPr="00B039CD" w:rsidRDefault="007E0F57" w:rsidP="00CD6DFA">
            <w:pPr>
              <w:rPr>
                <w:rFonts w:ascii="Arial" w:hAnsi="Arial" w:cs="Arial"/>
                <w:sz w:val="24"/>
                <w:szCs w:val="24"/>
              </w:rPr>
            </w:pPr>
            <w:r>
              <w:rPr>
                <w:rFonts w:ascii="Arial" w:hAnsi="Arial" w:cs="Arial"/>
                <w:sz w:val="24"/>
                <w:szCs w:val="24"/>
              </w:rPr>
              <w:t>Check box</w:t>
            </w:r>
          </w:p>
        </w:tc>
        <w:tc>
          <w:tcPr>
            <w:tcW w:w="3078" w:type="dxa"/>
            <w:vAlign w:val="center"/>
          </w:tcPr>
          <w:p w14:paraId="116593CE" w14:textId="77777777" w:rsidR="007E0F57" w:rsidRPr="00B039CD" w:rsidRDefault="007E0F57" w:rsidP="00CD6DFA">
            <w:pPr>
              <w:rPr>
                <w:rFonts w:ascii="Arial" w:hAnsi="Arial" w:cs="Arial"/>
                <w:sz w:val="24"/>
                <w:szCs w:val="24"/>
              </w:rPr>
            </w:pPr>
          </w:p>
        </w:tc>
      </w:tr>
      <w:tr w:rsidR="007E0F57" w:rsidRPr="00B039CD" w14:paraId="7B805059" w14:textId="77777777" w:rsidTr="00CD6DFA">
        <w:tc>
          <w:tcPr>
            <w:tcW w:w="3528" w:type="dxa"/>
          </w:tcPr>
          <w:p w14:paraId="48611B62" w14:textId="77777777" w:rsidR="007E0F57" w:rsidRPr="00B039CD" w:rsidRDefault="007E0F57" w:rsidP="00CD6DFA">
            <w:pPr>
              <w:rPr>
                <w:rFonts w:ascii="Arial" w:hAnsi="Arial" w:cs="Arial"/>
                <w:sz w:val="24"/>
                <w:szCs w:val="24"/>
              </w:rPr>
            </w:pPr>
            <w:r w:rsidRPr="00E84A81">
              <w:rPr>
                <w:rFonts w:ascii="Arial" w:hAnsi="Arial" w:cs="Arial"/>
                <w:sz w:val="24"/>
                <w:szCs w:val="24"/>
              </w:rPr>
              <w:t>Discrepancies have been fully explained and understood by the firm</w:t>
            </w:r>
          </w:p>
        </w:tc>
        <w:tc>
          <w:tcPr>
            <w:tcW w:w="1710" w:type="dxa"/>
          </w:tcPr>
          <w:p w14:paraId="50646A93" w14:textId="77777777" w:rsidR="007E0F57" w:rsidRPr="00B039CD" w:rsidRDefault="007E0F57" w:rsidP="00CD6DFA">
            <w:pPr>
              <w:rPr>
                <w:rFonts w:ascii="Arial" w:hAnsi="Arial" w:cs="Arial"/>
                <w:sz w:val="24"/>
                <w:szCs w:val="24"/>
              </w:rPr>
            </w:pPr>
          </w:p>
        </w:tc>
        <w:tc>
          <w:tcPr>
            <w:tcW w:w="3078" w:type="dxa"/>
          </w:tcPr>
          <w:p w14:paraId="375964E4" w14:textId="77777777" w:rsidR="007E0F57" w:rsidRPr="00B039CD" w:rsidRDefault="007E0F57" w:rsidP="00CD6DFA">
            <w:pPr>
              <w:rPr>
                <w:rFonts w:ascii="Arial" w:hAnsi="Arial" w:cs="Arial"/>
                <w:sz w:val="24"/>
                <w:szCs w:val="24"/>
              </w:rPr>
            </w:pPr>
          </w:p>
        </w:tc>
      </w:tr>
      <w:tr w:rsidR="007E0F57" w:rsidRPr="00B039CD" w14:paraId="1932873D" w14:textId="77777777" w:rsidTr="00CD6DFA">
        <w:tc>
          <w:tcPr>
            <w:tcW w:w="3528" w:type="dxa"/>
          </w:tcPr>
          <w:p w14:paraId="04975827" w14:textId="77777777" w:rsidR="007E0F57" w:rsidRPr="00E84A81" w:rsidRDefault="007E0F57" w:rsidP="00CD6DFA">
            <w:pPr>
              <w:rPr>
                <w:rFonts w:ascii="Arial" w:hAnsi="Arial" w:cs="Arial"/>
                <w:sz w:val="24"/>
                <w:szCs w:val="24"/>
              </w:rPr>
            </w:pPr>
            <w:r w:rsidRPr="00E84A81">
              <w:rPr>
                <w:rFonts w:ascii="Arial" w:hAnsi="Arial" w:cs="Arial"/>
                <w:sz w:val="24"/>
                <w:szCs w:val="24"/>
              </w:rPr>
              <w:t>Confirmation of agreed or proposed corrective actions to be made to BAFRA within ____ days.</w:t>
            </w:r>
          </w:p>
        </w:tc>
        <w:tc>
          <w:tcPr>
            <w:tcW w:w="1710" w:type="dxa"/>
          </w:tcPr>
          <w:p w14:paraId="3D1D8059" w14:textId="77777777" w:rsidR="007E0F57" w:rsidRPr="00B039CD" w:rsidRDefault="007E0F57" w:rsidP="00CD6DFA">
            <w:pPr>
              <w:rPr>
                <w:rFonts w:ascii="Arial" w:hAnsi="Arial" w:cs="Arial"/>
                <w:sz w:val="24"/>
                <w:szCs w:val="24"/>
              </w:rPr>
            </w:pPr>
            <w:r>
              <w:rPr>
                <w:rFonts w:ascii="Arial" w:hAnsi="Arial" w:cs="Arial"/>
                <w:sz w:val="24"/>
                <w:szCs w:val="24"/>
              </w:rPr>
              <w:t>number</w:t>
            </w:r>
          </w:p>
        </w:tc>
        <w:tc>
          <w:tcPr>
            <w:tcW w:w="3078" w:type="dxa"/>
          </w:tcPr>
          <w:p w14:paraId="2FD1A84E" w14:textId="77777777" w:rsidR="007E0F57" w:rsidRPr="00B039CD" w:rsidRDefault="007E0F57" w:rsidP="00CD6DFA">
            <w:pPr>
              <w:rPr>
                <w:rFonts w:ascii="Arial" w:hAnsi="Arial" w:cs="Arial"/>
                <w:sz w:val="24"/>
                <w:szCs w:val="24"/>
              </w:rPr>
            </w:pPr>
            <w:r w:rsidRPr="0063328C">
              <w:rPr>
                <w:rFonts w:ascii="Arial" w:hAnsi="Arial" w:cs="Arial"/>
                <w:sz w:val="24"/>
                <w:szCs w:val="24"/>
              </w:rPr>
              <w:t>Should accept only number, should not accept special character</w:t>
            </w:r>
          </w:p>
        </w:tc>
      </w:tr>
      <w:tr w:rsidR="007E0F57" w:rsidRPr="00B039CD" w14:paraId="51CA37D3" w14:textId="77777777" w:rsidTr="00CD6DFA">
        <w:tc>
          <w:tcPr>
            <w:tcW w:w="3528" w:type="dxa"/>
          </w:tcPr>
          <w:p w14:paraId="427AECE7" w14:textId="77777777" w:rsidR="007E0F57" w:rsidRPr="00E84A81" w:rsidRDefault="007E0F57" w:rsidP="00CD6DFA">
            <w:pPr>
              <w:rPr>
                <w:rFonts w:ascii="Arial" w:hAnsi="Arial" w:cs="Arial"/>
                <w:sz w:val="24"/>
                <w:szCs w:val="24"/>
              </w:rPr>
            </w:pPr>
            <w:commentRangeStart w:id="187"/>
            <w:r w:rsidRPr="00E84A81">
              <w:rPr>
                <w:rFonts w:ascii="Arial" w:hAnsi="Arial" w:cs="Arial"/>
                <w:sz w:val="24"/>
                <w:szCs w:val="24"/>
              </w:rPr>
              <w:t>Sample drawn along with test request to be deposited within ------- days within the laboratory</w:t>
            </w:r>
          </w:p>
        </w:tc>
        <w:tc>
          <w:tcPr>
            <w:tcW w:w="1710" w:type="dxa"/>
          </w:tcPr>
          <w:p w14:paraId="00DF272C" w14:textId="77777777" w:rsidR="007E0F57" w:rsidRDefault="007E0F57" w:rsidP="00CD6DFA">
            <w:pPr>
              <w:rPr>
                <w:rFonts w:ascii="Arial" w:hAnsi="Arial" w:cs="Arial"/>
                <w:sz w:val="24"/>
                <w:szCs w:val="24"/>
              </w:rPr>
            </w:pPr>
            <w:r>
              <w:rPr>
                <w:rFonts w:ascii="Arial" w:hAnsi="Arial" w:cs="Arial"/>
                <w:sz w:val="24"/>
                <w:szCs w:val="24"/>
              </w:rPr>
              <w:t>number</w:t>
            </w:r>
          </w:p>
        </w:tc>
        <w:tc>
          <w:tcPr>
            <w:tcW w:w="3078" w:type="dxa"/>
          </w:tcPr>
          <w:p w14:paraId="0BEE80E1" w14:textId="77777777" w:rsidR="007E0F57" w:rsidRPr="0063328C" w:rsidRDefault="007E0F57" w:rsidP="00CD6DFA">
            <w:pPr>
              <w:rPr>
                <w:rFonts w:ascii="Arial" w:hAnsi="Arial" w:cs="Arial"/>
                <w:sz w:val="24"/>
                <w:szCs w:val="24"/>
              </w:rPr>
            </w:pPr>
            <w:r w:rsidRPr="0063328C">
              <w:rPr>
                <w:rFonts w:ascii="Arial" w:hAnsi="Arial" w:cs="Arial"/>
                <w:sz w:val="24"/>
                <w:szCs w:val="24"/>
              </w:rPr>
              <w:t>Should accept only number, should not accept special character</w:t>
            </w:r>
          </w:p>
          <w:p w14:paraId="57D2EC90" w14:textId="77777777" w:rsidR="007E0F57" w:rsidRPr="00B039CD" w:rsidRDefault="007E0F57" w:rsidP="00CD6DFA">
            <w:pPr>
              <w:rPr>
                <w:rFonts w:ascii="Arial" w:hAnsi="Arial" w:cs="Arial"/>
                <w:sz w:val="24"/>
                <w:szCs w:val="24"/>
              </w:rPr>
            </w:pPr>
          </w:p>
        </w:tc>
      </w:tr>
      <w:tr w:rsidR="007E0F57" w:rsidRPr="00B039CD" w14:paraId="35B9CA47" w14:textId="77777777" w:rsidTr="00CD6DFA">
        <w:tc>
          <w:tcPr>
            <w:tcW w:w="3528" w:type="dxa"/>
          </w:tcPr>
          <w:p w14:paraId="55CC8433" w14:textId="77777777" w:rsidR="007E0F57" w:rsidRPr="00E84A81" w:rsidRDefault="007E0F57" w:rsidP="00CD6DFA">
            <w:pPr>
              <w:rPr>
                <w:rFonts w:ascii="Arial" w:hAnsi="Arial" w:cs="Arial"/>
                <w:sz w:val="24"/>
                <w:szCs w:val="24"/>
              </w:rPr>
            </w:pPr>
            <w:r>
              <w:rPr>
                <w:rFonts w:ascii="Arial" w:hAnsi="Arial" w:cs="Arial"/>
                <w:sz w:val="24"/>
                <w:szCs w:val="24"/>
              </w:rPr>
              <w:t xml:space="preserve">Submit button </w:t>
            </w:r>
          </w:p>
        </w:tc>
        <w:tc>
          <w:tcPr>
            <w:tcW w:w="1710" w:type="dxa"/>
          </w:tcPr>
          <w:p w14:paraId="21F87D9C" w14:textId="77777777" w:rsidR="007E0F57" w:rsidRDefault="007E0F57" w:rsidP="00CD6DFA">
            <w:pPr>
              <w:rPr>
                <w:rFonts w:ascii="Arial" w:hAnsi="Arial" w:cs="Arial"/>
                <w:sz w:val="24"/>
                <w:szCs w:val="24"/>
              </w:rPr>
            </w:pPr>
            <w:r>
              <w:rPr>
                <w:rFonts w:ascii="Arial" w:hAnsi="Arial" w:cs="Arial"/>
                <w:sz w:val="24"/>
                <w:szCs w:val="24"/>
              </w:rPr>
              <w:t xml:space="preserve">Button </w:t>
            </w:r>
          </w:p>
        </w:tc>
        <w:tc>
          <w:tcPr>
            <w:tcW w:w="3078" w:type="dxa"/>
          </w:tcPr>
          <w:p w14:paraId="54F77E6C" w14:textId="77777777" w:rsidR="007E0F57" w:rsidRPr="00B039CD" w:rsidRDefault="007E0F57" w:rsidP="00CD6DFA">
            <w:pPr>
              <w:rPr>
                <w:rFonts w:ascii="Arial" w:hAnsi="Arial" w:cs="Arial"/>
                <w:sz w:val="24"/>
                <w:szCs w:val="24"/>
              </w:rPr>
            </w:pPr>
          </w:p>
        </w:tc>
      </w:tr>
    </w:tbl>
    <w:p w14:paraId="3391E5DA" w14:textId="77777777" w:rsidR="007E0F57" w:rsidRDefault="007E0F57" w:rsidP="007E0F57">
      <w:pPr>
        <w:rPr>
          <w:rFonts w:ascii="Arial" w:hAnsi="Arial" w:cs="Arial"/>
        </w:rPr>
      </w:pPr>
      <w:r w:rsidRPr="008B57AE">
        <w:rPr>
          <w:rFonts w:ascii="Arial" w:hAnsi="Arial" w:cs="Arial"/>
        </w:rPr>
        <w:tab/>
        <w:t>**</w:t>
      </w:r>
      <w:r>
        <w:rPr>
          <w:rFonts w:ascii="Arial" w:hAnsi="Arial" w:cs="Arial"/>
        </w:rPr>
        <w:t xml:space="preserve"> If rejected, send NC to applicant</w:t>
      </w:r>
    </w:p>
    <w:p w14:paraId="7F2BB0C9" w14:textId="77777777" w:rsidR="007E0F57" w:rsidRDefault="007E0F57" w:rsidP="007E0F57">
      <w:pPr>
        <w:rPr>
          <w:rFonts w:ascii="Arial" w:hAnsi="Arial" w:cs="Arial"/>
        </w:rPr>
      </w:pPr>
      <w:r>
        <w:rPr>
          <w:rFonts w:ascii="Arial" w:hAnsi="Arial" w:cs="Arial"/>
        </w:rPr>
        <w:tab/>
        <w:t xml:space="preserve">        ** If approved/rejected, </w:t>
      </w:r>
      <w:r w:rsidRPr="008B57AE">
        <w:rPr>
          <w:rFonts w:ascii="Arial" w:hAnsi="Arial" w:cs="Arial"/>
        </w:rPr>
        <w:t>shared</w:t>
      </w:r>
      <w:r>
        <w:rPr>
          <w:rFonts w:ascii="Arial" w:hAnsi="Arial" w:cs="Arial"/>
        </w:rPr>
        <w:t xml:space="preserve"> report</w:t>
      </w:r>
      <w:r w:rsidRPr="008B57AE">
        <w:rPr>
          <w:rFonts w:ascii="Arial" w:hAnsi="Arial" w:cs="Arial"/>
        </w:rPr>
        <w:t xml:space="preserve"> with BAFRA Head and Field Office</w:t>
      </w:r>
    </w:p>
    <w:commentRangeEnd w:id="187"/>
    <w:p w14:paraId="4A2A11FE" w14:textId="77777777" w:rsidR="007E0F57" w:rsidRDefault="007E0F57" w:rsidP="007E0F57">
      <w:pPr>
        <w:pStyle w:val="Heading2"/>
        <w:numPr>
          <w:ilvl w:val="3"/>
          <w:numId w:val="1"/>
        </w:numPr>
        <w:ind w:hanging="450"/>
        <w:rPr>
          <w:rFonts w:ascii="Arial" w:hAnsi="Arial" w:cs="Arial"/>
          <w:color w:val="auto"/>
          <w:sz w:val="24"/>
          <w:szCs w:val="24"/>
        </w:rPr>
      </w:pPr>
      <w:r>
        <w:rPr>
          <w:rStyle w:val="CommentReference"/>
          <w:rFonts w:asciiTheme="minorHAnsi" w:eastAsiaTheme="minorHAnsi" w:hAnsiTheme="minorHAnsi" w:cstheme="minorBidi"/>
          <w:b w:val="0"/>
          <w:bCs w:val="0"/>
          <w:color w:val="auto"/>
        </w:rPr>
        <w:commentReference w:id="187"/>
      </w:r>
      <w:r>
        <w:rPr>
          <w:rFonts w:ascii="Arial" w:hAnsi="Arial" w:cs="Arial"/>
          <w:color w:val="auto"/>
          <w:sz w:val="24"/>
          <w:szCs w:val="24"/>
        </w:rPr>
        <w:t>Re-Response to Non-Conformity (Role)</w:t>
      </w:r>
    </w:p>
    <w:p w14:paraId="4B012A98" w14:textId="77777777" w:rsidR="007E0F57" w:rsidRDefault="007E0F57" w:rsidP="007E0F57">
      <w:pPr>
        <w:ind w:left="540" w:firstLine="720"/>
        <w:rPr>
          <w:rFonts w:ascii="Arial" w:hAnsi="Arial" w:cs="Arial"/>
          <w:color w:val="FF0000"/>
          <w:sz w:val="24"/>
          <w:szCs w:val="24"/>
        </w:rPr>
      </w:pPr>
    </w:p>
    <w:p w14:paraId="06CBE396" w14:textId="77777777" w:rsidR="007E0F57" w:rsidRPr="00F11B18" w:rsidRDefault="007E0F57" w:rsidP="007E0F57">
      <w:pPr>
        <w:ind w:left="540" w:firstLine="720"/>
        <w:rPr>
          <w:rFonts w:ascii="Arial" w:hAnsi="Arial" w:cs="Arial"/>
          <w:color w:val="FF0000"/>
          <w:sz w:val="24"/>
          <w:szCs w:val="24"/>
        </w:rPr>
      </w:pPr>
      <w:r w:rsidRPr="00F11B18">
        <w:rPr>
          <w:rFonts w:ascii="Arial" w:hAnsi="Arial" w:cs="Arial"/>
          <w:color w:val="FF0000"/>
          <w:sz w:val="24"/>
          <w:szCs w:val="24"/>
        </w:rPr>
        <w:t>** view all the response from applicant and provide response and close NC</w:t>
      </w:r>
    </w:p>
    <w:p w14:paraId="56E6A737" w14:textId="77777777" w:rsidR="007E0F57" w:rsidRPr="002A66BD" w:rsidRDefault="007E0F57" w:rsidP="007E0F57">
      <w:pPr>
        <w:pStyle w:val="ListParagraph"/>
        <w:ind w:left="1260"/>
        <w:rPr>
          <w:rFonts w:ascii="Arial" w:hAnsi="Arial" w:cs="Arial"/>
          <w:sz w:val="24"/>
          <w:szCs w:val="24"/>
        </w:rPr>
      </w:pPr>
      <w:r>
        <w:rPr>
          <w:rFonts w:ascii="Arial" w:hAnsi="Arial" w:cs="Arial"/>
          <w:sz w:val="24"/>
          <w:szCs w:val="24"/>
        </w:rPr>
        <w:t>Response (show response to non-conformity by applicant in the following format);</w:t>
      </w:r>
    </w:p>
    <w:tbl>
      <w:tblPr>
        <w:tblStyle w:val="TableGrid"/>
        <w:tblW w:w="0" w:type="auto"/>
        <w:tblInd w:w="1260" w:type="dxa"/>
        <w:tblLook w:val="04A0" w:firstRow="1" w:lastRow="0" w:firstColumn="1" w:lastColumn="0" w:noHBand="0" w:noVBand="1"/>
      </w:tblPr>
      <w:tblGrid>
        <w:gridCol w:w="3528"/>
        <w:gridCol w:w="1710"/>
        <w:gridCol w:w="3078"/>
      </w:tblGrid>
      <w:tr w:rsidR="007E0F57" w:rsidRPr="00F11B18" w14:paraId="00DA023E" w14:textId="77777777" w:rsidTr="00CD6DFA">
        <w:tc>
          <w:tcPr>
            <w:tcW w:w="3528" w:type="dxa"/>
            <w:shd w:val="clear" w:color="auto" w:fill="FDE9D9" w:themeFill="accent6" w:themeFillTint="33"/>
          </w:tcPr>
          <w:p w14:paraId="69A9CBE2"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Field Name</w:t>
            </w:r>
          </w:p>
        </w:tc>
        <w:tc>
          <w:tcPr>
            <w:tcW w:w="1710" w:type="dxa"/>
            <w:shd w:val="clear" w:color="auto" w:fill="FDE9D9" w:themeFill="accent6" w:themeFillTint="33"/>
          </w:tcPr>
          <w:p w14:paraId="31FF9450"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34E99A87"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Validation</w:t>
            </w:r>
          </w:p>
        </w:tc>
      </w:tr>
      <w:tr w:rsidR="007E0F57" w:rsidRPr="00F11B18" w14:paraId="6F1C7E8A" w14:textId="77777777" w:rsidTr="00CD6DFA">
        <w:tc>
          <w:tcPr>
            <w:tcW w:w="3528" w:type="dxa"/>
          </w:tcPr>
          <w:p w14:paraId="4694A5CB"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Audit Criteria</w:t>
            </w:r>
          </w:p>
        </w:tc>
        <w:tc>
          <w:tcPr>
            <w:tcW w:w="1710" w:type="dxa"/>
          </w:tcPr>
          <w:p w14:paraId="4FA92919"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Merge w:val="restart"/>
          </w:tcPr>
          <w:p w14:paraId="279A8CE9"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pull</w:t>
            </w:r>
          </w:p>
        </w:tc>
      </w:tr>
      <w:tr w:rsidR="007E0F57" w:rsidRPr="00F11B18" w14:paraId="7C6E87AA" w14:textId="77777777" w:rsidTr="00CD6DFA">
        <w:tc>
          <w:tcPr>
            <w:tcW w:w="3528" w:type="dxa"/>
          </w:tcPr>
          <w:p w14:paraId="332F614E" w14:textId="77777777" w:rsidR="007E0F57" w:rsidRPr="00F11B18" w:rsidRDefault="007E0F57" w:rsidP="00CD6DFA">
            <w:pPr>
              <w:rPr>
                <w:rFonts w:ascii="Arial" w:hAnsi="Arial" w:cs="Arial"/>
                <w:color w:val="FF0000"/>
                <w:sz w:val="24"/>
                <w:szCs w:val="24"/>
              </w:rPr>
            </w:pPr>
            <w:r w:rsidRPr="00F11B18">
              <w:rPr>
                <w:rFonts w:ascii="Arial" w:hAnsi="Arial" w:cs="Arial"/>
                <w:color w:val="FF0000"/>
              </w:rPr>
              <w:t>Clause Number</w:t>
            </w:r>
          </w:p>
        </w:tc>
        <w:tc>
          <w:tcPr>
            <w:tcW w:w="1710" w:type="dxa"/>
          </w:tcPr>
          <w:p w14:paraId="3BB4B9D7"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Merge/>
            <w:vAlign w:val="center"/>
          </w:tcPr>
          <w:p w14:paraId="1F4A320B" w14:textId="77777777" w:rsidR="007E0F57" w:rsidRPr="00F11B18" w:rsidRDefault="007E0F57" w:rsidP="00CD6DFA">
            <w:pPr>
              <w:rPr>
                <w:rFonts w:ascii="Arial" w:hAnsi="Arial" w:cs="Arial"/>
                <w:color w:val="FF0000"/>
                <w:sz w:val="24"/>
                <w:szCs w:val="24"/>
              </w:rPr>
            </w:pPr>
          </w:p>
        </w:tc>
      </w:tr>
      <w:tr w:rsidR="007E0F57" w:rsidRPr="00F11B18" w14:paraId="00CF43EF" w14:textId="77777777" w:rsidTr="00CD6DFA">
        <w:tc>
          <w:tcPr>
            <w:tcW w:w="3528" w:type="dxa"/>
          </w:tcPr>
          <w:p w14:paraId="37578363" w14:textId="77777777" w:rsidR="007E0F57" w:rsidRPr="00F11B18" w:rsidRDefault="007E0F57" w:rsidP="00CD6DFA">
            <w:pPr>
              <w:rPr>
                <w:rFonts w:ascii="Arial" w:hAnsi="Arial" w:cs="Arial"/>
                <w:color w:val="FF0000"/>
              </w:rPr>
            </w:pPr>
            <w:r w:rsidRPr="00F11B18">
              <w:rPr>
                <w:rFonts w:ascii="Arial" w:hAnsi="Arial" w:cs="Arial"/>
                <w:color w:val="FF0000"/>
                <w:sz w:val="24"/>
                <w:szCs w:val="24"/>
              </w:rPr>
              <w:t>Nonconformity Category</w:t>
            </w:r>
          </w:p>
        </w:tc>
        <w:tc>
          <w:tcPr>
            <w:tcW w:w="1710" w:type="dxa"/>
          </w:tcPr>
          <w:p w14:paraId="335845E8"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Select</w:t>
            </w:r>
          </w:p>
        </w:tc>
        <w:tc>
          <w:tcPr>
            <w:tcW w:w="3078" w:type="dxa"/>
            <w:vMerge/>
            <w:vAlign w:val="center"/>
          </w:tcPr>
          <w:p w14:paraId="5C7EA00F" w14:textId="77777777" w:rsidR="007E0F57" w:rsidRPr="00F11B18" w:rsidRDefault="007E0F57" w:rsidP="00CD6DFA">
            <w:pPr>
              <w:rPr>
                <w:rFonts w:ascii="Arial" w:hAnsi="Arial" w:cs="Arial"/>
                <w:color w:val="FF0000"/>
                <w:sz w:val="24"/>
                <w:szCs w:val="24"/>
              </w:rPr>
            </w:pPr>
          </w:p>
        </w:tc>
      </w:tr>
      <w:tr w:rsidR="007E0F57" w:rsidRPr="00F11B18" w14:paraId="16BF8CA0" w14:textId="77777777" w:rsidTr="00CD6DFA">
        <w:tc>
          <w:tcPr>
            <w:tcW w:w="3528" w:type="dxa"/>
          </w:tcPr>
          <w:p w14:paraId="2A6DCB3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Sl.no</w:t>
            </w:r>
          </w:p>
        </w:tc>
        <w:tc>
          <w:tcPr>
            <w:tcW w:w="1710" w:type="dxa"/>
          </w:tcPr>
          <w:p w14:paraId="5118E673"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number</w:t>
            </w:r>
          </w:p>
        </w:tc>
        <w:tc>
          <w:tcPr>
            <w:tcW w:w="3078" w:type="dxa"/>
            <w:vMerge/>
            <w:vAlign w:val="center"/>
          </w:tcPr>
          <w:p w14:paraId="434DB257" w14:textId="77777777" w:rsidR="007E0F57" w:rsidRPr="00F11B18" w:rsidRDefault="007E0F57" w:rsidP="00CD6DFA">
            <w:pPr>
              <w:rPr>
                <w:rFonts w:ascii="Arial" w:hAnsi="Arial" w:cs="Arial"/>
                <w:color w:val="FF0000"/>
                <w:sz w:val="24"/>
                <w:szCs w:val="24"/>
              </w:rPr>
            </w:pPr>
          </w:p>
        </w:tc>
      </w:tr>
      <w:tr w:rsidR="007E0F57" w:rsidRPr="00F11B18" w14:paraId="12F665B6" w14:textId="77777777" w:rsidTr="00CD6DFA">
        <w:tc>
          <w:tcPr>
            <w:tcW w:w="3528" w:type="dxa"/>
          </w:tcPr>
          <w:p w14:paraId="4D828182"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 xml:space="preserve">Description of nonconformity </w:t>
            </w:r>
          </w:p>
        </w:tc>
        <w:tc>
          <w:tcPr>
            <w:tcW w:w="1710" w:type="dxa"/>
          </w:tcPr>
          <w:p w14:paraId="22AF3896"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Merge/>
            <w:vAlign w:val="center"/>
          </w:tcPr>
          <w:p w14:paraId="371A9C99" w14:textId="77777777" w:rsidR="007E0F57" w:rsidRPr="00F11B18" w:rsidRDefault="007E0F57" w:rsidP="00CD6DFA">
            <w:pPr>
              <w:rPr>
                <w:rFonts w:ascii="Arial" w:hAnsi="Arial" w:cs="Arial"/>
                <w:color w:val="FF0000"/>
                <w:sz w:val="24"/>
                <w:szCs w:val="24"/>
              </w:rPr>
            </w:pPr>
          </w:p>
        </w:tc>
      </w:tr>
      <w:tr w:rsidR="007E0F57" w:rsidRPr="00F11B18" w14:paraId="4A7F0958" w14:textId="77777777" w:rsidTr="00CD6DFA">
        <w:tc>
          <w:tcPr>
            <w:tcW w:w="3528" w:type="dxa"/>
          </w:tcPr>
          <w:p w14:paraId="11A8BF93"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Corrective action proposed by Auditee</w:t>
            </w:r>
          </w:p>
        </w:tc>
        <w:tc>
          <w:tcPr>
            <w:tcW w:w="1710" w:type="dxa"/>
          </w:tcPr>
          <w:p w14:paraId="11CA36AF"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15A0879B"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pull</w:t>
            </w:r>
          </w:p>
        </w:tc>
      </w:tr>
      <w:tr w:rsidR="007E0F57" w:rsidRPr="00F11B18" w14:paraId="16903659" w14:textId="77777777" w:rsidTr="00CD6DFA">
        <w:tc>
          <w:tcPr>
            <w:tcW w:w="3528" w:type="dxa"/>
          </w:tcPr>
          <w:p w14:paraId="06964C1D"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Corrective action taken by Auditee</w:t>
            </w:r>
          </w:p>
        </w:tc>
        <w:tc>
          <w:tcPr>
            <w:tcW w:w="1710" w:type="dxa"/>
          </w:tcPr>
          <w:p w14:paraId="4EF2B187"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4F915C56"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pull</w:t>
            </w:r>
          </w:p>
        </w:tc>
      </w:tr>
      <w:tr w:rsidR="007E0F57" w:rsidRPr="00F11B18" w14:paraId="46E23428" w14:textId="77777777" w:rsidTr="00CD6DFA">
        <w:tc>
          <w:tcPr>
            <w:tcW w:w="3528" w:type="dxa"/>
          </w:tcPr>
          <w:p w14:paraId="3581A569" w14:textId="77777777" w:rsidR="007E0F57" w:rsidRPr="00F11B18" w:rsidRDefault="007E0F57" w:rsidP="00CD6DFA">
            <w:pPr>
              <w:rPr>
                <w:rFonts w:ascii="Arial" w:hAnsi="Arial" w:cs="Arial"/>
                <w:color w:val="FF0000"/>
                <w:sz w:val="24"/>
                <w:szCs w:val="24"/>
              </w:rPr>
            </w:pPr>
            <w:r w:rsidRPr="00F11B18">
              <w:rPr>
                <w:rFonts w:ascii="Arial" w:hAnsi="Arial" w:cs="Arial"/>
                <w:color w:val="FF0000"/>
              </w:rPr>
              <w:t>Date</w:t>
            </w:r>
          </w:p>
        </w:tc>
        <w:tc>
          <w:tcPr>
            <w:tcW w:w="1710" w:type="dxa"/>
          </w:tcPr>
          <w:p w14:paraId="49B38602"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3078" w:type="dxa"/>
            <w:vAlign w:val="center"/>
          </w:tcPr>
          <w:p w14:paraId="0728E4E7"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Auto pull</w:t>
            </w:r>
          </w:p>
        </w:tc>
      </w:tr>
      <w:tr w:rsidR="007E0F57" w:rsidRPr="00F11B18" w14:paraId="6CEBF496" w14:textId="77777777" w:rsidTr="00CD6DFA">
        <w:tc>
          <w:tcPr>
            <w:tcW w:w="3528" w:type="dxa"/>
          </w:tcPr>
          <w:p w14:paraId="6EF7ABE2" w14:textId="77777777" w:rsidR="007E0F57" w:rsidRPr="00F11B18" w:rsidRDefault="007E0F57" w:rsidP="00CD6DFA">
            <w:pPr>
              <w:rPr>
                <w:rFonts w:ascii="Arial" w:hAnsi="Arial" w:cs="Arial"/>
                <w:color w:val="FF0000"/>
              </w:rPr>
            </w:pPr>
            <w:r w:rsidRPr="00F11B18">
              <w:rPr>
                <w:rFonts w:ascii="Arial" w:hAnsi="Arial" w:cs="Arial"/>
                <w:color w:val="FF0000"/>
              </w:rPr>
              <w:t>Corrective action verified by the auditor</w:t>
            </w:r>
          </w:p>
        </w:tc>
        <w:tc>
          <w:tcPr>
            <w:tcW w:w="1710" w:type="dxa"/>
          </w:tcPr>
          <w:p w14:paraId="2E89F6A3"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vAlign w:val="center"/>
          </w:tcPr>
          <w:p w14:paraId="7DC796AA" w14:textId="77777777" w:rsidR="007E0F57" w:rsidRPr="00F11B18" w:rsidRDefault="007E0F57" w:rsidP="00CD6DFA">
            <w:pPr>
              <w:rPr>
                <w:rFonts w:ascii="Arial" w:hAnsi="Arial" w:cs="Arial"/>
                <w:color w:val="FF0000"/>
                <w:sz w:val="24"/>
                <w:szCs w:val="24"/>
              </w:rPr>
            </w:pPr>
          </w:p>
        </w:tc>
      </w:tr>
      <w:tr w:rsidR="007E0F57" w:rsidRPr="00F11B18" w14:paraId="5216E760" w14:textId="77777777" w:rsidTr="00CD6DFA">
        <w:tc>
          <w:tcPr>
            <w:tcW w:w="3528" w:type="dxa"/>
          </w:tcPr>
          <w:p w14:paraId="33131002" w14:textId="77777777" w:rsidR="007E0F57" w:rsidRPr="00F11B18" w:rsidRDefault="007E0F57" w:rsidP="00CD6DFA">
            <w:pPr>
              <w:rPr>
                <w:rFonts w:ascii="Arial" w:hAnsi="Arial" w:cs="Arial"/>
                <w:color w:val="FF0000"/>
              </w:rPr>
            </w:pPr>
            <w:r w:rsidRPr="00F11B18">
              <w:rPr>
                <w:rFonts w:ascii="Arial" w:hAnsi="Arial" w:cs="Arial"/>
                <w:color w:val="FF0000"/>
              </w:rPr>
              <w:t>Closure of NC</w:t>
            </w:r>
          </w:p>
        </w:tc>
        <w:tc>
          <w:tcPr>
            <w:tcW w:w="1710" w:type="dxa"/>
          </w:tcPr>
          <w:p w14:paraId="7D59FDC1"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Radio button</w:t>
            </w:r>
          </w:p>
        </w:tc>
        <w:tc>
          <w:tcPr>
            <w:tcW w:w="3078" w:type="dxa"/>
          </w:tcPr>
          <w:p w14:paraId="0068DDF0"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Yes and No</w:t>
            </w:r>
          </w:p>
        </w:tc>
      </w:tr>
      <w:tr w:rsidR="007E0F57" w:rsidRPr="00F11B18" w14:paraId="112014FB" w14:textId="77777777" w:rsidTr="00CD6DFA">
        <w:tc>
          <w:tcPr>
            <w:tcW w:w="3528" w:type="dxa"/>
          </w:tcPr>
          <w:p w14:paraId="53B727A4" w14:textId="77777777" w:rsidR="007E0F57" w:rsidRPr="00F11B18" w:rsidRDefault="007E0F57" w:rsidP="00CD6DFA">
            <w:pPr>
              <w:rPr>
                <w:rFonts w:ascii="Arial" w:hAnsi="Arial" w:cs="Arial"/>
                <w:color w:val="FF0000"/>
              </w:rPr>
            </w:pPr>
            <w:r w:rsidRPr="00F11B18">
              <w:rPr>
                <w:rFonts w:ascii="Arial" w:hAnsi="Arial" w:cs="Arial"/>
                <w:color w:val="FF0000"/>
              </w:rPr>
              <w:t>Date</w:t>
            </w:r>
          </w:p>
        </w:tc>
        <w:tc>
          <w:tcPr>
            <w:tcW w:w="1710" w:type="dxa"/>
          </w:tcPr>
          <w:p w14:paraId="347897AB"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date</w:t>
            </w:r>
          </w:p>
        </w:tc>
        <w:tc>
          <w:tcPr>
            <w:tcW w:w="3078" w:type="dxa"/>
          </w:tcPr>
          <w:p w14:paraId="115F53D7" w14:textId="77777777" w:rsidR="007E0F57" w:rsidRPr="00F11B18" w:rsidRDefault="007E0F57" w:rsidP="00CD6DFA">
            <w:pPr>
              <w:rPr>
                <w:rFonts w:ascii="Arial" w:hAnsi="Arial" w:cs="Arial"/>
                <w:color w:val="FF0000"/>
                <w:sz w:val="24"/>
                <w:szCs w:val="24"/>
              </w:rPr>
            </w:pPr>
          </w:p>
        </w:tc>
      </w:tr>
    </w:tbl>
    <w:p w14:paraId="16D1ABAA" w14:textId="77777777" w:rsidR="007E0F57" w:rsidRDefault="007E0F57" w:rsidP="007E0F57"/>
    <w:p w14:paraId="04B3615E" w14:textId="77777777" w:rsidR="007E0F57" w:rsidRPr="00F11B18" w:rsidRDefault="007E0F57" w:rsidP="007E0F57">
      <w:pPr>
        <w:ind w:left="1260"/>
        <w:jc w:val="both"/>
        <w:rPr>
          <w:rFonts w:ascii="Arial" w:hAnsi="Arial" w:cs="Arial"/>
          <w:color w:val="FF0000"/>
          <w:sz w:val="24"/>
          <w:szCs w:val="24"/>
        </w:rPr>
      </w:pPr>
      <w:r w:rsidRPr="00F11B18">
        <w:rPr>
          <w:rFonts w:ascii="Arial" w:hAnsi="Arial" w:cs="Arial"/>
          <w:color w:val="FF0000"/>
          <w:sz w:val="24"/>
          <w:szCs w:val="24"/>
        </w:rPr>
        <w:t>** When the NCs are closed by the auditor, then enable (Forward) button for recommendation.</w:t>
      </w:r>
    </w:p>
    <w:p w14:paraId="70AB06FF" w14:textId="77777777" w:rsidR="007E0F57" w:rsidRPr="00F11B18" w:rsidRDefault="007E0F57" w:rsidP="007E0F57">
      <w:pPr>
        <w:ind w:left="1260"/>
        <w:jc w:val="both"/>
        <w:rPr>
          <w:rFonts w:ascii="Arial" w:hAnsi="Arial" w:cs="Arial"/>
          <w:color w:val="FF0000"/>
          <w:sz w:val="24"/>
          <w:szCs w:val="24"/>
        </w:rPr>
      </w:pPr>
      <w:r w:rsidRPr="00F11B18">
        <w:rPr>
          <w:rFonts w:ascii="Arial" w:hAnsi="Arial" w:cs="Arial"/>
          <w:color w:val="FF0000"/>
          <w:sz w:val="24"/>
          <w:szCs w:val="24"/>
        </w:rPr>
        <w:lastRenderedPageBreak/>
        <w:t xml:space="preserve">** When the NCs are not closed by the auditor, then enable re-response by the applicant.  </w:t>
      </w:r>
    </w:p>
    <w:p w14:paraId="6C385926" w14:textId="77777777" w:rsidR="007E0F57" w:rsidRPr="00F11B18" w:rsidRDefault="007E0F57" w:rsidP="007E0F57">
      <w:pPr>
        <w:ind w:left="1260"/>
        <w:rPr>
          <w:rFonts w:ascii="Arial" w:hAnsi="Arial" w:cs="Arial"/>
          <w:bCs/>
          <w:color w:val="FF0000"/>
          <w:sz w:val="24"/>
          <w:szCs w:val="24"/>
        </w:rPr>
      </w:pPr>
      <w:r w:rsidRPr="00F11B18">
        <w:rPr>
          <w:rFonts w:ascii="Arial" w:hAnsi="Arial" w:cs="Arial"/>
          <w:bCs/>
          <w:color w:val="FF0000"/>
          <w:sz w:val="24"/>
          <w:szCs w:val="24"/>
        </w:rPr>
        <w:t xml:space="preserve">Recommendation (submit this to BAFRA head office): </w:t>
      </w:r>
    </w:p>
    <w:tbl>
      <w:tblPr>
        <w:tblStyle w:val="TableGrid"/>
        <w:tblW w:w="0" w:type="auto"/>
        <w:tblInd w:w="1260" w:type="dxa"/>
        <w:tblLook w:val="04A0" w:firstRow="1" w:lastRow="0" w:firstColumn="1" w:lastColumn="0" w:noHBand="0" w:noVBand="1"/>
      </w:tblPr>
      <w:tblGrid>
        <w:gridCol w:w="3528"/>
        <w:gridCol w:w="1710"/>
        <w:gridCol w:w="3078"/>
      </w:tblGrid>
      <w:tr w:rsidR="007E0F57" w:rsidRPr="00F11B18" w14:paraId="40E09FC1" w14:textId="77777777" w:rsidTr="00CD6DFA">
        <w:tc>
          <w:tcPr>
            <w:tcW w:w="3528" w:type="dxa"/>
            <w:shd w:val="clear" w:color="auto" w:fill="FDE9D9" w:themeFill="accent6" w:themeFillTint="33"/>
          </w:tcPr>
          <w:p w14:paraId="48C0F207"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Field Name</w:t>
            </w:r>
          </w:p>
        </w:tc>
        <w:tc>
          <w:tcPr>
            <w:tcW w:w="1710" w:type="dxa"/>
            <w:shd w:val="clear" w:color="auto" w:fill="FDE9D9" w:themeFill="accent6" w:themeFillTint="33"/>
          </w:tcPr>
          <w:p w14:paraId="2D11CDB0"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Input Type</w:t>
            </w:r>
          </w:p>
        </w:tc>
        <w:tc>
          <w:tcPr>
            <w:tcW w:w="3078" w:type="dxa"/>
            <w:shd w:val="clear" w:color="auto" w:fill="FDE9D9" w:themeFill="accent6" w:themeFillTint="33"/>
          </w:tcPr>
          <w:p w14:paraId="1F0C95EE" w14:textId="77777777" w:rsidR="007E0F57" w:rsidRPr="00F11B18" w:rsidRDefault="007E0F57" w:rsidP="00CD6DFA">
            <w:pPr>
              <w:jc w:val="center"/>
              <w:rPr>
                <w:rFonts w:ascii="Arial" w:hAnsi="Arial" w:cs="Arial"/>
                <w:color w:val="FF0000"/>
                <w:sz w:val="24"/>
                <w:szCs w:val="24"/>
              </w:rPr>
            </w:pPr>
            <w:r w:rsidRPr="00F11B18">
              <w:rPr>
                <w:rFonts w:ascii="Arial" w:hAnsi="Arial" w:cs="Arial"/>
                <w:color w:val="FF0000"/>
                <w:sz w:val="24"/>
                <w:szCs w:val="24"/>
              </w:rPr>
              <w:t>Validation</w:t>
            </w:r>
          </w:p>
        </w:tc>
      </w:tr>
      <w:tr w:rsidR="007E0F57" w:rsidRPr="00F11B18" w14:paraId="17DEFC42" w14:textId="77777777" w:rsidTr="00CD6DFA">
        <w:tc>
          <w:tcPr>
            <w:tcW w:w="3528" w:type="dxa"/>
          </w:tcPr>
          <w:p w14:paraId="045D9638" w14:textId="77777777" w:rsidR="007E0F57" w:rsidRPr="00F11B18" w:rsidRDefault="007E0F57" w:rsidP="00CD6DFA">
            <w:pPr>
              <w:rPr>
                <w:rFonts w:ascii="Arial" w:hAnsi="Arial" w:cs="Arial"/>
                <w:bCs/>
                <w:color w:val="FF0000"/>
              </w:rPr>
            </w:pPr>
            <w:r w:rsidRPr="00F11B18">
              <w:rPr>
                <w:rFonts w:ascii="Arial" w:hAnsi="Arial" w:cs="Arial"/>
                <w:bCs/>
                <w:color w:val="FF0000"/>
                <w:sz w:val="24"/>
                <w:szCs w:val="24"/>
              </w:rPr>
              <w:t>Recommendation</w:t>
            </w:r>
          </w:p>
        </w:tc>
        <w:tc>
          <w:tcPr>
            <w:tcW w:w="1710" w:type="dxa"/>
          </w:tcPr>
          <w:p w14:paraId="1558936D" w14:textId="77777777" w:rsidR="007E0F57" w:rsidRPr="00F11B18" w:rsidRDefault="007E0F57" w:rsidP="00CD6DFA">
            <w:pPr>
              <w:rPr>
                <w:rFonts w:ascii="Arial" w:hAnsi="Arial" w:cs="Arial"/>
                <w:color w:val="FF0000"/>
                <w:sz w:val="24"/>
                <w:szCs w:val="24"/>
              </w:rPr>
            </w:pPr>
            <w:r w:rsidRPr="00F11B18">
              <w:rPr>
                <w:rFonts w:ascii="Arial" w:hAnsi="Arial" w:cs="Arial"/>
                <w:color w:val="FF0000"/>
                <w:sz w:val="24"/>
                <w:szCs w:val="24"/>
              </w:rPr>
              <w:t>Text area</w:t>
            </w:r>
          </w:p>
        </w:tc>
        <w:tc>
          <w:tcPr>
            <w:tcW w:w="3078" w:type="dxa"/>
          </w:tcPr>
          <w:p w14:paraId="021C6F1A" w14:textId="77777777" w:rsidR="007E0F57" w:rsidRPr="00F11B18" w:rsidRDefault="007E0F57" w:rsidP="00CD6DFA">
            <w:pPr>
              <w:rPr>
                <w:rFonts w:ascii="Arial" w:hAnsi="Arial" w:cs="Arial"/>
                <w:color w:val="FF0000"/>
                <w:sz w:val="24"/>
                <w:szCs w:val="24"/>
              </w:rPr>
            </w:pPr>
          </w:p>
        </w:tc>
      </w:tr>
    </w:tbl>
    <w:p w14:paraId="60803237" w14:textId="77777777" w:rsidR="007E0F57" w:rsidRPr="007E0F57" w:rsidRDefault="007E0F57" w:rsidP="007E0F57"/>
    <w:p w14:paraId="31134857" w14:textId="77777777" w:rsidR="007E0F57" w:rsidRPr="00F11B18" w:rsidRDefault="007E0F57" w:rsidP="007E0F57">
      <w:pPr>
        <w:pStyle w:val="Heading2"/>
        <w:numPr>
          <w:ilvl w:val="3"/>
          <w:numId w:val="1"/>
        </w:numPr>
        <w:ind w:left="1260" w:firstLine="0"/>
        <w:rPr>
          <w:rFonts w:ascii="Arial" w:hAnsi="Arial" w:cs="Arial"/>
          <w:color w:val="FF0000"/>
          <w:sz w:val="24"/>
          <w:szCs w:val="24"/>
        </w:rPr>
      </w:pPr>
      <w:r w:rsidRPr="00F11B18">
        <w:rPr>
          <w:rFonts w:ascii="Arial" w:hAnsi="Arial" w:cs="Arial"/>
          <w:color w:val="FF0000"/>
          <w:sz w:val="24"/>
          <w:szCs w:val="24"/>
        </w:rPr>
        <w:t>Share Audit Report (Role)</w:t>
      </w:r>
    </w:p>
    <w:p w14:paraId="4BCAFBB6" w14:textId="77777777" w:rsidR="007E0F57" w:rsidRDefault="007E0F57" w:rsidP="007E0F57">
      <w:pPr>
        <w:ind w:left="1260"/>
        <w:rPr>
          <w:rFonts w:ascii="Arial" w:hAnsi="Arial" w:cs="Arial"/>
          <w:color w:val="FF0000"/>
          <w:sz w:val="24"/>
          <w:szCs w:val="24"/>
        </w:rPr>
      </w:pPr>
      <w:r w:rsidRPr="00F11B18">
        <w:rPr>
          <w:rFonts w:ascii="Arial" w:hAnsi="Arial" w:cs="Arial"/>
          <w:color w:val="FF0000"/>
          <w:sz w:val="24"/>
          <w:szCs w:val="24"/>
        </w:rPr>
        <w:t>**upload the Audit report and share with Applicant and BAFRA Head office.</w:t>
      </w:r>
    </w:p>
    <w:p w14:paraId="4527413F" w14:textId="77777777" w:rsidR="007E0F57" w:rsidRDefault="007E0F57" w:rsidP="007E0F57">
      <w:pPr>
        <w:ind w:left="1260"/>
        <w:rPr>
          <w:rFonts w:ascii="Arial" w:hAnsi="Arial" w:cs="Arial"/>
          <w:color w:val="FF0000"/>
          <w:sz w:val="24"/>
          <w:szCs w:val="24"/>
        </w:rPr>
      </w:pPr>
    </w:p>
    <w:p w14:paraId="0DFED659" w14:textId="77777777" w:rsidR="00995750" w:rsidRPr="0087658A" w:rsidRDefault="00995750" w:rsidP="007E0F57">
      <w:pPr>
        <w:pStyle w:val="Heading1"/>
        <w:numPr>
          <w:ilvl w:val="0"/>
          <w:numId w:val="1"/>
        </w:numPr>
        <w:rPr>
          <w:rFonts w:ascii="Arial" w:hAnsi="Arial" w:cs="Arial"/>
          <w:color w:val="auto"/>
        </w:rPr>
      </w:pPr>
      <w:bookmarkStart w:id="188" w:name="_Toc53514971"/>
      <w:bookmarkEnd w:id="186"/>
      <w:r>
        <w:rPr>
          <w:rFonts w:ascii="Arial" w:hAnsi="Arial" w:cs="Arial"/>
          <w:color w:val="auto"/>
        </w:rPr>
        <w:t>Food Product</w:t>
      </w:r>
      <w:r w:rsidRPr="00A86717">
        <w:rPr>
          <w:rFonts w:ascii="Arial" w:hAnsi="Arial" w:cs="Arial"/>
          <w:color w:val="auto"/>
        </w:rPr>
        <w:t xml:space="preserve"> Certification</w:t>
      </w:r>
      <w:bookmarkEnd w:id="188"/>
    </w:p>
    <w:p w14:paraId="0471BA40" w14:textId="77777777" w:rsidR="00995750" w:rsidRDefault="00995750" w:rsidP="007E0F57">
      <w:pPr>
        <w:pStyle w:val="Heading2"/>
        <w:numPr>
          <w:ilvl w:val="1"/>
          <w:numId w:val="1"/>
        </w:numPr>
        <w:ind w:hanging="540"/>
        <w:rPr>
          <w:rFonts w:ascii="Arial" w:hAnsi="Arial" w:cs="Arial"/>
          <w:color w:val="auto"/>
          <w:sz w:val="24"/>
          <w:szCs w:val="24"/>
        </w:rPr>
      </w:pPr>
      <w:bookmarkStart w:id="189" w:name="_Toc53514972"/>
      <w:r>
        <w:rPr>
          <w:rFonts w:ascii="Arial" w:hAnsi="Arial" w:cs="Arial"/>
          <w:color w:val="auto"/>
          <w:sz w:val="24"/>
          <w:szCs w:val="24"/>
        </w:rPr>
        <w:t>Service Name: Food Product</w:t>
      </w:r>
      <w:r w:rsidRPr="00A86717">
        <w:rPr>
          <w:rFonts w:ascii="Arial" w:hAnsi="Arial" w:cs="Arial"/>
          <w:color w:val="auto"/>
          <w:sz w:val="24"/>
          <w:szCs w:val="24"/>
        </w:rPr>
        <w:t xml:space="preserve"> Certification</w:t>
      </w:r>
      <w:bookmarkEnd w:id="189"/>
    </w:p>
    <w:p w14:paraId="1A02D948" w14:textId="77777777" w:rsidR="00995750" w:rsidRDefault="00995750" w:rsidP="007E0F57">
      <w:pPr>
        <w:pStyle w:val="Heading2"/>
        <w:numPr>
          <w:ilvl w:val="1"/>
          <w:numId w:val="1"/>
        </w:numPr>
        <w:ind w:left="540" w:hanging="360"/>
        <w:rPr>
          <w:rFonts w:ascii="Arial" w:hAnsi="Arial" w:cs="Arial"/>
          <w:color w:val="auto"/>
          <w:sz w:val="24"/>
          <w:szCs w:val="24"/>
        </w:rPr>
      </w:pPr>
      <w:bookmarkStart w:id="190" w:name="_Toc53514973"/>
      <w:r>
        <w:rPr>
          <w:rFonts w:ascii="Arial" w:hAnsi="Arial" w:cs="Arial"/>
          <w:color w:val="auto"/>
          <w:sz w:val="24"/>
          <w:szCs w:val="24"/>
        </w:rPr>
        <w:t>Process Flow</w:t>
      </w:r>
      <w:bookmarkEnd w:id="190"/>
    </w:p>
    <w:p w14:paraId="7A566330" w14:textId="77777777" w:rsidR="00566EA9" w:rsidRPr="00566EA9" w:rsidRDefault="00566EA9" w:rsidP="00566EA9"/>
    <w:p w14:paraId="5F2825F1" w14:textId="77777777" w:rsidR="00995750" w:rsidRDefault="00995750" w:rsidP="00995750">
      <w:r>
        <w:rPr>
          <w:rFonts w:ascii="Arial" w:hAnsi="Arial" w:cs="Arial"/>
          <w:noProof/>
          <w:sz w:val="24"/>
          <w:szCs w:val="24"/>
        </w:rPr>
        <w:drawing>
          <wp:inline distT="0" distB="0" distL="0" distR="0" wp14:anchorId="02FDA016" wp14:editId="56F32337">
            <wp:extent cx="5929630" cy="4290695"/>
            <wp:effectExtent l="0" t="0" r="0" b="0"/>
            <wp:docPr id="16" name="Picture 16" descr="Screen Shot 2020-10-10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10-10 at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9630" cy="4290695"/>
                    </a:xfrm>
                    <a:prstGeom prst="rect">
                      <a:avLst/>
                    </a:prstGeom>
                    <a:noFill/>
                    <a:ln>
                      <a:noFill/>
                    </a:ln>
                  </pic:spPr>
                </pic:pic>
              </a:graphicData>
            </a:graphic>
          </wp:inline>
        </w:drawing>
      </w:r>
    </w:p>
    <w:p w14:paraId="224471FC" w14:textId="77777777" w:rsidR="00995750" w:rsidRPr="008230B8" w:rsidRDefault="00995750" w:rsidP="00995750"/>
    <w:p w14:paraId="36D58572" w14:textId="77777777" w:rsidR="00995750" w:rsidRDefault="00995750" w:rsidP="007E0F57">
      <w:pPr>
        <w:pStyle w:val="Heading2"/>
        <w:numPr>
          <w:ilvl w:val="1"/>
          <w:numId w:val="1"/>
        </w:numPr>
        <w:ind w:left="540" w:hanging="270"/>
        <w:rPr>
          <w:rFonts w:ascii="Arial" w:hAnsi="Arial" w:cs="Arial"/>
          <w:color w:val="auto"/>
          <w:sz w:val="24"/>
          <w:szCs w:val="24"/>
        </w:rPr>
      </w:pPr>
      <w:bookmarkStart w:id="191" w:name="_Toc53514974"/>
      <w:r>
        <w:rPr>
          <w:rFonts w:ascii="Arial" w:hAnsi="Arial" w:cs="Arial"/>
          <w:color w:val="auto"/>
          <w:sz w:val="24"/>
          <w:szCs w:val="24"/>
        </w:rPr>
        <w:t>Users and Roles</w:t>
      </w:r>
      <w:bookmarkEnd w:id="191"/>
    </w:p>
    <w:p w14:paraId="386D4965" w14:textId="77777777" w:rsidR="00995750" w:rsidRDefault="00995750" w:rsidP="007E0F57">
      <w:pPr>
        <w:pStyle w:val="Heading2"/>
        <w:numPr>
          <w:ilvl w:val="2"/>
          <w:numId w:val="1"/>
        </w:numPr>
        <w:ind w:hanging="180"/>
        <w:rPr>
          <w:rFonts w:ascii="Arial" w:hAnsi="Arial" w:cs="Arial"/>
          <w:color w:val="auto"/>
          <w:sz w:val="24"/>
          <w:szCs w:val="24"/>
        </w:rPr>
      </w:pPr>
      <w:bookmarkStart w:id="192" w:name="_Toc53514975"/>
      <w:r>
        <w:rPr>
          <w:rFonts w:ascii="Arial" w:hAnsi="Arial" w:cs="Arial"/>
          <w:color w:val="auto"/>
          <w:sz w:val="24"/>
          <w:szCs w:val="24"/>
        </w:rPr>
        <w:t>Food Product Applicant (User)</w:t>
      </w:r>
      <w:bookmarkEnd w:id="192"/>
    </w:p>
    <w:p w14:paraId="53A57F82" w14:textId="77777777" w:rsidR="00995750" w:rsidRDefault="00995750" w:rsidP="007E0F57">
      <w:pPr>
        <w:pStyle w:val="Heading2"/>
        <w:numPr>
          <w:ilvl w:val="3"/>
          <w:numId w:val="1"/>
        </w:numPr>
        <w:ind w:left="1260" w:firstLine="0"/>
        <w:rPr>
          <w:rFonts w:ascii="Arial" w:hAnsi="Arial" w:cs="Arial"/>
          <w:color w:val="auto"/>
          <w:sz w:val="24"/>
          <w:szCs w:val="24"/>
        </w:rPr>
      </w:pPr>
      <w:bookmarkStart w:id="193" w:name="_Toc53514976"/>
      <w:r>
        <w:rPr>
          <w:rFonts w:ascii="Arial" w:hAnsi="Arial" w:cs="Arial"/>
          <w:color w:val="auto"/>
          <w:sz w:val="24"/>
          <w:szCs w:val="24"/>
        </w:rPr>
        <w:t>FPA Apply (Role)</w:t>
      </w:r>
      <w:bookmarkEnd w:id="193"/>
    </w:p>
    <w:p w14:paraId="0F197393" w14:textId="77777777" w:rsidR="00995750" w:rsidRDefault="00995750" w:rsidP="00995750">
      <w:pPr>
        <w:ind w:left="1260"/>
        <w:rPr>
          <w:rFonts w:ascii="Arial" w:hAnsi="Arial" w:cs="Arial"/>
          <w:sz w:val="24"/>
          <w:szCs w:val="24"/>
        </w:rPr>
      </w:pPr>
    </w:p>
    <w:p w14:paraId="5E737D9B" w14:textId="77777777" w:rsidR="00995750" w:rsidRDefault="00995750" w:rsidP="00995750">
      <w:pPr>
        <w:ind w:left="1260"/>
        <w:rPr>
          <w:rFonts w:ascii="Arial" w:hAnsi="Arial" w:cs="Arial"/>
          <w:sz w:val="24"/>
          <w:szCs w:val="24"/>
        </w:rPr>
      </w:pPr>
      <w:r>
        <w:rPr>
          <w:rFonts w:ascii="Arial" w:hAnsi="Arial" w:cs="Arial"/>
          <w:sz w:val="24"/>
          <w:szCs w:val="24"/>
        </w:rPr>
        <w:t>Name of Firm:</w:t>
      </w:r>
    </w:p>
    <w:tbl>
      <w:tblPr>
        <w:tblStyle w:val="TableGrid"/>
        <w:tblW w:w="0" w:type="auto"/>
        <w:tblInd w:w="1260" w:type="dxa"/>
        <w:tblLook w:val="04A0" w:firstRow="1" w:lastRow="0" w:firstColumn="1" w:lastColumn="0" w:noHBand="0" w:noVBand="1"/>
      </w:tblPr>
      <w:tblGrid>
        <w:gridCol w:w="3528"/>
        <w:gridCol w:w="1710"/>
        <w:gridCol w:w="3078"/>
      </w:tblGrid>
      <w:tr w:rsidR="00995750" w14:paraId="00B2EA5C" w14:textId="77777777" w:rsidTr="007637A4">
        <w:tc>
          <w:tcPr>
            <w:tcW w:w="3528" w:type="dxa"/>
            <w:shd w:val="clear" w:color="auto" w:fill="FDE9D9" w:themeFill="accent6" w:themeFillTint="33"/>
          </w:tcPr>
          <w:p w14:paraId="0FA68DC9"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39A0FC5"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485BB170"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Validation</w:t>
            </w:r>
          </w:p>
        </w:tc>
      </w:tr>
      <w:tr w:rsidR="00995750" w14:paraId="4589CC89" w14:textId="77777777" w:rsidTr="007637A4">
        <w:tc>
          <w:tcPr>
            <w:tcW w:w="3528" w:type="dxa"/>
          </w:tcPr>
          <w:p w14:paraId="6AD588A3" w14:textId="77777777" w:rsidR="00995750" w:rsidRDefault="00995750" w:rsidP="007637A4">
            <w:pPr>
              <w:rPr>
                <w:rFonts w:ascii="Arial" w:hAnsi="Arial" w:cs="Arial"/>
                <w:color w:val="000000"/>
                <w:sz w:val="24"/>
                <w:szCs w:val="24"/>
              </w:rPr>
            </w:pPr>
            <w:r>
              <w:rPr>
                <w:rFonts w:ascii="Arial" w:hAnsi="Arial" w:cs="Arial"/>
                <w:color w:val="000000"/>
                <w:sz w:val="24"/>
                <w:szCs w:val="24"/>
              </w:rPr>
              <w:t xml:space="preserve">Name of the firm </w:t>
            </w:r>
          </w:p>
        </w:tc>
        <w:tc>
          <w:tcPr>
            <w:tcW w:w="1710" w:type="dxa"/>
          </w:tcPr>
          <w:p w14:paraId="1CE7BE6B" w14:textId="77777777" w:rsidR="00995750" w:rsidRDefault="00995750" w:rsidP="007637A4">
            <w:pPr>
              <w:rPr>
                <w:rFonts w:ascii="Arial" w:hAnsi="Arial" w:cs="Arial"/>
                <w:sz w:val="24"/>
                <w:szCs w:val="24"/>
              </w:rPr>
            </w:pPr>
          </w:p>
        </w:tc>
        <w:tc>
          <w:tcPr>
            <w:tcW w:w="3078" w:type="dxa"/>
          </w:tcPr>
          <w:p w14:paraId="0180CECA" w14:textId="77777777" w:rsidR="00995750" w:rsidRDefault="00995750" w:rsidP="007637A4">
            <w:pPr>
              <w:rPr>
                <w:rFonts w:ascii="Arial" w:hAnsi="Arial" w:cs="Arial"/>
                <w:sz w:val="24"/>
                <w:szCs w:val="24"/>
              </w:rPr>
            </w:pPr>
          </w:p>
        </w:tc>
      </w:tr>
      <w:tr w:rsidR="00995750" w14:paraId="5C2BE94A" w14:textId="77777777" w:rsidTr="007637A4">
        <w:tc>
          <w:tcPr>
            <w:tcW w:w="3528" w:type="dxa"/>
          </w:tcPr>
          <w:p w14:paraId="5278839A" w14:textId="77777777" w:rsidR="00995750" w:rsidRDefault="00995750" w:rsidP="007637A4">
            <w:pPr>
              <w:rPr>
                <w:rFonts w:ascii="Arial" w:hAnsi="Arial" w:cs="Arial"/>
                <w:color w:val="000000"/>
                <w:sz w:val="24"/>
                <w:szCs w:val="24"/>
              </w:rPr>
            </w:pPr>
            <w:r>
              <w:rPr>
                <w:rFonts w:ascii="Arial" w:hAnsi="Arial" w:cs="Arial"/>
                <w:color w:val="000000"/>
                <w:sz w:val="24"/>
                <w:szCs w:val="24"/>
              </w:rPr>
              <w:t>Address: (postal address,</w:t>
            </w:r>
            <w:r w:rsidR="00B26694">
              <w:rPr>
                <w:rFonts w:ascii="Arial" w:hAnsi="Arial" w:cs="Arial"/>
                <w:color w:val="000000"/>
                <w:sz w:val="24"/>
                <w:szCs w:val="24"/>
              </w:rPr>
              <w:t xml:space="preserve"> </w:t>
            </w:r>
            <w:r>
              <w:rPr>
                <w:rFonts w:ascii="Arial" w:hAnsi="Arial" w:cs="Arial"/>
                <w:color w:val="000000"/>
                <w:sz w:val="24"/>
                <w:szCs w:val="24"/>
              </w:rPr>
              <w:t>city, street name)</w:t>
            </w:r>
          </w:p>
        </w:tc>
        <w:tc>
          <w:tcPr>
            <w:tcW w:w="1710" w:type="dxa"/>
          </w:tcPr>
          <w:p w14:paraId="745D9C75" w14:textId="77777777" w:rsidR="00995750" w:rsidRDefault="00995750" w:rsidP="007637A4">
            <w:pPr>
              <w:rPr>
                <w:rFonts w:ascii="Arial" w:hAnsi="Arial" w:cs="Arial"/>
                <w:sz w:val="24"/>
                <w:szCs w:val="24"/>
              </w:rPr>
            </w:pPr>
            <w:r>
              <w:rPr>
                <w:rFonts w:ascii="Arial" w:hAnsi="Arial" w:cs="Arial"/>
                <w:sz w:val="24"/>
                <w:szCs w:val="24"/>
              </w:rPr>
              <w:t>Text area</w:t>
            </w:r>
          </w:p>
        </w:tc>
        <w:tc>
          <w:tcPr>
            <w:tcW w:w="3078" w:type="dxa"/>
          </w:tcPr>
          <w:p w14:paraId="46483BD3" w14:textId="77777777" w:rsidR="00995750" w:rsidRDefault="00995750" w:rsidP="007637A4">
            <w:pPr>
              <w:rPr>
                <w:rFonts w:ascii="Arial" w:hAnsi="Arial" w:cs="Arial"/>
                <w:sz w:val="24"/>
                <w:szCs w:val="24"/>
              </w:rPr>
            </w:pPr>
          </w:p>
        </w:tc>
      </w:tr>
      <w:tr w:rsidR="00995750" w14:paraId="28242F6C" w14:textId="77777777" w:rsidTr="007637A4">
        <w:tc>
          <w:tcPr>
            <w:tcW w:w="3528" w:type="dxa"/>
          </w:tcPr>
          <w:p w14:paraId="1BA19B58" w14:textId="77777777" w:rsidR="00995750" w:rsidRDefault="00995750" w:rsidP="007637A4">
            <w:pPr>
              <w:rPr>
                <w:rFonts w:ascii="Arial" w:hAnsi="Arial" w:cs="Arial"/>
                <w:color w:val="000000"/>
                <w:sz w:val="24"/>
                <w:szCs w:val="24"/>
              </w:rPr>
            </w:pPr>
            <w:r>
              <w:rPr>
                <w:rFonts w:ascii="Arial" w:hAnsi="Arial" w:cs="Arial"/>
                <w:color w:val="000000"/>
                <w:sz w:val="24"/>
                <w:szCs w:val="24"/>
              </w:rPr>
              <w:t>Telephone</w:t>
            </w:r>
          </w:p>
        </w:tc>
        <w:tc>
          <w:tcPr>
            <w:tcW w:w="1710" w:type="dxa"/>
          </w:tcPr>
          <w:p w14:paraId="21D1422E"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73E4B5ED" w14:textId="77777777" w:rsidR="00995750" w:rsidRDefault="00995750" w:rsidP="00995750">
            <w:pPr>
              <w:rPr>
                <w:rFonts w:ascii="Arial" w:hAnsi="Arial" w:cs="Arial"/>
                <w:sz w:val="24"/>
                <w:szCs w:val="24"/>
              </w:rPr>
            </w:pPr>
            <w:r w:rsidRPr="00B16EA6">
              <w:rPr>
                <w:rFonts w:ascii="Arial" w:hAnsi="Arial" w:cs="Arial"/>
                <w:sz w:val="24"/>
                <w:szCs w:val="24"/>
              </w:rPr>
              <w:t>Should accept only number, should not accept special character</w:t>
            </w:r>
            <w:r>
              <w:rPr>
                <w:rFonts w:ascii="Arial" w:hAnsi="Arial" w:cs="Arial"/>
                <w:sz w:val="24"/>
                <w:szCs w:val="24"/>
              </w:rPr>
              <w:t>,</w:t>
            </w:r>
          </w:p>
        </w:tc>
      </w:tr>
      <w:tr w:rsidR="00995750" w14:paraId="79C98604" w14:textId="77777777" w:rsidTr="007637A4">
        <w:tc>
          <w:tcPr>
            <w:tcW w:w="3528" w:type="dxa"/>
          </w:tcPr>
          <w:p w14:paraId="0F3C127C" w14:textId="77777777" w:rsidR="00995750" w:rsidRDefault="00995750" w:rsidP="007637A4">
            <w:pPr>
              <w:rPr>
                <w:rFonts w:ascii="Arial" w:hAnsi="Arial" w:cs="Arial"/>
                <w:color w:val="000000"/>
                <w:sz w:val="24"/>
                <w:szCs w:val="24"/>
              </w:rPr>
            </w:pPr>
            <w:r>
              <w:rPr>
                <w:rFonts w:ascii="Arial" w:hAnsi="Arial" w:cs="Arial"/>
                <w:color w:val="000000"/>
                <w:sz w:val="24"/>
                <w:szCs w:val="24"/>
              </w:rPr>
              <w:t>Telefax</w:t>
            </w:r>
          </w:p>
        </w:tc>
        <w:tc>
          <w:tcPr>
            <w:tcW w:w="1710" w:type="dxa"/>
          </w:tcPr>
          <w:p w14:paraId="0E9DE722"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5AB8ACC9" w14:textId="77777777" w:rsidR="00995750" w:rsidRDefault="00995750" w:rsidP="00995750">
            <w:pPr>
              <w:rPr>
                <w:rFonts w:ascii="Arial" w:hAnsi="Arial" w:cs="Arial"/>
                <w:sz w:val="24"/>
                <w:szCs w:val="24"/>
              </w:rPr>
            </w:pPr>
            <w:r w:rsidRPr="00B16EA6">
              <w:rPr>
                <w:rFonts w:ascii="Arial" w:hAnsi="Arial" w:cs="Arial"/>
                <w:sz w:val="24"/>
                <w:szCs w:val="24"/>
              </w:rPr>
              <w:t>Should accept only number, should not accept special character</w:t>
            </w:r>
          </w:p>
        </w:tc>
      </w:tr>
      <w:tr w:rsidR="0072138E" w14:paraId="21784BB3" w14:textId="77777777" w:rsidTr="007637A4">
        <w:tc>
          <w:tcPr>
            <w:tcW w:w="3528" w:type="dxa"/>
          </w:tcPr>
          <w:p w14:paraId="43272FFA" w14:textId="77777777" w:rsidR="0072138E" w:rsidRDefault="0072138E" w:rsidP="007637A4">
            <w:pPr>
              <w:rPr>
                <w:rFonts w:ascii="Arial" w:hAnsi="Arial" w:cs="Arial"/>
                <w:color w:val="000000"/>
                <w:sz w:val="24"/>
                <w:szCs w:val="24"/>
              </w:rPr>
            </w:pPr>
            <w:r>
              <w:rPr>
                <w:rFonts w:ascii="Arial" w:hAnsi="Arial" w:cs="Arial"/>
                <w:color w:val="000000"/>
                <w:sz w:val="24"/>
                <w:szCs w:val="24"/>
              </w:rPr>
              <w:t xml:space="preserve">Email </w:t>
            </w:r>
          </w:p>
        </w:tc>
        <w:tc>
          <w:tcPr>
            <w:tcW w:w="1710" w:type="dxa"/>
          </w:tcPr>
          <w:p w14:paraId="516872A5" w14:textId="77777777" w:rsidR="0072138E" w:rsidRDefault="0072138E" w:rsidP="007637A4">
            <w:pPr>
              <w:rPr>
                <w:rFonts w:ascii="Arial" w:hAnsi="Arial" w:cs="Arial"/>
                <w:sz w:val="24"/>
                <w:szCs w:val="24"/>
              </w:rPr>
            </w:pPr>
          </w:p>
        </w:tc>
        <w:tc>
          <w:tcPr>
            <w:tcW w:w="3078" w:type="dxa"/>
          </w:tcPr>
          <w:p w14:paraId="2F030234" w14:textId="77777777" w:rsidR="0072138E" w:rsidRPr="00B16EA6" w:rsidRDefault="0072138E" w:rsidP="00995750">
            <w:pPr>
              <w:rPr>
                <w:rFonts w:ascii="Arial" w:hAnsi="Arial" w:cs="Arial"/>
                <w:sz w:val="24"/>
                <w:szCs w:val="24"/>
              </w:rPr>
            </w:pPr>
          </w:p>
        </w:tc>
      </w:tr>
    </w:tbl>
    <w:p w14:paraId="1EFCDE75" w14:textId="77777777" w:rsidR="00995750" w:rsidRDefault="00995750" w:rsidP="00995750">
      <w:pPr>
        <w:ind w:left="1260"/>
        <w:rPr>
          <w:rFonts w:ascii="Arial" w:hAnsi="Arial" w:cs="Arial"/>
          <w:sz w:val="24"/>
          <w:szCs w:val="24"/>
        </w:rPr>
      </w:pPr>
    </w:p>
    <w:p w14:paraId="65EEEC78" w14:textId="77777777" w:rsidR="00995750" w:rsidRDefault="00995750" w:rsidP="00995750">
      <w:pPr>
        <w:ind w:left="1260"/>
        <w:rPr>
          <w:rFonts w:ascii="Arial" w:hAnsi="Arial" w:cs="Arial"/>
          <w:sz w:val="24"/>
          <w:szCs w:val="24"/>
        </w:rPr>
      </w:pPr>
      <w:r>
        <w:rPr>
          <w:rFonts w:ascii="Arial" w:hAnsi="Arial" w:cs="Arial"/>
          <w:sz w:val="24"/>
          <w:szCs w:val="24"/>
        </w:rPr>
        <w:t xml:space="preserve">Factory Address (If different from above): </w:t>
      </w:r>
    </w:p>
    <w:tbl>
      <w:tblPr>
        <w:tblStyle w:val="TableGrid"/>
        <w:tblW w:w="0" w:type="auto"/>
        <w:tblInd w:w="1260" w:type="dxa"/>
        <w:tblLook w:val="04A0" w:firstRow="1" w:lastRow="0" w:firstColumn="1" w:lastColumn="0" w:noHBand="0" w:noVBand="1"/>
      </w:tblPr>
      <w:tblGrid>
        <w:gridCol w:w="3528"/>
        <w:gridCol w:w="1710"/>
        <w:gridCol w:w="3078"/>
      </w:tblGrid>
      <w:tr w:rsidR="00995750" w:rsidRPr="00B039CD" w14:paraId="5A1C9146" w14:textId="77777777" w:rsidTr="007637A4">
        <w:tc>
          <w:tcPr>
            <w:tcW w:w="3528" w:type="dxa"/>
            <w:shd w:val="clear" w:color="auto" w:fill="FDE9D9" w:themeFill="accent6" w:themeFillTint="33"/>
          </w:tcPr>
          <w:p w14:paraId="19F299C1"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B0132A5"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480099E4"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Validation</w:t>
            </w:r>
          </w:p>
        </w:tc>
      </w:tr>
      <w:tr w:rsidR="00995750" w:rsidRPr="00B039CD" w14:paraId="600356F9" w14:textId="77777777" w:rsidTr="007637A4">
        <w:tc>
          <w:tcPr>
            <w:tcW w:w="3528" w:type="dxa"/>
          </w:tcPr>
          <w:p w14:paraId="14FE1548" w14:textId="77777777" w:rsidR="00995750" w:rsidRPr="00B039CD" w:rsidRDefault="00995750" w:rsidP="007637A4">
            <w:pPr>
              <w:rPr>
                <w:rFonts w:ascii="Arial" w:hAnsi="Arial" w:cs="Arial"/>
                <w:sz w:val="24"/>
                <w:szCs w:val="24"/>
              </w:rPr>
            </w:pPr>
            <w:r>
              <w:rPr>
                <w:rFonts w:ascii="Arial" w:hAnsi="Arial" w:cs="Arial"/>
                <w:sz w:val="24"/>
                <w:szCs w:val="24"/>
              </w:rPr>
              <w:t>Name of Factory</w:t>
            </w:r>
          </w:p>
        </w:tc>
        <w:tc>
          <w:tcPr>
            <w:tcW w:w="1710" w:type="dxa"/>
          </w:tcPr>
          <w:p w14:paraId="72831F61" w14:textId="77777777" w:rsidR="00995750" w:rsidRDefault="00995750" w:rsidP="007637A4">
            <w:pPr>
              <w:rPr>
                <w:rFonts w:ascii="Arial" w:hAnsi="Arial" w:cs="Arial"/>
                <w:sz w:val="24"/>
                <w:szCs w:val="24"/>
              </w:rPr>
            </w:pPr>
            <w:r>
              <w:rPr>
                <w:rFonts w:ascii="Arial" w:hAnsi="Arial" w:cs="Arial"/>
                <w:sz w:val="24"/>
                <w:szCs w:val="24"/>
              </w:rPr>
              <w:t xml:space="preserve">Text </w:t>
            </w:r>
          </w:p>
        </w:tc>
        <w:tc>
          <w:tcPr>
            <w:tcW w:w="3078" w:type="dxa"/>
          </w:tcPr>
          <w:p w14:paraId="2B57BD3B" w14:textId="77777777" w:rsidR="00995750" w:rsidRDefault="00995750" w:rsidP="007637A4">
            <w:pPr>
              <w:rPr>
                <w:rFonts w:ascii="Arial" w:hAnsi="Arial" w:cs="Arial"/>
                <w:sz w:val="24"/>
                <w:szCs w:val="24"/>
              </w:rPr>
            </w:pPr>
          </w:p>
        </w:tc>
      </w:tr>
      <w:tr w:rsidR="00995750" w:rsidRPr="00B039CD" w14:paraId="3481078F" w14:textId="77777777" w:rsidTr="007637A4">
        <w:tc>
          <w:tcPr>
            <w:tcW w:w="3528" w:type="dxa"/>
          </w:tcPr>
          <w:p w14:paraId="7B2C86CA" w14:textId="77777777" w:rsidR="00995750" w:rsidRDefault="00995750" w:rsidP="007637A4">
            <w:pPr>
              <w:rPr>
                <w:rFonts w:ascii="Arial" w:hAnsi="Arial" w:cs="Arial"/>
                <w:color w:val="000000"/>
                <w:sz w:val="24"/>
                <w:szCs w:val="24"/>
              </w:rPr>
            </w:pPr>
            <w:r>
              <w:rPr>
                <w:rFonts w:ascii="Arial" w:hAnsi="Arial" w:cs="Arial"/>
                <w:color w:val="000000"/>
                <w:sz w:val="24"/>
                <w:szCs w:val="24"/>
              </w:rPr>
              <w:t>Address: (postal address, city, street name)</w:t>
            </w:r>
          </w:p>
        </w:tc>
        <w:tc>
          <w:tcPr>
            <w:tcW w:w="1710" w:type="dxa"/>
          </w:tcPr>
          <w:p w14:paraId="763BE8A5" w14:textId="77777777" w:rsidR="00995750" w:rsidRDefault="00995750" w:rsidP="007637A4">
            <w:pPr>
              <w:rPr>
                <w:rFonts w:ascii="Arial" w:hAnsi="Arial" w:cs="Arial"/>
                <w:sz w:val="24"/>
                <w:szCs w:val="24"/>
              </w:rPr>
            </w:pPr>
            <w:r>
              <w:rPr>
                <w:rFonts w:ascii="Arial" w:hAnsi="Arial" w:cs="Arial"/>
                <w:sz w:val="24"/>
                <w:szCs w:val="24"/>
              </w:rPr>
              <w:t>Text area</w:t>
            </w:r>
          </w:p>
        </w:tc>
        <w:tc>
          <w:tcPr>
            <w:tcW w:w="3078" w:type="dxa"/>
          </w:tcPr>
          <w:p w14:paraId="7358E61E" w14:textId="77777777" w:rsidR="00995750" w:rsidRDefault="00995750" w:rsidP="007637A4">
            <w:pPr>
              <w:rPr>
                <w:rFonts w:ascii="Arial" w:hAnsi="Arial" w:cs="Arial"/>
                <w:sz w:val="24"/>
                <w:szCs w:val="24"/>
              </w:rPr>
            </w:pPr>
          </w:p>
        </w:tc>
      </w:tr>
      <w:tr w:rsidR="00995750" w:rsidRPr="00B039CD" w14:paraId="230385D3" w14:textId="77777777" w:rsidTr="007637A4">
        <w:tc>
          <w:tcPr>
            <w:tcW w:w="3528" w:type="dxa"/>
          </w:tcPr>
          <w:p w14:paraId="550BB9C3" w14:textId="77777777" w:rsidR="00995750" w:rsidRDefault="00995750" w:rsidP="007637A4">
            <w:pPr>
              <w:rPr>
                <w:rFonts w:ascii="Arial" w:hAnsi="Arial" w:cs="Arial"/>
                <w:color w:val="000000"/>
                <w:sz w:val="24"/>
                <w:szCs w:val="24"/>
              </w:rPr>
            </w:pPr>
            <w:r>
              <w:rPr>
                <w:rFonts w:ascii="Arial" w:hAnsi="Arial" w:cs="Arial"/>
                <w:color w:val="000000"/>
                <w:sz w:val="24"/>
                <w:szCs w:val="24"/>
              </w:rPr>
              <w:t>Telephone</w:t>
            </w:r>
          </w:p>
        </w:tc>
        <w:tc>
          <w:tcPr>
            <w:tcW w:w="1710" w:type="dxa"/>
          </w:tcPr>
          <w:p w14:paraId="3DE24C40"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2D9407FF" w14:textId="77777777" w:rsidR="00995750" w:rsidRDefault="00995750" w:rsidP="00995750">
            <w:pPr>
              <w:rPr>
                <w:rFonts w:ascii="Arial" w:hAnsi="Arial" w:cs="Arial"/>
                <w:sz w:val="24"/>
                <w:szCs w:val="24"/>
              </w:rPr>
            </w:pPr>
            <w:r w:rsidRPr="00B16EA6">
              <w:rPr>
                <w:rFonts w:ascii="Arial" w:hAnsi="Arial" w:cs="Arial"/>
                <w:sz w:val="24"/>
                <w:szCs w:val="24"/>
              </w:rPr>
              <w:t>Should accept only number, should not accept special character</w:t>
            </w:r>
          </w:p>
        </w:tc>
      </w:tr>
      <w:tr w:rsidR="00995750" w:rsidRPr="00B039CD" w14:paraId="4A8131A9" w14:textId="77777777" w:rsidTr="007637A4">
        <w:tc>
          <w:tcPr>
            <w:tcW w:w="3528" w:type="dxa"/>
          </w:tcPr>
          <w:p w14:paraId="5931AE5E" w14:textId="77777777" w:rsidR="00995750" w:rsidRDefault="00995750" w:rsidP="007637A4">
            <w:pPr>
              <w:rPr>
                <w:rFonts w:ascii="Arial" w:hAnsi="Arial" w:cs="Arial"/>
                <w:color w:val="000000"/>
                <w:sz w:val="24"/>
                <w:szCs w:val="24"/>
              </w:rPr>
            </w:pPr>
            <w:r>
              <w:rPr>
                <w:rFonts w:ascii="Arial" w:hAnsi="Arial" w:cs="Arial"/>
                <w:color w:val="000000"/>
                <w:sz w:val="24"/>
                <w:szCs w:val="24"/>
              </w:rPr>
              <w:t>Telefax</w:t>
            </w:r>
          </w:p>
        </w:tc>
        <w:tc>
          <w:tcPr>
            <w:tcW w:w="1710" w:type="dxa"/>
          </w:tcPr>
          <w:p w14:paraId="61FB2742"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7B1E0A61" w14:textId="77777777" w:rsidR="00995750" w:rsidRDefault="00995750" w:rsidP="00995750">
            <w:pPr>
              <w:rPr>
                <w:rFonts w:ascii="Arial" w:hAnsi="Arial" w:cs="Arial"/>
                <w:sz w:val="24"/>
                <w:szCs w:val="24"/>
              </w:rPr>
            </w:pPr>
            <w:r w:rsidRPr="00B16EA6">
              <w:rPr>
                <w:rFonts w:ascii="Arial" w:hAnsi="Arial" w:cs="Arial"/>
                <w:sz w:val="24"/>
                <w:szCs w:val="24"/>
              </w:rPr>
              <w:t>Should accept only number, should not accept special character</w:t>
            </w:r>
          </w:p>
        </w:tc>
      </w:tr>
    </w:tbl>
    <w:p w14:paraId="595AF523" w14:textId="77777777" w:rsidR="00995750" w:rsidRDefault="00995750" w:rsidP="00995750">
      <w:pPr>
        <w:ind w:left="1260"/>
        <w:rPr>
          <w:rFonts w:ascii="Arial" w:hAnsi="Arial" w:cs="Arial"/>
        </w:rPr>
      </w:pPr>
    </w:p>
    <w:p w14:paraId="117B2A44" w14:textId="77777777" w:rsidR="00995750" w:rsidRDefault="00995750" w:rsidP="00995750">
      <w:pPr>
        <w:ind w:left="1260"/>
        <w:rPr>
          <w:rFonts w:ascii="Arial" w:hAnsi="Arial" w:cs="Arial"/>
          <w:sz w:val="24"/>
          <w:szCs w:val="24"/>
        </w:rPr>
      </w:pPr>
      <w:r>
        <w:rPr>
          <w:rFonts w:ascii="Arial" w:hAnsi="Arial" w:cs="Arial"/>
          <w:sz w:val="24"/>
          <w:szCs w:val="24"/>
        </w:rPr>
        <w:t xml:space="preserve">Commodity details: </w:t>
      </w:r>
    </w:p>
    <w:tbl>
      <w:tblPr>
        <w:tblStyle w:val="TableGrid"/>
        <w:tblW w:w="0" w:type="auto"/>
        <w:tblInd w:w="1260" w:type="dxa"/>
        <w:tblLook w:val="04A0" w:firstRow="1" w:lastRow="0" w:firstColumn="1" w:lastColumn="0" w:noHBand="0" w:noVBand="1"/>
      </w:tblPr>
      <w:tblGrid>
        <w:gridCol w:w="3528"/>
        <w:gridCol w:w="1710"/>
        <w:gridCol w:w="3078"/>
      </w:tblGrid>
      <w:tr w:rsidR="00995750" w:rsidRPr="00B039CD" w14:paraId="7BF7E8E9" w14:textId="77777777" w:rsidTr="007637A4">
        <w:tc>
          <w:tcPr>
            <w:tcW w:w="3528" w:type="dxa"/>
            <w:shd w:val="clear" w:color="auto" w:fill="FDE9D9" w:themeFill="accent6" w:themeFillTint="33"/>
          </w:tcPr>
          <w:p w14:paraId="3D11316B"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57A1B0FC"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710F8896"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Validation</w:t>
            </w:r>
          </w:p>
        </w:tc>
      </w:tr>
      <w:tr w:rsidR="00995750" w:rsidRPr="00B039CD" w14:paraId="0C31BDD1" w14:textId="77777777" w:rsidTr="007637A4">
        <w:tc>
          <w:tcPr>
            <w:tcW w:w="3528" w:type="dxa"/>
          </w:tcPr>
          <w:p w14:paraId="70AF2DC0" w14:textId="77777777" w:rsidR="00995750" w:rsidRPr="00B039CD" w:rsidRDefault="00995750" w:rsidP="007637A4">
            <w:pPr>
              <w:rPr>
                <w:rFonts w:ascii="Arial" w:hAnsi="Arial" w:cs="Arial"/>
                <w:sz w:val="24"/>
                <w:szCs w:val="24"/>
              </w:rPr>
            </w:pPr>
            <w:r>
              <w:rPr>
                <w:rFonts w:ascii="Arial" w:hAnsi="Arial" w:cs="Arial"/>
                <w:sz w:val="24"/>
                <w:szCs w:val="24"/>
              </w:rPr>
              <w:t xml:space="preserve">Brief description </w:t>
            </w:r>
            <w:r w:rsidR="0072138E">
              <w:rPr>
                <w:rFonts w:ascii="Arial" w:hAnsi="Arial" w:cs="Arial"/>
                <w:sz w:val="24"/>
                <w:szCs w:val="24"/>
              </w:rPr>
              <w:t>of the product</w:t>
            </w:r>
          </w:p>
        </w:tc>
        <w:tc>
          <w:tcPr>
            <w:tcW w:w="1710" w:type="dxa"/>
          </w:tcPr>
          <w:p w14:paraId="0B7B0960" w14:textId="77777777" w:rsidR="00995750" w:rsidRPr="00B039CD" w:rsidRDefault="00995750" w:rsidP="007637A4">
            <w:pPr>
              <w:rPr>
                <w:rFonts w:ascii="Arial" w:hAnsi="Arial" w:cs="Arial"/>
                <w:sz w:val="24"/>
                <w:szCs w:val="24"/>
              </w:rPr>
            </w:pPr>
            <w:r>
              <w:rPr>
                <w:rFonts w:ascii="Arial" w:hAnsi="Arial" w:cs="Arial"/>
                <w:sz w:val="24"/>
                <w:szCs w:val="24"/>
              </w:rPr>
              <w:t>Text area</w:t>
            </w:r>
          </w:p>
        </w:tc>
        <w:tc>
          <w:tcPr>
            <w:tcW w:w="3078" w:type="dxa"/>
            <w:vAlign w:val="center"/>
          </w:tcPr>
          <w:p w14:paraId="0A236DA3" w14:textId="77777777" w:rsidR="00995750" w:rsidRPr="00B039CD" w:rsidRDefault="00995750" w:rsidP="007637A4">
            <w:pPr>
              <w:rPr>
                <w:rFonts w:ascii="Arial" w:hAnsi="Arial" w:cs="Arial"/>
                <w:sz w:val="24"/>
                <w:szCs w:val="24"/>
              </w:rPr>
            </w:pPr>
          </w:p>
        </w:tc>
      </w:tr>
      <w:tr w:rsidR="00995750" w:rsidRPr="00B039CD" w14:paraId="29D16480" w14:textId="77777777" w:rsidTr="007637A4">
        <w:tc>
          <w:tcPr>
            <w:tcW w:w="3528" w:type="dxa"/>
          </w:tcPr>
          <w:p w14:paraId="6B4BA5DB" w14:textId="77777777" w:rsidR="00995750" w:rsidRPr="00B039CD" w:rsidRDefault="0072138E" w:rsidP="007637A4">
            <w:pPr>
              <w:rPr>
                <w:rFonts w:ascii="Arial" w:hAnsi="Arial" w:cs="Arial"/>
                <w:sz w:val="24"/>
                <w:szCs w:val="24"/>
              </w:rPr>
            </w:pPr>
            <w:r>
              <w:rPr>
                <w:rFonts w:ascii="Arial" w:hAnsi="Arial" w:cs="Arial"/>
                <w:sz w:val="24"/>
                <w:szCs w:val="24"/>
              </w:rPr>
              <w:t xml:space="preserve">Product </w:t>
            </w:r>
            <w:r w:rsidR="00995750">
              <w:rPr>
                <w:rFonts w:ascii="Arial" w:hAnsi="Arial" w:cs="Arial"/>
                <w:sz w:val="24"/>
                <w:szCs w:val="24"/>
              </w:rPr>
              <w:t>Trade Mark(s)</w:t>
            </w:r>
          </w:p>
        </w:tc>
        <w:tc>
          <w:tcPr>
            <w:tcW w:w="1710" w:type="dxa"/>
          </w:tcPr>
          <w:p w14:paraId="5026C5D5" w14:textId="77777777" w:rsidR="00995750" w:rsidRPr="00B039CD" w:rsidRDefault="00995750" w:rsidP="007637A4">
            <w:pPr>
              <w:rPr>
                <w:rFonts w:ascii="Arial" w:hAnsi="Arial" w:cs="Arial"/>
                <w:sz w:val="24"/>
                <w:szCs w:val="24"/>
              </w:rPr>
            </w:pPr>
            <w:r>
              <w:rPr>
                <w:rFonts w:ascii="Arial" w:hAnsi="Arial" w:cs="Arial"/>
                <w:sz w:val="24"/>
                <w:szCs w:val="24"/>
              </w:rPr>
              <w:t>Text area</w:t>
            </w:r>
          </w:p>
        </w:tc>
        <w:tc>
          <w:tcPr>
            <w:tcW w:w="3078" w:type="dxa"/>
          </w:tcPr>
          <w:p w14:paraId="7A805F35" w14:textId="77777777" w:rsidR="00995750" w:rsidRPr="00B039CD" w:rsidRDefault="00995750" w:rsidP="007637A4">
            <w:pPr>
              <w:rPr>
                <w:rFonts w:ascii="Arial" w:hAnsi="Arial" w:cs="Arial"/>
                <w:sz w:val="24"/>
                <w:szCs w:val="24"/>
              </w:rPr>
            </w:pPr>
          </w:p>
        </w:tc>
      </w:tr>
    </w:tbl>
    <w:p w14:paraId="610939DF" w14:textId="77777777" w:rsidR="00995750" w:rsidRDefault="00995750" w:rsidP="00995750">
      <w:pPr>
        <w:ind w:left="1260"/>
        <w:rPr>
          <w:rFonts w:ascii="Arial" w:hAnsi="Arial" w:cs="Arial"/>
          <w:sz w:val="24"/>
          <w:szCs w:val="24"/>
        </w:rPr>
      </w:pPr>
    </w:p>
    <w:p w14:paraId="39FE02C5" w14:textId="77777777" w:rsidR="00995750" w:rsidRDefault="0072138E" w:rsidP="00995750">
      <w:pPr>
        <w:ind w:left="1260"/>
        <w:rPr>
          <w:rFonts w:ascii="Arial" w:hAnsi="Arial" w:cs="Arial"/>
          <w:sz w:val="24"/>
          <w:szCs w:val="24"/>
        </w:rPr>
      </w:pPr>
      <w:r>
        <w:rPr>
          <w:rFonts w:ascii="Arial" w:hAnsi="Arial" w:cs="Arial"/>
          <w:sz w:val="24"/>
          <w:szCs w:val="24"/>
        </w:rPr>
        <w:t>According to my/</w:t>
      </w:r>
      <w:r w:rsidR="00995750" w:rsidRPr="00E752F7">
        <w:rPr>
          <w:rFonts w:ascii="Arial" w:hAnsi="Arial" w:cs="Arial"/>
          <w:sz w:val="24"/>
          <w:szCs w:val="24"/>
        </w:rPr>
        <w:t>our best knowledge the quantity of the mentioned commodity/ process</w:t>
      </w:r>
      <w:r>
        <w:rPr>
          <w:rFonts w:ascii="Arial" w:hAnsi="Arial" w:cs="Arial"/>
          <w:sz w:val="24"/>
          <w:szCs w:val="24"/>
        </w:rPr>
        <w:t xml:space="preserve"> </w:t>
      </w:r>
      <w:r w:rsidR="00995750" w:rsidRPr="00E752F7">
        <w:rPr>
          <w:rFonts w:ascii="Arial" w:hAnsi="Arial" w:cs="Arial"/>
          <w:sz w:val="24"/>
          <w:szCs w:val="24"/>
        </w:rPr>
        <w:t>and quantity of export and its price is given below:</w:t>
      </w:r>
    </w:p>
    <w:tbl>
      <w:tblPr>
        <w:tblStyle w:val="TableGrid"/>
        <w:tblW w:w="0" w:type="auto"/>
        <w:tblInd w:w="1260" w:type="dxa"/>
        <w:tblLook w:val="04A0" w:firstRow="1" w:lastRow="0" w:firstColumn="1" w:lastColumn="0" w:noHBand="0" w:noVBand="1"/>
      </w:tblPr>
      <w:tblGrid>
        <w:gridCol w:w="3528"/>
        <w:gridCol w:w="1710"/>
        <w:gridCol w:w="3078"/>
      </w:tblGrid>
      <w:tr w:rsidR="00995750" w:rsidRPr="00B039CD" w14:paraId="55381C95" w14:textId="77777777" w:rsidTr="007637A4">
        <w:tc>
          <w:tcPr>
            <w:tcW w:w="3528" w:type="dxa"/>
            <w:shd w:val="clear" w:color="auto" w:fill="FDE9D9" w:themeFill="accent6" w:themeFillTint="33"/>
          </w:tcPr>
          <w:p w14:paraId="60BD027A"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lastRenderedPageBreak/>
              <w:t>Field Name</w:t>
            </w:r>
          </w:p>
        </w:tc>
        <w:tc>
          <w:tcPr>
            <w:tcW w:w="1710" w:type="dxa"/>
            <w:shd w:val="clear" w:color="auto" w:fill="FDE9D9" w:themeFill="accent6" w:themeFillTint="33"/>
          </w:tcPr>
          <w:p w14:paraId="4E14E407"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27CB4FE"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Validation</w:t>
            </w:r>
          </w:p>
        </w:tc>
      </w:tr>
      <w:tr w:rsidR="00995750" w:rsidRPr="00B039CD" w14:paraId="478DA88B" w14:textId="77777777" w:rsidTr="007637A4">
        <w:tc>
          <w:tcPr>
            <w:tcW w:w="3528" w:type="dxa"/>
          </w:tcPr>
          <w:p w14:paraId="64AD75B1" w14:textId="77777777" w:rsidR="00995750" w:rsidRDefault="00995750" w:rsidP="007637A4">
            <w:pPr>
              <w:rPr>
                <w:rFonts w:ascii="Arial" w:hAnsi="Arial" w:cs="Arial"/>
                <w:sz w:val="24"/>
                <w:szCs w:val="24"/>
              </w:rPr>
            </w:pPr>
            <w:r>
              <w:rPr>
                <w:rFonts w:ascii="Arial" w:hAnsi="Arial" w:cs="Arial"/>
                <w:sz w:val="24"/>
                <w:szCs w:val="24"/>
              </w:rPr>
              <w:t>For the previous year (From date)</w:t>
            </w:r>
          </w:p>
        </w:tc>
        <w:tc>
          <w:tcPr>
            <w:tcW w:w="1710" w:type="dxa"/>
          </w:tcPr>
          <w:p w14:paraId="6D88E0EA"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tcPr>
          <w:p w14:paraId="37295424" w14:textId="77777777" w:rsidR="00995750" w:rsidRDefault="00995750" w:rsidP="007637A4">
            <w:pPr>
              <w:rPr>
                <w:rFonts w:ascii="Arial" w:hAnsi="Arial" w:cs="Arial"/>
                <w:sz w:val="24"/>
                <w:szCs w:val="24"/>
              </w:rPr>
            </w:pPr>
          </w:p>
        </w:tc>
      </w:tr>
      <w:tr w:rsidR="00995750" w:rsidRPr="00B039CD" w14:paraId="5234DBAB" w14:textId="77777777" w:rsidTr="007637A4">
        <w:tc>
          <w:tcPr>
            <w:tcW w:w="3528" w:type="dxa"/>
          </w:tcPr>
          <w:p w14:paraId="2087B091" w14:textId="77777777" w:rsidR="00995750" w:rsidRDefault="00995750" w:rsidP="007637A4">
            <w:pPr>
              <w:rPr>
                <w:rFonts w:ascii="Arial" w:hAnsi="Arial" w:cs="Arial"/>
                <w:sz w:val="24"/>
                <w:szCs w:val="24"/>
              </w:rPr>
            </w:pPr>
            <w:r>
              <w:rPr>
                <w:rFonts w:ascii="Arial" w:hAnsi="Arial" w:cs="Arial"/>
                <w:sz w:val="24"/>
                <w:szCs w:val="24"/>
              </w:rPr>
              <w:t>For the previous year (To date)</w:t>
            </w:r>
          </w:p>
        </w:tc>
        <w:tc>
          <w:tcPr>
            <w:tcW w:w="1710" w:type="dxa"/>
          </w:tcPr>
          <w:p w14:paraId="108D7CE0"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tcPr>
          <w:p w14:paraId="1EFC5AD2" w14:textId="77777777" w:rsidR="00995750" w:rsidRDefault="00995750" w:rsidP="007637A4">
            <w:pPr>
              <w:rPr>
                <w:rFonts w:ascii="Arial" w:hAnsi="Arial" w:cs="Arial"/>
                <w:sz w:val="24"/>
                <w:szCs w:val="24"/>
              </w:rPr>
            </w:pPr>
          </w:p>
        </w:tc>
      </w:tr>
      <w:tr w:rsidR="00995750" w:rsidRPr="00B039CD" w14:paraId="439FA962" w14:textId="77777777" w:rsidTr="007637A4">
        <w:tc>
          <w:tcPr>
            <w:tcW w:w="3528" w:type="dxa"/>
          </w:tcPr>
          <w:p w14:paraId="50DBFD7F" w14:textId="77777777" w:rsidR="00995750" w:rsidRDefault="00995750" w:rsidP="007637A4">
            <w:pPr>
              <w:rPr>
                <w:rFonts w:ascii="Arial" w:hAnsi="Arial" w:cs="Arial"/>
                <w:sz w:val="24"/>
                <w:szCs w:val="24"/>
              </w:rPr>
            </w:pPr>
            <w:r>
              <w:rPr>
                <w:rFonts w:ascii="Arial" w:hAnsi="Arial" w:cs="Arial"/>
                <w:sz w:val="24"/>
                <w:szCs w:val="24"/>
              </w:rPr>
              <w:t xml:space="preserve">Production </w:t>
            </w:r>
          </w:p>
        </w:tc>
        <w:tc>
          <w:tcPr>
            <w:tcW w:w="1710" w:type="dxa"/>
          </w:tcPr>
          <w:p w14:paraId="2298CAD4"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5AA9EAC0" w14:textId="77777777" w:rsidR="00995750" w:rsidRDefault="00995750" w:rsidP="00995750">
            <w:pPr>
              <w:rPr>
                <w:rFonts w:ascii="Arial" w:hAnsi="Arial" w:cs="Arial"/>
                <w:sz w:val="24"/>
                <w:szCs w:val="24"/>
              </w:rPr>
            </w:pPr>
            <w:r w:rsidRPr="00B16EA6">
              <w:rPr>
                <w:rFonts w:ascii="Arial" w:hAnsi="Arial" w:cs="Arial"/>
                <w:sz w:val="24"/>
                <w:szCs w:val="24"/>
              </w:rPr>
              <w:t>Should accept only number, should not accept special character</w:t>
            </w:r>
          </w:p>
        </w:tc>
      </w:tr>
      <w:tr w:rsidR="00995750" w:rsidRPr="00B039CD" w14:paraId="67627A59" w14:textId="77777777" w:rsidTr="007637A4">
        <w:tc>
          <w:tcPr>
            <w:tcW w:w="3528" w:type="dxa"/>
          </w:tcPr>
          <w:p w14:paraId="5F31E213" w14:textId="77777777" w:rsidR="00995750" w:rsidRDefault="00995750" w:rsidP="007637A4">
            <w:pPr>
              <w:rPr>
                <w:rFonts w:ascii="Arial" w:hAnsi="Arial" w:cs="Arial"/>
                <w:sz w:val="24"/>
                <w:szCs w:val="24"/>
              </w:rPr>
            </w:pPr>
            <w:r>
              <w:rPr>
                <w:rFonts w:ascii="Arial" w:hAnsi="Arial" w:cs="Arial"/>
                <w:sz w:val="24"/>
                <w:szCs w:val="24"/>
              </w:rPr>
              <w:t>Production Unit</w:t>
            </w:r>
          </w:p>
        </w:tc>
        <w:tc>
          <w:tcPr>
            <w:tcW w:w="1710" w:type="dxa"/>
          </w:tcPr>
          <w:p w14:paraId="17BAEC10" w14:textId="77777777" w:rsidR="00995750" w:rsidRDefault="00995750" w:rsidP="007637A4">
            <w:pPr>
              <w:rPr>
                <w:rFonts w:ascii="Arial" w:hAnsi="Arial" w:cs="Arial"/>
                <w:sz w:val="24"/>
                <w:szCs w:val="24"/>
              </w:rPr>
            </w:pPr>
            <w:r>
              <w:rPr>
                <w:rFonts w:ascii="Arial" w:hAnsi="Arial" w:cs="Arial"/>
                <w:sz w:val="24"/>
                <w:szCs w:val="24"/>
              </w:rPr>
              <w:t>Select</w:t>
            </w:r>
          </w:p>
        </w:tc>
        <w:tc>
          <w:tcPr>
            <w:tcW w:w="3078" w:type="dxa"/>
          </w:tcPr>
          <w:p w14:paraId="78FEF0A2" w14:textId="77777777" w:rsidR="00995750" w:rsidRDefault="00995750"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995750" w:rsidRPr="00B039CD" w14:paraId="054F7792" w14:textId="77777777" w:rsidTr="007637A4">
        <w:tc>
          <w:tcPr>
            <w:tcW w:w="3528" w:type="dxa"/>
          </w:tcPr>
          <w:p w14:paraId="47FCA024" w14:textId="77777777" w:rsidR="00995750" w:rsidRDefault="00995750" w:rsidP="007637A4">
            <w:pPr>
              <w:rPr>
                <w:rFonts w:ascii="Arial" w:hAnsi="Arial" w:cs="Arial"/>
                <w:sz w:val="24"/>
                <w:szCs w:val="24"/>
              </w:rPr>
            </w:pPr>
            <w:r>
              <w:rPr>
                <w:rFonts w:ascii="Arial" w:hAnsi="Arial" w:cs="Arial"/>
                <w:sz w:val="24"/>
                <w:szCs w:val="24"/>
              </w:rPr>
              <w:t>Value</w:t>
            </w:r>
          </w:p>
        </w:tc>
        <w:tc>
          <w:tcPr>
            <w:tcW w:w="1710" w:type="dxa"/>
          </w:tcPr>
          <w:p w14:paraId="41986FED"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100AB1B0" w14:textId="77777777" w:rsidR="00995750" w:rsidRDefault="00995750" w:rsidP="00995750">
            <w:pPr>
              <w:rPr>
                <w:rFonts w:ascii="Arial" w:hAnsi="Arial" w:cs="Arial"/>
                <w:sz w:val="24"/>
                <w:szCs w:val="24"/>
              </w:rPr>
            </w:pPr>
            <w:r w:rsidRPr="00B16EA6">
              <w:rPr>
                <w:rFonts w:ascii="Arial" w:hAnsi="Arial" w:cs="Arial"/>
                <w:sz w:val="24"/>
                <w:szCs w:val="24"/>
              </w:rPr>
              <w:t>Should accept only number, should not accept special character</w:t>
            </w:r>
          </w:p>
        </w:tc>
      </w:tr>
      <w:tr w:rsidR="00995750" w:rsidRPr="00B039CD" w14:paraId="1850A042" w14:textId="77777777" w:rsidTr="007637A4">
        <w:tc>
          <w:tcPr>
            <w:tcW w:w="3528" w:type="dxa"/>
          </w:tcPr>
          <w:p w14:paraId="54AACC38" w14:textId="77777777" w:rsidR="00995750" w:rsidRDefault="00995750" w:rsidP="007637A4">
            <w:pPr>
              <w:rPr>
                <w:rFonts w:ascii="Arial" w:hAnsi="Arial" w:cs="Arial"/>
                <w:sz w:val="24"/>
                <w:szCs w:val="24"/>
              </w:rPr>
            </w:pPr>
            <w:r>
              <w:rPr>
                <w:rFonts w:ascii="Arial" w:hAnsi="Arial" w:cs="Arial"/>
                <w:sz w:val="24"/>
                <w:szCs w:val="24"/>
              </w:rPr>
              <w:t>For the current year (From date)</w:t>
            </w:r>
          </w:p>
        </w:tc>
        <w:tc>
          <w:tcPr>
            <w:tcW w:w="1710" w:type="dxa"/>
          </w:tcPr>
          <w:p w14:paraId="37695251"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tcPr>
          <w:p w14:paraId="5E87BC53" w14:textId="77777777" w:rsidR="00995750" w:rsidRDefault="00995750" w:rsidP="007637A4">
            <w:pPr>
              <w:rPr>
                <w:rFonts w:ascii="Arial" w:hAnsi="Arial" w:cs="Arial"/>
                <w:sz w:val="24"/>
                <w:szCs w:val="24"/>
              </w:rPr>
            </w:pPr>
          </w:p>
        </w:tc>
      </w:tr>
      <w:tr w:rsidR="00995750" w:rsidRPr="00B039CD" w14:paraId="014B369F" w14:textId="77777777" w:rsidTr="007637A4">
        <w:tc>
          <w:tcPr>
            <w:tcW w:w="3528" w:type="dxa"/>
          </w:tcPr>
          <w:p w14:paraId="6820D13A" w14:textId="77777777" w:rsidR="00995750" w:rsidRDefault="00995750" w:rsidP="007637A4">
            <w:pPr>
              <w:rPr>
                <w:rFonts w:ascii="Arial" w:hAnsi="Arial" w:cs="Arial"/>
                <w:sz w:val="24"/>
                <w:szCs w:val="24"/>
              </w:rPr>
            </w:pPr>
            <w:r>
              <w:rPr>
                <w:rFonts w:ascii="Arial" w:hAnsi="Arial" w:cs="Arial"/>
                <w:sz w:val="24"/>
                <w:szCs w:val="24"/>
              </w:rPr>
              <w:t>For the Current year (To date)</w:t>
            </w:r>
          </w:p>
        </w:tc>
        <w:tc>
          <w:tcPr>
            <w:tcW w:w="1710" w:type="dxa"/>
          </w:tcPr>
          <w:p w14:paraId="4E078253"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tcPr>
          <w:p w14:paraId="111F8558" w14:textId="77777777" w:rsidR="00995750" w:rsidRDefault="00995750" w:rsidP="007637A4">
            <w:pPr>
              <w:rPr>
                <w:rFonts w:ascii="Arial" w:hAnsi="Arial" w:cs="Arial"/>
                <w:sz w:val="24"/>
                <w:szCs w:val="24"/>
              </w:rPr>
            </w:pPr>
          </w:p>
        </w:tc>
      </w:tr>
      <w:tr w:rsidR="00995750" w:rsidRPr="00B039CD" w14:paraId="2A042FAF" w14:textId="77777777" w:rsidTr="007637A4">
        <w:tc>
          <w:tcPr>
            <w:tcW w:w="3528" w:type="dxa"/>
          </w:tcPr>
          <w:p w14:paraId="3D7B2756" w14:textId="77777777" w:rsidR="00995750" w:rsidRDefault="00995750" w:rsidP="007637A4">
            <w:pPr>
              <w:rPr>
                <w:rFonts w:ascii="Arial" w:hAnsi="Arial" w:cs="Arial"/>
                <w:sz w:val="24"/>
                <w:szCs w:val="24"/>
              </w:rPr>
            </w:pPr>
            <w:r>
              <w:rPr>
                <w:rFonts w:ascii="Arial" w:hAnsi="Arial" w:cs="Arial"/>
                <w:sz w:val="24"/>
                <w:szCs w:val="24"/>
              </w:rPr>
              <w:t xml:space="preserve">Current Year Production </w:t>
            </w:r>
          </w:p>
        </w:tc>
        <w:tc>
          <w:tcPr>
            <w:tcW w:w="1710" w:type="dxa"/>
          </w:tcPr>
          <w:p w14:paraId="38A0E336"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0F39732D" w14:textId="77777777" w:rsidR="00995750" w:rsidRDefault="00995750" w:rsidP="00995750">
            <w:pPr>
              <w:rPr>
                <w:rFonts w:ascii="Arial" w:hAnsi="Arial" w:cs="Arial"/>
                <w:sz w:val="24"/>
                <w:szCs w:val="24"/>
              </w:rPr>
            </w:pPr>
            <w:r w:rsidRPr="00B16EA6">
              <w:rPr>
                <w:rFonts w:ascii="Arial" w:hAnsi="Arial" w:cs="Arial"/>
                <w:sz w:val="24"/>
                <w:szCs w:val="24"/>
              </w:rPr>
              <w:t>Should accept only number, should not accept special character</w:t>
            </w:r>
          </w:p>
        </w:tc>
      </w:tr>
      <w:tr w:rsidR="00995750" w:rsidRPr="00B039CD" w14:paraId="43DFD4D0" w14:textId="77777777" w:rsidTr="007637A4">
        <w:tc>
          <w:tcPr>
            <w:tcW w:w="3528" w:type="dxa"/>
          </w:tcPr>
          <w:p w14:paraId="7DA61819" w14:textId="77777777" w:rsidR="00995750" w:rsidRDefault="00995750" w:rsidP="007637A4">
            <w:pPr>
              <w:rPr>
                <w:rFonts w:ascii="Arial" w:hAnsi="Arial" w:cs="Arial"/>
                <w:sz w:val="24"/>
                <w:szCs w:val="24"/>
              </w:rPr>
            </w:pPr>
            <w:r>
              <w:rPr>
                <w:rFonts w:ascii="Arial" w:hAnsi="Arial" w:cs="Arial"/>
                <w:sz w:val="24"/>
                <w:szCs w:val="24"/>
              </w:rPr>
              <w:t>Current Year Production Unit</w:t>
            </w:r>
          </w:p>
        </w:tc>
        <w:tc>
          <w:tcPr>
            <w:tcW w:w="1710" w:type="dxa"/>
          </w:tcPr>
          <w:p w14:paraId="67F77AE1" w14:textId="77777777" w:rsidR="00995750" w:rsidRDefault="00995750" w:rsidP="007637A4">
            <w:pPr>
              <w:rPr>
                <w:rFonts w:ascii="Arial" w:hAnsi="Arial" w:cs="Arial"/>
                <w:sz w:val="24"/>
                <w:szCs w:val="24"/>
              </w:rPr>
            </w:pPr>
            <w:r>
              <w:rPr>
                <w:rFonts w:ascii="Arial" w:hAnsi="Arial" w:cs="Arial"/>
                <w:sz w:val="24"/>
                <w:szCs w:val="24"/>
              </w:rPr>
              <w:t>Select</w:t>
            </w:r>
          </w:p>
        </w:tc>
        <w:tc>
          <w:tcPr>
            <w:tcW w:w="3078" w:type="dxa"/>
          </w:tcPr>
          <w:p w14:paraId="1C31F710" w14:textId="77777777" w:rsidR="00995750" w:rsidRDefault="00995750"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995750" w:rsidRPr="00B039CD" w14:paraId="652048B1" w14:textId="77777777" w:rsidTr="007637A4">
        <w:tc>
          <w:tcPr>
            <w:tcW w:w="3528" w:type="dxa"/>
          </w:tcPr>
          <w:p w14:paraId="7CF40BA5" w14:textId="77777777" w:rsidR="00995750" w:rsidRDefault="00995750" w:rsidP="007637A4">
            <w:pPr>
              <w:rPr>
                <w:rFonts w:ascii="Arial" w:hAnsi="Arial" w:cs="Arial"/>
                <w:sz w:val="24"/>
                <w:szCs w:val="24"/>
              </w:rPr>
            </w:pPr>
            <w:r>
              <w:rPr>
                <w:rFonts w:ascii="Arial" w:hAnsi="Arial" w:cs="Arial"/>
                <w:sz w:val="24"/>
                <w:szCs w:val="24"/>
              </w:rPr>
              <w:t>Value</w:t>
            </w:r>
          </w:p>
        </w:tc>
        <w:tc>
          <w:tcPr>
            <w:tcW w:w="1710" w:type="dxa"/>
          </w:tcPr>
          <w:p w14:paraId="396FC236"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0F7A6278" w14:textId="77777777" w:rsidR="00995750" w:rsidRDefault="00995750" w:rsidP="00995750">
            <w:pPr>
              <w:rPr>
                <w:rFonts w:ascii="Arial" w:hAnsi="Arial" w:cs="Arial"/>
                <w:sz w:val="24"/>
                <w:szCs w:val="24"/>
              </w:rPr>
            </w:pPr>
            <w:r w:rsidRPr="00B16EA6">
              <w:rPr>
                <w:rFonts w:ascii="Arial" w:hAnsi="Arial" w:cs="Arial"/>
                <w:sz w:val="24"/>
                <w:szCs w:val="24"/>
              </w:rPr>
              <w:t>Should accept only number, should not accept special character</w:t>
            </w:r>
          </w:p>
        </w:tc>
      </w:tr>
      <w:tr w:rsidR="00995750" w:rsidRPr="00B039CD" w14:paraId="6731FF8C" w14:textId="77777777" w:rsidTr="007637A4">
        <w:tc>
          <w:tcPr>
            <w:tcW w:w="3528" w:type="dxa"/>
          </w:tcPr>
          <w:p w14:paraId="2291A9DC" w14:textId="77777777" w:rsidR="00995750" w:rsidRDefault="00995750" w:rsidP="007637A4">
            <w:pPr>
              <w:rPr>
                <w:rFonts w:ascii="Arial" w:hAnsi="Arial" w:cs="Arial"/>
                <w:sz w:val="24"/>
                <w:szCs w:val="24"/>
              </w:rPr>
            </w:pPr>
            <w:r>
              <w:rPr>
                <w:rFonts w:ascii="Arial" w:hAnsi="Arial" w:cs="Arial"/>
                <w:sz w:val="24"/>
                <w:szCs w:val="24"/>
              </w:rPr>
              <w:t>For the previous year (From date)</w:t>
            </w:r>
          </w:p>
        </w:tc>
        <w:tc>
          <w:tcPr>
            <w:tcW w:w="1710" w:type="dxa"/>
          </w:tcPr>
          <w:p w14:paraId="492E248E"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tcPr>
          <w:p w14:paraId="0A3D27F1" w14:textId="77777777" w:rsidR="00995750" w:rsidRDefault="00995750" w:rsidP="007637A4">
            <w:pPr>
              <w:rPr>
                <w:rFonts w:ascii="Arial" w:hAnsi="Arial" w:cs="Arial"/>
                <w:sz w:val="24"/>
                <w:szCs w:val="24"/>
              </w:rPr>
            </w:pPr>
          </w:p>
        </w:tc>
      </w:tr>
      <w:tr w:rsidR="00995750" w:rsidRPr="00B039CD" w14:paraId="60716BC1" w14:textId="77777777" w:rsidTr="007637A4">
        <w:tc>
          <w:tcPr>
            <w:tcW w:w="3528" w:type="dxa"/>
          </w:tcPr>
          <w:p w14:paraId="04258424" w14:textId="77777777" w:rsidR="00995750" w:rsidRDefault="00995750" w:rsidP="007637A4">
            <w:pPr>
              <w:rPr>
                <w:rFonts w:ascii="Arial" w:hAnsi="Arial" w:cs="Arial"/>
                <w:sz w:val="24"/>
                <w:szCs w:val="24"/>
              </w:rPr>
            </w:pPr>
            <w:r>
              <w:rPr>
                <w:rFonts w:ascii="Arial" w:hAnsi="Arial" w:cs="Arial"/>
                <w:sz w:val="24"/>
                <w:szCs w:val="24"/>
              </w:rPr>
              <w:t>For the previous year (To date)</w:t>
            </w:r>
          </w:p>
        </w:tc>
        <w:tc>
          <w:tcPr>
            <w:tcW w:w="1710" w:type="dxa"/>
          </w:tcPr>
          <w:p w14:paraId="2E4B0A3C"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tcPr>
          <w:p w14:paraId="0FD45945" w14:textId="77777777" w:rsidR="00995750" w:rsidRDefault="00995750" w:rsidP="007637A4">
            <w:pPr>
              <w:rPr>
                <w:rFonts w:ascii="Arial" w:hAnsi="Arial" w:cs="Arial"/>
                <w:sz w:val="24"/>
                <w:szCs w:val="24"/>
              </w:rPr>
            </w:pPr>
          </w:p>
        </w:tc>
      </w:tr>
      <w:tr w:rsidR="00995750" w:rsidRPr="00B039CD" w14:paraId="719D5D66" w14:textId="77777777" w:rsidTr="007637A4">
        <w:tc>
          <w:tcPr>
            <w:tcW w:w="3528" w:type="dxa"/>
          </w:tcPr>
          <w:p w14:paraId="7A3FB416" w14:textId="77777777" w:rsidR="00995750" w:rsidRDefault="00995750" w:rsidP="007637A4">
            <w:pPr>
              <w:rPr>
                <w:rFonts w:ascii="Arial" w:hAnsi="Arial" w:cs="Arial"/>
                <w:sz w:val="24"/>
                <w:szCs w:val="24"/>
              </w:rPr>
            </w:pPr>
            <w:r>
              <w:rPr>
                <w:rFonts w:ascii="Arial" w:hAnsi="Arial" w:cs="Arial"/>
                <w:sz w:val="24"/>
                <w:szCs w:val="24"/>
              </w:rPr>
              <w:t>Export</w:t>
            </w:r>
          </w:p>
        </w:tc>
        <w:tc>
          <w:tcPr>
            <w:tcW w:w="1710" w:type="dxa"/>
          </w:tcPr>
          <w:p w14:paraId="78EC9C2F"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2830C25E" w14:textId="77777777" w:rsidR="00995750" w:rsidRDefault="00995750" w:rsidP="007C7937">
            <w:pPr>
              <w:rPr>
                <w:rFonts w:ascii="Arial" w:hAnsi="Arial" w:cs="Arial"/>
                <w:sz w:val="24"/>
                <w:szCs w:val="24"/>
              </w:rPr>
            </w:pPr>
            <w:r w:rsidRPr="00B16EA6">
              <w:rPr>
                <w:rFonts w:ascii="Arial" w:hAnsi="Arial" w:cs="Arial"/>
                <w:sz w:val="24"/>
                <w:szCs w:val="24"/>
              </w:rPr>
              <w:t>Should accept only number, should not accept special character</w:t>
            </w:r>
          </w:p>
        </w:tc>
      </w:tr>
      <w:tr w:rsidR="00995750" w:rsidRPr="00B039CD" w14:paraId="309C1F0A" w14:textId="77777777" w:rsidTr="007637A4">
        <w:tc>
          <w:tcPr>
            <w:tcW w:w="3528" w:type="dxa"/>
          </w:tcPr>
          <w:p w14:paraId="3D14F64F" w14:textId="77777777" w:rsidR="00995750" w:rsidRDefault="00995750" w:rsidP="007637A4">
            <w:pPr>
              <w:rPr>
                <w:rFonts w:ascii="Arial" w:hAnsi="Arial" w:cs="Arial"/>
                <w:sz w:val="24"/>
                <w:szCs w:val="24"/>
              </w:rPr>
            </w:pPr>
            <w:r>
              <w:rPr>
                <w:rFonts w:ascii="Arial" w:hAnsi="Arial" w:cs="Arial"/>
                <w:sz w:val="24"/>
                <w:szCs w:val="24"/>
              </w:rPr>
              <w:t>Export Unit</w:t>
            </w:r>
          </w:p>
        </w:tc>
        <w:tc>
          <w:tcPr>
            <w:tcW w:w="1710" w:type="dxa"/>
          </w:tcPr>
          <w:p w14:paraId="683A1009" w14:textId="77777777" w:rsidR="00995750" w:rsidRDefault="00995750" w:rsidP="007637A4">
            <w:pPr>
              <w:rPr>
                <w:rFonts w:ascii="Arial" w:hAnsi="Arial" w:cs="Arial"/>
                <w:sz w:val="24"/>
                <w:szCs w:val="24"/>
              </w:rPr>
            </w:pPr>
            <w:r>
              <w:rPr>
                <w:rFonts w:ascii="Arial" w:hAnsi="Arial" w:cs="Arial"/>
                <w:sz w:val="24"/>
                <w:szCs w:val="24"/>
              </w:rPr>
              <w:t>Select</w:t>
            </w:r>
          </w:p>
        </w:tc>
        <w:tc>
          <w:tcPr>
            <w:tcW w:w="3078" w:type="dxa"/>
          </w:tcPr>
          <w:p w14:paraId="16861339" w14:textId="77777777" w:rsidR="00995750" w:rsidRDefault="00995750"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995750" w:rsidRPr="00B039CD" w14:paraId="28A276AF" w14:textId="77777777" w:rsidTr="007637A4">
        <w:tc>
          <w:tcPr>
            <w:tcW w:w="3528" w:type="dxa"/>
          </w:tcPr>
          <w:p w14:paraId="705F9859" w14:textId="77777777" w:rsidR="00995750" w:rsidRDefault="00995750" w:rsidP="007637A4">
            <w:pPr>
              <w:rPr>
                <w:rFonts w:ascii="Arial" w:hAnsi="Arial" w:cs="Arial"/>
                <w:sz w:val="24"/>
                <w:szCs w:val="24"/>
              </w:rPr>
            </w:pPr>
            <w:r>
              <w:rPr>
                <w:rFonts w:ascii="Arial" w:hAnsi="Arial" w:cs="Arial"/>
                <w:sz w:val="24"/>
                <w:szCs w:val="24"/>
              </w:rPr>
              <w:t>Export Value</w:t>
            </w:r>
          </w:p>
        </w:tc>
        <w:tc>
          <w:tcPr>
            <w:tcW w:w="1710" w:type="dxa"/>
          </w:tcPr>
          <w:p w14:paraId="1E6486BF"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1191FCF8" w14:textId="77777777" w:rsidR="00995750" w:rsidRDefault="00995750" w:rsidP="007C7937">
            <w:pPr>
              <w:rPr>
                <w:rFonts w:ascii="Arial" w:hAnsi="Arial" w:cs="Arial"/>
                <w:sz w:val="24"/>
                <w:szCs w:val="24"/>
              </w:rPr>
            </w:pPr>
            <w:r w:rsidRPr="00B16EA6">
              <w:rPr>
                <w:rFonts w:ascii="Arial" w:hAnsi="Arial" w:cs="Arial"/>
                <w:sz w:val="24"/>
                <w:szCs w:val="24"/>
              </w:rPr>
              <w:t>Should accept only number, should not accept special character</w:t>
            </w:r>
          </w:p>
        </w:tc>
      </w:tr>
      <w:tr w:rsidR="00995750" w:rsidRPr="00B039CD" w14:paraId="58997677" w14:textId="77777777" w:rsidTr="007637A4">
        <w:tc>
          <w:tcPr>
            <w:tcW w:w="3528" w:type="dxa"/>
          </w:tcPr>
          <w:p w14:paraId="7BAFE113" w14:textId="77777777" w:rsidR="00995750" w:rsidRDefault="00995750" w:rsidP="007637A4">
            <w:pPr>
              <w:rPr>
                <w:rFonts w:ascii="Arial" w:hAnsi="Arial" w:cs="Arial"/>
                <w:sz w:val="24"/>
                <w:szCs w:val="24"/>
              </w:rPr>
            </w:pPr>
            <w:r>
              <w:rPr>
                <w:rFonts w:ascii="Arial" w:hAnsi="Arial" w:cs="Arial"/>
                <w:sz w:val="24"/>
                <w:szCs w:val="24"/>
              </w:rPr>
              <w:t>For the current year (From date)</w:t>
            </w:r>
          </w:p>
        </w:tc>
        <w:tc>
          <w:tcPr>
            <w:tcW w:w="1710" w:type="dxa"/>
          </w:tcPr>
          <w:p w14:paraId="255A9D60"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tcPr>
          <w:p w14:paraId="20542EF0" w14:textId="77777777" w:rsidR="00995750" w:rsidRDefault="00995750" w:rsidP="007637A4">
            <w:pPr>
              <w:rPr>
                <w:rFonts w:ascii="Arial" w:hAnsi="Arial" w:cs="Arial"/>
                <w:sz w:val="24"/>
                <w:szCs w:val="24"/>
              </w:rPr>
            </w:pPr>
          </w:p>
        </w:tc>
      </w:tr>
      <w:tr w:rsidR="00995750" w:rsidRPr="00B039CD" w14:paraId="0E856FF1" w14:textId="77777777" w:rsidTr="007637A4">
        <w:tc>
          <w:tcPr>
            <w:tcW w:w="3528" w:type="dxa"/>
          </w:tcPr>
          <w:p w14:paraId="1262A5CD" w14:textId="77777777" w:rsidR="00995750" w:rsidRDefault="00995750" w:rsidP="007637A4">
            <w:pPr>
              <w:rPr>
                <w:rFonts w:ascii="Arial" w:hAnsi="Arial" w:cs="Arial"/>
                <w:sz w:val="24"/>
                <w:szCs w:val="24"/>
              </w:rPr>
            </w:pPr>
            <w:r>
              <w:rPr>
                <w:rFonts w:ascii="Arial" w:hAnsi="Arial" w:cs="Arial"/>
                <w:sz w:val="24"/>
                <w:szCs w:val="24"/>
              </w:rPr>
              <w:t>For the Current year (To date)</w:t>
            </w:r>
          </w:p>
        </w:tc>
        <w:tc>
          <w:tcPr>
            <w:tcW w:w="1710" w:type="dxa"/>
          </w:tcPr>
          <w:p w14:paraId="6D7F5288"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tcPr>
          <w:p w14:paraId="488E19ED" w14:textId="77777777" w:rsidR="00995750" w:rsidRDefault="00995750" w:rsidP="007637A4">
            <w:pPr>
              <w:rPr>
                <w:rFonts w:ascii="Arial" w:hAnsi="Arial" w:cs="Arial"/>
                <w:sz w:val="24"/>
                <w:szCs w:val="24"/>
              </w:rPr>
            </w:pPr>
          </w:p>
        </w:tc>
      </w:tr>
      <w:tr w:rsidR="00995750" w:rsidRPr="00B039CD" w14:paraId="79640DDF" w14:textId="77777777" w:rsidTr="007637A4">
        <w:tc>
          <w:tcPr>
            <w:tcW w:w="3528" w:type="dxa"/>
          </w:tcPr>
          <w:p w14:paraId="30243809" w14:textId="77777777" w:rsidR="00995750" w:rsidRDefault="00995750" w:rsidP="007637A4">
            <w:pPr>
              <w:rPr>
                <w:rFonts w:ascii="Arial" w:hAnsi="Arial" w:cs="Arial"/>
                <w:sz w:val="24"/>
                <w:szCs w:val="24"/>
              </w:rPr>
            </w:pPr>
            <w:r>
              <w:rPr>
                <w:rFonts w:ascii="Arial" w:hAnsi="Arial" w:cs="Arial"/>
                <w:sz w:val="24"/>
                <w:szCs w:val="24"/>
              </w:rPr>
              <w:t xml:space="preserve">Current Year Export </w:t>
            </w:r>
          </w:p>
        </w:tc>
        <w:tc>
          <w:tcPr>
            <w:tcW w:w="1710" w:type="dxa"/>
          </w:tcPr>
          <w:p w14:paraId="78866FAF"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5877722D" w14:textId="77777777" w:rsidR="00995750" w:rsidRDefault="00995750" w:rsidP="007C7937">
            <w:pPr>
              <w:rPr>
                <w:rFonts w:ascii="Arial" w:hAnsi="Arial" w:cs="Arial"/>
                <w:sz w:val="24"/>
                <w:szCs w:val="24"/>
              </w:rPr>
            </w:pPr>
            <w:r w:rsidRPr="00B16EA6">
              <w:rPr>
                <w:rFonts w:ascii="Arial" w:hAnsi="Arial" w:cs="Arial"/>
                <w:sz w:val="24"/>
                <w:szCs w:val="24"/>
              </w:rPr>
              <w:t>Should accept only number, should not accept special character</w:t>
            </w:r>
          </w:p>
        </w:tc>
      </w:tr>
      <w:tr w:rsidR="00995750" w:rsidRPr="00B039CD" w14:paraId="3C6B793B" w14:textId="77777777" w:rsidTr="007637A4">
        <w:tc>
          <w:tcPr>
            <w:tcW w:w="3528" w:type="dxa"/>
          </w:tcPr>
          <w:p w14:paraId="0E7528F0" w14:textId="77777777" w:rsidR="00995750" w:rsidRDefault="00995750" w:rsidP="007637A4">
            <w:pPr>
              <w:rPr>
                <w:rFonts w:ascii="Arial" w:hAnsi="Arial" w:cs="Arial"/>
                <w:sz w:val="24"/>
                <w:szCs w:val="24"/>
              </w:rPr>
            </w:pPr>
            <w:r>
              <w:rPr>
                <w:rFonts w:ascii="Arial" w:hAnsi="Arial" w:cs="Arial"/>
                <w:sz w:val="24"/>
                <w:szCs w:val="24"/>
              </w:rPr>
              <w:t>Current Year Export Unit</w:t>
            </w:r>
          </w:p>
        </w:tc>
        <w:tc>
          <w:tcPr>
            <w:tcW w:w="1710" w:type="dxa"/>
          </w:tcPr>
          <w:p w14:paraId="3FB03BA8" w14:textId="77777777" w:rsidR="00995750" w:rsidRDefault="00995750" w:rsidP="007637A4">
            <w:pPr>
              <w:rPr>
                <w:rFonts w:ascii="Arial" w:hAnsi="Arial" w:cs="Arial"/>
                <w:sz w:val="24"/>
                <w:szCs w:val="24"/>
              </w:rPr>
            </w:pPr>
            <w:r>
              <w:rPr>
                <w:rFonts w:ascii="Arial" w:hAnsi="Arial" w:cs="Arial"/>
                <w:sz w:val="24"/>
                <w:szCs w:val="24"/>
              </w:rPr>
              <w:t>Select</w:t>
            </w:r>
          </w:p>
        </w:tc>
        <w:tc>
          <w:tcPr>
            <w:tcW w:w="3078" w:type="dxa"/>
          </w:tcPr>
          <w:p w14:paraId="66ED65E9" w14:textId="77777777" w:rsidR="00995750" w:rsidRDefault="00995750" w:rsidP="007637A4">
            <w:pPr>
              <w:rPr>
                <w:rFonts w:ascii="Arial" w:hAnsi="Arial" w:cs="Arial"/>
                <w:sz w:val="24"/>
                <w:szCs w:val="24"/>
              </w:rPr>
            </w:pPr>
            <w:r>
              <w:rPr>
                <w:rFonts w:ascii="Arial" w:hAnsi="Arial" w:cs="Arial"/>
                <w:sz w:val="24"/>
                <w:szCs w:val="24"/>
              </w:rPr>
              <w:t>From master data (</w:t>
            </w:r>
            <w:proofErr w:type="spellStart"/>
            <w:proofErr w:type="gramStart"/>
            <w:r>
              <w:rPr>
                <w:rFonts w:ascii="Arial" w:hAnsi="Arial" w:cs="Arial"/>
                <w:sz w:val="24"/>
                <w:szCs w:val="24"/>
              </w:rPr>
              <w:t>kg,Mt</w:t>
            </w:r>
            <w:proofErr w:type="spellEnd"/>
            <w:proofErr w:type="gramEnd"/>
            <w:r>
              <w:rPr>
                <w:rFonts w:ascii="Arial" w:hAnsi="Arial" w:cs="Arial"/>
                <w:sz w:val="24"/>
                <w:szCs w:val="24"/>
              </w:rPr>
              <w:t>)</w:t>
            </w:r>
          </w:p>
        </w:tc>
      </w:tr>
      <w:tr w:rsidR="00995750" w:rsidRPr="00B039CD" w14:paraId="093E4463" w14:textId="77777777" w:rsidTr="007637A4">
        <w:tc>
          <w:tcPr>
            <w:tcW w:w="3528" w:type="dxa"/>
          </w:tcPr>
          <w:p w14:paraId="0216A142" w14:textId="77777777" w:rsidR="00995750" w:rsidRDefault="00995750" w:rsidP="007637A4">
            <w:pPr>
              <w:rPr>
                <w:rFonts w:ascii="Arial" w:hAnsi="Arial" w:cs="Arial"/>
                <w:sz w:val="24"/>
                <w:szCs w:val="24"/>
              </w:rPr>
            </w:pPr>
            <w:r>
              <w:rPr>
                <w:rFonts w:ascii="Arial" w:hAnsi="Arial" w:cs="Arial"/>
                <w:sz w:val="24"/>
                <w:szCs w:val="24"/>
              </w:rPr>
              <w:t>Value</w:t>
            </w:r>
          </w:p>
        </w:tc>
        <w:tc>
          <w:tcPr>
            <w:tcW w:w="1710" w:type="dxa"/>
          </w:tcPr>
          <w:p w14:paraId="393505C4" w14:textId="77777777" w:rsidR="00995750" w:rsidRDefault="00995750" w:rsidP="007637A4">
            <w:pPr>
              <w:rPr>
                <w:rFonts w:ascii="Arial" w:hAnsi="Arial" w:cs="Arial"/>
                <w:sz w:val="24"/>
                <w:szCs w:val="24"/>
              </w:rPr>
            </w:pPr>
            <w:r>
              <w:rPr>
                <w:rFonts w:ascii="Arial" w:hAnsi="Arial" w:cs="Arial"/>
                <w:sz w:val="24"/>
                <w:szCs w:val="24"/>
              </w:rPr>
              <w:t>Number</w:t>
            </w:r>
          </w:p>
        </w:tc>
        <w:tc>
          <w:tcPr>
            <w:tcW w:w="3078" w:type="dxa"/>
          </w:tcPr>
          <w:p w14:paraId="422B112A" w14:textId="77777777" w:rsidR="00995750" w:rsidRDefault="00995750" w:rsidP="007C7937">
            <w:pPr>
              <w:rPr>
                <w:rFonts w:ascii="Arial" w:hAnsi="Arial" w:cs="Arial"/>
                <w:sz w:val="24"/>
                <w:szCs w:val="24"/>
              </w:rPr>
            </w:pPr>
            <w:r w:rsidRPr="00B16EA6">
              <w:rPr>
                <w:rFonts w:ascii="Arial" w:hAnsi="Arial" w:cs="Arial"/>
                <w:sz w:val="24"/>
                <w:szCs w:val="24"/>
              </w:rPr>
              <w:t>Should accept only number, should not accept special character</w:t>
            </w:r>
          </w:p>
        </w:tc>
      </w:tr>
    </w:tbl>
    <w:p w14:paraId="34D2526C" w14:textId="77777777" w:rsidR="00995750" w:rsidRDefault="00995750" w:rsidP="00995750">
      <w:pPr>
        <w:ind w:left="1260"/>
        <w:rPr>
          <w:rFonts w:ascii="Arial" w:hAnsi="Arial" w:cs="Arial"/>
          <w:sz w:val="24"/>
          <w:szCs w:val="24"/>
        </w:rPr>
      </w:pPr>
    </w:p>
    <w:p w14:paraId="03B0C584" w14:textId="77777777" w:rsidR="00995750" w:rsidRDefault="00995750" w:rsidP="00995750">
      <w:pPr>
        <w:ind w:left="1260"/>
        <w:rPr>
          <w:rFonts w:ascii="Arial" w:hAnsi="Arial" w:cs="Arial"/>
          <w:sz w:val="24"/>
          <w:szCs w:val="24"/>
        </w:rPr>
      </w:pPr>
      <w:r>
        <w:rPr>
          <w:rFonts w:ascii="Arial" w:hAnsi="Arial" w:cs="Arial"/>
          <w:sz w:val="24"/>
          <w:szCs w:val="24"/>
        </w:rPr>
        <w:t>Standard(s) for which we wish to be certified (check box):</w:t>
      </w:r>
    </w:p>
    <w:tbl>
      <w:tblPr>
        <w:tblStyle w:val="TableGrid"/>
        <w:tblW w:w="0" w:type="auto"/>
        <w:tblInd w:w="1260" w:type="dxa"/>
        <w:tblLook w:val="04A0" w:firstRow="1" w:lastRow="0" w:firstColumn="1" w:lastColumn="0" w:noHBand="0" w:noVBand="1"/>
      </w:tblPr>
      <w:tblGrid>
        <w:gridCol w:w="4698"/>
        <w:gridCol w:w="1710"/>
        <w:gridCol w:w="1908"/>
      </w:tblGrid>
      <w:tr w:rsidR="00995750" w:rsidRPr="00B039CD" w14:paraId="4CC5006C" w14:textId="77777777" w:rsidTr="007637A4">
        <w:tc>
          <w:tcPr>
            <w:tcW w:w="4698" w:type="dxa"/>
            <w:shd w:val="clear" w:color="auto" w:fill="FDE9D9" w:themeFill="accent6" w:themeFillTint="33"/>
          </w:tcPr>
          <w:p w14:paraId="2F9608FC"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9E36F95"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Input Type</w:t>
            </w:r>
          </w:p>
        </w:tc>
        <w:tc>
          <w:tcPr>
            <w:tcW w:w="1908" w:type="dxa"/>
            <w:shd w:val="clear" w:color="auto" w:fill="FDE9D9" w:themeFill="accent6" w:themeFillTint="33"/>
          </w:tcPr>
          <w:p w14:paraId="153C7E46"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Validation</w:t>
            </w:r>
          </w:p>
        </w:tc>
      </w:tr>
      <w:tr w:rsidR="00995750" w:rsidRPr="00B039CD" w14:paraId="6744120A" w14:textId="77777777" w:rsidTr="007637A4">
        <w:tc>
          <w:tcPr>
            <w:tcW w:w="4698" w:type="dxa"/>
          </w:tcPr>
          <w:p w14:paraId="3CAE0387" w14:textId="77777777" w:rsidR="00995750" w:rsidRPr="00B039CD" w:rsidRDefault="00995750" w:rsidP="007637A4">
            <w:pPr>
              <w:rPr>
                <w:rFonts w:ascii="Arial" w:hAnsi="Arial" w:cs="Arial"/>
                <w:sz w:val="24"/>
                <w:szCs w:val="24"/>
              </w:rPr>
            </w:pPr>
            <w:r>
              <w:rPr>
                <w:rFonts w:ascii="Arial" w:hAnsi="Arial" w:cs="Arial"/>
                <w:sz w:val="24"/>
                <w:szCs w:val="24"/>
              </w:rPr>
              <w:lastRenderedPageBreak/>
              <w:t>Standard(s) for which we wish to be certified</w:t>
            </w:r>
          </w:p>
        </w:tc>
        <w:tc>
          <w:tcPr>
            <w:tcW w:w="1710" w:type="dxa"/>
          </w:tcPr>
          <w:p w14:paraId="7ACA3924" w14:textId="77777777" w:rsidR="00995750" w:rsidRPr="00B039CD" w:rsidRDefault="00995750" w:rsidP="007637A4">
            <w:pPr>
              <w:rPr>
                <w:rFonts w:ascii="Arial" w:hAnsi="Arial" w:cs="Arial"/>
                <w:sz w:val="24"/>
                <w:szCs w:val="24"/>
              </w:rPr>
            </w:pPr>
            <w:r>
              <w:rPr>
                <w:rFonts w:ascii="Arial" w:hAnsi="Arial" w:cs="Arial"/>
                <w:sz w:val="24"/>
                <w:szCs w:val="24"/>
              </w:rPr>
              <w:t xml:space="preserve">Text </w:t>
            </w:r>
          </w:p>
        </w:tc>
        <w:tc>
          <w:tcPr>
            <w:tcW w:w="1908" w:type="dxa"/>
            <w:vAlign w:val="center"/>
          </w:tcPr>
          <w:p w14:paraId="3AFF17E2" w14:textId="77777777" w:rsidR="00995750" w:rsidRPr="00B039CD" w:rsidRDefault="00995750" w:rsidP="007637A4">
            <w:pPr>
              <w:rPr>
                <w:rFonts w:ascii="Arial" w:hAnsi="Arial" w:cs="Arial"/>
                <w:sz w:val="24"/>
                <w:szCs w:val="24"/>
              </w:rPr>
            </w:pPr>
          </w:p>
        </w:tc>
      </w:tr>
      <w:tr w:rsidR="00995750" w:rsidRPr="00B039CD" w14:paraId="719CA405" w14:textId="77777777" w:rsidTr="007637A4">
        <w:tc>
          <w:tcPr>
            <w:tcW w:w="4698" w:type="dxa"/>
          </w:tcPr>
          <w:p w14:paraId="3974FAC6" w14:textId="77777777" w:rsidR="00995750" w:rsidRPr="00B039CD" w:rsidRDefault="0072138E" w:rsidP="0072138E">
            <w:pPr>
              <w:rPr>
                <w:rFonts w:ascii="Arial" w:hAnsi="Arial" w:cs="Arial"/>
                <w:sz w:val="24"/>
                <w:szCs w:val="24"/>
              </w:rPr>
            </w:pPr>
            <w:r w:rsidRPr="0072138E">
              <w:rPr>
                <w:rFonts w:ascii="Arial" w:eastAsia="Calibri" w:hAnsi="Arial" w:cs="Arial"/>
                <w:sz w:val="24"/>
                <w:szCs w:val="24"/>
              </w:rPr>
              <w:t xml:space="preserve">With a view to ensure the similarity of the process of production of the mentioned commodities as per related standard, We, shall use the Scheme of Testing and Inspection in our manufacture. We shall keep regular records and maintain all required documentation to fulfill the requirements of the identified Standard (refer </w:t>
            </w:r>
            <w:r w:rsidRPr="0072138E">
              <w:rPr>
                <w:rFonts w:ascii="Arial" w:hAnsi="Arial" w:cs="Arial"/>
                <w:sz w:val="24"/>
                <w:szCs w:val="24"/>
              </w:rPr>
              <w:t xml:space="preserve">previous </w:t>
            </w:r>
            <w:r w:rsidRPr="0072138E">
              <w:rPr>
                <w:rFonts w:ascii="Arial" w:eastAsia="Calibri" w:hAnsi="Arial" w:cs="Arial"/>
                <w:sz w:val="24"/>
                <w:szCs w:val="24"/>
              </w:rPr>
              <w:t xml:space="preserve">point) and any other additional documentation required by the BAFRA as the Certification Body.   </w:t>
            </w:r>
          </w:p>
        </w:tc>
        <w:tc>
          <w:tcPr>
            <w:tcW w:w="1710" w:type="dxa"/>
          </w:tcPr>
          <w:p w14:paraId="57C56268" w14:textId="77777777" w:rsidR="00995750" w:rsidRPr="00B039CD" w:rsidRDefault="00995750" w:rsidP="007637A4">
            <w:pPr>
              <w:rPr>
                <w:rFonts w:ascii="Arial" w:hAnsi="Arial" w:cs="Arial"/>
                <w:sz w:val="24"/>
                <w:szCs w:val="24"/>
              </w:rPr>
            </w:pPr>
            <w:r>
              <w:rPr>
                <w:rFonts w:ascii="Arial" w:hAnsi="Arial" w:cs="Arial"/>
                <w:sz w:val="24"/>
                <w:szCs w:val="24"/>
              </w:rPr>
              <w:t>Radio button</w:t>
            </w:r>
          </w:p>
        </w:tc>
        <w:tc>
          <w:tcPr>
            <w:tcW w:w="1908" w:type="dxa"/>
          </w:tcPr>
          <w:p w14:paraId="4A5D1FE0" w14:textId="77777777" w:rsidR="00995750" w:rsidRPr="00B039CD" w:rsidRDefault="00995750" w:rsidP="007637A4">
            <w:pPr>
              <w:rPr>
                <w:rFonts w:ascii="Arial" w:hAnsi="Arial" w:cs="Arial"/>
                <w:sz w:val="24"/>
                <w:szCs w:val="24"/>
              </w:rPr>
            </w:pPr>
            <w:r>
              <w:rPr>
                <w:rFonts w:ascii="Arial" w:hAnsi="Arial" w:cs="Arial"/>
                <w:sz w:val="24"/>
                <w:szCs w:val="24"/>
              </w:rPr>
              <w:t xml:space="preserve">Agree / Disagree </w:t>
            </w:r>
          </w:p>
        </w:tc>
      </w:tr>
      <w:tr w:rsidR="00995750" w:rsidRPr="00B039CD" w14:paraId="0C00B70E" w14:textId="77777777" w:rsidTr="007637A4">
        <w:tc>
          <w:tcPr>
            <w:tcW w:w="4698" w:type="dxa"/>
          </w:tcPr>
          <w:p w14:paraId="214D573E" w14:textId="77777777" w:rsidR="00995750" w:rsidRPr="007C1DEE" w:rsidRDefault="00995750" w:rsidP="007637A4">
            <w:pPr>
              <w:rPr>
                <w:rFonts w:ascii="Arial" w:hAnsi="Arial" w:cs="Arial"/>
                <w:sz w:val="24"/>
                <w:szCs w:val="24"/>
              </w:rPr>
            </w:pPr>
            <w:r w:rsidRPr="007C1DEE">
              <w:rPr>
                <w:rFonts w:ascii="Arial" w:hAnsi="Arial" w:cs="Arial"/>
                <w:sz w:val="24"/>
                <w:szCs w:val="24"/>
              </w:rPr>
              <w:t>We are willing to change our operational practices, as may be required from time to</w:t>
            </w:r>
          </w:p>
          <w:p w14:paraId="2F18B014" w14:textId="77777777" w:rsidR="00995750" w:rsidRPr="007C1DEE" w:rsidRDefault="00995750" w:rsidP="007637A4">
            <w:pPr>
              <w:rPr>
                <w:rFonts w:ascii="Arial" w:hAnsi="Arial" w:cs="Arial"/>
                <w:sz w:val="24"/>
                <w:szCs w:val="24"/>
              </w:rPr>
            </w:pPr>
            <w:r w:rsidRPr="007C1DEE">
              <w:rPr>
                <w:rFonts w:ascii="Arial" w:hAnsi="Arial" w:cs="Arial"/>
                <w:sz w:val="24"/>
                <w:szCs w:val="24"/>
              </w:rPr>
              <w:t>time to keep in line with our policy which may be directed by BAFRA.</w:t>
            </w:r>
          </w:p>
        </w:tc>
        <w:tc>
          <w:tcPr>
            <w:tcW w:w="1710" w:type="dxa"/>
          </w:tcPr>
          <w:p w14:paraId="6127BED6" w14:textId="77777777" w:rsidR="00995750" w:rsidRPr="00B039CD" w:rsidRDefault="00995750" w:rsidP="007637A4">
            <w:pPr>
              <w:rPr>
                <w:rFonts w:ascii="Arial" w:hAnsi="Arial" w:cs="Arial"/>
                <w:sz w:val="24"/>
                <w:szCs w:val="24"/>
              </w:rPr>
            </w:pPr>
            <w:r>
              <w:rPr>
                <w:rFonts w:ascii="Arial" w:hAnsi="Arial" w:cs="Arial"/>
                <w:sz w:val="24"/>
                <w:szCs w:val="24"/>
              </w:rPr>
              <w:t>Radio button</w:t>
            </w:r>
          </w:p>
        </w:tc>
        <w:tc>
          <w:tcPr>
            <w:tcW w:w="1908" w:type="dxa"/>
          </w:tcPr>
          <w:p w14:paraId="4CD11433" w14:textId="77777777" w:rsidR="00995750" w:rsidRPr="00B039CD" w:rsidRDefault="00995750" w:rsidP="007637A4">
            <w:pPr>
              <w:rPr>
                <w:rFonts w:ascii="Arial" w:hAnsi="Arial" w:cs="Arial"/>
                <w:sz w:val="24"/>
                <w:szCs w:val="24"/>
              </w:rPr>
            </w:pPr>
            <w:r>
              <w:rPr>
                <w:rFonts w:ascii="Arial" w:hAnsi="Arial" w:cs="Arial"/>
                <w:sz w:val="24"/>
                <w:szCs w:val="24"/>
              </w:rPr>
              <w:t xml:space="preserve">Agree / Disagree </w:t>
            </w:r>
          </w:p>
        </w:tc>
      </w:tr>
      <w:tr w:rsidR="00995750" w:rsidRPr="00B039CD" w14:paraId="1D07C6B9" w14:textId="77777777" w:rsidTr="007637A4">
        <w:tc>
          <w:tcPr>
            <w:tcW w:w="4698" w:type="dxa"/>
          </w:tcPr>
          <w:p w14:paraId="127B555A" w14:textId="77777777" w:rsidR="00995750" w:rsidRPr="007C1DEE" w:rsidRDefault="00995750" w:rsidP="007637A4">
            <w:pPr>
              <w:rPr>
                <w:rFonts w:ascii="Arial" w:hAnsi="Arial" w:cs="Arial"/>
                <w:sz w:val="24"/>
                <w:szCs w:val="24"/>
              </w:rPr>
            </w:pPr>
            <w:r w:rsidRPr="007C1DEE">
              <w:rPr>
                <w:rFonts w:ascii="Arial" w:hAnsi="Arial" w:cs="Arial"/>
                <w:sz w:val="24"/>
                <w:szCs w:val="24"/>
              </w:rPr>
              <w:t>If BAFRA desires to make a preliminary inspection or investigation then, we, agree to give all our reasonable opportunity and privileges to BAFRA and accordingly provide our cooperation as per certification requirements.</w:t>
            </w:r>
          </w:p>
        </w:tc>
        <w:tc>
          <w:tcPr>
            <w:tcW w:w="1710" w:type="dxa"/>
          </w:tcPr>
          <w:p w14:paraId="20861931" w14:textId="77777777" w:rsidR="00995750" w:rsidRPr="00B039CD" w:rsidRDefault="00995750" w:rsidP="007637A4">
            <w:pPr>
              <w:rPr>
                <w:rFonts w:ascii="Arial" w:hAnsi="Arial" w:cs="Arial"/>
                <w:sz w:val="24"/>
                <w:szCs w:val="24"/>
              </w:rPr>
            </w:pPr>
            <w:r>
              <w:rPr>
                <w:rFonts w:ascii="Arial" w:hAnsi="Arial" w:cs="Arial"/>
                <w:sz w:val="24"/>
                <w:szCs w:val="24"/>
              </w:rPr>
              <w:t>Radio button</w:t>
            </w:r>
          </w:p>
        </w:tc>
        <w:tc>
          <w:tcPr>
            <w:tcW w:w="1908" w:type="dxa"/>
          </w:tcPr>
          <w:p w14:paraId="538128D1" w14:textId="77777777" w:rsidR="00995750" w:rsidRPr="00B039CD" w:rsidRDefault="00995750" w:rsidP="007637A4">
            <w:pPr>
              <w:rPr>
                <w:rFonts w:ascii="Arial" w:hAnsi="Arial" w:cs="Arial"/>
                <w:sz w:val="24"/>
                <w:szCs w:val="24"/>
              </w:rPr>
            </w:pPr>
            <w:r>
              <w:rPr>
                <w:rFonts w:ascii="Arial" w:hAnsi="Arial" w:cs="Arial"/>
                <w:sz w:val="24"/>
                <w:szCs w:val="24"/>
              </w:rPr>
              <w:t xml:space="preserve">Agree / Disagree </w:t>
            </w:r>
          </w:p>
        </w:tc>
      </w:tr>
      <w:tr w:rsidR="00995750" w:rsidRPr="00B039CD" w14:paraId="3466C612" w14:textId="77777777" w:rsidTr="007637A4">
        <w:tc>
          <w:tcPr>
            <w:tcW w:w="4698" w:type="dxa"/>
          </w:tcPr>
          <w:p w14:paraId="4E5F7728" w14:textId="77777777" w:rsidR="00995750" w:rsidRPr="007C1DEE" w:rsidRDefault="0072138E" w:rsidP="007637A4">
            <w:pPr>
              <w:rPr>
                <w:rFonts w:ascii="Arial" w:hAnsi="Arial" w:cs="Arial"/>
                <w:sz w:val="24"/>
                <w:szCs w:val="24"/>
              </w:rPr>
            </w:pPr>
            <w:r w:rsidRPr="0072138E">
              <w:rPr>
                <w:rFonts w:ascii="Arial" w:eastAsia="Calibri" w:hAnsi="Arial" w:cs="Arial"/>
                <w:sz w:val="24"/>
                <w:szCs w:val="24"/>
              </w:rPr>
              <w:t>If the certificate is awarded</w:t>
            </w:r>
            <w:r w:rsidRPr="0072138E">
              <w:rPr>
                <w:rFonts w:ascii="Arial" w:hAnsi="Arial" w:cs="Arial"/>
                <w:sz w:val="24"/>
                <w:szCs w:val="24"/>
              </w:rPr>
              <w:t xml:space="preserve">, </w:t>
            </w:r>
            <w:proofErr w:type="gramStart"/>
            <w:r w:rsidRPr="0072138E">
              <w:rPr>
                <w:rFonts w:ascii="Arial" w:eastAsia="Calibri" w:hAnsi="Arial" w:cs="Arial"/>
                <w:sz w:val="24"/>
                <w:szCs w:val="24"/>
              </w:rPr>
              <w:t>We</w:t>
            </w:r>
            <w:proofErr w:type="gramEnd"/>
            <w:r w:rsidRPr="0072138E">
              <w:rPr>
                <w:rFonts w:ascii="Arial" w:eastAsia="Calibri" w:hAnsi="Arial" w:cs="Arial"/>
                <w:sz w:val="24"/>
                <w:szCs w:val="24"/>
              </w:rPr>
              <w:t xml:space="preserve"> will abide by all the terms and conditions of the certification, so long as it remains valid for use and also comply with the Rules and Regulations. If the license becomes prolo</w:t>
            </w:r>
            <w:r w:rsidRPr="0072138E">
              <w:rPr>
                <w:rFonts w:ascii="Arial" w:hAnsi="Arial" w:cs="Arial"/>
                <w:sz w:val="24"/>
                <w:szCs w:val="24"/>
              </w:rPr>
              <w:t xml:space="preserve">nged or it is cancelled, then </w:t>
            </w:r>
            <w:r w:rsidRPr="0072138E">
              <w:rPr>
                <w:rFonts w:ascii="Arial" w:eastAsia="Calibri" w:hAnsi="Arial" w:cs="Arial"/>
                <w:sz w:val="24"/>
                <w:szCs w:val="24"/>
              </w:rPr>
              <w:t>We, shall ensure that any use of the Standard Mark on any commodity under the license will be stopped immediately and all related advertisement, materials will be taken back and other necessary action will be taken.</w:t>
            </w:r>
          </w:p>
        </w:tc>
        <w:tc>
          <w:tcPr>
            <w:tcW w:w="1710" w:type="dxa"/>
          </w:tcPr>
          <w:p w14:paraId="3F6B0C1A" w14:textId="77777777" w:rsidR="00995750" w:rsidRPr="00B039CD" w:rsidRDefault="00995750" w:rsidP="007637A4">
            <w:pPr>
              <w:rPr>
                <w:rFonts w:ascii="Arial" w:hAnsi="Arial" w:cs="Arial"/>
                <w:sz w:val="24"/>
                <w:szCs w:val="24"/>
              </w:rPr>
            </w:pPr>
            <w:r>
              <w:rPr>
                <w:rFonts w:ascii="Arial" w:hAnsi="Arial" w:cs="Arial"/>
                <w:sz w:val="24"/>
                <w:szCs w:val="24"/>
              </w:rPr>
              <w:t>Radio button</w:t>
            </w:r>
          </w:p>
        </w:tc>
        <w:tc>
          <w:tcPr>
            <w:tcW w:w="1908" w:type="dxa"/>
          </w:tcPr>
          <w:p w14:paraId="08BC21BB" w14:textId="77777777" w:rsidR="00995750" w:rsidRPr="00B039CD" w:rsidRDefault="00995750" w:rsidP="007637A4">
            <w:pPr>
              <w:rPr>
                <w:rFonts w:ascii="Arial" w:hAnsi="Arial" w:cs="Arial"/>
                <w:sz w:val="24"/>
                <w:szCs w:val="24"/>
              </w:rPr>
            </w:pPr>
            <w:r>
              <w:rPr>
                <w:rFonts w:ascii="Arial" w:hAnsi="Arial" w:cs="Arial"/>
                <w:sz w:val="24"/>
                <w:szCs w:val="24"/>
              </w:rPr>
              <w:t xml:space="preserve">Agree / Disagree </w:t>
            </w:r>
          </w:p>
        </w:tc>
      </w:tr>
      <w:tr w:rsidR="00A414BA" w:rsidRPr="00A414BA" w14:paraId="7E834D9D" w14:textId="77777777" w:rsidTr="007637A4">
        <w:tc>
          <w:tcPr>
            <w:tcW w:w="4698" w:type="dxa"/>
          </w:tcPr>
          <w:p w14:paraId="65C970C9" w14:textId="77777777" w:rsidR="00A414BA" w:rsidRPr="00A414BA" w:rsidRDefault="00A414BA" w:rsidP="00A414BA">
            <w:pPr>
              <w:rPr>
                <w:rFonts w:ascii="Arial" w:eastAsia="Calibri" w:hAnsi="Arial" w:cs="Arial"/>
                <w:color w:val="FF0000"/>
                <w:sz w:val="24"/>
                <w:szCs w:val="24"/>
              </w:rPr>
            </w:pPr>
            <w:r w:rsidRPr="00A414BA">
              <w:rPr>
                <w:rFonts w:ascii="Arial" w:eastAsia="Calibri" w:hAnsi="Arial" w:cs="Arial"/>
                <w:color w:val="FF0000"/>
                <w:sz w:val="24"/>
                <w:szCs w:val="24"/>
              </w:rPr>
              <w:t>Completed questionnaire for factory assessment</w:t>
            </w:r>
          </w:p>
        </w:tc>
        <w:tc>
          <w:tcPr>
            <w:tcW w:w="1710" w:type="dxa"/>
          </w:tcPr>
          <w:p w14:paraId="7BF8BD76" w14:textId="77777777" w:rsidR="00A414BA" w:rsidRPr="00A414BA" w:rsidRDefault="00A414BA" w:rsidP="007637A4">
            <w:pPr>
              <w:rPr>
                <w:rFonts w:ascii="Arial" w:hAnsi="Arial" w:cs="Arial"/>
                <w:color w:val="FF0000"/>
                <w:sz w:val="24"/>
                <w:szCs w:val="24"/>
              </w:rPr>
            </w:pPr>
            <w:r w:rsidRPr="00A414BA">
              <w:rPr>
                <w:rFonts w:ascii="Arial" w:hAnsi="Arial" w:cs="Arial"/>
                <w:color w:val="FF0000"/>
                <w:sz w:val="24"/>
                <w:szCs w:val="24"/>
              </w:rPr>
              <w:t>Upload option</w:t>
            </w:r>
            <w:r w:rsidR="00CA3979">
              <w:rPr>
                <w:rFonts w:ascii="Arial" w:hAnsi="Arial" w:cs="Arial"/>
                <w:color w:val="FF0000"/>
                <w:sz w:val="24"/>
                <w:szCs w:val="24"/>
              </w:rPr>
              <w:t>***</w:t>
            </w:r>
            <w:r w:rsidRPr="00A414BA">
              <w:rPr>
                <w:rFonts w:ascii="Arial" w:hAnsi="Arial" w:cs="Arial"/>
                <w:color w:val="FF0000"/>
                <w:sz w:val="24"/>
                <w:szCs w:val="24"/>
              </w:rPr>
              <w:t xml:space="preserve"> </w:t>
            </w:r>
          </w:p>
        </w:tc>
        <w:tc>
          <w:tcPr>
            <w:tcW w:w="1908" w:type="dxa"/>
          </w:tcPr>
          <w:p w14:paraId="10894E08" w14:textId="77777777" w:rsidR="00A414BA" w:rsidRPr="00A414BA" w:rsidRDefault="00A414BA" w:rsidP="007637A4">
            <w:pPr>
              <w:rPr>
                <w:rFonts w:ascii="Arial" w:hAnsi="Arial" w:cs="Arial"/>
                <w:color w:val="FF0000"/>
                <w:sz w:val="24"/>
                <w:szCs w:val="24"/>
              </w:rPr>
            </w:pPr>
          </w:p>
        </w:tc>
      </w:tr>
      <w:tr w:rsidR="00A414BA" w:rsidRPr="00A414BA" w14:paraId="55AEF036" w14:textId="77777777" w:rsidTr="007637A4">
        <w:tc>
          <w:tcPr>
            <w:tcW w:w="4698" w:type="dxa"/>
          </w:tcPr>
          <w:p w14:paraId="0E456F88" w14:textId="77777777" w:rsidR="00A414BA" w:rsidRPr="00A414BA" w:rsidRDefault="00A414BA" w:rsidP="00A414BA">
            <w:pPr>
              <w:rPr>
                <w:rFonts w:ascii="Arial" w:eastAsia="Calibri" w:hAnsi="Arial" w:cs="Arial"/>
                <w:color w:val="FF0000"/>
                <w:sz w:val="24"/>
                <w:szCs w:val="24"/>
              </w:rPr>
            </w:pPr>
            <w:r w:rsidRPr="00A414BA">
              <w:rPr>
                <w:rFonts w:ascii="Arial" w:eastAsia="Calibri" w:hAnsi="Arial" w:cs="Arial"/>
                <w:color w:val="FF0000"/>
                <w:sz w:val="24"/>
                <w:szCs w:val="24"/>
              </w:rPr>
              <w:t>Dear Sir/Madam,</w:t>
            </w:r>
          </w:p>
          <w:p w14:paraId="18D472AD" w14:textId="77777777" w:rsidR="00A414BA" w:rsidRPr="00A414BA" w:rsidRDefault="00A414BA" w:rsidP="00A414BA">
            <w:pPr>
              <w:rPr>
                <w:rFonts w:ascii="Arial" w:eastAsia="Calibri" w:hAnsi="Arial" w:cs="Arial"/>
                <w:color w:val="FF0000"/>
                <w:sz w:val="24"/>
                <w:szCs w:val="24"/>
              </w:rPr>
            </w:pPr>
            <w:r w:rsidRPr="00A414BA">
              <w:rPr>
                <w:rFonts w:ascii="Arial" w:eastAsia="Calibri" w:hAnsi="Arial" w:cs="Arial"/>
                <w:color w:val="FF0000"/>
                <w:sz w:val="24"/>
                <w:szCs w:val="24"/>
              </w:rPr>
              <w:t>I/we hereby submit an application along with the filled questionnaire, requesting for certification under BAFRA product certification scheme.</w:t>
            </w:r>
          </w:p>
        </w:tc>
        <w:tc>
          <w:tcPr>
            <w:tcW w:w="1710" w:type="dxa"/>
          </w:tcPr>
          <w:p w14:paraId="29400827" w14:textId="77777777" w:rsidR="00A414BA" w:rsidRPr="00A414BA" w:rsidRDefault="00A414BA" w:rsidP="007637A4">
            <w:pPr>
              <w:rPr>
                <w:rFonts w:ascii="Arial" w:hAnsi="Arial" w:cs="Arial"/>
                <w:color w:val="FF0000"/>
                <w:sz w:val="24"/>
                <w:szCs w:val="24"/>
              </w:rPr>
            </w:pPr>
            <w:r w:rsidRPr="00A414BA">
              <w:rPr>
                <w:rFonts w:ascii="Arial" w:hAnsi="Arial" w:cs="Arial"/>
                <w:color w:val="FF0000"/>
                <w:sz w:val="24"/>
                <w:szCs w:val="24"/>
              </w:rPr>
              <w:t>Radio Button</w:t>
            </w:r>
          </w:p>
        </w:tc>
        <w:tc>
          <w:tcPr>
            <w:tcW w:w="1908" w:type="dxa"/>
          </w:tcPr>
          <w:p w14:paraId="18858794" w14:textId="77777777" w:rsidR="00A414BA" w:rsidRPr="00A414BA" w:rsidRDefault="00A414BA" w:rsidP="007637A4">
            <w:pPr>
              <w:rPr>
                <w:rFonts w:ascii="Arial" w:hAnsi="Arial" w:cs="Arial"/>
                <w:color w:val="FF0000"/>
                <w:sz w:val="24"/>
                <w:szCs w:val="24"/>
              </w:rPr>
            </w:pPr>
            <w:r w:rsidRPr="00A414BA">
              <w:rPr>
                <w:rFonts w:ascii="Arial" w:hAnsi="Arial" w:cs="Arial"/>
                <w:color w:val="FF0000"/>
                <w:sz w:val="24"/>
                <w:szCs w:val="24"/>
              </w:rPr>
              <w:t>Submit</w:t>
            </w:r>
          </w:p>
        </w:tc>
      </w:tr>
    </w:tbl>
    <w:p w14:paraId="33423158" w14:textId="77777777" w:rsidR="00B828A6" w:rsidRPr="00A414BA" w:rsidRDefault="00CA3979" w:rsidP="00B828A6">
      <w:pPr>
        <w:ind w:left="1260"/>
        <w:rPr>
          <w:rFonts w:ascii="Arial" w:hAnsi="Arial" w:cs="Arial"/>
          <w:color w:val="FF0000"/>
          <w:sz w:val="24"/>
          <w:szCs w:val="24"/>
        </w:rPr>
      </w:pPr>
      <w:r>
        <w:rPr>
          <w:rFonts w:ascii="Arial" w:hAnsi="Arial" w:cs="Arial"/>
          <w:color w:val="FF0000"/>
          <w:sz w:val="24"/>
          <w:szCs w:val="24"/>
        </w:rPr>
        <w:t>*</w:t>
      </w:r>
      <w:r w:rsidR="00B828A6" w:rsidRPr="00A414BA">
        <w:rPr>
          <w:rFonts w:ascii="Arial" w:hAnsi="Arial" w:cs="Arial"/>
          <w:color w:val="FF0000"/>
          <w:sz w:val="24"/>
          <w:szCs w:val="24"/>
        </w:rPr>
        <w:t xml:space="preserve">** There should be an option to download Questionnaire Form (linked to a website) </w:t>
      </w:r>
      <w:r>
        <w:rPr>
          <w:rFonts w:ascii="Arial" w:hAnsi="Arial" w:cs="Arial"/>
          <w:color w:val="FF0000"/>
          <w:sz w:val="24"/>
          <w:szCs w:val="24"/>
        </w:rPr>
        <w:t>and t</w:t>
      </w:r>
      <w:r w:rsidR="00B828A6" w:rsidRPr="00A414BA">
        <w:rPr>
          <w:rFonts w:ascii="Arial" w:hAnsi="Arial" w:cs="Arial"/>
          <w:color w:val="FF0000"/>
          <w:sz w:val="24"/>
          <w:szCs w:val="24"/>
        </w:rPr>
        <w:t>here should be an option to upload a filled Questionnaire Form (compulsory - only if uploaded, submit click should work)</w:t>
      </w:r>
    </w:p>
    <w:p w14:paraId="0D6BBBC3" w14:textId="77777777" w:rsidR="00995750" w:rsidRDefault="00995750" w:rsidP="007E0F57">
      <w:pPr>
        <w:pStyle w:val="Heading2"/>
        <w:numPr>
          <w:ilvl w:val="3"/>
          <w:numId w:val="1"/>
        </w:numPr>
        <w:ind w:left="1260" w:firstLine="0"/>
        <w:rPr>
          <w:rFonts w:ascii="Arial" w:hAnsi="Arial" w:cs="Arial"/>
          <w:color w:val="auto"/>
          <w:sz w:val="24"/>
          <w:szCs w:val="24"/>
        </w:rPr>
      </w:pPr>
      <w:bookmarkStart w:id="194" w:name="_Toc53514977"/>
      <w:r>
        <w:rPr>
          <w:rFonts w:ascii="Arial" w:hAnsi="Arial" w:cs="Arial"/>
          <w:color w:val="auto"/>
          <w:sz w:val="24"/>
          <w:szCs w:val="24"/>
        </w:rPr>
        <w:lastRenderedPageBreak/>
        <w:t>Response to Audit Plan (Role)</w:t>
      </w:r>
      <w:bookmarkEnd w:id="194"/>
    </w:p>
    <w:p w14:paraId="790EE38E" w14:textId="77777777" w:rsidR="00995750" w:rsidRPr="00E51088" w:rsidRDefault="00995750" w:rsidP="00995750"/>
    <w:tbl>
      <w:tblPr>
        <w:tblStyle w:val="TableGrid"/>
        <w:tblW w:w="0" w:type="auto"/>
        <w:tblInd w:w="1260" w:type="dxa"/>
        <w:tblLook w:val="04A0" w:firstRow="1" w:lastRow="0" w:firstColumn="1" w:lastColumn="0" w:noHBand="0" w:noVBand="1"/>
      </w:tblPr>
      <w:tblGrid>
        <w:gridCol w:w="3528"/>
        <w:gridCol w:w="1710"/>
        <w:gridCol w:w="3078"/>
      </w:tblGrid>
      <w:tr w:rsidR="00995750" w:rsidRPr="00B039CD" w14:paraId="736F7D90" w14:textId="77777777" w:rsidTr="007637A4">
        <w:tc>
          <w:tcPr>
            <w:tcW w:w="3528" w:type="dxa"/>
            <w:shd w:val="clear" w:color="auto" w:fill="FDE9D9" w:themeFill="accent6" w:themeFillTint="33"/>
          </w:tcPr>
          <w:p w14:paraId="4B3CB5DF"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731A0C71"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495C427C"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Validation</w:t>
            </w:r>
          </w:p>
        </w:tc>
      </w:tr>
      <w:tr w:rsidR="00995750" w:rsidRPr="00B039CD" w14:paraId="09514AA6" w14:textId="77777777" w:rsidTr="007637A4">
        <w:tc>
          <w:tcPr>
            <w:tcW w:w="3528" w:type="dxa"/>
          </w:tcPr>
          <w:p w14:paraId="1730FA72" w14:textId="77777777" w:rsidR="00995750" w:rsidRPr="00B039CD" w:rsidRDefault="00995750" w:rsidP="007637A4">
            <w:pPr>
              <w:rPr>
                <w:rFonts w:ascii="Arial" w:hAnsi="Arial" w:cs="Arial"/>
                <w:sz w:val="24"/>
                <w:szCs w:val="24"/>
              </w:rPr>
            </w:pPr>
            <w:r>
              <w:rPr>
                <w:rFonts w:ascii="Arial" w:hAnsi="Arial" w:cs="Arial"/>
                <w:sz w:val="24"/>
                <w:szCs w:val="24"/>
              </w:rPr>
              <w:t>Agree/Disagree to Audit plan</w:t>
            </w:r>
          </w:p>
        </w:tc>
        <w:tc>
          <w:tcPr>
            <w:tcW w:w="1710" w:type="dxa"/>
          </w:tcPr>
          <w:p w14:paraId="4D04A814" w14:textId="77777777" w:rsidR="00995750" w:rsidRPr="00B039CD" w:rsidRDefault="00995750" w:rsidP="007637A4">
            <w:pPr>
              <w:rPr>
                <w:rFonts w:ascii="Arial" w:hAnsi="Arial" w:cs="Arial"/>
                <w:sz w:val="24"/>
                <w:szCs w:val="24"/>
              </w:rPr>
            </w:pPr>
            <w:r>
              <w:rPr>
                <w:rFonts w:ascii="Arial" w:hAnsi="Arial" w:cs="Arial"/>
                <w:sz w:val="24"/>
                <w:szCs w:val="24"/>
              </w:rPr>
              <w:t>Radio button</w:t>
            </w:r>
          </w:p>
        </w:tc>
        <w:tc>
          <w:tcPr>
            <w:tcW w:w="3078" w:type="dxa"/>
            <w:vAlign w:val="center"/>
          </w:tcPr>
          <w:p w14:paraId="46B0D7BD" w14:textId="77777777" w:rsidR="00995750" w:rsidRPr="00B039CD" w:rsidRDefault="00995750" w:rsidP="007637A4">
            <w:pPr>
              <w:rPr>
                <w:rFonts w:ascii="Arial" w:hAnsi="Arial" w:cs="Arial"/>
                <w:sz w:val="24"/>
                <w:szCs w:val="24"/>
              </w:rPr>
            </w:pPr>
            <w:r>
              <w:rPr>
                <w:rFonts w:ascii="Arial" w:hAnsi="Arial" w:cs="Arial"/>
                <w:sz w:val="24"/>
                <w:szCs w:val="24"/>
              </w:rPr>
              <w:t>Agree or Disagree</w:t>
            </w:r>
          </w:p>
        </w:tc>
      </w:tr>
      <w:tr w:rsidR="00995750" w:rsidRPr="00B039CD" w14:paraId="35D783B2" w14:textId="77777777" w:rsidTr="007637A4">
        <w:tc>
          <w:tcPr>
            <w:tcW w:w="3528" w:type="dxa"/>
          </w:tcPr>
          <w:p w14:paraId="0EA985BE" w14:textId="77777777" w:rsidR="00995750" w:rsidRDefault="00995750" w:rsidP="007637A4">
            <w:pPr>
              <w:rPr>
                <w:rFonts w:ascii="Arial" w:hAnsi="Arial" w:cs="Arial"/>
                <w:sz w:val="24"/>
                <w:szCs w:val="24"/>
              </w:rPr>
            </w:pPr>
            <w:r>
              <w:rPr>
                <w:rFonts w:ascii="Arial" w:hAnsi="Arial" w:cs="Arial"/>
                <w:sz w:val="24"/>
                <w:szCs w:val="24"/>
              </w:rPr>
              <w:t>Remarks</w:t>
            </w:r>
            <w:r w:rsidR="00CD570D">
              <w:rPr>
                <w:rFonts w:ascii="Arial" w:hAnsi="Arial" w:cs="Arial"/>
                <w:sz w:val="24"/>
                <w:szCs w:val="24"/>
              </w:rPr>
              <w:t xml:space="preserve"> </w:t>
            </w:r>
            <w:r>
              <w:rPr>
                <w:rFonts w:ascii="Arial" w:hAnsi="Arial" w:cs="Arial"/>
                <w:sz w:val="24"/>
                <w:szCs w:val="24"/>
              </w:rPr>
              <w:t>(can propose new date)</w:t>
            </w:r>
          </w:p>
        </w:tc>
        <w:tc>
          <w:tcPr>
            <w:tcW w:w="1710" w:type="dxa"/>
          </w:tcPr>
          <w:p w14:paraId="187C8FC9" w14:textId="77777777" w:rsidR="00995750" w:rsidRDefault="00995750" w:rsidP="007637A4">
            <w:pPr>
              <w:rPr>
                <w:rFonts w:ascii="Arial" w:hAnsi="Arial" w:cs="Arial"/>
                <w:sz w:val="24"/>
                <w:szCs w:val="24"/>
              </w:rPr>
            </w:pPr>
            <w:r>
              <w:rPr>
                <w:rFonts w:ascii="Arial" w:hAnsi="Arial" w:cs="Arial"/>
                <w:sz w:val="24"/>
                <w:szCs w:val="24"/>
              </w:rPr>
              <w:t>Text area</w:t>
            </w:r>
          </w:p>
        </w:tc>
        <w:tc>
          <w:tcPr>
            <w:tcW w:w="3078" w:type="dxa"/>
            <w:vAlign w:val="center"/>
          </w:tcPr>
          <w:p w14:paraId="7DA4C99D" w14:textId="77777777" w:rsidR="00995750" w:rsidRPr="00B039CD" w:rsidRDefault="00995750" w:rsidP="007637A4">
            <w:pPr>
              <w:rPr>
                <w:rFonts w:ascii="Arial" w:hAnsi="Arial" w:cs="Arial"/>
                <w:sz w:val="24"/>
                <w:szCs w:val="24"/>
              </w:rPr>
            </w:pPr>
            <w:r>
              <w:rPr>
                <w:rFonts w:ascii="Arial" w:hAnsi="Arial" w:cs="Arial"/>
                <w:sz w:val="24"/>
                <w:szCs w:val="24"/>
              </w:rPr>
              <w:t xml:space="preserve">Enable this field only if “Agree/Disagree to Audit plan” is </w:t>
            </w:r>
            <w:r w:rsidRPr="00F076D2">
              <w:rPr>
                <w:rFonts w:ascii="Arial" w:hAnsi="Arial" w:cs="Arial"/>
                <w:b/>
                <w:bCs/>
                <w:sz w:val="24"/>
                <w:szCs w:val="24"/>
              </w:rPr>
              <w:t>Disagreed</w:t>
            </w:r>
            <w:r>
              <w:rPr>
                <w:rFonts w:ascii="Arial" w:hAnsi="Arial" w:cs="Arial"/>
                <w:b/>
                <w:bCs/>
                <w:sz w:val="24"/>
                <w:szCs w:val="24"/>
              </w:rPr>
              <w:t>.</w:t>
            </w:r>
          </w:p>
        </w:tc>
      </w:tr>
      <w:tr w:rsidR="00995750" w:rsidRPr="00B039CD" w14:paraId="3C86BFB6" w14:textId="77777777" w:rsidTr="007637A4">
        <w:tc>
          <w:tcPr>
            <w:tcW w:w="3528" w:type="dxa"/>
          </w:tcPr>
          <w:p w14:paraId="27E420A7" w14:textId="77777777" w:rsidR="00995750" w:rsidRDefault="00995750" w:rsidP="007637A4">
            <w:pPr>
              <w:rPr>
                <w:rFonts w:ascii="Arial" w:hAnsi="Arial" w:cs="Arial"/>
                <w:sz w:val="24"/>
                <w:szCs w:val="24"/>
              </w:rPr>
            </w:pPr>
            <w:r>
              <w:rPr>
                <w:rFonts w:ascii="Arial" w:hAnsi="Arial" w:cs="Arial"/>
                <w:sz w:val="24"/>
                <w:szCs w:val="24"/>
              </w:rPr>
              <w:t>Date</w:t>
            </w:r>
          </w:p>
        </w:tc>
        <w:tc>
          <w:tcPr>
            <w:tcW w:w="1710" w:type="dxa"/>
          </w:tcPr>
          <w:p w14:paraId="75C56A1A"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vAlign w:val="center"/>
          </w:tcPr>
          <w:p w14:paraId="31845391" w14:textId="77777777" w:rsidR="00995750" w:rsidRDefault="00995750" w:rsidP="007637A4">
            <w:pPr>
              <w:rPr>
                <w:rFonts w:ascii="Arial" w:hAnsi="Arial" w:cs="Arial"/>
                <w:sz w:val="24"/>
                <w:szCs w:val="24"/>
              </w:rPr>
            </w:pPr>
            <w:r>
              <w:rPr>
                <w:rFonts w:ascii="Arial" w:hAnsi="Arial" w:cs="Arial"/>
                <w:sz w:val="24"/>
                <w:szCs w:val="24"/>
              </w:rPr>
              <w:t>Today’s Date</w:t>
            </w:r>
          </w:p>
        </w:tc>
      </w:tr>
    </w:tbl>
    <w:p w14:paraId="18758163" w14:textId="77777777" w:rsidR="00995750" w:rsidRDefault="00995750" w:rsidP="00995750">
      <w:pPr>
        <w:rPr>
          <w:rFonts w:ascii="Arial" w:hAnsi="Arial" w:cs="Arial"/>
          <w:sz w:val="24"/>
          <w:szCs w:val="24"/>
        </w:rPr>
      </w:pPr>
    </w:p>
    <w:p w14:paraId="6EF16564" w14:textId="77777777" w:rsidR="00995750" w:rsidRDefault="00995750" w:rsidP="00995750">
      <w:pPr>
        <w:rPr>
          <w:rFonts w:ascii="Arial" w:hAnsi="Arial" w:cs="Arial"/>
          <w:sz w:val="24"/>
          <w:szCs w:val="24"/>
        </w:rPr>
      </w:pPr>
      <w:r>
        <w:rPr>
          <w:rFonts w:ascii="Arial" w:hAnsi="Arial" w:cs="Arial"/>
          <w:sz w:val="24"/>
          <w:szCs w:val="24"/>
        </w:rPr>
        <w:tab/>
        <w:t xml:space="preserve">** if agree/disagree, notify the BARFA Audit Team </w:t>
      </w:r>
    </w:p>
    <w:p w14:paraId="3DCB9089" w14:textId="77777777" w:rsidR="00995750" w:rsidRDefault="00995750" w:rsidP="007E0F57">
      <w:pPr>
        <w:pStyle w:val="Heading2"/>
        <w:numPr>
          <w:ilvl w:val="3"/>
          <w:numId w:val="1"/>
        </w:numPr>
        <w:ind w:left="1260" w:firstLine="0"/>
        <w:rPr>
          <w:rFonts w:ascii="Arial" w:hAnsi="Arial" w:cs="Arial"/>
          <w:color w:val="auto"/>
          <w:sz w:val="24"/>
          <w:szCs w:val="24"/>
        </w:rPr>
      </w:pPr>
      <w:bookmarkStart w:id="195" w:name="_Toc53514978"/>
      <w:r>
        <w:rPr>
          <w:rFonts w:ascii="Arial" w:hAnsi="Arial" w:cs="Arial"/>
          <w:color w:val="auto"/>
          <w:sz w:val="24"/>
          <w:szCs w:val="24"/>
        </w:rPr>
        <w:t>Response to Non-Conformity (Role)</w:t>
      </w:r>
      <w:bookmarkEnd w:id="195"/>
    </w:p>
    <w:p w14:paraId="45749E21" w14:textId="77777777" w:rsidR="00995750" w:rsidRDefault="00995750" w:rsidP="00995750">
      <w:pPr>
        <w:pStyle w:val="ListParagraph"/>
        <w:ind w:left="1260"/>
        <w:rPr>
          <w:rFonts w:ascii="Arial" w:hAnsi="Arial" w:cs="Arial"/>
          <w:sz w:val="24"/>
          <w:szCs w:val="24"/>
        </w:rPr>
      </w:pPr>
    </w:p>
    <w:p w14:paraId="25E320F8" w14:textId="77777777" w:rsidR="00995750" w:rsidRPr="00B26694" w:rsidRDefault="00995750" w:rsidP="00B26694">
      <w:pPr>
        <w:pStyle w:val="ListParagraph"/>
        <w:ind w:left="1260"/>
        <w:rPr>
          <w:rFonts w:ascii="Arial" w:hAnsi="Arial" w:cs="Arial"/>
          <w:sz w:val="24"/>
          <w:szCs w:val="24"/>
        </w:rPr>
      </w:pPr>
      <w:r>
        <w:rPr>
          <w:rFonts w:ascii="Arial" w:hAnsi="Arial" w:cs="Arial"/>
          <w:sz w:val="24"/>
          <w:szCs w:val="24"/>
        </w:rPr>
        <w:t>Response (show non-conformity report forwarded by audit team in the following format);</w:t>
      </w:r>
      <w:r>
        <w:rPr>
          <w:rFonts w:ascii="Arial" w:hAnsi="Arial" w:cs="Arial"/>
        </w:rPr>
        <w:tab/>
      </w:r>
      <w:r>
        <w:rPr>
          <w:rFonts w:ascii="Arial" w:hAnsi="Arial" w:cs="Arial"/>
        </w:rPr>
        <w:tab/>
      </w:r>
    </w:p>
    <w:tbl>
      <w:tblPr>
        <w:tblStyle w:val="TableGrid"/>
        <w:tblW w:w="0" w:type="auto"/>
        <w:tblInd w:w="1260" w:type="dxa"/>
        <w:tblLook w:val="04A0" w:firstRow="1" w:lastRow="0" w:firstColumn="1" w:lastColumn="0" w:noHBand="0" w:noVBand="1"/>
      </w:tblPr>
      <w:tblGrid>
        <w:gridCol w:w="3528"/>
        <w:gridCol w:w="1710"/>
        <w:gridCol w:w="3078"/>
      </w:tblGrid>
      <w:tr w:rsidR="00C90338" w:rsidRPr="00B26694" w14:paraId="28FEFEC1" w14:textId="77777777" w:rsidTr="00C90338">
        <w:tc>
          <w:tcPr>
            <w:tcW w:w="3528" w:type="dxa"/>
            <w:shd w:val="clear" w:color="auto" w:fill="FDE9D9" w:themeFill="accent6" w:themeFillTint="33"/>
          </w:tcPr>
          <w:p w14:paraId="1574A0CA" w14:textId="77777777" w:rsidR="00C90338" w:rsidRPr="00B26694" w:rsidRDefault="00C90338" w:rsidP="00C90338">
            <w:pPr>
              <w:jc w:val="center"/>
              <w:rPr>
                <w:rFonts w:ascii="Arial" w:hAnsi="Arial" w:cs="Arial"/>
                <w:color w:val="FF0000"/>
                <w:sz w:val="24"/>
                <w:szCs w:val="24"/>
              </w:rPr>
            </w:pPr>
            <w:r w:rsidRPr="00B26694">
              <w:rPr>
                <w:rFonts w:ascii="Arial" w:hAnsi="Arial" w:cs="Arial"/>
                <w:color w:val="FF0000"/>
                <w:sz w:val="24"/>
                <w:szCs w:val="24"/>
              </w:rPr>
              <w:t>Field Name</w:t>
            </w:r>
          </w:p>
        </w:tc>
        <w:tc>
          <w:tcPr>
            <w:tcW w:w="1710" w:type="dxa"/>
            <w:shd w:val="clear" w:color="auto" w:fill="FDE9D9" w:themeFill="accent6" w:themeFillTint="33"/>
          </w:tcPr>
          <w:p w14:paraId="36491EEE" w14:textId="77777777" w:rsidR="00C90338" w:rsidRPr="00B26694" w:rsidRDefault="00C90338" w:rsidP="00C90338">
            <w:pPr>
              <w:jc w:val="center"/>
              <w:rPr>
                <w:rFonts w:ascii="Arial" w:hAnsi="Arial" w:cs="Arial"/>
                <w:color w:val="FF0000"/>
                <w:sz w:val="24"/>
                <w:szCs w:val="24"/>
              </w:rPr>
            </w:pPr>
            <w:r w:rsidRPr="00B26694">
              <w:rPr>
                <w:rFonts w:ascii="Arial" w:hAnsi="Arial" w:cs="Arial"/>
                <w:color w:val="FF0000"/>
                <w:sz w:val="24"/>
                <w:szCs w:val="24"/>
              </w:rPr>
              <w:t>Input Type</w:t>
            </w:r>
          </w:p>
        </w:tc>
        <w:tc>
          <w:tcPr>
            <w:tcW w:w="3078" w:type="dxa"/>
            <w:shd w:val="clear" w:color="auto" w:fill="FDE9D9" w:themeFill="accent6" w:themeFillTint="33"/>
          </w:tcPr>
          <w:p w14:paraId="2E34571F" w14:textId="77777777" w:rsidR="00C90338" w:rsidRPr="00B26694" w:rsidRDefault="00C90338" w:rsidP="00C90338">
            <w:pPr>
              <w:jc w:val="center"/>
              <w:rPr>
                <w:rFonts w:ascii="Arial" w:hAnsi="Arial" w:cs="Arial"/>
                <w:color w:val="FF0000"/>
                <w:sz w:val="24"/>
                <w:szCs w:val="24"/>
              </w:rPr>
            </w:pPr>
            <w:r w:rsidRPr="00B26694">
              <w:rPr>
                <w:rFonts w:ascii="Arial" w:hAnsi="Arial" w:cs="Arial"/>
                <w:color w:val="FF0000"/>
                <w:sz w:val="24"/>
                <w:szCs w:val="24"/>
              </w:rPr>
              <w:t>Validation</w:t>
            </w:r>
          </w:p>
        </w:tc>
      </w:tr>
      <w:tr w:rsidR="00C90338" w:rsidRPr="00B26694" w14:paraId="0906023F" w14:textId="77777777" w:rsidTr="00C90338">
        <w:tc>
          <w:tcPr>
            <w:tcW w:w="3528" w:type="dxa"/>
          </w:tcPr>
          <w:p w14:paraId="597FF852"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Audit Criteria</w:t>
            </w:r>
          </w:p>
        </w:tc>
        <w:tc>
          <w:tcPr>
            <w:tcW w:w="1710" w:type="dxa"/>
          </w:tcPr>
          <w:p w14:paraId="1D664333"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Merge w:val="restart"/>
          </w:tcPr>
          <w:p w14:paraId="772CB418"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Auto pull</w:t>
            </w:r>
          </w:p>
        </w:tc>
      </w:tr>
      <w:tr w:rsidR="00C90338" w:rsidRPr="00B26694" w14:paraId="77AF1AF9" w14:textId="77777777" w:rsidTr="00C90338">
        <w:tc>
          <w:tcPr>
            <w:tcW w:w="3528" w:type="dxa"/>
          </w:tcPr>
          <w:p w14:paraId="4690D260" w14:textId="77777777" w:rsidR="00C90338" w:rsidRPr="00B26694" w:rsidRDefault="00C90338" w:rsidP="00C90338">
            <w:pPr>
              <w:rPr>
                <w:rFonts w:ascii="Arial" w:hAnsi="Arial" w:cs="Arial"/>
                <w:color w:val="FF0000"/>
                <w:sz w:val="24"/>
                <w:szCs w:val="24"/>
              </w:rPr>
            </w:pPr>
            <w:r w:rsidRPr="00B26694">
              <w:rPr>
                <w:rFonts w:ascii="Arial" w:hAnsi="Arial" w:cs="Arial"/>
                <w:color w:val="FF0000"/>
              </w:rPr>
              <w:t>Clause Number</w:t>
            </w:r>
          </w:p>
        </w:tc>
        <w:tc>
          <w:tcPr>
            <w:tcW w:w="1710" w:type="dxa"/>
          </w:tcPr>
          <w:p w14:paraId="3CE37C26"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Merge/>
            <w:vAlign w:val="center"/>
          </w:tcPr>
          <w:p w14:paraId="7E1E9E62" w14:textId="77777777" w:rsidR="00C90338" w:rsidRPr="00B26694" w:rsidRDefault="00C90338" w:rsidP="00C90338">
            <w:pPr>
              <w:rPr>
                <w:rFonts w:ascii="Arial" w:hAnsi="Arial" w:cs="Arial"/>
                <w:color w:val="FF0000"/>
                <w:sz w:val="24"/>
                <w:szCs w:val="24"/>
              </w:rPr>
            </w:pPr>
          </w:p>
        </w:tc>
      </w:tr>
      <w:tr w:rsidR="00C90338" w:rsidRPr="00B26694" w14:paraId="706B743A" w14:textId="77777777" w:rsidTr="00C90338">
        <w:tc>
          <w:tcPr>
            <w:tcW w:w="3528" w:type="dxa"/>
          </w:tcPr>
          <w:p w14:paraId="13AAA896" w14:textId="77777777" w:rsidR="00C90338" w:rsidRPr="00B26694" w:rsidRDefault="00C90338" w:rsidP="00C90338">
            <w:pPr>
              <w:rPr>
                <w:rFonts w:ascii="Arial" w:hAnsi="Arial" w:cs="Arial"/>
                <w:color w:val="FF0000"/>
              </w:rPr>
            </w:pPr>
            <w:r w:rsidRPr="00B26694">
              <w:rPr>
                <w:rFonts w:ascii="Arial" w:hAnsi="Arial" w:cs="Arial"/>
                <w:color w:val="FF0000"/>
                <w:sz w:val="24"/>
                <w:szCs w:val="24"/>
              </w:rPr>
              <w:t>Nonconformity Category</w:t>
            </w:r>
          </w:p>
        </w:tc>
        <w:tc>
          <w:tcPr>
            <w:tcW w:w="1710" w:type="dxa"/>
          </w:tcPr>
          <w:p w14:paraId="15124C26"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Select</w:t>
            </w:r>
          </w:p>
        </w:tc>
        <w:tc>
          <w:tcPr>
            <w:tcW w:w="3078" w:type="dxa"/>
            <w:vMerge/>
            <w:vAlign w:val="center"/>
          </w:tcPr>
          <w:p w14:paraId="7A00167B" w14:textId="77777777" w:rsidR="00C90338" w:rsidRPr="00B26694" w:rsidRDefault="00C90338" w:rsidP="00C90338">
            <w:pPr>
              <w:rPr>
                <w:rFonts w:ascii="Arial" w:hAnsi="Arial" w:cs="Arial"/>
                <w:color w:val="FF0000"/>
                <w:sz w:val="24"/>
                <w:szCs w:val="24"/>
              </w:rPr>
            </w:pPr>
          </w:p>
        </w:tc>
      </w:tr>
      <w:tr w:rsidR="00C90338" w:rsidRPr="00B26694" w14:paraId="71DCB546" w14:textId="77777777" w:rsidTr="00C90338">
        <w:tc>
          <w:tcPr>
            <w:tcW w:w="3528" w:type="dxa"/>
          </w:tcPr>
          <w:p w14:paraId="6556C589"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Sl.no</w:t>
            </w:r>
          </w:p>
        </w:tc>
        <w:tc>
          <w:tcPr>
            <w:tcW w:w="1710" w:type="dxa"/>
          </w:tcPr>
          <w:p w14:paraId="4CE50B56"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Auto number</w:t>
            </w:r>
          </w:p>
        </w:tc>
        <w:tc>
          <w:tcPr>
            <w:tcW w:w="3078" w:type="dxa"/>
            <w:vAlign w:val="center"/>
          </w:tcPr>
          <w:p w14:paraId="09F0B1AB"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Auto pull</w:t>
            </w:r>
          </w:p>
        </w:tc>
      </w:tr>
      <w:tr w:rsidR="00C90338" w:rsidRPr="00B26694" w14:paraId="13A6003C" w14:textId="77777777" w:rsidTr="00C90338">
        <w:tc>
          <w:tcPr>
            <w:tcW w:w="3528" w:type="dxa"/>
          </w:tcPr>
          <w:p w14:paraId="3B233B90"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 xml:space="preserve">Description of nonconformity </w:t>
            </w:r>
          </w:p>
        </w:tc>
        <w:tc>
          <w:tcPr>
            <w:tcW w:w="1710" w:type="dxa"/>
          </w:tcPr>
          <w:p w14:paraId="51B0C3FA"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055B1E4C"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Auto pull</w:t>
            </w:r>
          </w:p>
        </w:tc>
      </w:tr>
      <w:tr w:rsidR="00C90338" w:rsidRPr="00B26694" w14:paraId="47CF1D28" w14:textId="77777777" w:rsidTr="00C90338">
        <w:tc>
          <w:tcPr>
            <w:tcW w:w="3528" w:type="dxa"/>
          </w:tcPr>
          <w:p w14:paraId="6263C13B" w14:textId="77777777" w:rsidR="00C90338" w:rsidRPr="00B26694" w:rsidRDefault="00C90338" w:rsidP="00C90338">
            <w:pPr>
              <w:rPr>
                <w:rFonts w:ascii="Arial" w:hAnsi="Arial" w:cs="Arial"/>
                <w:color w:val="FF0000"/>
              </w:rPr>
            </w:pPr>
            <w:r w:rsidRPr="00B26694">
              <w:rPr>
                <w:rFonts w:ascii="Arial" w:hAnsi="Arial" w:cs="Arial"/>
                <w:color w:val="FF0000"/>
              </w:rPr>
              <w:t>Date</w:t>
            </w:r>
          </w:p>
        </w:tc>
        <w:tc>
          <w:tcPr>
            <w:tcW w:w="1710" w:type="dxa"/>
          </w:tcPr>
          <w:p w14:paraId="27F8E08F"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date</w:t>
            </w:r>
          </w:p>
        </w:tc>
        <w:tc>
          <w:tcPr>
            <w:tcW w:w="3078" w:type="dxa"/>
          </w:tcPr>
          <w:p w14:paraId="11CB858D" w14:textId="77777777" w:rsidR="00C90338" w:rsidRPr="00B26694" w:rsidRDefault="00C90338" w:rsidP="00C90338">
            <w:pPr>
              <w:rPr>
                <w:rFonts w:ascii="Arial" w:hAnsi="Arial" w:cs="Arial"/>
                <w:color w:val="FF0000"/>
                <w:sz w:val="24"/>
                <w:szCs w:val="24"/>
              </w:rPr>
            </w:pPr>
          </w:p>
        </w:tc>
      </w:tr>
      <w:tr w:rsidR="00C90338" w:rsidRPr="00B26694" w14:paraId="7CE012A3" w14:textId="77777777" w:rsidTr="00C90338">
        <w:tc>
          <w:tcPr>
            <w:tcW w:w="3528" w:type="dxa"/>
          </w:tcPr>
          <w:p w14:paraId="6F9E6471"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Corrective action proposed by Auditee</w:t>
            </w:r>
          </w:p>
        </w:tc>
        <w:tc>
          <w:tcPr>
            <w:tcW w:w="1710" w:type="dxa"/>
          </w:tcPr>
          <w:p w14:paraId="2A8025E2"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113A190F" w14:textId="77777777" w:rsidR="00C90338" w:rsidRPr="00B26694" w:rsidRDefault="00C90338" w:rsidP="00C90338">
            <w:pPr>
              <w:rPr>
                <w:rFonts w:ascii="Arial" w:hAnsi="Arial" w:cs="Arial"/>
                <w:color w:val="FF0000"/>
                <w:sz w:val="24"/>
                <w:szCs w:val="24"/>
              </w:rPr>
            </w:pPr>
          </w:p>
        </w:tc>
      </w:tr>
      <w:tr w:rsidR="00C90338" w:rsidRPr="00B26694" w14:paraId="04A9D9D9" w14:textId="77777777" w:rsidTr="00C90338">
        <w:tc>
          <w:tcPr>
            <w:tcW w:w="3528" w:type="dxa"/>
          </w:tcPr>
          <w:p w14:paraId="3B37EE47"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Corrective action taken by Auditee</w:t>
            </w:r>
          </w:p>
        </w:tc>
        <w:tc>
          <w:tcPr>
            <w:tcW w:w="1710" w:type="dxa"/>
          </w:tcPr>
          <w:p w14:paraId="6BBCE565"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48B93818"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Option for response (by client) and re-response (by BAFRA audit team)</w:t>
            </w:r>
          </w:p>
        </w:tc>
      </w:tr>
      <w:tr w:rsidR="00C90338" w:rsidRPr="00B26694" w14:paraId="08FDECBA" w14:textId="77777777" w:rsidTr="00C90338">
        <w:tc>
          <w:tcPr>
            <w:tcW w:w="3528" w:type="dxa"/>
          </w:tcPr>
          <w:p w14:paraId="0317073E" w14:textId="77777777" w:rsidR="00C90338" w:rsidRPr="00B26694" w:rsidRDefault="00C90338" w:rsidP="00C90338">
            <w:pPr>
              <w:rPr>
                <w:rFonts w:ascii="Arial" w:hAnsi="Arial" w:cs="Arial"/>
                <w:color w:val="FF0000"/>
                <w:sz w:val="24"/>
                <w:szCs w:val="24"/>
              </w:rPr>
            </w:pPr>
            <w:r w:rsidRPr="00B26694">
              <w:rPr>
                <w:rFonts w:ascii="Arial" w:hAnsi="Arial" w:cs="Arial"/>
                <w:color w:val="FF0000"/>
              </w:rPr>
              <w:t>Date</w:t>
            </w:r>
          </w:p>
        </w:tc>
        <w:tc>
          <w:tcPr>
            <w:tcW w:w="1710" w:type="dxa"/>
          </w:tcPr>
          <w:p w14:paraId="257D8BD9"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date</w:t>
            </w:r>
          </w:p>
        </w:tc>
        <w:tc>
          <w:tcPr>
            <w:tcW w:w="3078" w:type="dxa"/>
            <w:vAlign w:val="center"/>
          </w:tcPr>
          <w:p w14:paraId="5C6AD1C2" w14:textId="77777777" w:rsidR="00C90338" w:rsidRPr="00B26694" w:rsidRDefault="00C90338" w:rsidP="00C90338">
            <w:pPr>
              <w:rPr>
                <w:rFonts w:ascii="Arial" w:hAnsi="Arial" w:cs="Arial"/>
                <w:color w:val="FF0000"/>
                <w:sz w:val="24"/>
                <w:szCs w:val="24"/>
              </w:rPr>
            </w:pPr>
          </w:p>
        </w:tc>
      </w:tr>
      <w:tr w:rsidR="00C90338" w:rsidRPr="00B26694" w14:paraId="395C3566" w14:textId="77777777" w:rsidTr="00C90338">
        <w:tc>
          <w:tcPr>
            <w:tcW w:w="3528" w:type="dxa"/>
          </w:tcPr>
          <w:p w14:paraId="106F489B" w14:textId="77777777" w:rsidR="00C90338" w:rsidRPr="00B26694" w:rsidRDefault="00C90338" w:rsidP="00C90338">
            <w:pPr>
              <w:rPr>
                <w:rFonts w:ascii="Arial" w:hAnsi="Arial" w:cs="Arial"/>
                <w:color w:val="FF0000"/>
              </w:rPr>
            </w:pPr>
            <w:r w:rsidRPr="00B26694">
              <w:rPr>
                <w:rFonts w:ascii="Arial" w:hAnsi="Arial" w:cs="Arial"/>
                <w:color w:val="FF0000"/>
              </w:rPr>
              <w:t>Corrective action verified by the auditor</w:t>
            </w:r>
          </w:p>
        </w:tc>
        <w:tc>
          <w:tcPr>
            <w:tcW w:w="1710" w:type="dxa"/>
          </w:tcPr>
          <w:p w14:paraId="18411C28"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14E1E6B4" w14:textId="77777777" w:rsidR="00C90338" w:rsidRPr="00B26694" w:rsidRDefault="00C90338" w:rsidP="00C90338">
            <w:pPr>
              <w:rPr>
                <w:rFonts w:ascii="Arial" w:hAnsi="Arial" w:cs="Arial"/>
                <w:color w:val="FF0000"/>
                <w:sz w:val="24"/>
                <w:szCs w:val="24"/>
              </w:rPr>
            </w:pPr>
          </w:p>
        </w:tc>
      </w:tr>
      <w:tr w:rsidR="00C90338" w:rsidRPr="00B26694" w14:paraId="47324601" w14:textId="77777777" w:rsidTr="00C90338">
        <w:tc>
          <w:tcPr>
            <w:tcW w:w="3528" w:type="dxa"/>
          </w:tcPr>
          <w:p w14:paraId="217951C3" w14:textId="77777777" w:rsidR="00C90338" w:rsidRPr="00B26694" w:rsidRDefault="00C90338" w:rsidP="00C90338">
            <w:pPr>
              <w:rPr>
                <w:rFonts w:ascii="Arial" w:hAnsi="Arial" w:cs="Arial"/>
                <w:color w:val="FF0000"/>
              </w:rPr>
            </w:pPr>
            <w:r w:rsidRPr="00B26694">
              <w:rPr>
                <w:rFonts w:ascii="Arial" w:hAnsi="Arial" w:cs="Arial"/>
                <w:color w:val="FF0000"/>
              </w:rPr>
              <w:t>Closure of NC</w:t>
            </w:r>
          </w:p>
        </w:tc>
        <w:tc>
          <w:tcPr>
            <w:tcW w:w="1710" w:type="dxa"/>
          </w:tcPr>
          <w:p w14:paraId="46427929"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Radio button</w:t>
            </w:r>
          </w:p>
        </w:tc>
        <w:tc>
          <w:tcPr>
            <w:tcW w:w="3078" w:type="dxa"/>
          </w:tcPr>
          <w:p w14:paraId="7F2EF321"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Yes and No</w:t>
            </w:r>
          </w:p>
        </w:tc>
      </w:tr>
      <w:tr w:rsidR="00C90338" w:rsidRPr="00B26694" w14:paraId="4005F2F2" w14:textId="77777777" w:rsidTr="00C90338">
        <w:tc>
          <w:tcPr>
            <w:tcW w:w="3528" w:type="dxa"/>
          </w:tcPr>
          <w:p w14:paraId="6EB46881" w14:textId="77777777" w:rsidR="00C90338" w:rsidRPr="00B26694" w:rsidRDefault="00C90338" w:rsidP="00C90338">
            <w:pPr>
              <w:rPr>
                <w:rFonts w:ascii="Arial" w:hAnsi="Arial" w:cs="Arial"/>
                <w:color w:val="FF0000"/>
              </w:rPr>
            </w:pPr>
            <w:r w:rsidRPr="00B26694">
              <w:rPr>
                <w:rFonts w:ascii="Arial" w:hAnsi="Arial" w:cs="Arial"/>
                <w:color w:val="FF0000"/>
              </w:rPr>
              <w:t>Date</w:t>
            </w:r>
          </w:p>
        </w:tc>
        <w:tc>
          <w:tcPr>
            <w:tcW w:w="1710" w:type="dxa"/>
          </w:tcPr>
          <w:p w14:paraId="1A1A1C65" w14:textId="77777777" w:rsidR="00C90338" w:rsidRPr="00B26694" w:rsidRDefault="00C90338" w:rsidP="00C90338">
            <w:pPr>
              <w:rPr>
                <w:rFonts w:ascii="Arial" w:hAnsi="Arial" w:cs="Arial"/>
                <w:color w:val="FF0000"/>
                <w:sz w:val="24"/>
                <w:szCs w:val="24"/>
              </w:rPr>
            </w:pPr>
            <w:r w:rsidRPr="00B26694">
              <w:rPr>
                <w:rFonts w:ascii="Arial" w:hAnsi="Arial" w:cs="Arial"/>
                <w:color w:val="FF0000"/>
                <w:sz w:val="24"/>
                <w:szCs w:val="24"/>
              </w:rPr>
              <w:t>date</w:t>
            </w:r>
          </w:p>
        </w:tc>
        <w:tc>
          <w:tcPr>
            <w:tcW w:w="3078" w:type="dxa"/>
          </w:tcPr>
          <w:p w14:paraId="76C00829" w14:textId="77777777" w:rsidR="00C90338" w:rsidRPr="00B26694" w:rsidRDefault="00C90338" w:rsidP="00C90338">
            <w:pPr>
              <w:rPr>
                <w:rFonts w:ascii="Arial" w:hAnsi="Arial" w:cs="Arial"/>
                <w:color w:val="FF0000"/>
                <w:sz w:val="24"/>
                <w:szCs w:val="24"/>
              </w:rPr>
            </w:pPr>
          </w:p>
        </w:tc>
      </w:tr>
    </w:tbl>
    <w:p w14:paraId="3F46170A" w14:textId="77777777" w:rsidR="00C90338" w:rsidRPr="00D327C2" w:rsidRDefault="00C90338" w:rsidP="00995750">
      <w:pPr>
        <w:rPr>
          <w:rFonts w:ascii="Arial" w:hAnsi="Arial" w:cs="Arial"/>
        </w:rPr>
      </w:pPr>
    </w:p>
    <w:p w14:paraId="7EEEAE66" w14:textId="77777777" w:rsidR="00995750" w:rsidRDefault="00995750" w:rsidP="007E0F57">
      <w:pPr>
        <w:pStyle w:val="Heading2"/>
        <w:numPr>
          <w:ilvl w:val="2"/>
          <w:numId w:val="1"/>
        </w:numPr>
        <w:ind w:hanging="180"/>
        <w:rPr>
          <w:rFonts w:ascii="Arial" w:hAnsi="Arial" w:cs="Arial"/>
          <w:color w:val="auto"/>
          <w:sz w:val="24"/>
          <w:szCs w:val="24"/>
        </w:rPr>
      </w:pPr>
      <w:bookmarkStart w:id="196" w:name="_Toc53514979"/>
      <w:r>
        <w:rPr>
          <w:rFonts w:ascii="Arial" w:hAnsi="Arial" w:cs="Arial"/>
          <w:color w:val="auto"/>
          <w:sz w:val="24"/>
          <w:szCs w:val="24"/>
        </w:rPr>
        <w:t>BAFRA HQ (User)</w:t>
      </w:r>
      <w:bookmarkEnd w:id="196"/>
    </w:p>
    <w:p w14:paraId="25A5821B" w14:textId="77777777" w:rsidR="00CD570D" w:rsidRPr="00CD570D" w:rsidRDefault="00CD570D" w:rsidP="007E0F57">
      <w:pPr>
        <w:pStyle w:val="Heading2"/>
        <w:numPr>
          <w:ilvl w:val="3"/>
          <w:numId w:val="1"/>
        </w:numPr>
        <w:ind w:left="1260" w:firstLine="0"/>
        <w:rPr>
          <w:rFonts w:ascii="Arial" w:hAnsi="Arial" w:cs="Arial"/>
          <w:color w:val="FF0000"/>
          <w:sz w:val="24"/>
          <w:szCs w:val="24"/>
        </w:rPr>
      </w:pPr>
      <w:bookmarkStart w:id="197" w:name="_Toc53514980"/>
      <w:r w:rsidRPr="00CD570D">
        <w:rPr>
          <w:rFonts w:ascii="Arial" w:hAnsi="Arial" w:cs="Arial"/>
          <w:color w:val="FF0000"/>
          <w:sz w:val="24"/>
          <w:szCs w:val="24"/>
        </w:rPr>
        <w:t>Acknowledge (Role)</w:t>
      </w:r>
    </w:p>
    <w:p w14:paraId="597D13CF" w14:textId="77777777" w:rsidR="00CD570D" w:rsidRPr="00CD570D" w:rsidRDefault="00CD570D" w:rsidP="00CD570D">
      <w:pPr>
        <w:ind w:left="1260"/>
        <w:rPr>
          <w:rFonts w:ascii="Arial" w:hAnsi="Arial" w:cs="Arial"/>
          <w:color w:val="FF0000"/>
          <w:sz w:val="24"/>
          <w:szCs w:val="24"/>
        </w:rPr>
      </w:pPr>
      <w:r w:rsidRPr="00CD570D">
        <w:rPr>
          <w:rFonts w:ascii="Arial" w:hAnsi="Arial" w:cs="Arial"/>
          <w:color w:val="FF0000"/>
          <w:sz w:val="24"/>
          <w:szCs w:val="24"/>
        </w:rPr>
        <w:t xml:space="preserve">** If accepted, send acknowledgement to the applicant </w:t>
      </w:r>
    </w:p>
    <w:p w14:paraId="2E6DC969" w14:textId="77777777" w:rsidR="00CD570D" w:rsidRPr="00CD570D" w:rsidRDefault="00CD570D" w:rsidP="00CD570D">
      <w:pPr>
        <w:ind w:left="1260"/>
        <w:rPr>
          <w:rFonts w:ascii="Arial" w:hAnsi="Arial" w:cs="Arial"/>
          <w:color w:val="FF0000"/>
          <w:sz w:val="24"/>
          <w:szCs w:val="24"/>
        </w:rPr>
      </w:pPr>
      <w:r w:rsidRPr="00CD570D">
        <w:rPr>
          <w:rFonts w:ascii="Arial" w:hAnsi="Arial" w:cs="Arial"/>
          <w:color w:val="FF0000"/>
          <w:sz w:val="24"/>
          <w:szCs w:val="24"/>
        </w:rPr>
        <w:t xml:space="preserve">** If rejected, enable the remarks field (Text), to provide the reason for rejection, and send to applicant. </w:t>
      </w:r>
    </w:p>
    <w:p w14:paraId="44D4997C" w14:textId="77777777" w:rsidR="00995750" w:rsidRDefault="00995750" w:rsidP="007E0F57">
      <w:pPr>
        <w:pStyle w:val="Heading2"/>
        <w:numPr>
          <w:ilvl w:val="3"/>
          <w:numId w:val="1"/>
        </w:numPr>
        <w:ind w:left="1260" w:firstLine="0"/>
        <w:rPr>
          <w:rFonts w:ascii="Arial" w:hAnsi="Arial" w:cs="Arial"/>
          <w:color w:val="auto"/>
          <w:sz w:val="24"/>
          <w:szCs w:val="24"/>
        </w:rPr>
      </w:pPr>
      <w:r>
        <w:rPr>
          <w:rFonts w:ascii="Arial" w:hAnsi="Arial" w:cs="Arial"/>
          <w:color w:val="auto"/>
          <w:sz w:val="24"/>
          <w:szCs w:val="24"/>
        </w:rPr>
        <w:lastRenderedPageBreak/>
        <w:t>Forward (Role)</w:t>
      </w:r>
      <w:bookmarkEnd w:id="197"/>
    </w:p>
    <w:p w14:paraId="2B1109CF" w14:textId="77777777" w:rsidR="00995750" w:rsidRDefault="00995750" w:rsidP="00995750">
      <w:pPr>
        <w:ind w:left="1260"/>
        <w:rPr>
          <w:rFonts w:ascii="Arial" w:hAnsi="Arial" w:cs="Arial"/>
          <w:sz w:val="24"/>
          <w:szCs w:val="24"/>
        </w:rPr>
      </w:pPr>
      <w:r>
        <w:rPr>
          <w:rFonts w:ascii="Arial" w:hAnsi="Arial" w:cs="Arial"/>
          <w:sz w:val="24"/>
          <w:szCs w:val="24"/>
        </w:rPr>
        <w:t>** Upon clicking the Forward button, forward the application to the audit team (user creation interface should be displayed)</w:t>
      </w:r>
    </w:p>
    <w:p w14:paraId="47B202EB" w14:textId="77777777" w:rsidR="00995750" w:rsidRDefault="00995750" w:rsidP="007E0F57">
      <w:pPr>
        <w:pStyle w:val="Heading2"/>
        <w:numPr>
          <w:ilvl w:val="3"/>
          <w:numId w:val="1"/>
        </w:numPr>
        <w:ind w:left="1260" w:firstLine="0"/>
        <w:rPr>
          <w:rFonts w:ascii="Arial" w:hAnsi="Arial" w:cs="Arial"/>
          <w:color w:val="auto"/>
          <w:sz w:val="24"/>
          <w:szCs w:val="24"/>
        </w:rPr>
      </w:pPr>
      <w:bookmarkStart w:id="198" w:name="_Toc53514981"/>
      <w:r>
        <w:rPr>
          <w:rFonts w:ascii="Arial" w:hAnsi="Arial" w:cs="Arial"/>
          <w:color w:val="auto"/>
          <w:sz w:val="24"/>
          <w:szCs w:val="24"/>
        </w:rPr>
        <w:t>Issue Certificate (Role)</w:t>
      </w:r>
      <w:bookmarkEnd w:id="198"/>
    </w:p>
    <w:p w14:paraId="1326DE78" w14:textId="77777777" w:rsidR="00995750" w:rsidRDefault="00A414BA" w:rsidP="00995750">
      <w:pPr>
        <w:ind w:left="1440"/>
        <w:rPr>
          <w:rFonts w:ascii="Arial" w:hAnsi="Arial" w:cs="Arial"/>
          <w:sz w:val="24"/>
          <w:szCs w:val="24"/>
        </w:rPr>
      </w:pPr>
      <w:r>
        <w:rPr>
          <w:rFonts w:ascii="Arial" w:hAnsi="Arial" w:cs="Arial"/>
          <w:sz w:val="24"/>
          <w:szCs w:val="24"/>
        </w:rPr>
        <w:t>Notify the applicant and i</w:t>
      </w:r>
      <w:r w:rsidR="00995750">
        <w:rPr>
          <w:rFonts w:ascii="Arial" w:hAnsi="Arial" w:cs="Arial"/>
          <w:sz w:val="24"/>
          <w:szCs w:val="24"/>
        </w:rPr>
        <w:t xml:space="preserve">ssue </w:t>
      </w:r>
      <w:r>
        <w:rPr>
          <w:rFonts w:ascii="Arial" w:hAnsi="Arial" w:cs="Arial"/>
          <w:sz w:val="24"/>
          <w:szCs w:val="24"/>
        </w:rPr>
        <w:t>Certificate</w:t>
      </w:r>
    </w:p>
    <w:p w14:paraId="5531670D" w14:textId="77777777" w:rsidR="00A414BA" w:rsidRPr="00003D9A" w:rsidRDefault="00A414BA" w:rsidP="00995750">
      <w:pPr>
        <w:ind w:left="1440"/>
        <w:rPr>
          <w:rFonts w:ascii="Arial" w:hAnsi="Arial" w:cs="Arial"/>
          <w:sz w:val="24"/>
          <w:szCs w:val="24"/>
        </w:rPr>
      </w:pPr>
    </w:p>
    <w:p w14:paraId="634B462C" w14:textId="77777777" w:rsidR="00995750" w:rsidRDefault="00995750" w:rsidP="007E0F57">
      <w:pPr>
        <w:pStyle w:val="Heading2"/>
        <w:numPr>
          <w:ilvl w:val="2"/>
          <w:numId w:val="1"/>
        </w:numPr>
        <w:ind w:hanging="180"/>
        <w:rPr>
          <w:rFonts w:ascii="Arial" w:hAnsi="Arial" w:cs="Arial"/>
          <w:color w:val="auto"/>
          <w:sz w:val="24"/>
          <w:szCs w:val="24"/>
        </w:rPr>
      </w:pPr>
      <w:bookmarkStart w:id="199" w:name="_Toc53514982"/>
      <w:r>
        <w:rPr>
          <w:rFonts w:ascii="Arial" w:hAnsi="Arial" w:cs="Arial"/>
          <w:color w:val="auto"/>
          <w:sz w:val="24"/>
          <w:szCs w:val="24"/>
        </w:rPr>
        <w:t>BAFRA Audit Team (User)</w:t>
      </w:r>
      <w:bookmarkEnd w:id="199"/>
    </w:p>
    <w:p w14:paraId="59CFE7C4" w14:textId="77777777" w:rsidR="00995750" w:rsidRDefault="00995750" w:rsidP="00995750">
      <w:pPr>
        <w:ind w:left="1260"/>
      </w:pPr>
    </w:p>
    <w:p w14:paraId="17FB259E" w14:textId="77777777" w:rsidR="00995750" w:rsidRDefault="00995750" w:rsidP="007E0F57">
      <w:pPr>
        <w:pStyle w:val="Heading2"/>
        <w:numPr>
          <w:ilvl w:val="3"/>
          <w:numId w:val="1"/>
        </w:numPr>
        <w:ind w:left="1260" w:firstLine="0"/>
        <w:rPr>
          <w:rFonts w:ascii="Arial" w:hAnsi="Arial" w:cs="Arial"/>
          <w:color w:val="auto"/>
          <w:sz w:val="24"/>
          <w:szCs w:val="24"/>
        </w:rPr>
      </w:pPr>
      <w:bookmarkStart w:id="200" w:name="_Toc53514983"/>
      <w:r>
        <w:rPr>
          <w:rFonts w:ascii="Arial" w:hAnsi="Arial" w:cs="Arial"/>
          <w:color w:val="auto"/>
          <w:sz w:val="24"/>
          <w:szCs w:val="24"/>
        </w:rPr>
        <w:t>Share Audit Plan (Role)</w:t>
      </w:r>
      <w:bookmarkEnd w:id="200"/>
    </w:p>
    <w:p w14:paraId="18DEE8F4" w14:textId="77777777" w:rsidR="00995750" w:rsidRPr="00CF3FB3" w:rsidRDefault="00995750" w:rsidP="00CF3FB3">
      <w:pPr>
        <w:ind w:left="1260"/>
        <w:rPr>
          <w:rFonts w:ascii="Arial" w:hAnsi="Arial" w:cs="Arial"/>
          <w:sz w:val="24"/>
          <w:szCs w:val="24"/>
        </w:rPr>
      </w:pPr>
      <w:r w:rsidRPr="007C7937">
        <w:rPr>
          <w:rFonts w:ascii="Arial" w:hAnsi="Arial" w:cs="Arial"/>
          <w:sz w:val="24"/>
          <w:szCs w:val="24"/>
        </w:rPr>
        <w:t>**upload the draft audit plan and share with Applicant.</w:t>
      </w:r>
    </w:p>
    <w:p w14:paraId="3A9BA837" w14:textId="77777777" w:rsidR="00995750" w:rsidRDefault="00995750" w:rsidP="007E0F57">
      <w:pPr>
        <w:pStyle w:val="Heading2"/>
        <w:numPr>
          <w:ilvl w:val="3"/>
          <w:numId w:val="1"/>
        </w:numPr>
        <w:ind w:left="1260" w:firstLine="0"/>
        <w:rPr>
          <w:rFonts w:ascii="Arial" w:hAnsi="Arial" w:cs="Arial"/>
          <w:color w:val="auto"/>
          <w:sz w:val="24"/>
          <w:szCs w:val="24"/>
        </w:rPr>
      </w:pPr>
      <w:bookmarkStart w:id="201" w:name="_Toc53514984"/>
      <w:r>
        <w:rPr>
          <w:rFonts w:ascii="Arial" w:hAnsi="Arial" w:cs="Arial"/>
          <w:color w:val="auto"/>
          <w:sz w:val="24"/>
          <w:szCs w:val="24"/>
        </w:rPr>
        <w:t>View Response to Audit Plan (Role)</w:t>
      </w:r>
      <w:bookmarkEnd w:id="201"/>
    </w:p>
    <w:p w14:paraId="00911C14" w14:textId="77777777" w:rsidR="00995750" w:rsidRPr="007C7937" w:rsidRDefault="00995750" w:rsidP="00995750">
      <w:pPr>
        <w:ind w:left="540" w:firstLine="720"/>
        <w:rPr>
          <w:rFonts w:ascii="Arial" w:hAnsi="Arial" w:cs="Arial"/>
          <w:sz w:val="24"/>
          <w:szCs w:val="24"/>
        </w:rPr>
      </w:pPr>
      <w:r w:rsidRPr="007C7937">
        <w:rPr>
          <w:rFonts w:ascii="Arial" w:hAnsi="Arial" w:cs="Arial"/>
          <w:sz w:val="24"/>
          <w:szCs w:val="24"/>
        </w:rPr>
        <w:t>** view all the response from applicant and Agree/disagree</w:t>
      </w:r>
    </w:p>
    <w:tbl>
      <w:tblPr>
        <w:tblStyle w:val="TableGrid"/>
        <w:tblW w:w="0" w:type="auto"/>
        <w:tblInd w:w="1260" w:type="dxa"/>
        <w:tblLook w:val="04A0" w:firstRow="1" w:lastRow="0" w:firstColumn="1" w:lastColumn="0" w:noHBand="0" w:noVBand="1"/>
      </w:tblPr>
      <w:tblGrid>
        <w:gridCol w:w="3528"/>
        <w:gridCol w:w="1710"/>
        <w:gridCol w:w="3078"/>
      </w:tblGrid>
      <w:tr w:rsidR="00995750" w:rsidRPr="00B039CD" w14:paraId="442A82E8" w14:textId="77777777" w:rsidTr="007637A4">
        <w:tc>
          <w:tcPr>
            <w:tcW w:w="3528" w:type="dxa"/>
            <w:shd w:val="clear" w:color="auto" w:fill="FDE9D9" w:themeFill="accent6" w:themeFillTint="33"/>
          </w:tcPr>
          <w:p w14:paraId="59EED36D"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3A31E43A"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270D4C07"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Validation</w:t>
            </w:r>
          </w:p>
        </w:tc>
      </w:tr>
      <w:tr w:rsidR="00995750" w:rsidRPr="00B039CD" w14:paraId="3D24125D" w14:textId="77777777" w:rsidTr="007637A4">
        <w:tc>
          <w:tcPr>
            <w:tcW w:w="3528" w:type="dxa"/>
          </w:tcPr>
          <w:p w14:paraId="2DECDA5F" w14:textId="77777777" w:rsidR="00995750" w:rsidRPr="00B039CD" w:rsidRDefault="00995750" w:rsidP="007637A4">
            <w:pPr>
              <w:rPr>
                <w:rFonts w:ascii="Arial" w:hAnsi="Arial" w:cs="Arial"/>
                <w:sz w:val="24"/>
                <w:szCs w:val="24"/>
              </w:rPr>
            </w:pPr>
            <w:r>
              <w:rPr>
                <w:rFonts w:ascii="Arial" w:hAnsi="Arial" w:cs="Arial"/>
                <w:sz w:val="24"/>
                <w:szCs w:val="24"/>
              </w:rPr>
              <w:t>Agree/Disagree to Proposed Audit plan</w:t>
            </w:r>
          </w:p>
        </w:tc>
        <w:tc>
          <w:tcPr>
            <w:tcW w:w="1710" w:type="dxa"/>
          </w:tcPr>
          <w:p w14:paraId="72822B0D" w14:textId="77777777" w:rsidR="00995750" w:rsidRPr="00B039CD" w:rsidRDefault="00995750" w:rsidP="007637A4">
            <w:pPr>
              <w:rPr>
                <w:rFonts w:ascii="Arial" w:hAnsi="Arial" w:cs="Arial"/>
                <w:sz w:val="24"/>
                <w:szCs w:val="24"/>
              </w:rPr>
            </w:pPr>
            <w:r>
              <w:rPr>
                <w:rFonts w:ascii="Arial" w:hAnsi="Arial" w:cs="Arial"/>
                <w:sz w:val="24"/>
                <w:szCs w:val="24"/>
              </w:rPr>
              <w:t>Radio button</w:t>
            </w:r>
          </w:p>
        </w:tc>
        <w:tc>
          <w:tcPr>
            <w:tcW w:w="3078" w:type="dxa"/>
            <w:vAlign w:val="center"/>
          </w:tcPr>
          <w:p w14:paraId="06BA88F0" w14:textId="77777777" w:rsidR="00995750" w:rsidRPr="00B039CD" w:rsidRDefault="00995750" w:rsidP="007637A4">
            <w:pPr>
              <w:rPr>
                <w:rFonts w:ascii="Arial" w:hAnsi="Arial" w:cs="Arial"/>
                <w:sz w:val="24"/>
                <w:szCs w:val="24"/>
              </w:rPr>
            </w:pPr>
            <w:r>
              <w:rPr>
                <w:rFonts w:ascii="Arial" w:hAnsi="Arial" w:cs="Arial"/>
                <w:sz w:val="24"/>
                <w:szCs w:val="24"/>
              </w:rPr>
              <w:t>Agree or Disagree</w:t>
            </w:r>
          </w:p>
        </w:tc>
      </w:tr>
      <w:tr w:rsidR="00995750" w:rsidRPr="00B039CD" w14:paraId="0E069404" w14:textId="77777777" w:rsidTr="007637A4">
        <w:tc>
          <w:tcPr>
            <w:tcW w:w="3528" w:type="dxa"/>
          </w:tcPr>
          <w:p w14:paraId="2BE155F3" w14:textId="77777777" w:rsidR="00995750" w:rsidRDefault="00995750" w:rsidP="007637A4">
            <w:pPr>
              <w:rPr>
                <w:rFonts w:ascii="Arial" w:hAnsi="Arial" w:cs="Arial"/>
                <w:sz w:val="24"/>
                <w:szCs w:val="24"/>
              </w:rPr>
            </w:pPr>
            <w:proofErr w:type="gramStart"/>
            <w:r>
              <w:rPr>
                <w:rFonts w:ascii="Arial" w:hAnsi="Arial" w:cs="Arial"/>
                <w:sz w:val="24"/>
                <w:szCs w:val="24"/>
              </w:rPr>
              <w:t>Remarks(</w:t>
            </w:r>
            <w:proofErr w:type="gramEnd"/>
            <w:r>
              <w:rPr>
                <w:rFonts w:ascii="Arial" w:hAnsi="Arial" w:cs="Arial"/>
                <w:sz w:val="24"/>
                <w:szCs w:val="24"/>
              </w:rPr>
              <w:t>can propose new date)</w:t>
            </w:r>
          </w:p>
        </w:tc>
        <w:tc>
          <w:tcPr>
            <w:tcW w:w="1710" w:type="dxa"/>
          </w:tcPr>
          <w:p w14:paraId="7EAB0EC9" w14:textId="77777777" w:rsidR="00995750" w:rsidRDefault="00995750" w:rsidP="007637A4">
            <w:pPr>
              <w:rPr>
                <w:rFonts w:ascii="Arial" w:hAnsi="Arial" w:cs="Arial"/>
                <w:sz w:val="24"/>
                <w:szCs w:val="24"/>
              </w:rPr>
            </w:pPr>
            <w:r>
              <w:rPr>
                <w:rFonts w:ascii="Arial" w:hAnsi="Arial" w:cs="Arial"/>
                <w:sz w:val="24"/>
                <w:szCs w:val="24"/>
              </w:rPr>
              <w:t>Text area</w:t>
            </w:r>
          </w:p>
        </w:tc>
        <w:tc>
          <w:tcPr>
            <w:tcW w:w="3078" w:type="dxa"/>
            <w:vAlign w:val="center"/>
          </w:tcPr>
          <w:p w14:paraId="0363281D" w14:textId="77777777" w:rsidR="00995750" w:rsidRPr="00B039CD" w:rsidRDefault="00995750" w:rsidP="007637A4">
            <w:pPr>
              <w:rPr>
                <w:rFonts w:ascii="Arial" w:hAnsi="Arial" w:cs="Arial"/>
                <w:sz w:val="24"/>
                <w:szCs w:val="24"/>
              </w:rPr>
            </w:pPr>
            <w:r>
              <w:rPr>
                <w:rFonts w:ascii="Arial" w:hAnsi="Arial" w:cs="Arial"/>
                <w:sz w:val="24"/>
                <w:szCs w:val="24"/>
              </w:rPr>
              <w:t xml:space="preserve">Enable this field only if “Agree/Disagree to Audit plan” is </w:t>
            </w:r>
            <w:r w:rsidRPr="00F076D2">
              <w:rPr>
                <w:rFonts w:ascii="Arial" w:hAnsi="Arial" w:cs="Arial"/>
                <w:b/>
                <w:bCs/>
                <w:sz w:val="24"/>
                <w:szCs w:val="24"/>
              </w:rPr>
              <w:t>Disagreed</w:t>
            </w:r>
            <w:r>
              <w:rPr>
                <w:rFonts w:ascii="Arial" w:hAnsi="Arial" w:cs="Arial"/>
                <w:b/>
                <w:bCs/>
                <w:sz w:val="24"/>
                <w:szCs w:val="24"/>
              </w:rPr>
              <w:t>.</w:t>
            </w:r>
          </w:p>
        </w:tc>
      </w:tr>
      <w:tr w:rsidR="00995750" w:rsidRPr="00B039CD" w14:paraId="03205A27" w14:textId="77777777" w:rsidTr="007637A4">
        <w:tc>
          <w:tcPr>
            <w:tcW w:w="3528" w:type="dxa"/>
          </w:tcPr>
          <w:p w14:paraId="2D6908C3" w14:textId="77777777" w:rsidR="00995750" w:rsidRDefault="00995750" w:rsidP="007637A4">
            <w:pPr>
              <w:rPr>
                <w:rFonts w:ascii="Arial" w:hAnsi="Arial" w:cs="Arial"/>
                <w:sz w:val="24"/>
                <w:szCs w:val="24"/>
              </w:rPr>
            </w:pPr>
            <w:r>
              <w:rPr>
                <w:rFonts w:ascii="Arial" w:hAnsi="Arial" w:cs="Arial"/>
                <w:sz w:val="24"/>
                <w:szCs w:val="24"/>
              </w:rPr>
              <w:t>Date</w:t>
            </w:r>
          </w:p>
        </w:tc>
        <w:tc>
          <w:tcPr>
            <w:tcW w:w="1710" w:type="dxa"/>
          </w:tcPr>
          <w:p w14:paraId="3181FA3B" w14:textId="77777777" w:rsidR="00995750" w:rsidRDefault="00995750" w:rsidP="007637A4">
            <w:pPr>
              <w:rPr>
                <w:rFonts w:ascii="Arial" w:hAnsi="Arial" w:cs="Arial"/>
                <w:sz w:val="24"/>
                <w:szCs w:val="24"/>
              </w:rPr>
            </w:pPr>
            <w:r>
              <w:rPr>
                <w:rFonts w:ascii="Arial" w:hAnsi="Arial" w:cs="Arial"/>
                <w:sz w:val="24"/>
                <w:szCs w:val="24"/>
              </w:rPr>
              <w:t>Date</w:t>
            </w:r>
          </w:p>
        </w:tc>
        <w:tc>
          <w:tcPr>
            <w:tcW w:w="3078" w:type="dxa"/>
            <w:vAlign w:val="center"/>
          </w:tcPr>
          <w:p w14:paraId="626977A8" w14:textId="77777777" w:rsidR="00995750" w:rsidRDefault="00995750" w:rsidP="007637A4">
            <w:pPr>
              <w:rPr>
                <w:rFonts w:ascii="Arial" w:hAnsi="Arial" w:cs="Arial"/>
                <w:sz w:val="24"/>
                <w:szCs w:val="24"/>
              </w:rPr>
            </w:pPr>
            <w:r>
              <w:rPr>
                <w:rFonts w:ascii="Arial" w:hAnsi="Arial" w:cs="Arial"/>
                <w:sz w:val="24"/>
                <w:szCs w:val="24"/>
              </w:rPr>
              <w:t>Today’s Date</w:t>
            </w:r>
          </w:p>
        </w:tc>
      </w:tr>
    </w:tbl>
    <w:p w14:paraId="0B2F2FC9" w14:textId="77777777" w:rsidR="00995750" w:rsidRPr="007C7937" w:rsidRDefault="00995750" w:rsidP="00995750">
      <w:pPr>
        <w:ind w:left="1260"/>
        <w:rPr>
          <w:rFonts w:ascii="Arial" w:hAnsi="Arial" w:cs="Arial"/>
          <w:sz w:val="24"/>
          <w:szCs w:val="24"/>
        </w:rPr>
      </w:pPr>
      <w:r w:rsidRPr="007C7937">
        <w:rPr>
          <w:rFonts w:ascii="Arial" w:hAnsi="Arial" w:cs="Arial"/>
          <w:sz w:val="24"/>
          <w:szCs w:val="24"/>
        </w:rPr>
        <w:t>**Notify back to Applicant</w:t>
      </w:r>
    </w:p>
    <w:p w14:paraId="2C48EC8B" w14:textId="77777777" w:rsidR="00995750" w:rsidRDefault="00995750" w:rsidP="00995750">
      <w:pPr>
        <w:ind w:left="1260"/>
      </w:pPr>
    </w:p>
    <w:p w14:paraId="04A755A6" w14:textId="77777777" w:rsidR="00995750" w:rsidRDefault="00995750" w:rsidP="007E0F57">
      <w:pPr>
        <w:pStyle w:val="Heading2"/>
        <w:numPr>
          <w:ilvl w:val="3"/>
          <w:numId w:val="1"/>
        </w:numPr>
        <w:ind w:left="1260" w:firstLine="0"/>
        <w:rPr>
          <w:rFonts w:ascii="Arial" w:hAnsi="Arial" w:cs="Arial"/>
          <w:color w:val="auto"/>
          <w:sz w:val="24"/>
          <w:szCs w:val="24"/>
        </w:rPr>
      </w:pPr>
      <w:bookmarkStart w:id="202" w:name="_Toc53514985"/>
      <w:r>
        <w:rPr>
          <w:rFonts w:ascii="Arial" w:hAnsi="Arial" w:cs="Arial"/>
          <w:color w:val="auto"/>
          <w:sz w:val="24"/>
          <w:szCs w:val="24"/>
        </w:rPr>
        <w:t xml:space="preserve">Non-Conformity </w:t>
      </w:r>
      <w:r w:rsidR="00CD570D">
        <w:rPr>
          <w:rFonts w:ascii="Arial" w:hAnsi="Arial" w:cs="Arial"/>
          <w:color w:val="auto"/>
          <w:sz w:val="24"/>
          <w:szCs w:val="24"/>
        </w:rPr>
        <w:t>Reporting</w:t>
      </w:r>
      <w:r>
        <w:rPr>
          <w:rFonts w:ascii="Arial" w:hAnsi="Arial" w:cs="Arial"/>
          <w:color w:val="auto"/>
          <w:sz w:val="24"/>
          <w:szCs w:val="24"/>
        </w:rPr>
        <w:t xml:space="preserve"> (Role)</w:t>
      </w:r>
      <w:bookmarkEnd w:id="202"/>
    </w:p>
    <w:p w14:paraId="228D7EA3" w14:textId="77777777" w:rsidR="00861897" w:rsidRPr="00861897" w:rsidRDefault="00861897" w:rsidP="00861897"/>
    <w:tbl>
      <w:tblPr>
        <w:tblStyle w:val="TableGrid"/>
        <w:tblW w:w="0" w:type="auto"/>
        <w:tblInd w:w="1260" w:type="dxa"/>
        <w:tblLook w:val="04A0" w:firstRow="1" w:lastRow="0" w:firstColumn="1" w:lastColumn="0" w:noHBand="0" w:noVBand="1"/>
      </w:tblPr>
      <w:tblGrid>
        <w:gridCol w:w="3528"/>
        <w:gridCol w:w="1710"/>
        <w:gridCol w:w="3078"/>
      </w:tblGrid>
      <w:tr w:rsidR="00CD570D" w:rsidRPr="00B26694" w14:paraId="646BBF00" w14:textId="77777777" w:rsidTr="00C90338">
        <w:tc>
          <w:tcPr>
            <w:tcW w:w="3528" w:type="dxa"/>
            <w:shd w:val="clear" w:color="auto" w:fill="FDE9D9" w:themeFill="accent6" w:themeFillTint="33"/>
          </w:tcPr>
          <w:p w14:paraId="293FED53" w14:textId="77777777" w:rsidR="00CD570D" w:rsidRPr="00B26694" w:rsidRDefault="00CD570D" w:rsidP="00C90338">
            <w:pPr>
              <w:jc w:val="center"/>
              <w:rPr>
                <w:rFonts w:ascii="Arial" w:hAnsi="Arial" w:cs="Arial"/>
                <w:color w:val="FF0000"/>
                <w:sz w:val="24"/>
                <w:szCs w:val="24"/>
              </w:rPr>
            </w:pPr>
            <w:r w:rsidRPr="00B26694">
              <w:rPr>
                <w:rFonts w:ascii="Arial" w:hAnsi="Arial" w:cs="Arial"/>
                <w:color w:val="FF0000"/>
                <w:sz w:val="24"/>
                <w:szCs w:val="24"/>
              </w:rPr>
              <w:t>Field Name</w:t>
            </w:r>
          </w:p>
        </w:tc>
        <w:tc>
          <w:tcPr>
            <w:tcW w:w="1710" w:type="dxa"/>
            <w:shd w:val="clear" w:color="auto" w:fill="FDE9D9" w:themeFill="accent6" w:themeFillTint="33"/>
          </w:tcPr>
          <w:p w14:paraId="14804A88" w14:textId="77777777" w:rsidR="00CD570D" w:rsidRPr="00B26694" w:rsidRDefault="00CD570D" w:rsidP="00C90338">
            <w:pPr>
              <w:jc w:val="center"/>
              <w:rPr>
                <w:rFonts w:ascii="Arial" w:hAnsi="Arial" w:cs="Arial"/>
                <w:color w:val="FF0000"/>
                <w:sz w:val="24"/>
                <w:szCs w:val="24"/>
              </w:rPr>
            </w:pPr>
            <w:r w:rsidRPr="00B26694">
              <w:rPr>
                <w:rFonts w:ascii="Arial" w:hAnsi="Arial" w:cs="Arial"/>
                <w:color w:val="FF0000"/>
                <w:sz w:val="24"/>
                <w:szCs w:val="24"/>
              </w:rPr>
              <w:t>Input Type</w:t>
            </w:r>
          </w:p>
        </w:tc>
        <w:tc>
          <w:tcPr>
            <w:tcW w:w="3078" w:type="dxa"/>
            <w:shd w:val="clear" w:color="auto" w:fill="FDE9D9" w:themeFill="accent6" w:themeFillTint="33"/>
          </w:tcPr>
          <w:p w14:paraId="18B7F62C" w14:textId="77777777" w:rsidR="00CD570D" w:rsidRPr="00B26694" w:rsidRDefault="00CD570D" w:rsidP="00C90338">
            <w:pPr>
              <w:jc w:val="center"/>
              <w:rPr>
                <w:rFonts w:ascii="Arial" w:hAnsi="Arial" w:cs="Arial"/>
                <w:color w:val="FF0000"/>
                <w:sz w:val="24"/>
                <w:szCs w:val="24"/>
              </w:rPr>
            </w:pPr>
            <w:r w:rsidRPr="00B26694">
              <w:rPr>
                <w:rFonts w:ascii="Arial" w:hAnsi="Arial" w:cs="Arial"/>
                <w:color w:val="FF0000"/>
                <w:sz w:val="24"/>
                <w:szCs w:val="24"/>
              </w:rPr>
              <w:t>Validation</w:t>
            </w:r>
          </w:p>
        </w:tc>
      </w:tr>
      <w:tr w:rsidR="00CD570D" w:rsidRPr="00B26694" w14:paraId="21A6CBAD" w14:textId="77777777" w:rsidTr="00C90338">
        <w:tc>
          <w:tcPr>
            <w:tcW w:w="3528" w:type="dxa"/>
          </w:tcPr>
          <w:p w14:paraId="148B505C" w14:textId="77777777" w:rsidR="00CD570D" w:rsidRPr="00B26694" w:rsidRDefault="00CD570D" w:rsidP="00C90338">
            <w:pPr>
              <w:rPr>
                <w:rFonts w:ascii="Arial" w:hAnsi="Arial" w:cs="Arial"/>
                <w:color w:val="FF0000"/>
                <w:sz w:val="24"/>
                <w:szCs w:val="24"/>
              </w:rPr>
            </w:pPr>
            <w:r w:rsidRPr="00B26694">
              <w:rPr>
                <w:rFonts w:ascii="Arial" w:hAnsi="Arial" w:cs="Arial"/>
                <w:color w:val="FF0000"/>
                <w:sz w:val="24"/>
                <w:szCs w:val="24"/>
              </w:rPr>
              <w:t>Name of the Applicant</w:t>
            </w:r>
          </w:p>
        </w:tc>
        <w:tc>
          <w:tcPr>
            <w:tcW w:w="1710" w:type="dxa"/>
          </w:tcPr>
          <w:p w14:paraId="3F96A40D" w14:textId="77777777" w:rsidR="00CD570D" w:rsidRPr="00B26694" w:rsidRDefault="00CD570D" w:rsidP="00C90338">
            <w:pPr>
              <w:rPr>
                <w:rFonts w:ascii="Arial" w:hAnsi="Arial" w:cs="Arial"/>
                <w:color w:val="FF0000"/>
                <w:sz w:val="24"/>
                <w:szCs w:val="24"/>
              </w:rPr>
            </w:pPr>
            <w:r w:rsidRPr="00B26694">
              <w:rPr>
                <w:rFonts w:ascii="Arial" w:hAnsi="Arial" w:cs="Arial"/>
                <w:color w:val="FF0000"/>
                <w:sz w:val="24"/>
                <w:szCs w:val="24"/>
              </w:rPr>
              <w:t xml:space="preserve">Select </w:t>
            </w:r>
          </w:p>
        </w:tc>
        <w:tc>
          <w:tcPr>
            <w:tcW w:w="3078" w:type="dxa"/>
            <w:vAlign w:val="center"/>
          </w:tcPr>
          <w:p w14:paraId="11205D45" w14:textId="77777777" w:rsidR="00CD570D" w:rsidRPr="00B26694" w:rsidRDefault="00CD570D" w:rsidP="00C90338">
            <w:pPr>
              <w:rPr>
                <w:rFonts w:ascii="Arial" w:hAnsi="Arial" w:cs="Arial"/>
                <w:color w:val="FF0000"/>
                <w:sz w:val="24"/>
                <w:szCs w:val="24"/>
              </w:rPr>
            </w:pPr>
            <w:r w:rsidRPr="00B26694">
              <w:rPr>
                <w:rFonts w:ascii="Arial" w:hAnsi="Arial" w:cs="Arial"/>
                <w:color w:val="FF0000"/>
                <w:sz w:val="24"/>
                <w:szCs w:val="24"/>
              </w:rPr>
              <w:t xml:space="preserve">(Preliminary, Periodic, </w:t>
            </w:r>
            <w:proofErr w:type="gramStart"/>
            <w:r w:rsidRPr="00B26694">
              <w:rPr>
                <w:rFonts w:ascii="Arial" w:hAnsi="Arial" w:cs="Arial"/>
                <w:color w:val="FF0000"/>
                <w:sz w:val="24"/>
                <w:szCs w:val="24"/>
              </w:rPr>
              <w:t>Other</w:t>
            </w:r>
            <w:proofErr w:type="gramEnd"/>
            <w:r w:rsidRPr="00B26694">
              <w:rPr>
                <w:rFonts w:ascii="Arial" w:hAnsi="Arial" w:cs="Arial"/>
                <w:color w:val="FF0000"/>
                <w:sz w:val="24"/>
                <w:szCs w:val="24"/>
              </w:rPr>
              <w:t xml:space="preserve"> MS)</w:t>
            </w:r>
          </w:p>
        </w:tc>
      </w:tr>
      <w:tr w:rsidR="00CD570D" w:rsidRPr="00B26694" w14:paraId="3F8B9A6F" w14:textId="77777777" w:rsidTr="00C90338">
        <w:tc>
          <w:tcPr>
            <w:tcW w:w="3528" w:type="dxa"/>
          </w:tcPr>
          <w:p w14:paraId="16E07AC0" w14:textId="77777777" w:rsidR="00CD570D" w:rsidRPr="00B26694" w:rsidRDefault="00CD570D" w:rsidP="00C90338">
            <w:pPr>
              <w:rPr>
                <w:rFonts w:ascii="Arial" w:hAnsi="Arial" w:cs="Arial"/>
                <w:color w:val="FF0000"/>
                <w:sz w:val="24"/>
                <w:szCs w:val="24"/>
              </w:rPr>
            </w:pPr>
            <w:r w:rsidRPr="00B26694">
              <w:rPr>
                <w:rFonts w:ascii="Arial" w:hAnsi="Arial" w:cs="Arial"/>
                <w:color w:val="FF0000"/>
                <w:sz w:val="24"/>
                <w:szCs w:val="24"/>
              </w:rPr>
              <w:t>Applicant/</w:t>
            </w:r>
            <w:r w:rsidR="00872B51" w:rsidRPr="00B26694">
              <w:rPr>
                <w:rFonts w:ascii="Arial" w:hAnsi="Arial" w:cs="Arial"/>
                <w:color w:val="FF0000"/>
                <w:sz w:val="24"/>
                <w:szCs w:val="24"/>
              </w:rPr>
              <w:t xml:space="preserve"> </w:t>
            </w:r>
            <w:r w:rsidRPr="00B26694">
              <w:rPr>
                <w:rFonts w:ascii="Arial" w:hAnsi="Arial" w:cs="Arial"/>
                <w:color w:val="FF0000"/>
                <w:sz w:val="24"/>
                <w:szCs w:val="24"/>
              </w:rPr>
              <w:t>Certification License No</w:t>
            </w:r>
          </w:p>
        </w:tc>
        <w:tc>
          <w:tcPr>
            <w:tcW w:w="1710" w:type="dxa"/>
          </w:tcPr>
          <w:p w14:paraId="3CD1D57E" w14:textId="77777777" w:rsidR="00CD570D" w:rsidRPr="00B26694" w:rsidRDefault="00872B51"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tcPr>
          <w:p w14:paraId="58F81006" w14:textId="77777777" w:rsidR="00CD570D" w:rsidRPr="00B26694" w:rsidRDefault="00CD570D" w:rsidP="00C90338">
            <w:pPr>
              <w:rPr>
                <w:rFonts w:ascii="Arial" w:hAnsi="Arial" w:cs="Arial"/>
                <w:color w:val="FF0000"/>
                <w:sz w:val="24"/>
                <w:szCs w:val="24"/>
              </w:rPr>
            </w:pPr>
          </w:p>
        </w:tc>
      </w:tr>
      <w:tr w:rsidR="00872B51" w:rsidRPr="00B26694" w14:paraId="3CABD612" w14:textId="77777777" w:rsidTr="00C90338">
        <w:tc>
          <w:tcPr>
            <w:tcW w:w="3528" w:type="dxa"/>
          </w:tcPr>
          <w:p w14:paraId="69B06F82"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Nature of audit</w:t>
            </w:r>
          </w:p>
        </w:tc>
        <w:tc>
          <w:tcPr>
            <w:tcW w:w="1710" w:type="dxa"/>
          </w:tcPr>
          <w:p w14:paraId="30B2D09A"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 xml:space="preserve">Select </w:t>
            </w:r>
          </w:p>
        </w:tc>
        <w:tc>
          <w:tcPr>
            <w:tcW w:w="3078" w:type="dxa"/>
            <w:vAlign w:val="center"/>
          </w:tcPr>
          <w:p w14:paraId="56F97FE2"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(Preliminary visit, Factory audit, Surveillance audit, Recertification audit, Others)</w:t>
            </w:r>
          </w:p>
        </w:tc>
      </w:tr>
      <w:tr w:rsidR="00872B51" w:rsidRPr="00B26694" w14:paraId="0D825578" w14:textId="77777777" w:rsidTr="00C90338">
        <w:tc>
          <w:tcPr>
            <w:tcW w:w="3528" w:type="dxa"/>
          </w:tcPr>
          <w:p w14:paraId="274049A1"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Product for certification</w:t>
            </w:r>
          </w:p>
        </w:tc>
        <w:tc>
          <w:tcPr>
            <w:tcW w:w="1710" w:type="dxa"/>
          </w:tcPr>
          <w:p w14:paraId="68557E34"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tcPr>
          <w:p w14:paraId="32D76D21" w14:textId="77777777" w:rsidR="00872B51" w:rsidRPr="00B26694" w:rsidRDefault="00872B51" w:rsidP="00C90338">
            <w:pPr>
              <w:rPr>
                <w:rFonts w:ascii="Arial" w:hAnsi="Arial" w:cs="Arial"/>
                <w:color w:val="FF0000"/>
                <w:sz w:val="24"/>
                <w:szCs w:val="24"/>
              </w:rPr>
            </w:pPr>
          </w:p>
        </w:tc>
      </w:tr>
      <w:tr w:rsidR="00872B51" w:rsidRPr="00B26694" w14:paraId="340D7522" w14:textId="77777777" w:rsidTr="00C90338">
        <w:tc>
          <w:tcPr>
            <w:tcW w:w="3528" w:type="dxa"/>
          </w:tcPr>
          <w:p w14:paraId="5C15A533"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Audit Team</w:t>
            </w:r>
          </w:p>
        </w:tc>
        <w:tc>
          <w:tcPr>
            <w:tcW w:w="1710" w:type="dxa"/>
          </w:tcPr>
          <w:p w14:paraId="456F6FBE"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5F1E9A2C" w14:textId="77777777" w:rsidR="00872B51" w:rsidRPr="00B26694" w:rsidRDefault="00872B51" w:rsidP="00CD570D">
            <w:pPr>
              <w:rPr>
                <w:rFonts w:ascii="Arial" w:hAnsi="Arial" w:cs="Arial"/>
                <w:color w:val="FF0000"/>
                <w:sz w:val="24"/>
                <w:szCs w:val="24"/>
              </w:rPr>
            </w:pPr>
          </w:p>
        </w:tc>
      </w:tr>
      <w:tr w:rsidR="00872B51" w:rsidRPr="00B26694" w14:paraId="296F2034" w14:textId="77777777" w:rsidTr="00C90338">
        <w:tc>
          <w:tcPr>
            <w:tcW w:w="3528" w:type="dxa"/>
          </w:tcPr>
          <w:p w14:paraId="03536974"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Date of visit</w:t>
            </w:r>
          </w:p>
        </w:tc>
        <w:tc>
          <w:tcPr>
            <w:tcW w:w="1710" w:type="dxa"/>
          </w:tcPr>
          <w:p w14:paraId="32014149"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date</w:t>
            </w:r>
          </w:p>
        </w:tc>
        <w:tc>
          <w:tcPr>
            <w:tcW w:w="3078" w:type="dxa"/>
            <w:vAlign w:val="center"/>
          </w:tcPr>
          <w:p w14:paraId="7532658F" w14:textId="77777777" w:rsidR="00872B51" w:rsidRPr="00B26694" w:rsidRDefault="00872B51" w:rsidP="00CD570D">
            <w:pPr>
              <w:rPr>
                <w:rFonts w:ascii="Arial" w:hAnsi="Arial" w:cs="Arial"/>
                <w:color w:val="FF0000"/>
                <w:sz w:val="24"/>
                <w:szCs w:val="24"/>
              </w:rPr>
            </w:pPr>
          </w:p>
        </w:tc>
      </w:tr>
    </w:tbl>
    <w:p w14:paraId="27332B1B" w14:textId="77777777" w:rsidR="00872B51" w:rsidRDefault="00872B51" w:rsidP="00872B51">
      <w:pPr>
        <w:ind w:left="1260"/>
        <w:rPr>
          <w:rFonts w:ascii="Arial" w:hAnsi="Arial" w:cs="Arial"/>
          <w:sz w:val="24"/>
          <w:szCs w:val="24"/>
        </w:rPr>
      </w:pPr>
    </w:p>
    <w:p w14:paraId="710977D5" w14:textId="77777777" w:rsidR="00995750" w:rsidRPr="00D24254" w:rsidRDefault="00995750" w:rsidP="00995750">
      <w:pPr>
        <w:ind w:left="1260"/>
        <w:rPr>
          <w:rFonts w:ascii="Arial" w:hAnsi="Arial" w:cs="Arial"/>
          <w:sz w:val="24"/>
          <w:szCs w:val="24"/>
        </w:rPr>
      </w:pPr>
      <w:r>
        <w:rPr>
          <w:rFonts w:ascii="Arial" w:hAnsi="Arial" w:cs="Arial"/>
          <w:sz w:val="24"/>
          <w:szCs w:val="24"/>
        </w:rPr>
        <w:lastRenderedPageBreak/>
        <w:t xml:space="preserve">Details of </w:t>
      </w:r>
      <w:r w:rsidR="00872B51">
        <w:rPr>
          <w:rFonts w:ascii="Arial" w:hAnsi="Arial" w:cs="Arial"/>
          <w:sz w:val="24"/>
          <w:szCs w:val="24"/>
        </w:rPr>
        <w:t>Nonconformities</w:t>
      </w:r>
      <w:r>
        <w:rPr>
          <w:rFonts w:ascii="Arial" w:hAnsi="Arial" w:cs="Arial"/>
          <w:sz w:val="24"/>
          <w:szCs w:val="24"/>
        </w:rPr>
        <w:t xml:space="preserve"> (add more button);</w:t>
      </w:r>
    </w:p>
    <w:tbl>
      <w:tblPr>
        <w:tblStyle w:val="TableGrid"/>
        <w:tblW w:w="0" w:type="auto"/>
        <w:tblInd w:w="1260" w:type="dxa"/>
        <w:tblLook w:val="04A0" w:firstRow="1" w:lastRow="0" w:firstColumn="1" w:lastColumn="0" w:noHBand="0" w:noVBand="1"/>
      </w:tblPr>
      <w:tblGrid>
        <w:gridCol w:w="3528"/>
        <w:gridCol w:w="1710"/>
        <w:gridCol w:w="3078"/>
      </w:tblGrid>
      <w:tr w:rsidR="00995750" w:rsidRPr="00B26694" w14:paraId="360EF204" w14:textId="77777777" w:rsidTr="007637A4">
        <w:tc>
          <w:tcPr>
            <w:tcW w:w="3528" w:type="dxa"/>
            <w:shd w:val="clear" w:color="auto" w:fill="FDE9D9" w:themeFill="accent6" w:themeFillTint="33"/>
          </w:tcPr>
          <w:p w14:paraId="13471C18" w14:textId="77777777" w:rsidR="00995750" w:rsidRPr="00B26694" w:rsidRDefault="00995750" w:rsidP="007637A4">
            <w:pPr>
              <w:jc w:val="center"/>
              <w:rPr>
                <w:rFonts w:ascii="Arial" w:hAnsi="Arial" w:cs="Arial"/>
                <w:color w:val="FF0000"/>
                <w:sz w:val="24"/>
                <w:szCs w:val="24"/>
              </w:rPr>
            </w:pPr>
            <w:r w:rsidRPr="00B26694">
              <w:rPr>
                <w:rFonts w:ascii="Arial" w:hAnsi="Arial" w:cs="Arial"/>
                <w:color w:val="FF0000"/>
                <w:sz w:val="24"/>
                <w:szCs w:val="24"/>
              </w:rPr>
              <w:t>Field Name</w:t>
            </w:r>
          </w:p>
        </w:tc>
        <w:tc>
          <w:tcPr>
            <w:tcW w:w="1710" w:type="dxa"/>
            <w:shd w:val="clear" w:color="auto" w:fill="FDE9D9" w:themeFill="accent6" w:themeFillTint="33"/>
          </w:tcPr>
          <w:p w14:paraId="2A0D85FC" w14:textId="77777777" w:rsidR="00995750" w:rsidRPr="00B26694" w:rsidRDefault="00995750" w:rsidP="007637A4">
            <w:pPr>
              <w:jc w:val="center"/>
              <w:rPr>
                <w:rFonts w:ascii="Arial" w:hAnsi="Arial" w:cs="Arial"/>
                <w:color w:val="FF0000"/>
                <w:sz w:val="24"/>
                <w:szCs w:val="24"/>
              </w:rPr>
            </w:pPr>
            <w:r w:rsidRPr="00B26694">
              <w:rPr>
                <w:rFonts w:ascii="Arial" w:hAnsi="Arial" w:cs="Arial"/>
                <w:color w:val="FF0000"/>
                <w:sz w:val="24"/>
                <w:szCs w:val="24"/>
              </w:rPr>
              <w:t>Input Type</w:t>
            </w:r>
          </w:p>
        </w:tc>
        <w:tc>
          <w:tcPr>
            <w:tcW w:w="3078" w:type="dxa"/>
            <w:shd w:val="clear" w:color="auto" w:fill="FDE9D9" w:themeFill="accent6" w:themeFillTint="33"/>
          </w:tcPr>
          <w:p w14:paraId="63D9D00A" w14:textId="77777777" w:rsidR="00995750" w:rsidRPr="00B26694" w:rsidRDefault="00995750" w:rsidP="007637A4">
            <w:pPr>
              <w:jc w:val="center"/>
              <w:rPr>
                <w:rFonts w:ascii="Arial" w:hAnsi="Arial" w:cs="Arial"/>
                <w:color w:val="FF0000"/>
                <w:sz w:val="24"/>
                <w:szCs w:val="24"/>
              </w:rPr>
            </w:pPr>
            <w:r w:rsidRPr="00B26694">
              <w:rPr>
                <w:rFonts w:ascii="Arial" w:hAnsi="Arial" w:cs="Arial"/>
                <w:color w:val="FF0000"/>
                <w:sz w:val="24"/>
                <w:szCs w:val="24"/>
              </w:rPr>
              <w:t>Validation</w:t>
            </w:r>
          </w:p>
        </w:tc>
      </w:tr>
      <w:tr w:rsidR="00872B51" w:rsidRPr="00B26694" w14:paraId="79B3617E" w14:textId="77777777" w:rsidTr="00C90338">
        <w:tc>
          <w:tcPr>
            <w:tcW w:w="3528" w:type="dxa"/>
          </w:tcPr>
          <w:p w14:paraId="766749E2"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Audit Criteria</w:t>
            </w:r>
          </w:p>
        </w:tc>
        <w:tc>
          <w:tcPr>
            <w:tcW w:w="1710" w:type="dxa"/>
          </w:tcPr>
          <w:p w14:paraId="738A5969" w14:textId="77777777" w:rsidR="00872B51" w:rsidRPr="00B26694" w:rsidRDefault="00872B51"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tcPr>
          <w:p w14:paraId="1D950A28" w14:textId="77777777" w:rsidR="00872B51" w:rsidRPr="00B26694" w:rsidRDefault="00872B51" w:rsidP="00C90338">
            <w:pPr>
              <w:rPr>
                <w:rFonts w:ascii="Arial" w:hAnsi="Arial" w:cs="Arial"/>
                <w:color w:val="FF0000"/>
                <w:sz w:val="24"/>
                <w:szCs w:val="24"/>
              </w:rPr>
            </w:pPr>
          </w:p>
        </w:tc>
      </w:tr>
      <w:tr w:rsidR="00872B51" w:rsidRPr="00B26694" w14:paraId="596FD467" w14:textId="77777777" w:rsidTr="007637A4">
        <w:tc>
          <w:tcPr>
            <w:tcW w:w="3528" w:type="dxa"/>
          </w:tcPr>
          <w:p w14:paraId="71B00B1E" w14:textId="77777777" w:rsidR="00872B51" w:rsidRPr="00B26694" w:rsidRDefault="00872B51" w:rsidP="007637A4">
            <w:pPr>
              <w:rPr>
                <w:rFonts w:ascii="Arial" w:hAnsi="Arial" w:cs="Arial"/>
                <w:color w:val="FF0000"/>
                <w:sz w:val="24"/>
                <w:szCs w:val="24"/>
              </w:rPr>
            </w:pPr>
            <w:r w:rsidRPr="00B26694">
              <w:rPr>
                <w:rFonts w:ascii="Arial" w:hAnsi="Arial" w:cs="Arial"/>
                <w:color w:val="FF0000"/>
              </w:rPr>
              <w:t>Clause Number</w:t>
            </w:r>
          </w:p>
        </w:tc>
        <w:tc>
          <w:tcPr>
            <w:tcW w:w="1710" w:type="dxa"/>
          </w:tcPr>
          <w:p w14:paraId="09A770EB" w14:textId="77777777" w:rsidR="00872B51" w:rsidRPr="00B26694" w:rsidRDefault="00872B51" w:rsidP="007637A4">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77A393F3" w14:textId="77777777" w:rsidR="00872B51" w:rsidRPr="00B26694" w:rsidRDefault="00872B51" w:rsidP="007637A4">
            <w:pPr>
              <w:rPr>
                <w:rFonts w:ascii="Arial" w:hAnsi="Arial" w:cs="Arial"/>
                <w:color w:val="FF0000"/>
                <w:sz w:val="24"/>
                <w:szCs w:val="24"/>
              </w:rPr>
            </w:pPr>
          </w:p>
        </w:tc>
      </w:tr>
      <w:tr w:rsidR="00861897" w:rsidRPr="00B26694" w14:paraId="1FE040EA" w14:textId="77777777" w:rsidTr="00C90338">
        <w:tc>
          <w:tcPr>
            <w:tcW w:w="3528" w:type="dxa"/>
          </w:tcPr>
          <w:p w14:paraId="32344876" w14:textId="77777777" w:rsidR="00861897" w:rsidRPr="00B26694" w:rsidRDefault="00861897" w:rsidP="00C90338">
            <w:pPr>
              <w:rPr>
                <w:rFonts w:ascii="Arial" w:hAnsi="Arial" w:cs="Arial"/>
                <w:color w:val="FF0000"/>
              </w:rPr>
            </w:pPr>
            <w:r w:rsidRPr="00B26694">
              <w:rPr>
                <w:rFonts w:ascii="Arial" w:hAnsi="Arial" w:cs="Arial"/>
                <w:color w:val="FF0000"/>
                <w:sz w:val="24"/>
                <w:szCs w:val="24"/>
              </w:rPr>
              <w:t>Nonconformity</w:t>
            </w:r>
          </w:p>
        </w:tc>
        <w:tc>
          <w:tcPr>
            <w:tcW w:w="1710" w:type="dxa"/>
          </w:tcPr>
          <w:p w14:paraId="1ACCB6EE" w14:textId="77777777" w:rsidR="00861897" w:rsidRPr="00B26694" w:rsidRDefault="00861897" w:rsidP="00C90338">
            <w:pPr>
              <w:rPr>
                <w:rFonts w:ascii="Arial" w:hAnsi="Arial" w:cs="Arial"/>
                <w:color w:val="FF0000"/>
                <w:sz w:val="24"/>
                <w:szCs w:val="24"/>
              </w:rPr>
            </w:pPr>
            <w:r w:rsidRPr="00B26694">
              <w:rPr>
                <w:rFonts w:ascii="Arial" w:hAnsi="Arial" w:cs="Arial"/>
                <w:color w:val="FF0000"/>
                <w:sz w:val="24"/>
                <w:szCs w:val="24"/>
              </w:rPr>
              <w:t>Radio button</w:t>
            </w:r>
          </w:p>
        </w:tc>
        <w:tc>
          <w:tcPr>
            <w:tcW w:w="3078" w:type="dxa"/>
          </w:tcPr>
          <w:p w14:paraId="3A9276B1" w14:textId="77777777" w:rsidR="00861897" w:rsidRPr="00B26694" w:rsidRDefault="00861897" w:rsidP="00C90338">
            <w:pPr>
              <w:rPr>
                <w:rFonts w:ascii="Arial" w:hAnsi="Arial" w:cs="Arial"/>
                <w:color w:val="FF0000"/>
                <w:sz w:val="24"/>
                <w:szCs w:val="24"/>
              </w:rPr>
            </w:pPr>
            <w:r w:rsidRPr="00B26694">
              <w:rPr>
                <w:rFonts w:ascii="Arial" w:hAnsi="Arial" w:cs="Arial"/>
                <w:color w:val="FF0000"/>
                <w:sz w:val="24"/>
                <w:szCs w:val="24"/>
              </w:rPr>
              <w:t>Yes and No</w:t>
            </w:r>
          </w:p>
        </w:tc>
      </w:tr>
      <w:tr w:rsidR="00861897" w:rsidRPr="00B26694" w14:paraId="0B2C6690" w14:textId="77777777" w:rsidTr="007637A4">
        <w:tc>
          <w:tcPr>
            <w:tcW w:w="3528" w:type="dxa"/>
          </w:tcPr>
          <w:p w14:paraId="792717F6" w14:textId="77777777" w:rsidR="00861897" w:rsidRPr="00B26694" w:rsidRDefault="00861897" w:rsidP="007637A4">
            <w:pPr>
              <w:rPr>
                <w:rFonts w:ascii="Arial" w:hAnsi="Arial" w:cs="Arial"/>
                <w:color w:val="FF0000"/>
              </w:rPr>
            </w:pPr>
            <w:r w:rsidRPr="00B26694">
              <w:rPr>
                <w:rFonts w:ascii="Arial" w:hAnsi="Arial" w:cs="Arial"/>
                <w:color w:val="FF0000"/>
                <w:sz w:val="24"/>
                <w:szCs w:val="24"/>
              </w:rPr>
              <w:t>Nonconformity Category</w:t>
            </w:r>
          </w:p>
        </w:tc>
        <w:tc>
          <w:tcPr>
            <w:tcW w:w="1710" w:type="dxa"/>
          </w:tcPr>
          <w:p w14:paraId="6BCF3917" w14:textId="77777777" w:rsidR="00861897" w:rsidRPr="00B26694" w:rsidRDefault="00861897" w:rsidP="007637A4">
            <w:pPr>
              <w:rPr>
                <w:rFonts w:ascii="Arial" w:hAnsi="Arial" w:cs="Arial"/>
                <w:color w:val="FF0000"/>
                <w:sz w:val="24"/>
                <w:szCs w:val="24"/>
              </w:rPr>
            </w:pPr>
            <w:r w:rsidRPr="00B26694">
              <w:rPr>
                <w:rFonts w:ascii="Arial" w:hAnsi="Arial" w:cs="Arial"/>
                <w:color w:val="FF0000"/>
                <w:sz w:val="24"/>
                <w:szCs w:val="24"/>
              </w:rPr>
              <w:t>Select</w:t>
            </w:r>
          </w:p>
        </w:tc>
        <w:tc>
          <w:tcPr>
            <w:tcW w:w="3078" w:type="dxa"/>
            <w:vAlign w:val="center"/>
          </w:tcPr>
          <w:p w14:paraId="07CE29F6" w14:textId="77777777" w:rsidR="00861897" w:rsidRPr="00B26694" w:rsidRDefault="00861897" w:rsidP="007637A4">
            <w:pPr>
              <w:rPr>
                <w:rFonts w:ascii="Arial" w:hAnsi="Arial" w:cs="Arial"/>
                <w:color w:val="FF0000"/>
                <w:sz w:val="24"/>
                <w:szCs w:val="24"/>
              </w:rPr>
            </w:pPr>
            <w:r w:rsidRPr="00B26694">
              <w:rPr>
                <w:rFonts w:ascii="Arial" w:hAnsi="Arial" w:cs="Arial"/>
                <w:color w:val="FF0000"/>
                <w:sz w:val="24"/>
                <w:szCs w:val="24"/>
              </w:rPr>
              <w:t>If yes (Critical/Major/Minor)</w:t>
            </w:r>
          </w:p>
        </w:tc>
      </w:tr>
      <w:tr w:rsidR="00861897" w:rsidRPr="00B26694" w14:paraId="41DECCC4" w14:textId="77777777" w:rsidTr="007637A4">
        <w:tc>
          <w:tcPr>
            <w:tcW w:w="3528" w:type="dxa"/>
          </w:tcPr>
          <w:p w14:paraId="41674B86" w14:textId="77777777" w:rsidR="00861897" w:rsidRPr="00B26694" w:rsidRDefault="00861897" w:rsidP="007637A4">
            <w:pPr>
              <w:rPr>
                <w:rFonts w:ascii="Arial" w:hAnsi="Arial" w:cs="Arial"/>
                <w:color w:val="FF0000"/>
                <w:sz w:val="24"/>
                <w:szCs w:val="24"/>
              </w:rPr>
            </w:pPr>
            <w:r w:rsidRPr="00B26694">
              <w:rPr>
                <w:rFonts w:ascii="Arial" w:hAnsi="Arial" w:cs="Arial"/>
                <w:color w:val="FF0000"/>
                <w:sz w:val="24"/>
                <w:szCs w:val="24"/>
              </w:rPr>
              <w:t>Sl.no</w:t>
            </w:r>
          </w:p>
        </w:tc>
        <w:tc>
          <w:tcPr>
            <w:tcW w:w="1710" w:type="dxa"/>
          </w:tcPr>
          <w:p w14:paraId="32C929C6" w14:textId="77777777" w:rsidR="00861897" w:rsidRPr="00B26694" w:rsidRDefault="00861897" w:rsidP="007637A4">
            <w:pPr>
              <w:rPr>
                <w:rFonts w:ascii="Arial" w:hAnsi="Arial" w:cs="Arial"/>
                <w:color w:val="FF0000"/>
                <w:sz w:val="24"/>
                <w:szCs w:val="24"/>
              </w:rPr>
            </w:pPr>
            <w:r w:rsidRPr="00B26694">
              <w:rPr>
                <w:rFonts w:ascii="Arial" w:hAnsi="Arial" w:cs="Arial"/>
                <w:color w:val="FF0000"/>
                <w:sz w:val="24"/>
                <w:szCs w:val="24"/>
              </w:rPr>
              <w:t>Auto number</w:t>
            </w:r>
          </w:p>
        </w:tc>
        <w:tc>
          <w:tcPr>
            <w:tcW w:w="3078" w:type="dxa"/>
            <w:vAlign w:val="center"/>
          </w:tcPr>
          <w:p w14:paraId="6A545F74" w14:textId="77777777" w:rsidR="00861897" w:rsidRPr="00B26694" w:rsidRDefault="00861897" w:rsidP="007637A4">
            <w:pPr>
              <w:rPr>
                <w:rFonts w:ascii="Arial" w:hAnsi="Arial" w:cs="Arial"/>
                <w:color w:val="FF0000"/>
                <w:sz w:val="24"/>
                <w:szCs w:val="24"/>
              </w:rPr>
            </w:pPr>
          </w:p>
        </w:tc>
      </w:tr>
      <w:tr w:rsidR="00861897" w:rsidRPr="00B26694" w14:paraId="2E800283" w14:textId="77777777" w:rsidTr="007637A4">
        <w:tc>
          <w:tcPr>
            <w:tcW w:w="3528" w:type="dxa"/>
          </w:tcPr>
          <w:p w14:paraId="1B625D10" w14:textId="77777777" w:rsidR="00861897" w:rsidRPr="00B26694" w:rsidRDefault="00861897" w:rsidP="00CF3FB3">
            <w:pPr>
              <w:rPr>
                <w:rFonts w:ascii="Arial" w:hAnsi="Arial" w:cs="Arial"/>
                <w:color w:val="FF0000"/>
                <w:sz w:val="24"/>
                <w:szCs w:val="24"/>
              </w:rPr>
            </w:pPr>
            <w:r w:rsidRPr="00B26694">
              <w:rPr>
                <w:rFonts w:ascii="Arial" w:hAnsi="Arial" w:cs="Arial"/>
                <w:color w:val="FF0000"/>
                <w:sz w:val="24"/>
                <w:szCs w:val="24"/>
              </w:rPr>
              <w:t xml:space="preserve">Description of nonconformity </w:t>
            </w:r>
          </w:p>
        </w:tc>
        <w:tc>
          <w:tcPr>
            <w:tcW w:w="1710" w:type="dxa"/>
          </w:tcPr>
          <w:p w14:paraId="2798EAD5" w14:textId="77777777" w:rsidR="00861897" w:rsidRPr="00B26694" w:rsidRDefault="00861897" w:rsidP="007637A4">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3075B3D0" w14:textId="77777777" w:rsidR="00861897" w:rsidRPr="00B26694" w:rsidRDefault="00861897" w:rsidP="007637A4">
            <w:pPr>
              <w:rPr>
                <w:rFonts w:ascii="Arial" w:hAnsi="Arial" w:cs="Arial"/>
                <w:color w:val="FF0000"/>
                <w:sz w:val="24"/>
                <w:szCs w:val="24"/>
              </w:rPr>
            </w:pPr>
          </w:p>
        </w:tc>
      </w:tr>
      <w:tr w:rsidR="00861897" w:rsidRPr="00B26694" w14:paraId="194FB2F4" w14:textId="77777777" w:rsidTr="007637A4">
        <w:tc>
          <w:tcPr>
            <w:tcW w:w="3528" w:type="dxa"/>
          </w:tcPr>
          <w:p w14:paraId="7FED2E28" w14:textId="77777777" w:rsidR="00861897" w:rsidRPr="00B26694" w:rsidRDefault="00861897" w:rsidP="00C90338">
            <w:pPr>
              <w:rPr>
                <w:rFonts w:ascii="Arial" w:hAnsi="Arial" w:cs="Arial"/>
                <w:color w:val="FF0000"/>
              </w:rPr>
            </w:pPr>
            <w:r w:rsidRPr="00B26694">
              <w:rPr>
                <w:rFonts w:ascii="Arial" w:hAnsi="Arial" w:cs="Arial"/>
                <w:color w:val="FF0000"/>
              </w:rPr>
              <w:t>Date</w:t>
            </w:r>
          </w:p>
        </w:tc>
        <w:tc>
          <w:tcPr>
            <w:tcW w:w="1710" w:type="dxa"/>
          </w:tcPr>
          <w:p w14:paraId="4910BB2D" w14:textId="77777777" w:rsidR="00861897" w:rsidRPr="00B26694" w:rsidRDefault="00861897" w:rsidP="00C90338">
            <w:pPr>
              <w:rPr>
                <w:rFonts w:ascii="Arial" w:hAnsi="Arial" w:cs="Arial"/>
                <w:color w:val="FF0000"/>
                <w:sz w:val="24"/>
                <w:szCs w:val="24"/>
              </w:rPr>
            </w:pPr>
            <w:r w:rsidRPr="00B26694">
              <w:rPr>
                <w:rFonts w:ascii="Arial" w:hAnsi="Arial" w:cs="Arial"/>
                <w:color w:val="FF0000"/>
                <w:sz w:val="24"/>
                <w:szCs w:val="24"/>
              </w:rPr>
              <w:t>date</w:t>
            </w:r>
          </w:p>
        </w:tc>
        <w:tc>
          <w:tcPr>
            <w:tcW w:w="3078" w:type="dxa"/>
          </w:tcPr>
          <w:p w14:paraId="21E996EC" w14:textId="77777777" w:rsidR="00861897" w:rsidRPr="00B26694" w:rsidRDefault="00861897" w:rsidP="007637A4">
            <w:pPr>
              <w:rPr>
                <w:rFonts w:ascii="Arial" w:hAnsi="Arial" w:cs="Arial"/>
                <w:color w:val="FF0000"/>
                <w:sz w:val="24"/>
                <w:szCs w:val="24"/>
              </w:rPr>
            </w:pPr>
          </w:p>
        </w:tc>
      </w:tr>
    </w:tbl>
    <w:p w14:paraId="2190FE9A" w14:textId="77777777" w:rsidR="00995750" w:rsidRDefault="00995750" w:rsidP="00995750">
      <w:pPr>
        <w:ind w:left="1260"/>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995750" w:rsidRPr="00B039CD" w14:paraId="2C6DDC5F" w14:textId="77777777" w:rsidTr="007637A4">
        <w:tc>
          <w:tcPr>
            <w:tcW w:w="3528" w:type="dxa"/>
            <w:shd w:val="clear" w:color="auto" w:fill="FDE9D9" w:themeFill="accent6" w:themeFillTint="33"/>
          </w:tcPr>
          <w:p w14:paraId="52842A1E"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3350A860"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38583ECC" w14:textId="77777777" w:rsidR="00995750" w:rsidRPr="00B039CD" w:rsidRDefault="00995750" w:rsidP="007637A4">
            <w:pPr>
              <w:jc w:val="center"/>
              <w:rPr>
                <w:rFonts w:ascii="Arial" w:hAnsi="Arial" w:cs="Arial"/>
                <w:sz w:val="24"/>
                <w:szCs w:val="24"/>
              </w:rPr>
            </w:pPr>
            <w:r w:rsidRPr="00B039CD">
              <w:rPr>
                <w:rFonts w:ascii="Arial" w:hAnsi="Arial" w:cs="Arial"/>
                <w:sz w:val="24"/>
                <w:szCs w:val="24"/>
              </w:rPr>
              <w:t>Validation</w:t>
            </w:r>
          </w:p>
        </w:tc>
      </w:tr>
      <w:tr w:rsidR="00995750" w:rsidRPr="00B039CD" w14:paraId="2D5D50D1" w14:textId="77777777" w:rsidTr="007637A4">
        <w:tc>
          <w:tcPr>
            <w:tcW w:w="3528" w:type="dxa"/>
          </w:tcPr>
          <w:p w14:paraId="0DABEE33" w14:textId="77777777" w:rsidR="00995750" w:rsidRPr="00B039CD" w:rsidRDefault="00995750" w:rsidP="007637A4">
            <w:pPr>
              <w:rPr>
                <w:rFonts w:ascii="Arial" w:hAnsi="Arial" w:cs="Arial"/>
                <w:sz w:val="24"/>
                <w:szCs w:val="24"/>
              </w:rPr>
            </w:pPr>
            <w:r w:rsidRPr="00E84A81">
              <w:rPr>
                <w:rFonts w:ascii="Arial" w:hAnsi="Arial" w:cs="Arial"/>
                <w:sz w:val="24"/>
                <w:szCs w:val="24"/>
              </w:rPr>
              <w:t>Acknowledgement of report copy</w:t>
            </w:r>
          </w:p>
        </w:tc>
        <w:tc>
          <w:tcPr>
            <w:tcW w:w="1710" w:type="dxa"/>
          </w:tcPr>
          <w:p w14:paraId="17DDCB29" w14:textId="77777777" w:rsidR="00995750" w:rsidRPr="00B039CD" w:rsidRDefault="00995750" w:rsidP="007637A4">
            <w:pPr>
              <w:rPr>
                <w:rFonts w:ascii="Arial" w:hAnsi="Arial" w:cs="Arial"/>
                <w:sz w:val="24"/>
                <w:szCs w:val="24"/>
              </w:rPr>
            </w:pPr>
            <w:r>
              <w:rPr>
                <w:rFonts w:ascii="Arial" w:hAnsi="Arial" w:cs="Arial"/>
                <w:sz w:val="24"/>
                <w:szCs w:val="24"/>
              </w:rPr>
              <w:t>Check box</w:t>
            </w:r>
          </w:p>
        </w:tc>
        <w:tc>
          <w:tcPr>
            <w:tcW w:w="3078" w:type="dxa"/>
            <w:vAlign w:val="center"/>
          </w:tcPr>
          <w:p w14:paraId="32C792F3" w14:textId="77777777" w:rsidR="00995750" w:rsidRPr="00B039CD" w:rsidRDefault="00995750" w:rsidP="007637A4">
            <w:pPr>
              <w:rPr>
                <w:rFonts w:ascii="Arial" w:hAnsi="Arial" w:cs="Arial"/>
                <w:sz w:val="24"/>
                <w:szCs w:val="24"/>
              </w:rPr>
            </w:pPr>
          </w:p>
        </w:tc>
      </w:tr>
      <w:tr w:rsidR="00995750" w:rsidRPr="00B039CD" w14:paraId="45505058" w14:textId="77777777" w:rsidTr="007637A4">
        <w:tc>
          <w:tcPr>
            <w:tcW w:w="3528" w:type="dxa"/>
          </w:tcPr>
          <w:p w14:paraId="6FF221E9" w14:textId="77777777" w:rsidR="00995750" w:rsidRPr="00B039CD" w:rsidRDefault="00995750" w:rsidP="00861897">
            <w:pPr>
              <w:rPr>
                <w:rFonts w:ascii="Arial" w:hAnsi="Arial" w:cs="Arial"/>
                <w:sz w:val="24"/>
                <w:szCs w:val="24"/>
              </w:rPr>
            </w:pPr>
            <w:r w:rsidRPr="00E84A81">
              <w:rPr>
                <w:rFonts w:ascii="Arial" w:hAnsi="Arial" w:cs="Arial"/>
                <w:sz w:val="24"/>
                <w:szCs w:val="24"/>
              </w:rPr>
              <w:t xml:space="preserve">Discrepancies have been fully explained and understood by the </w:t>
            </w:r>
            <w:r w:rsidR="00861897">
              <w:rPr>
                <w:rFonts w:ascii="Arial" w:hAnsi="Arial" w:cs="Arial"/>
                <w:sz w:val="24"/>
                <w:szCs w:val="24"/>
              </w:rPr>
              <w:t>applicant</w:t>
            </w:r>
          </w:p>
        </w:tc>
        <w:tc>
          <w:tcPr>
            <w:tcW w:w="1710" w:type="dxa"/>
          </w:tcPr>
          <w:p w14:paraId="370BEC7E" w14:textId="77777777" w:rsidR="00995750" w:rsidRPr="00B039CD" w:rsidRDefault="00995750" w:rsidP="007637A4">
            <w:pPr>
              <w:rPr>
                <w:rFonts w:ascii="Arial" w:hAnsi="Arial" w:cs="Arial"/>
                <w:sz w:val="24"/>
                <w:szCs w:val="24"/>
              </w:rPr>
            </w:pPr>
          </w:p>
        </w:tc>
        <w:tc>
          <w:tcPr>
            <w:tcW w:w="3078" w:type="dxa"/>
          </w:tcPr>
          <w:p w14:paraId="5F7C798F" w14:textId="77777777" w:rsidR="00995750" w:rsidRPr="00B039CD" w:rsidRDefault="00995750" w:rsidP="007637A4">
            <w:pPr>
              <w:rPr>
                <w:rFonts w:ascii="Arial" w:hAnsi="Arial" w:cs="Arial"/>
                <w:sz w:val="24"/>
                <w:szCs w:val="24"/>
              </w:rPr>
            </w:pPr>
          </w:p>
        </w:tc>
      </w:tr>
      <w:tr w:rsidR="00995750" w:rsidRPr="00B039CD" w14:paraId="2F86C8EC" w14:textId="77777777" w:rsidTr="007637A4">
        <w:tc>
          <w:tcPr>
            <w:tcW w:w="3528" w:type="dxa"/>
          </w:tcPr>
          <w:p w14:paraId="3527214D" w14:textId="77777777" w:rsidR="00995750" w:rsidRPr="00E84A81" w:rsidRDefault="00995750" w:rsidP="007C7937">
            <w:pPr>
              <w:rPr>
                <w:rFonts w:ascii="Arial" w:hAnsi="Arial" w:cs="Arial"/>
                <w:sz w:val="24"/>
                <w:szCs w:val="24"/>
              </w:rPr>
            </w:pPr>
            <w:r w:rsidRPr="00E84A81">
              <w:rPr>
                <w:rFonts w:ascii="Arial" w:hAnsi="Arial" w:cs="Arial"/>
                <w:sz w:val="24"/>
                <w:szCs w:val="24"/>
              </w:rPr>
              <w:t>Confirmation of agreed or proposed corrective actions to be made to BAFRA within ____ days.</w:t>
            </w:r>
          </w:p>
        </w:tc>
        <w:tc>
          <w:tcPr>
            <w:tcW w:w="1710" w:type="dxa"/>
          </w:tcPr>
          <w:p w14:paraId="39355EF0" w14:textId="77777777" w:rsidR="00995750" w:rsidRPr="00B039CD" w:rsidRDefault="00861897" w:rsidP="007637A4">
            <w:pPr>
              <w:rPr>
                <w:rFonts w:ascii="Arial" w:hAnsi="Arial" w:cs="Arial"/>
                <w:sz w:val="24"/>
                <w:szCs w:val="24"/>
              </w:rPr>
            </w:pPr>
            <w:r>
              <w:rPr>
                <w:rFonts w:ascii="Arial" w:hAnsi="Arial" w:cs="Arial"/>
                <w:sz w:val="24"/>
                <w:szCs w:val="24"/>
              </w:rPr>
              <w:t>N</w:t>
            </w:r>
            <w:r w:rsidR="00995750">
              <w:rPr>
                <w:rFonts w:ascii="Arial" w:hAnsi="Arial" w:cs="Arial"/>
                <w:sz w:val="24"/>
                <w:szCs w:val="24"/>
              </w:rPr>
              <w:t>umber</w:t>
            </w:r>
          </w:p>
        </w:tc>
        <w:tc>
          <w:tcPr>
            <w:tcW w:w="3078" w:type="dxa"/>
          </w:tcPr>
          <w:p w14:paraId="4F880078" w14:textId="77777777" w:rsidR="00995750" w:rsidRPr="00B039CD" w:rsidRDefault="00995750" w:rsidP="007C7937">
            <w:pPr>
              <w:rPr>
                <w:rFonts w:ascii="Arial" w:hAnsi="Arial" w:cs="Arial"/>
                <w:sz w:val="24"/>
                <w:szCs w:val="24"/>
              </w:rPr>
            </w:pPr>
            <w:r w:rsidRPr="00B16EA6">
              <w:rPr>
                <w:rFonts w:ascii="Arial" w:hAnsi="Arial" w:cs="Arial"/>
                <w:sz w:val="24"/>
                <w:szCs w:val="24"/>
              </w:rPr>
              <w:t>Should accept only number, should not accept special character</w:t>
            </w:r>
          </w:p>
        </w:tc>
      </w:tr>
      <w:tr w:rsidR="00995750" w:rsidRPr="00B039CD" w14:paraId="27BBB8B3" w14:textId="77777777" w:rsidTr="007637A4">
        <w:tc>
          <w:tcPr>
            <w:tcW w:w="3528" w:type="dxa"/>
          </w:tcPr>
          <w:p w14:paraId="60D6CA98" w14:textId="77777777" w:rsidR="00995750" w:rsidRPr="00861897" w:rsidRDefault="00995750" w:rsidP="007637A4">
            <w:pPr>
              <w:rPr>
                <w:rFonts w:ascii="Arial" w:hAnsi="Arial" w:cs="Arial"/>
                <w:color w:val="FF0000"/>
                <w:sz w:val="24"/>
                <w:szCs w:val="24"/>
              </w:rPr>
            </w:pPr>
            <w:r w:rsidRPr="00861897">
              <w:rPr>
                <w:rFonts w:ascii="Arial" w:hAnsi="Arial" w:cs="Arial"/>
                <w:color w:val="FF0000"/>
                <w:sz w:val="24"/>
                <w:szCs w:val="24"/>
              </w:rPr>
              <w:t>Sample drawn along with test request to be deposited within ------- days within the laboratory</w:t>
            </w:r>
          </w:p>
        </w:tc>
        <w:tc>
          <w:tcPr>
            <w:tcW w:w="1710" w:type="dxa"/>
          </w:tcPr>
          <w:p w14:paraId="2B270049" w14:textId="77777777" w:rsidR="00995750" w:rsidRPr="00861897" w:rsidRDefault="00995750" w:rsidP="007637A4">
            <w:pPr>
              <w:rPr>
                <w:rFonts w:ascii="Arial" w:hAnsi="Arial" w:cs="Arial"/>
                <w:color w:val="FF0000"/>
                <w:sz w:val="24"/>
                <w:szCs w:val="24"/>
              </w:rPr>
            </w:pPr>
            <w:r w:rsidRPr="00861897">
              <w:rPr>
                <w:rFonts w:ascii="Arial" w:hAnsi="Arial" w:cs="Arial"/>
                <w:color w:val="FF0000"/>
                <w:sz w:val="24"/>
                <w:szCs w:val="24"/>
              </w:rPr>
              <w:t>number</w:t>
            </w:r>
          </w:p>
        </w:tc>
        <w:tc>
          <w:tcPr>
            <w:tcW w:w="3078" w:type="dxa"/>
          </w:tcPr>
          <w:p w14:paraId="1242CCE9" w14:textId="77777777" w:rsidR="00995750" w:rsidRPr="00861897" w:rsidRDefault="00995750" w:rsidP="007C7937">
            <w:pPr>
              <w:rPr>
                <w:rFonts w:ascii="Arial" w:hAnsi="Arial" w:cs="Arial"/>
                <w:color w:val="FF0000"/>
                <w:sz w:val="24"/>
                <w:szCs w:val="24"/>
              </w:rPr>
            </w:pPr>
            <w:r w:rsidRPr="00861897">
              <w:rPr>
                <w:rFonts w:ascii="Arial" w:hAnsi="Arial" w:cs="Arial"/>
                <w:color w:val="FF0000"/>
                <w:sz w:val="24"/>
                <w:szCs w:val="24"/>
              </w:rPr>
              <w:t>Should accept only number, should not accept special character</w:t>
            </w:r>
          </w:p>
        </w:tc>
      </w:tr>
      <w:tr w:rsidR="00995750" w:rsidRPr="00B039CD" w14:paraId="55E9BEFF" w14:textId="77777777" w:rsidTr="007637A4">
        <w:tc>
          <w:tcPr>
            <w:tcW w:w="3528" w:type="dxa"/>
          </w:tcPr>
          <w:p w14:paraId="67A96B63" w14:textId="77777777" w:rsidR="00995750" w:rsidRPr="00E84A81" w:rsidRDefault="00995750" w:rsidP="007637A4">
            <w:pPr>
              <w:rPr>
                <w:rFonts w:ascii="Arial" w:hAnsi="Arial" w:cs="Arial"/>
                <w:sz w:val="24"/>
                <w:szCs w:val="24"/>
              </w:rPr>
            </w:pPr>
            <w:r>
              <w:rPr>
                <w:rFonts w:ascii="Arial" w:hAnsi="Arial" w:cs="Arial"/>
                <w:sz w:val="24"/>
                <w:szCs w:val="24"/>
              </w:rPr>
              <w:t xml:space="preserve">Submit button </w:t>
            </w:r>
          </w:p>
        </w:tc>
        <w:tc>
          <w:tcPr>
            <w:tcW w:w="1710" w:type="dxa"/>
          </w:tcPr>
          <w:p w14:paraId="6989B64A" w14:textId="77777777" w:rsidR="00995750" w:rsidRDefault="00995750" w:rsidP="007637A4">
            <w:pPr>
              <w:rPr>
                <w:rFonts w:ascii="Arial" w:hAnsi="Arial" w:cs="Arial"/>
                <w:sz w:val="24"/>
                <w:szCs w:val="24"/>
              </w:rPr>
            </w:pPr>
            <w:r>
              <w:rPr>
                <w:rFonts w:ascii="Arial" w:hAnsi="Arial" w:cs="Arial"/>
                <w:sz w:val="24"/>
                <w:szCs w:val="24"/>
              </w:rPr>
              <w:t xml:space="preserve">Button </w:t>
            </w:r>
          </w:p>
        </w:tc>
        <w:tc>
          <w:tcPr>
            <w:tcW w:w="3078" w:type="dxa"/>
          </w:tcPr>
          <w:p w14:paraId="6323225A" w14:textId="77777777" w:rsidR="00995750" w:rsidRPr="00B039CD" w:rsidRDefault="00995750" w:rsidP="007637A4">
            <w:pPr>
              <w:rPr>
                <w:rFonts w:ascii="Arial" w:hAnsi="Arial" w:cs="Arial"/>
                <w:sz w:val="24"/>
                <w:szCs w:val="24"/>
              </w:rPr>
            </w:pPr>
          </w:p>
        </w:tc>
      </w:tr>
    </w:tbl>
    <w:p w14:paraId="0351107C" w14:textId="77777777" w:rsidR="00995750" w:rsidRPr="00861897" w:rsidRDefault="00995750" w:rsidP="00995750">
      <w:pPr>
        <w:rPr>
          <w:rFonts w:ascii="Arial" w:hAnsi="Arial" w:cs="Arial"/>
          <w:color w:val="FF0000"/>
        </w:rPr>
      </w:pPr>
      <w:r w:rsidRPr="008B57AE">
        <w:rPr>
          <w:rFonts w:ascii="Arial" w:hAnsi="Arial" w:cs="Arial"/>
        </w:rPr>
        <w:tab/>
      </w:r>
      <w:r w:rsidRPr="00861897">
        <w:rPr>
          <w:rFonts w:ascii="Arial" w:hAnsi="Arial" w:cs="Arial"/>
          <w:color w:val="FF0000"/>
        </w:rPr>
        <w:t>** If rejected, send NC to applicant</w:t>
      </w:r>
    </w:p>
    <w:p w14:paraId="57F22256" w14:textId="77777777" w:rsidR="00995750" w:rsidRPr="00861897" w:rsidRDefault="00861897" w:rsidP="00995750">
      <w:pPr>
        <w:rPr>
          <w:rFonts w:ascii="Arial" w:hAnsi="Arial" w:cs="Arial"/>
          <w:color w:val="FF0000"/>
        </w:rPr>
      </w:pPr>
      <w:r w:rsidRPr="00861897">
        <w:rPr>
          <w:rFonts w:ascii="Arial" w:hAnsi="Arial" w:cs="Arial"/>
          <w:color w:val="FF0000"/>
        </w:rPr>
        <w:tab/>
        <w:t xml:space="preserve"> </w:t>
      </w:r>
      <w:r w:rsidR="00995750" w:rsidRPr="00861897">
        <w:rPr>
          <w:rFonts w:ascii="Arial" w:hAnsi="Arial" w:cs="Arial"/>
          <w:color w:val="FF0000"/>
        </w:rPr>
        <w:t>** If approved/rejected, shared report with BAFRA Head and Field Office</w:t>
      </w:r>
    </w:p>
    <w:p w14:paraId="7F1C2D69" w14:textId="77777777" w:rsidR="00995750" w:rsidRPr="007E3258" w:rsidRDefault="00995750" w:rsidP="007E0F57">
      <w:pPr>
        <w:pStyle w:val="Heading2"/>
        <w:numPr>
          <w:ilvl w:val="3"/>
          <w:numId w:val="1"/>
        </w:numPr>
        <w:ind w:left="1260" w:hanging="450"/>
        <w:rPr>
          <w:rFonts w:ascii="Arial" w:hAnsi="Arial" w:cs="Arial"/>
          <w:color w:val="auto"/>
          <w:sz w:val="24"/>
          <w:szCs w:val="24"/>
        </w:rPr>
      </w:pPr>
      <w:bookmarkStart w:id="203" w:name="_Toc53514986"/>
      <w:r>
        <w:rPr>
          <w:rFonts w:ascii="Arial" w:hAnsi="Arial" w:cs="Arial"/>
          <w:color w:val="auto"/>
          <w:sz w:val="24"/>
          <w:szCs w:val="24"/>
        </w:rPr>
        <w:t>Re-Response to Non-Conformity (Role)</w:t>
      </w:r>
      <w:bookmarkEnd w:id="203"/>
    </w:p>
    <w:p w14:paraId="770702C3" w14:textId="77777777" w:rsidR="00CF3FB3" w:rsidRPr="00C90338" w:rsidRDefault="00CF3FB3" w:rsidP="00C90338">
      <w:pPr>
        <w:ind w:left="540" w:firstLine="720"/>
        <w:rPr>
          <w:rFonts w:ascii="Arial" w:hAnsi="Arial" w:cs="Arial"/>
          <w:sz w:val="24"/>
          <w:szCs w:val="24"/>
        </w:rPr>
      </w:pPr>
      <w:r w:rsidRPr="007C7937">
        <w:rPr>
          <w:rFonts w:ascii="Arial" w:hAnsi="Arial" w:cs="Arial"/>
          <w:sz w:val="24"/>
          <w:szCs w:val="24"/>
        </w:rPr>
        <w:t xml:space="preserve">** view all the response from applicant and </w:t>
      </w:r>
      <w:r>
        <w:rPr>
          <w:rFonts w:ascii="Arial" w:hAnsi="Arial" w:cs="Arial"/>
          <w:sz w:val="24"/>
          <w:szCs w:val="24"/>
        </w:rPr>
        <w:t>provide response</w:t>
      </w:r>
      <w:r w:rsidR="00C90338">
        <w:rPr>
          <w:rFonts w:ascii="Arial" w:hAnsi="Arial" w:cs="Arial"/>
          <w:sz w:val="24"/>
          <w:szCs w:val="24"/>
        </w:rPr>
        <w:t xml:space="preserve"> and </w:t>
      </w:r>
      <w:r w:rsidR="00861897">
        <w:rPr>
          <w:rFonts w:ascii="Arial" w:hAnsi="Arial" w:cs="Arial"/>
          <w:sz w:val="24"/>
          <w:szCs w:val="24"/>
        </w:rPr>
        <w:t>close NC</w:t>
      </w:r>
    </w:p>
    <w:p w14:paraId="6301E926" w14:textId="77777777" w:rsidR="00995750" w:rsidRDefault="00995750" w:rsidP="00995750">
      <w:pPr>
        <w:pStyle w:val="ListParagraph"/>
        <w:ind w:left="1260"/>
        <w:rPr>
          <w:rFonts w:ascii="Arial" w:hAnsi="Arial" w:cs="Arial"/>
          <w:sz w:val="24"/>
          <w:szCs w:val="24"/>
        </w:rPr>
      </w:pPr>
      <w:r>
        <w:rPr>
          <w:rFonts w:ascii="Arial" w:hAnsi="Arial" w:cs="Arial"/>
          <w:sz w:val="24"/>
          <w:szCs w:val="24"/>
        </w:rPr>
        <w:t>Response (show response to non-conformity by applicant in the following format);</w:t>
      </w:r>
    </w:p>
    <w:tbl>
      <w:tblPr>
        <w:tblStyle w:val="TableGrid"/>
        <w:tblW w:w="0" w:type="auto"/>
        <w:tblInd w:w="1260" w:type="dxa"/>
        <w:tblLook w:val="04A0" w:firstRow="1" w:lastRow="0" w:firstColumn="1" w:lastColumn="0" w:noHBand="0" w:noVBand="1"/>
      </w:tblPr>
      <w:tblGrid>
        <w:gridCol w:w="3528"/>
        <w:gridCol w:w="1710"/>
        <w:gridCol w:w="3078"/>
      </w:tblGrid>
      <w:tr w:rsidR="00CF3FB3" w:rsidRPr="00B26694" w14:paraId="44F26B2C" w14:textId="77777777" w:rsidTr="00C90338">
        <w:tc>
          <w:tcPr>
            <w:tcW w:w="3528" w:type="dxa"/>
            <w:shd w:val="clear" w:color="auto" w:fill="FDE9D9" w:themeFill="accent6" w:themeFillTint="33"/>
          </w:tcPr>
          <w:p w14:paraId="5B5A4FD0" w14:textId="77777777" w:rsidR="00CF3FB3" w:rsidRPr="00B26694" w:rsidRDefault="00CF3FB3" w:rsidP="00C90338">
            <w:pPr>
              <w:jc w:val="center"/>
              <w:rPr>
                <w:rFonts w:ascii="Arial" w:hAnsi="Arial" w:cs="Arial"/>
                <w:color w:val="FF0000"/>
                <w:sz w:val="24"/>
                <w:szCs w:val="24"/>
              </w:rPr>
            </w:pPr>
            <w:r w:rsidRPr="00B26694">
              <w:rPr>
                <w:rFonts w:ascii="Arial" w:hAnsi="Arial" w:cs="Arial"/>
                <w:color w:val="FF0000"/>
                <w:sz w:val="24"/>
                <w:szCs w:val="24"/>
              </w:rPr>
              <w:t>Field Name</w:t>
            </w:r>
          </w:p>
        </w:tc>
        <w:tc>
          <w:tcPr>
            <w:tcW w:w="1710" w:type="dxa"/>
            <w:shd w:val="clear" w:color="auto" w:fill="FDE9D9" w:themeFill="accent6" w:themeFillTint="33"/>
          </w:tcPr>
          <w:p w14:paraId="32B4C5D1" w14:textId="77777777" w:rsidR="00CF3FB3" w:rsidRPr="00B26694" w:rsidRDefault="00CF3FB3" w:rsidP="00C90338">
            <w:pPr>
              <w:jc w:val="center"/>
              <w:rPr>
                <w:rFonts w:ascii="Arial" w:hAnsi="Arial" w:cs="Arial"/>
                <w:color w:val="FF0000"/>
                <w:sz w:val="24"/>
                <w:szCs w:val="24"/>
              </w:rPr>
            </w:pPr>
            <w:r w:rsidRPr="00B26694">
              <w:rPr>
                <w:rFonts w:ascii="Arial" w:hAnsi="Arial" w:cs="Arial"/>
                <w:color w:val="FF0000"/>
                <w:sz w:val="24"/>
                <w:szCs w:val="24"/>
              </w:rPr>
              <w:t>Input Type</w:t>
            </w:r>
          </w:p>
        </w:tc>
        <w:tc>
          <w:tcPr>
            <w:tcW w:w="3078" w:type="dxa"/>
            <w:shd w:val="clear" w:color="auto" w:fill="FDE9D9" w:themeFill="accent6" w:themeFillTint="33"/>
          </w:tcPr>
          <w:p w14:paraId="5C15A1F0" w14:textId="77777777" w:rsidR="00CF3FB3" w:rsidRPr="00B26694" w:rsidRDefault="00CF3FB3" w:rsidP="00C90338">
            <w:pPr>
              <w:jc w:val="center"/>
              <w:rPr>
                <w:rFonts w:ascii="Arial" w:hAnsi="Arial" w:cs="Arial"/>
                <w:color w:val="FF0000"/>
                <w:sz w:val="24"/>
                <w:szCs w:val="24"/>
              </w:rPr>
            </w:pPr>
            <w:r w:rsidRPr="00B26694">
              <w:rPr>
                <w:rFonts w:ascii="Arial" w:hAnsi="Arial" w:cs="Arial"/>
                <w:color w:val="FF0000"/>
                <w:sz w:val="24"/>
                <w:szCs w:val="24"/>
              </w:rPr>
              <w:t>Validation</w:t>
            </w:r>
          </w:p>
        </w:tc>
      </w:tr>
      <w:tr w:rsidR="00CF3FB3" w:rsidRPr="00B26694" w14:paraId="665215F3" w14:textId="77777777" w:rsidTr="00C90338">
        <w:tc>
          <w:tcPr>
            <w:tcW w:w="3528" w:type="dxa"/>
          </w:tcPr>
          <w:p w14:paraId="230661E9"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Audit Criteria</w:t>
            </w:r>
          </w:p>
        </w:tc>
        <w:tc>
          <w:tcPr>
            <w:tcW w:w="1710" w:type="dxa"/>
          </w:tcPr>
          <w:p w14:paraId="46E6E2D6"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Merge w:val="restart"/>
          </w:tcPr>
          <w:p w14:paraId="2299189D"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Auto pull</w:t>
            </w:r>
          </w:p>
        </w:tc>
      </w:tr>
      <w:tr w:rsidR="00CF3FB3" w:rsidRPr="00B26694" w14:paraId="3AE1AE00" w14:textId="77777777" w:rsidTr="00C90338">
        <w:tc>
          <w:tcPr>
            <w:tcW w:w="3528" w:type="dxa"/>
          </w:tcPr>
          <w:p w14:paraId="76210016" w14:textId="77777777" w:rsidR="00CF3FB3" w:rsidRPr="00B26694" w:rsidRDefault="00CF3FB3" w:rsidP="00C90338">
            <w:pPr>
              <w:rPr>
                <w:rFonts w:ascii="Arial" w:hAnsi="Arial" w:cs="Arial"/>
                <w:color w:val="FF0000"/>
                <w:sz w:val="24"/>
                <w:szCs w:val="24"/>
              </w:rPr>
            </w:pPr>
            <w:r w:rsidRPr="00B26694">
              <w:rPr>
                <w:rFonts w:ascii="Arial" w:hAnsi="Arial" w:cs="Arial"/>
                <w:color w:val="FF0000"/>
              </w:rPr>
              <w:t>Clause Number</w:t>
            </w:r>
          </w:p>
        </w:tc>
        <w:tc>
          <w:tcPr>
            <w:tcW w:w="1710" w:type="dxa"/>
          </w:tcPr>
          <w:p w14:paraId="6B0D5303"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Merge/>
            <w:vAlign w:val="center"/>
          </w:tcPr>
          <w:p w14:paraId="79368037" w14:textId="77777777" w:rsidR="00CF3FB3" w:rsidRPr="00B26694" w:rsidRDefault="00CF3FB3" w:rsidP="00C90338">
            <w:pPr>
              <w:rPr>
                <w:rFonts w:ascii="Arial" w:hAnsi="Arial" w:cs="Arial"/>
                <w:color w:val="FF0000"/>
                <w:sz w:val="24"/>
                <w:szCs w:val="24"/>
              </w:rPr>
            </w:pPr>
          </w:p>
        </w:tc>
      </w:tr>
      <w:tr w:rsidR="00CF3FB3" w:rsidRPr="00B26694" w14:paraId="3721D463" w14:textId="77777777" w:rsidTr="00C90338">
        <w:tc>
          <w:tcPr>
            <w:tcW w:w="3528" w:type="dxa"/>
          </w:tcPr>
          <w:p w14:paraId="7EDCFEC0" w14:textId="77777777" w:rsidR="00CF3FB3" w:rsidRPr="00B26694" w:rsidRDefault="00CF3FB3" w:rsidP="00C90338">
            <w:pPr>
              <w:rPr>
                <w:rFonts w:ascii="Arial" w:hAnsi="Arial" w:cs="Arial"/>
                <w:color w:val="FF0000"/>
              </w:rPr>
            </w:pPr>
            <w:r w:rsidRPr="00B26694">
              <w:rPr>
                <w:rFonts w:ascii="Arial" w:hAnsi="Arial" w:cs="Arial"/>
                <w:color w:val="FF0000"/>
                <w:sz w:val="24"/>
                <w:szCs w:val="24"/>
              </w:rPr>
              <w:t>Nonconformity Category</w:t>
            </w:r>
          </w:p>
        </w:tc>
        <w:tc>
          <w:tcPr>
            <w:tcW w:w="1710" w:type="dxa"/>
          </w:tcPr>
          <w:p w14:paraId="7F261A43"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Select</w:t>
            </w:r>
          </w:p>
        </w:tc>
        <w:tc>
          <w:tcPr>
            <w:tcW w:w="3078" w:type="dxa"/>
            <w:vMerge/>
            <w:vAlign w:val="center"/>
          </w:tcPr>
          <w:p w14:paraId="73CA68C2" w14:textId="77777777" w:rsidR="00CF3FB3" w:rsidRPr="00B26694" w:rsidRDefault="00CF3FB3" w:rsidP="00C90338">
            <w:pPr>
              <w:rPr>
                <w:rFonts w:ascii="Arial" w:hAnsi="Arial" w:cs="Arial"/>
                <w:color w:val="FF0000"/>
                <w:sz w:val="24"/>
                <w:szCs w:val="24"/>
              </w:rPr>
            </w:pPr>
          </w:p>
        </w:tc>
      </w:tr>
      <w:tr w:rsidR="00CF3FB3" w:rsidRPr="00B26694" w14:paraId="15397E0A" w14:textId="77777777" w:rsidTr="00C90338">
        <w:tc>
          <w:tcPr>
            <w:tcW w:w="3528" w:type="dxa"/>
          </w:tcPr>
          <w:p w14:paraId="27DDA1D3"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Sl.no</w:t>
            </w:r>
          </w:p>
        </w:tc>
        <w:tc>
          <w:tcPr>
            <w:tcW w:w="1710" w:type="dxa"/>
          </w:tcPr>
          <w:p w14:paraId="7C95D68B"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Auto number</w:t>
            </w:r>
          </w:p>
        </w:tc>
        <w:tc>
          <w:tcPr>
            <w:tcW w:w="3078" w:type="dxa"/>
            <w:vMerge/>
            <w:vAlign w:val="center"/>
          </w:tcPr>
          <w:p w14:paraId="1B5489DC" w14:textId="77777777" w:rsidR="00CF3FB3" w:rsidRPr="00B26694" w:rsidRDefault="00CF3FB3" w:rsidP="00C90338">
            <w:pPr>
              <w:rPr>
                <w:rFonts w:ascii="Arial" w:hAnsi="Arial" w:cs="Arial"/>
                <w:color w:val="FF0000"/>
                <w:sz w:val="24"/>
                <w:szCs w:val="24"/>
              </w:rPr>
            </w:pPr>
          </w:p>
        </w:tc>
      </w:tr>
      <w:tr w:rsidR="00CF3FB3" w:rsidRPr="00B26694" w14:paraId="168B3922" w14:textId="77777777" w:rsidTr="00C90338">
        <w:tc>
          <w:tcPr>
            <w:tcW w:w="3528" w:type="dxa"/>
          </w:tcPr>
          <w:p w14:paraId="59A4F330"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 xml:space="preserve">Description of nonconformity </w:t>
            </w:r>
          </w:p>
        </w:tc>
        <w:tc>
          <w:tcPr>
            <w:tcW w:w="1710" w:type="dxa"/>
          </w:tcPr>
          <w:p w14:paraId="28126310"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Merge/>
            <w:vAlign w:val="center"/>
          </w:tcPr>
          <w:p w14:paraId="646F227E" w14:textId="77777777" w:rsidR="00CF3FB3" w:rsidRPr="00B26694" w:rsidRDefault="00CF3FB3" w:rsidP="00C90338">
            <w:pPr>
              <w:rPr>
                <w:rFonts w:ascii="Arial" w:hAnsi="Arial" w:cs="Arial"/>
                <w:color w:val="FF0000"/>
                <w:sz w:val="24"/>
                <w:szCs w:val="24"/>
              </w:rPr>
            </w:pPr>
          </w:p>
        </w:tc>
      </w:tr>
      <w:tr w:rsidR="00CF3FB3" w:rsidRPr="00B26694" w14:paraId="7D84C3A5" w14:textId="77777777" w:rsidTr="00C90338">
        <w:tc>
          <w:tcPr>
            <w:tcW w:w="3528" w:type="dxa"/>
          </w:tcPr>
          <w:p w14:paraId="761B7C67"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Corrective action proposed by Auditee</w:t>
            </w:r>
          </w:p>
        </w:tc>
        <w:tc>
          <w:tcPr>
            <w:tcW w:w="1710" w:type="dxa"/>
          </w:tcPr>
          <w:p w14:paraId="17807E52"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377ACFDB"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Auto pull</w:t>
            </w:r>
          </w:p>
        </w:tc>
      </w:tr>
      <w:tr w:rsidR="00CF3FB3" w:rsidRPr="00B26694" w14:paraId="4F02FD21" w14:textId="77777777" w:rsidTr="00C90338">
        <w:tc>
          <w:tcPr>
            <w:tcW w:w="3528" w:type="dxa"/>
          </w:tcPr>
          <w:p w14:paraId="69528EE5" w14:textId="77777777" w:rsidR="00CF3FB3" w:rsidRPr="00B26694" w:rsidRDefault="00CF3FB3" w:rsidP="00CF3FB3">
            <w:pPr>
              <w:rPr>
                <w:rFonts w:ascii="Arial" w:hAnsi="Arial" w:cs="Arial"/>
                <w:color w:val="FF0000"/>
                <w:sz w:val="24"/>
                <w:szCs w:val="24"/>
              </w:rPr>
            </w:pPr>
            <w:r w:rsidRPr="00B26694">
              <w:rPr>
                <w:rFonts w:ascii="Arial" w:hAnsi="Arial" w:cs="Arial"/>
                <w:color w:val="FF0000"/>
                <w:sz w:val="24"/>
                <w:szCs w:val="24"/>
              </w:rPr>
              <w:lastRenderedPageBreak/>
              <w:t>Corrective action taken by Auditee</w:t>
            </w:r>
          </w:p>
        </w:tc>
        <w:tc>
          <w:tcPr>
            <w:tcW w:w="1710" w:type="dxa"/>
          </w:tcPr>
          <w:p w14:paraId="1F40CE12"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142E4B14"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Auto pull</w:t>
            </w:r>
          </w:p>
        </w:tc>
      </w:tr>
      <w:tr w:rsidR="00CF3FB3" w:rsidRPr="00B26694" w14:paraId="273EFCE7" w14:textId="77777777" w:rsidTr="00C90338">
        <w:tc>
          <w:tcPr>
            <w:tcW w:w="3528" w:type="dxa"/>
          </w:tcPr>
          <w:p w14:paraId="40B5C40A" w14:textId="77777777" w:rsidR="00CF3FB3" w:rsidRPr="00B26694" w:rsidRDefault="00CF3FB3" w:rsidP="00CF3FB3">
            <w:pPr>
              <w:rPr>
                <w:rFonts w:ascii="Arial" w:hAnsi="Arial" w:cs="Arial"/>
                <w:color w:val="FF0000"/>
                <w:sz w:val="24"/>
                <w:szCs w:val="24"/>
              </w:rPr>
            </w:pPr>
            <w:r w:rsidRPr="00B26694">
              <w:rPr>
                <w:rFonts w:ascii="Arial" w:hAnsi="Arial" w:cs="Arial"/>
                <w:color w:val="FF0000"/>
              </w:rPr>
              <w:t>Date</w:t>
            </w:r>
          </w:p>
        </w:tc>
        <w:tc>
          <w:tcPr>
            <w:tcW w:w="1710" w:type="dxa"/>
          </w:tcPr>
          <w:p w14:paraId="182E8070"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date</w:t>
            </w:r>
          </w:p>
        </w:tc>
        <w:tc>
          <w:tcPr>
            <w:tcW w:w="3078" w:type="dxa"/>
            <w:vAlign w:val="center"/>
          </w:tcPr>
          <w:p w14:paraId="4B020322"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Auto pull</w:t>
            </w:r>
          </w:p>
        </w:tc>
      </w:tr>
      <w:tr w:rsidR="00CF3FB3" w:rsidRPr="00B26694" w14:paraId="1F138E30" w14:textId="77777777" w:rsidTr="00C90338">
        <w:tc>
          <w:tcPr>
            <w:tcW w:w="3528" w:type="dxa"/>
          </w:tcPr>
          <w:p w14:paraId="367903AF" w14:textId="77777777" w:rsidR="00CF3FB3" w:rsidRPr="00B26694" w:rsidRDefault="00CF3FB3" w:rsidP="00CF3FB3">
            <w:pPr>
              <w:rPr>
                <w:rFonts w:ascii="Arial" w:hAnsi="Arial" w:cs="Arial"/>
                <w:color w:val="FF0000"/>
              </w:rPr>
            </w:pPr>
            <w:r w:rsidRPr="00B26694">
              <w:rPr>
                <w:rFonts w:ascii="Arial" w:hAnsi="Arial" w:cs="Arial"/>
                <w:color w:val="FF0000"/>
              </w:rPr>
              <w:t>Corrective action verified by the auditor</w:t>
            </w:r>
          </w:p>
        </w:tc>
        <w:tc>
          <w:tcPr>
            <w:tcW w:w="1710" w:type="dxa"/>
          </w:tcPr>
          <w:p w14:paraId="5B8F1B47" w14:textId="77777777" w:rsidR="00CF3FB3" w:rsidRPr="00B26694" w:rsidRDefault="00CF3FB3" w:rsidP="00C90338">
            <w:pPr>
              <w:rPr>
                <w:rFonts w:ascii="Arial" w:hAnsi="Arial" w:cs="Arial"/>
                <w:color w:val="FF0000"/>
                <w:sz w:val="24"/>
                <w:szCs w:val="24"/>
              </w:rPr>
            </w:pPr>
            <w:r w:rsidRPr="00B26694">
              <w:rPr>
                <w:rFonts w:ascii="Arial" w:hAnsi="Arial" w:cs="Arial"/>
                <w:color w:val="FF0000"/>
                <w:sz w:val="24"/>
                <w:szCs w:val="24"/>
              </w:rPr>
              <w:t>Text area</w:t>
            </w:r>
          </w:p>
        </w:tc>
        <w:tc>
          <w:tcPr>
            <w:tcW w:w="3078" w:type="dxa"/>
            <w:vAlign w:val="center"/>
          </w:tcPr>
          <w:p w14:paraId="1C16504E" w14:textId="77777777" w:rsidR="00CF3FB3" w:rsidRPr="00B26694" w:rsidRDefault="00CF3FB3" w:rsidP="00C90338">
            <w:pPr>
              <w:rPr>
                <w:rFonts w:ascii="Arial" w:hAnsi="Arial" w:cs="Arial"/>
                <w:color w:val="FF0000"/>
                <w:sz w:val="24"/>
                <w:szCs w:val="24"/>
              </w:rPr>
            </w:pPr>
          </w:p>
        </w:tc>
      </w:tr>
      <w:tr w:rsidR="00861897" w:rsidRPr="00B26694" w14:paraId="51F6AD65" w14:textId="77777777" w:rsidTr="00C90338">
        <w:tc>
          <w:tcPr>
            <w:tcW w:w="3528" w:type="dxa"/>
          </w:tcPr>
          <w:p w14:paraId="4C4296B6" w14:textId="77777777" w:rsidR="00861897" w:rsidRPr="00B26694" w:rsidRDefault="00861897" w:rsidP="00CF3FB3">
            <w:pPr>
              <w:rPr>
                <w:rFonts w:ascii="Arial" w:hAnsi="Arial" w:cs="Arial"/>
                <w:color w:val="FF0000"/>
              </w:rPr>
            </w:pPr>
            <w:r w:rsidRPr="00B26694">
              <w:rPr>
                <w:rFonts w:ascii="Arial" w:hAnsi="Arial" w:cs="Arial"/>
                <w:color w:val="FF0000"/>
              </w:rPr>
              <w:t>Closure of NC</w:t>
            </w:r>
          </w:p>
        </w:tc>
        <w:tc>
          <w:tcPr>
            <w:tcW w:w="1710" w:type="dxa"/>
          </w:tcPr>
          <w:p w14:paraId="319CA4B3" w14:textId="77777777" w:rsidR="00861897" w:rsidRPr="00B26694" w:rsidRDefault="00861897" w:rsidP="00C90338">
            <w:pPr>
              <w:rPr>
                <w:rFonts w:ascii="Arial" w:hAnsi="Arial" w:cs="Arial"/>
                <w:color w:val="FF0000"/>
                <w:sz w:val="24"/>
                <w:szCs w:val="24"/>
              </w:rPr>
            </w:pPr>
            <w:r w:rsidRPr="00B26694">
              <w:rPr>
                <w:rFonts w:ascii="Arial" w:hAnsi="Arial" w:cs="Arial"/>
                <w:color w:val="FF0000"/>
                <w:sz w:val="24"/>
                <w:szCs w:val="24"/>
              </w:rPr>
              <w:t>Radio button</w:t>
            </w:r>
          </w:p>
        </w:tc>
        <w:tc>
          <w:tcPr>
            <w:tcW w:w="3078" w:type="dxa"/>
          </w:tcPr>
          <w:p w14:paraId="61674609" w14:textId="77777777" w:rsidR="00861897" w:rsidRPr="00B26694" w:rsidRDefault="00861897" w:rsidP="00C90338">
            <w:pPr>
              <w:rPr>
                <w:rFonts w:ascii="Arial" w:hAnsi="Arial" w:cs="Arial"/>
                <w:color w:val="FF0000"/>
                <w:sz w:val="24"/>
                <w:szCs w:val="24"/>
              </w:rPr>
            </w:pPr>
            <w:r w:rsidRPr="00B26694">
              <w:rPr>
                <w:rFonts w:ascii="Arial" w:hAnsi="Arial" w:cs="Arial"/>
                <w:color w:val="FF0000"/>
                <w:sz w:val="24"/>
                <w:szCs w:val="24"/>
              </w:rPr>
              <w:t>Yes and No</w:t>
            </w:r>
          </w:p>
        </w:tc>
      </w:tr>
      <w:tr w:rsidR="00861897" w:rsidRPr="00B26694" w14:paraId="560CF2F1" w14:textId="77777777" w:rsidTr="00C90338">
        <w:tc>
          <w:tcPr>
            <w:tcW w:w="3528" w:type="dxa"/>
          </w:tcPr>
          <w:p w14:paraId="7F66EBA1" w14:textId="77777777" w:rsidR="00861897" w:rsidRPr="00B26694" w:rsidRDefault="00861897" w:rsidP="00C90338">
            <w:pPr>
              <w:rPr>
                <w:rFonts w:ascii="Arial" w:hAnsi="Arial" w:cs="Arial"/>
                <w:color w:val="FF0000"/>
              </w:rPr>
            </w:pPr>
            <w:r w:rsidRPr="00B26694">
              <w:rPr>
                <w:rFonts w:ascii="Arial" w:hAnsi="Arial" w:cs="Arial"/>
                <w:color w:val="FF0000"/>
              </w:rPr>
              <w:t>Date</w:t>
            </w:r>
          </w:p>
        </w:tc>
        <w:tc>
          <w:tcPr>
            <w:tcW w:w="1710" w:type="dxa"/>
          </w:tcPr>
          <w:p w14:paraId="2A6A8DEE" w14:textId="77777777" w:rsidR="00861897" w:rsidRPr="00B26694" w:rsidRDefault="00861897" w:rsidP="00C90338">
            <w:pPr>
              <w:rPr>
                <w:rFonts w:ascii="Arial" w:hAnsi="Arial" w:cs="Arial"/>
                <w:color w:val="FF0000"/>
                <w:sz w:val="24"/>
                <w:szCs w:val="24"/>
              </w:rPr>
            </w:pPr>
            <w:r w:rsidRPr="00B26694">
              <w:rPr>
                <w:rFonts w:ascii="Arial" w:hAnsi="Arial" w:cs="Arial"/>
                <w:color w:val="FF0000"/>
                <w:sz w:val="24"/>
                <w:szCs w:val="24"/>
              </w:rPr>
              <w:t>date</w:t>
            </w:r>
          </w:p>
        </w:tc>
        <w:tc>
          <w:tcPr>
            <w:tcW w:w="3078" w:type="dxa"/>
          </w:tcPr>
          <w:p w14:paraId="54D3A27A" w14:textId="77777777" w:rsidR="00861897" w:rsidRPr="00B26694" w:rsidRDefault="00861897" w:rsidP="00C90338">
            <w:pPr>
              <w:rPr>
                <w:rFonts w:ascii="Arial" w:hAnsi="Arial" w:cs="Arial"/>
                <w:color w:val="FF0000"/>
                <w:sz w:val="24"/>
                <w:szCs w:val="24"/>
              </w:rPr>
            </w:pPr>
          </w:p>
        </w:tc>
      </w:tr>
    </w:tbl>
    <w:p w14:paraId="49D0F279" w14:textId="77777777" w:rsidR="00861897" w:rsidRPr="00C90338" w:rsidRDefault="00861897" w:rsidP="00C90338">
      <w:pPr>
        <w:ind w:left="1260"/>
        <w:jc w:val="both"/>
        <w:rPr>
          <w:rFonts w:ascii="Arial" w:hAnsi="Arial" w:cs="Arial"/>
          <w:color w:val="FF0000"/>
          <w:sz w:val="24"/>
          <w:szCs w:val="24"/>
        </w:rPr>
      </w:pPr>
      <w:r w:rsidRPr="00C90338">
        <w:rPr>
          <w:rFonts w:ascii="Arial" w:hAnsi="Arial" w:cs="Arial"/>
          <w:color w:val="FF0000"/>
          <w:sz w:val="24"/>
          <w:szCs w:val="24"/>
        </w:rPr>
        <w:t xml:space="preserve">** When the NCs are closed by the auditor, then enable (Forward) button for </w:t>
      </w:r>
      <w:r w:rsidR="00C90338" w:rsidRPr="00C90338">
        <w:rPr>
          <w:rFonts w:ascii="Arial" w:hAnsi="Arial" w:cs="Arial"/>
          <w:color w:val="FF0000"/>
          <w:sz w:val="24"/>
          <w:szCs w:val="24"/>
        </w:rPr>
        <w:t>recommendation.</w:t>
      </w:r>
    </w:p>
    <w:p w14:paraId="6FF2ED83" w14:textId="77777777" w:rsidR="00C90338" w:rsidRPr="00C90338" w:rsidRDefault="00C90338" w:rsidP="00C90338">
      <w:pPr>
        <w:ind w:left="1260"/>
        <w:jc w:val="both"/>
        <w:rPr>
          <w:rFonts w:ascii="Arial" w:hAnsi="Arial" w:cs="Arial"/>
          <w:color w:val="FF0000"/>
          <w:sz w:val="24"/>
          <w:szCs w:val="24"/>
        </w:rPr>
      </w:pPr>
      <w:r w:rsidRPr="00C90338">
        <w:rPr>
          <w:rFonts w:ascii="Arial" w:hAnsi="Arial" w:cs="Arial"/>
          <w:color w:val="FF0000"/>
          <w:sz w:val="24"/>
          <w:szCs w:val="24"/>
        </w:rPr>
        <w:t xml:space="preserve">** When the NCs are not closed by the auditor, then enable re-response by the applicant.  </w:t>
      </w:r>
    </w:p>
    <w:p w14:paraId="558EA776" w14:textId="77777777" w:rsidR="00861897" w:rsidRPr="00C90338" w:rsidRDefault="00861897" w:rsidP="00861897">
      <w:pPr>
        <w:ind w:left="1260"/>
        <w:rPr>
          <w:rFonts w:ascii="Arial" w:hAnsi="Arial" w:cs="Arial"/>
          <w:bCs/>
          <w:color w:val="FF0000"/>
          <w:sz w:val="24"/>
          <w:szCs w:val="24"/>
        </w:rPr>
      </w:pPr>
      <w:r w:rsidRPr="00C90338">
        <w:rPr>
          <w:rFonts w:ascii="Arial" w:hAnsi="Arial" w:cs="Arial"/>
          <w:bCs/>
          <w:color w:val="FF0000"/>
          <w:sz w:val="24"/>
          <w:szCs w:val="24"/>
        </w:rPr>
        <w:t>Recommendation</w:t>
      </w:r>
      <w:r w:rsidR="00C90338" w:rsidRPr="00C90338">
        <w:rPr>
          <w:rFonts w:ascii="Arial" w:hAnsi="Arial" w:cs="Arial"/>
          <w:bCs/>
          <w:color w:val="FF0000"/>
          <w:sz w:val="24"/>
          <w:szCs w:val="24"/>
        </w:rPr>
        <w:t xml:space="preserve"> (submit this to BAFRA head office)</w:t>
      </w:r>
      <w:r w:rsidRPr="00C90338">
        <w:rPr>
          <w:rFonts w:ascii="Arial" w:hAnsi="Arial" w:cs="Arial"/>
          <w:bCs/>
          <w:color w:val="FF0000"/>
          <w:sz w:val="24"/>
          <w:szCs w:val="24"/>
        </w:rPr>
        <w:t xml:space="preserve">: </w:t>
      </w:r>
    </w:p>
    <w:tbl>
      <w:tblPr>
        <w:tblStyle w:val="TableGrid"/>
        <w:tblW w:w="0" w:type="auto"/>
        <w:tblInd w:w="1260" w:type="dxa"/>
        <w:tblLook w:val="04A0" w:firstRow="1" w:lastRow="0" w:firstColumn="1" w:lastColumn="0" w:noHBand="0" w:noVBand="1"/>
      </w:tblPr>
      <w:tblGrid>
        <w:gridCol w:w="3528"/>
        <w:gridCol w:w="1710"/>
        <w:gridCol w:w="3078"/>
      </w:tblGrid>
      <w:tr w:rsidR="00861897" w:rsidRPr="00C90338" w14:paraId="0315BE6F" w14:textId="77777777" w:rsidTr="00C90338">
        <w:tc>
          <w:tcPr>
            <w:tcW w:w="3528" w:type="dxa"/>
            <w:shd w:val="clear" w:color="auto" w:fill="FDE9D9" w:themeFill="accent6" w:themeFillTint="33"/>
          </w:tcPr>
          <w:p w14:paraId="5CBB30DC" w14:textId="77777777" w:rsidR="00861897" w:rsidRPr="00C90338" w:rsidRDefault="00861897" w:rsidP="00C90338">
            <w:pPr>
              <w:jc w:val="center"/>
              <w:rPr>
                <w:rFonts w:ascii="Arial" w:hAnsi="Arial" w:cs="Arial"/>
                <w:color w:val="FF0000"/>
                <w:sz w:val="24"/>
                <w:szCs w:val="24"/>
              </w:rPr>
            </w:pPr>
            <w:r w:rsidRPr="00C90338">
              <w:rPr>
                <w:rFonts w:ascii="Arial" w:hAnsi="Arial" w:cs="Arial"/>
                <w:color w:val="FF0000"/>
                <w:sz w:val="24"/>
                <w:szCs w:val="24"/>
              </w:rPr>
              <w:t>Field Name</w:t>
            </w:r>
          </w:p>
        </w:tc>
        <w:tc>
          <w:tcPr>
            <w:tcW w:w="1710" w:type="dxa"/>
            <w:shd w:val="clear" w:color="auto" w:fill="FDE9D9" w:themeFill="accent6" w:themeFillTint="33"/>
          </w:tcPr>
          <w:p w14:paraId="144E3D58" w14:textId="77777777" w:rsidR="00861897" w:rsidRPr="00C90338" w:rsidRDefault="00861897" w:rsidP="00C90338">
            <w:pPr>
              <w:jc w:val="center"/>
              <w:rPr>
                <w:rFonts w:ascii="Arial" w:hAnsi="Arial" w:cs="Arial"/>
                <w:color w:val="FF0000"/>
                <w:sz w:val="24"/>
                <w:szCs w:val="24"/>
              </w:rPr>
            </w:pPr>
            <w:r w:rsidRPr="00C90338">
              <w:rPr>
                <w:rFonts w:ascii="Arial" w:hAnsi="Arial" w:cs="Arial"/>
                <w:color w:val="FF0000"/>
                <w:sz w:val="24"/>
                <w:szCs w:val="24"/>
              </w:rPr>
              <w:t>Input Type</w:t>
            </w:r>
          </w:p>
        </w:tc>
        <w:tc>
          <w:tcPr>
            <w:tcW w:w="3078" w:type="dxa"/>
            <w:shd w:val="clear" w:color="auto" w:fill="FDE9D9" w:themeFill="accent6" w:themeFillTint="33"/>
          </w:tcPr>
          <w:p w14:paraId="18940F25" w14:textId="77777777" w:rsidR="00861897" w:rsidRPr="00C90338" w:rsidRDefault="00861897" w:rsidP="00C90338">
            <w:pPr>
              <w:jc w:val="center"/>
              <w:rPr>
                <w:rFonts w:ascii="Arial" w:hAnsi="Arial" w:cs="Arial"/>
                <w:color w:val="FF0000"/>
                <w:sz w:val="24"/>
                <w:szCs w:val="24"/>
              </w:rPr>
            </w:pPr>
            <w:r w:rsidRPr="00C90338">
              <w:rPr>
                <w:rFonts w:ascii="Arial" w:hAnsi="Arial" w:cs="Arial"/>
                <w:color w:val="FF0000"/>
                <w:sz w:val="24"/>
                <w:szCs w:val="24"/>
              </w:rPr>
              <w:t>Validation</w:t>
            </w:r>
          </w:p>
        </w:tc>
      </w:tr>
      <w:tr w:rsidR="00861897" w:rsidRPr="00C90338" w14:paraId="70E1F357" w14:textId="77777777" w:rsidTr="00C90338">
        <w:tc>
          <w:tcPr>
            <w:tcW w:w="3528" w:type="dxa"/>
          </w:tcPr>
          <w:p w14:paraId="74376071" w14:textId="77777777" w:rsidR="00861897" w:rsidRPr="00C90338" w:rsidRDefault="00861897" w:rsidP="00C90338">
            <w:pPr>
              <w:rPr>
                <w:rFonts w:ascii="Arial" w:hAnsi="Arial" w:cs="Arial"/>
                <w:bCs/>
                <w:color w:val="FF0000"/>
              </w:rPr>
            </w:pPr>
            <w:r w:rsidRPr="00C90338">
              <w:rPr>
                <w:rFonts w:ascii="Arial" w:hAnsi="Arial" w:cs="Arial"/>
                <w:bCs/>
                <w:color w:val="FF0000"/>
                <w:sz w:val="24"/>
                <w:szCs w:val="24"/>
              </w:rPr>
              <w:t>Recommendation</w:t>
            </w:r>
          </w:p>
        </w:tc>
        <w:tc>
          <w:tcPr>
            <w:tcW w:w="1710" w:type="dxa"/>
          </w:tcPr>
          <w:p w14:paraId="0B7BD122" w14:textId="77777777" w:rsidR="00861897" w:rsidRPr="00C90338" w:rsidRDefault="00861897" w:rsidP="00C90338">
            <w:pPr>
              <w:rPr>
                <w:rFonts w:ascii="Arial" w:hAnsi="Arial" w:cs="Arial"/>
                <w:color w:val="FF0000"/>
                <w:sz w:val="24"/>
                <w:szCs w:val="24"/>
              </w:rPr>
            </w:pPr>
            <w:r w:rsidRPr="00C90338">
              <w:rPr>
                <w:rFonts w:ascii="Arial" w:hAnsi="Arial" w:cs="Arial"/>
                <w:color w:val="FF0000"/>
                <w:sz w:val="24"/>
                <w:szCs w:val="24"/>
              </w:rPr>
              <w:t>Text area</w:t>
            </w:r>
          </w:p>
        </w:tc>
        <w:tc>
          <w:tcPr>
            <w:tcW w:w="3078" w:type="dxa"/>
          </w:tcPr>
          <w:p w14:paraId="2812B622" w14:textId="77777777" w:rsidR="00861897" w:rsidRPr="00C90338" w:rsidRDefault="00861897" w:rsidP="00C90338">
            <w:pPr>
              <w:rPr>
                <w:rFonts w:ascii="Arial" w:hAnsi="Arial" w:cs="Arial"/>
                <w:color w:val="FF0000"/>
                <w:sz w:val="24"/>
                <w:szCs w:val="24"/>
              </w:rPr>
            </w:pPr>
          </w:p>
        </w:tc>
      </w:tr>
    </w:tbl>
    <w:p w14:paraId="27414B44" w14:textId="77777777" w:rsidR="005D3763" w:rsidRPr="00C90338" w:rsidRDefault="005D3763" w:rsidP="000847EB">
      <w:pPr>
        <w:rPr>
          <w:rFonts w:ascii="Arial" w:hAnsi="Arial" w:cs="Arial"/>
          <w:color w:val="FF0000"/>
          <w:sz w:val="24"/>
          <w:szCs w:val="24"/>
        </w:rPr>
      </w:pPr>
    </w:p>
    <w:p w14:paraId="0EF13085" w14:textId="77777777" w:rsidR="00861897" w:rsidRPr="00C90338" w:rsidRDefault="00861897" w:rsidP="007E0F57">
      <w:pPr>
        <w:pStyle w:val="Heading2"/>
        <w:numPr>
          <w:ilvl w:val="3"/>
          <w:numId w:val="1"/>
        </w:numPr>
        <w:ind w:left="1260" w:firstLine="0"/>
        <w:rPr>
          <w:rFonts w:ascii="Arial" w:hAnsi="Arial" w:cs="Arial"/>
          <w:color w:val="FF0000"/>
          <w:sz w:val="24"/>
          <w:szCs w:val="24"/>
        </w:rPr>
      </w:pPr>
      <w:r w:rsidRPr="00C90338">
        <w:rPr>
          <w:rFonts w:ascii="Arial" w:hAnsi="Arial" w:cs="Arial"/>
          <w:color w:val="FF0000"/>
          <w:sz w:val="24"/>
          <w:szCs w:val="24"/>
        </w:rPr>
        <w:t>Share Audit Report (Role)</w:t>
      </w:r>
    </w:p>
    <w:p w14:paraId="55DF165D" w14:textId="77777777" w:rsidR="00861897" w:rsidRPr="00C90338" w:rsidRDefault="00861897" w:rsidP="00861897">
      <w:pPr>
        <w:ind w:left="1260"/>
        <w:rPr>
          <w:rFonts w:ascii="Arial" w:hAnsi="Arial" w:cs="Arial"/>
          <w:color w:val="FF0000"/>
          <w:sz w:val="24"/>
          <w:szCs w:val="24"/>
        </w:rPr>
      </w:pPr>
      <w:r w:rsidRPr="00C90338">
        <w:rPr>
          <w:rFonts w:ascii="Arial" w:hAnsi="Arial" w:cs="Arial"/>
          <w:color w:val="FF0000"/>
          <w:sz w:val="24"/>
          <w:szCs w:val="24"/>
        </w:rPr>
        <w:t>**upload the Audit report and share with Applicant and BAFRA Head offic</w:t>
      </w:r>
      <w:r w:rsidR="00C90338" w:rsidRPr="00C90338">
        <w:rPr>
          <w:rFonts w:ascii="Arial" w:hAnsi="Arial" w:cs="Arial"/>
          <w:color w:val="FF0000"/>
          <w:sz w:val="24"/>
          <w:szCs w:val="24"/>
        </w:rPr>
        <w:t>e</w:t>
      </w:r>
      <w:r w:rsidRPr="00C90338">
        <w:rPr>
          <w:rFonts w:ascii="Arial" w:hAnsi="Arial" w:cs="Arial"/>
          <w:color w:val="FF0000"/>
          <w:sz w:val="24"/>
          <w:szCs w:val="24"/>
        </w:rPr>
        <w:t>.</w:t>
      </w:r>
    </w:p>
    <w:p w14:paraId="6A69C287" w14:textId="77777777" w:rsidR="005D3763" w:rsidRPr="00767821" w:rsidRDefault="005D3763" w:rsidP="000847EB">
      <w:pPr>
        <w:rPr>
          <w:rFonts w:ascii="Arial" w:hAnsi="Arial" w:cs="Arial"/>
          <w:sz w:val="24"/>
          <w:szCs w:val="24"/>
        </w:rPr>
      </w:pPr>
    </w:p>
    <w:p w14:paraId="76589F97" w14:textId="77777777" w:rsidR="000847EB" w:rsidRPr="0087658A" w:rsidRDefault="000847EB" w:rsidP="007E0F57">
      <w:pPr>
        <w:pStyle w:val="Heading1"/>
        <w:numPr>
          <w:ilvl w:val="0"/>
          <w:numId w:val="1"/>
        </w:numPr>
        <w:rPr>
          <w:rFonts w:ascii="Arial" w:hAnsi="Arial" w:cs="Arial"/>
          <w:color w:val="auto"/>
        </w:rPr>
      </w:pPr>
      <w:bookmarkStart w:id="204" w:name="_Toc53514987"/>
      <w:r>
        <w:rPr>
          <w:rFonts w:ascii="Arial" w:hAnsi="Arial" w:cs="Arial"/>
          <w:color w:val="auto"/>
        </w:rPr>
        <w:t>Inspection and Monitoring</w:t>
      </w:r>
      <w:bookmarkEnd w:id="204"/>
    </w:p>
    <w:p w14:paraId="40EF48EF" w14:textId="77777777" w:rsidR="000847EB" w:rsidRPr="00767821" w:rsidRDefault="000847EB" w:rsidP="000847EB">
      <w:pPr>
        <w:rPr>
          <w:rFonts w:ascii="Arial" w:hAnsi="Arial" w:cs="Arial"/>
          <w:sz w:val="24"/>
          <w:szCs w:val="24"/>
        </w:rPr>
      </w:pPr>
    </w:p>
    <w:p w14:paraId="36CDD403" w14:textId="77777777" w:rsidR="000847EB" w:rsidRDefault="000847EB" w:rsidP="007E0F57">
      <w:pPr>
        <w:pStyle w:val="Heading2"/>
        <w:numPr>
          <w:ilvl w:val="1"/>
          <w:numId w:val="1"/>
        </w:numPr>
        <w:ind w:hanging="540"/>
        <w:rPr>
          <w:rFonts w:ascii="Arial" w:hAnsi="Arial" w:cs="Arial"/>
          <w:color w:val="auto"/>
          <w:sz w:val="24"/>
          <w:szCs w:val="24"/>
        </w:rPr>
      </w:pPr>
      <w:bookmarkStart w:id="205" w:name="_Toc53514988"/>
      <w:r>
        <w:rPr>
          <w:rFonts w:ascii="Arial" w:hAnsi="Arial" w:cs="Arial"/>
          <w:color w:val="auto"/>
          <w:sz w:val="24"/>
          <w:szCs w:val="24"/>
        </w:rPr>
        <w:t>Service Name: Inspection and Monitoring</w:t>
      </w:r>
      <w:bookmarkEnd w:id="205"/>
    </w:p>
    <w:p w14:paraId="114B531B" w14:textId="77777777" w:rsidR="000847EB" w:rsidRDefault="000847EB" w:rsidP="007E0F57">
      <w:pPr>
        <w:pStyle w:val="Heading2"/>
        <w:numPr>
          <w:ilvl w:val="1"/>
          <w:numId w:val="1"/>
        </w:numPr>
        <w:ind w:left="540" w:hanging="360"/>
        <w:rPr>
          <w:rFonts w:ascii="Arial" w:hAnsi="Arial" w:cs="Arial"/>
          <w:color w:val="auto"/>
          <w:sz w:val="24"/>
          <w:szCs w:val="24"/>
        </w:rPr>
      </w:pPr>
      <w:bookmarkStart w:id="206" w:name="_Toc53514989"/>
      <w:r>
        <w:rPr>
          <w:rFonts w:ascii="Arial" w:hAnsi="Arial" w:cs="Arial"/>
          <w:color w:val="auto"/>
          <w:sz w:val="24"/>
          <w:szCs w:val="24"/>
        </w:rPr>
        <w:t>Process Flow</w:t>
      </w:r>
      <w:bookmarkEnd w:id="206"/>
    </w:p>
    <w:p w14:paraId="11BFE863" w14:textId="77777777" w:rsidR="000847EB" w:rsidRPr="000847EB" w:rsidRDefault="000847EB" w:rsidP="000847EB">
      <w:pPr>
        <w:ind w:left="720"/>
        <w:rPr>
          <w:rFonts w:ascii="Arial" w:hAnsi="Arial" w:cs="Arial"/>
        </w:rPr>
      </w:pPr>
      <w:r w:rsidRPr="000847EB">
        <w:rPr>
          <w:rFonts w:ascii="Arial" w:hAnsi="Arial" w:cs="Arial"/>
        </w:rPr>
        <w:t xml:space="preserve">** No process </w:t>
      </w:r>
      <w:proofErr w:type="gramStart"/>
      <w:r w:rsidRPr="000847EB">
        <w:rPr>
          <w:rFonts w:ascii="Arial" w:hAnsi="Arial" w:cs="Arial"/>
        </w:rPr>
        <w:t>flow</w:t>
      </w:r>
      <w:proofErr w:type="gramEnd"/>
    </w:p>
    <w:p w14:paraId="0A42CC93" w14:textId="77777777" w:rsidR="000847EB" w:rsidRDefault="000847EB" w:rsidP="007E0F57">
      <w:pPr>
        <w:pStyle w:val="Heading2"/>
        <w:numPr>
          <w:ilvl w:val="1"/>
          <w:numId w:val="1"/>
        </w:numPr>
        <w:ind w:left="540" w:hanging="270"/>
        <w:rPr>
          <w:rFonts w:ascii="Arial" w:hAnsi="Arial" w:cs="Arial"/>
          <w:color w:val="auto"/>
          <w:sz w:val="24"/>
          <w:szCs w:val="24"/>
        </w:rPr>
      </w:pPr>
      <w:bookmarkStart w:id="207" w:name="_Toc53514990"/>
      <w:r>
        <w:rPr>
          <w:rFonts w:ascii="Arial" w:hAnsi="Arial" w:cs="Arial"/>
          <w:color w:val="auto"/>
          <w:sz w:val="24"/>
          <w:szCs w:val="24"/>
        </w:rPr>
        <w:t>Users and Roles</w:t>
      </w:r>
      <w:bookmarkEnd w:id="207"/>
    </w:p>
    <w:p w14:paraId="3FAED621" w14:textId="77777777" w:rsidR="000847EB" w:rsidRDefault="000847EB" w:rsidP="007E0F57">
      <w:pPr>
        <w:pStyle w:val="Heading2"/>
        <w:numPr>
          <w:ilvl w:val="2"/>
          <w:numId w:val="1"/>
        </w:numPr>
        <w:ind w:hanging="180"/>
        <w:rPr>
          <w:rFonts w:ascii="Arial" w:hAnsi="Arial" w:cs="Arial"/>
          <w:color w:val="auto"/>
          <w:sz w:val="24"/>
          <w:szCs w:val="24"/>
        </w:rPr>
      </w:pPr>
      <w:bookmarkStart w:id="208" w:name="_Toc53514991"/>
      <w:r>
        <w:rPr>
          <w:rFonts w:ascii="Arial" w:hAnsi="Arial" w:cs="Arial"/>
          <w:color w:val="auto"/>
          <w:sz w:val="24"/>
          <w:szCs w:val="24"/>
        </w:rPr>
        <w:t>BHQ/BFO (User)</w:t>
      </w:r>
      <w:bookmarkEnd w:id="208"/>
    </w:p>
    <w:p w14:paraId="315988B4" w14:textId="77777777" w:rsidR="000847EB" w:rsidRDefault="000847EB" w:rsidP="007E0F57">
      <w:pPr>
        <w:pStyle w:val="Heading2"/>
        <w:numPr>
          <w:ilvl w:val="3"/>
          <w:numId w:val="1"/>
        </w:numPr>
        <w:ind w:left="1260" w:firstLine="0"/>
        <w:rPr>
          <w:rFonts w:ascii="Arial" w:hAnsi="Arial" w:cs="Arial"/>
          <w:color w:val="auto"/>
          <w:sz w:val="24"/>
          <w:szCs w:val="24"/>
        </w:rPr>
      </w:pPr>
      <w:bookmarkStart w:id="209" w:name="_Toc53514992"/>
      <w:r>
        <w:rPr>
          <w:rFonts w:ascii="Arial" w:hAnsi="Arial" w:cs="Arial"/>
          <w:color w:val="auto"/>
          <w:sz w:val="24"/>
          <w:szCs w:val="24"/>
        </w:rPr>
        <w:t>Inspection and monitoring (Role)</w:t>
      </w:r>
      <w:bookmarkEnd w:id="209"/>
    </w:p>
    <w:p w14:paraId="52DE3DA0" w14:textId="77777777" w:rsidR="000847EB" w:rsidRDefault="000847EB" w:rsidP="000847EB"/>
    <w:p w14:paraId="32EF13F8" w14:textId="77777777" w:rsidR="000847EB" w:rsidRPr="00EB182F" w:rsidRDefault="000847EB" w:rsidP="000847EB">
      <w:pPr>
        <w:ind w:left="1260"/>
        <w:rPr>
          <w:rFonts w:ascii="Arial" w:eastAsiaTheme="majorEastAsia" w:hAnsi="Arial" w:cs="Arial"/>
          <w:b/>
          <w:bCs/>
          <w:sz w:val="24"/>
          <w:szCs w:val="24"/>
        </w:rPr>
      </w:pPr>
      <w:r w:rsidRPr="00EB182F">
        <w:rPr>
          <w:rFonts w:ascii="Arial" w:eastAsiaTheme="majorEastAsia" w:hAnsi="Arial" w:cs="Arial"/>
          <w:b/>
          <w:bCs/>
          <w:sz w:val="24"/>
          <w:szCs w:val="24"/>
        </w:rPr>
        <w:t>Choice:</w:t>
      </w:r>
    </w:p>
    <w:tbl>
      <w:tblPr>
        <w:tblStyle w:val="TableGrid"/>
        <w:tblW w:w="0" w:type="auto"/>
        <w:tblInd w:w="1260" w:type="dxa"/>
        <w:tblLook w:val="04A0" w:firstRow="1" w:lastRow="0" w:firstColumn="1" w:lastColumn="0" w:noHBand="0" w:noVBand="1"/>
      </w:tblPr>
      <w:tblGrid>
        <w:gridCol w:w="3528"/>
        <w:gridCol w:w="1710"/>
        <w:gridCol w:w="3078"/>
      </w:tblGrid>
      <w:tr w:rsidR="000847EB" w:rsidRPr="00B039CD" w14:paraId="127A7BA3" w14:textId="77777777" w:rsidTr="007637A4">
        <w:tc>
          <w:tcPr>
            <w:tcW w:w="3528" w:type="dxa"/>
            <w:shd w:val="clear" w:color="auto" w:fill="FDE9D9" w:themeFill="accent6" w:themeFillTint="33"/>
          </w:tcPr>
          <w:p w14:paraId="18DDD9B4"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11F5823F"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129252AD"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Validation</w:t>
            </w:r>
          </w:p>
        </w:tc>
      </w:tr>
      <w:tr w:rsidR="000847EB" w:rsidRPr="00B039CD" w14:paraId="2E0ED7B3" w14:textId="77777777" w:rsidTr="007637A4">
        <w:tc>
          <w:tcPr>
            <w:tcW w:w="3528" w:type="dxa"/>
            <w:vAlign w:val="center"/>
          </w:tcPr>
          <w:p w14:paraId="7FE5C5F2" w14:textId="77777777" w:rsidR="000847EB" w:rsidRPr="00797A45" w:rsidRDefault="0025011F" w:rsidP="0025011F">
            <w:pPr>
              <w:rPr>
                <w:rFonts w:ascii="Arial" w:hAnsi="Arial" w:cs="Arial"/>
                <w:color w:val="000000"/>
                <w:sz w:val="24"/>
                <w:szCs w:val="24"/>
              </w:rPr>
            </w:pPr>
            <w:r>
              <w:rPr>
                <w:rFonts w:ascii="Arial" w:hAnsi="Arial" w:cs="Arial"/>
                <w:color w:val="000000"/>
                <w:sz w:val="24"/>
                <w:szCs w:val="24"/>
              </w:rPr>
              <w:t xml:space="preserve">Scope of </w:t>
            </w:r>
            <w:r w:rsidR="000847EB">
              <w:rPr>
                <w:rFonts w:ascii="Arial" w:hAnsi="Arial" w:cs="Arial"/>
                <w:color w:val="000000"/>
                <w:sz w:val="24"/>
                <w:szCs w:val="24"/>
              </w:rPr>
              <w:t xml:space="preserve">Inspection </w:t>
            </w:r>
          </w:p>
        </w:tc>
        <w:tc>
          <w:tcPr>
            <w:tcW w:w="1710" w:type="dxa"/>
            <w:vAlign w:val="center"/>
          </w:tcPr>
          <w:p w14:paraId="2CE7DBC9" w14:textId="77777777" w:rsidR="000847EB" w:rsidRPr="00797A45" w:rsidRDefault="000847EB" w:rsidP="007637A4">
            <w:pPr>
              <w:rPr>
                <w:rFonts w:ascii="Arial" w:hAnsi="Arial" w:cs="Arial"/>
                <w:color w:val="000000"/>
                <w:sz w:val="24"/>
                <w:szCs w:val="24"/>
              </w:rPr>
            </w:pPr>
            <w:r>
              <w:rPr>
                <w:rFonts w:ascii="Arial" w:hAnsi="Arial" w:cs="Arial"/>
                <w:color w:val="000000"/>
                <w:sz w:val="24"/>
                <w:szCs w:val="24"/>
              </w:rPr>
              <w:t xml:space="preserve">Select </w:t>
            </w:r>
          </w:p>
        </w:tc>
        <w:tc>
          <w:tcPr>
            <w:tcW w:w="3078" w:type="dxa"/>
            <w:vAlign w:val="center"/>
          </w:tcPr>
          <w:p w14:paraId="55E7860F" w14:textId="77777777" w:rsidR="000847EB" w:rsidRPr="00797A45" w:rsidRDefault="000847EB" w:rsidP="007637A4">
            <w:pPr>
              <w:pStyle w:val="NormalWeb"/>
              <w:spacing w:before="0" w:beforeAutospacing="0" w:after="0" w:afterAutospacing="0"/>
              <w:jc w:val="center"/>
              <w:rPr>
                <w:rFonts w:ascii="Arial" w:hAnsi="Arial" w:cs="Arial"/>
              </w:rPr>
            </w:pPr>
            <w:r>
              <w:rPr>
                <w:rFonts w:ascii="Arial" w:hAnsi="Arial" w:cs="Arial"/>
                <w:color w:val="000000"/>
              </w:rPr>
              <w:t>Pull from master data (</w:t>
            </w:r>
            <w:r w:rsidR="0025011F">
              <w:rPr>
                <w:rFonts w:ascii="Arial" w:hAnsi="Arial" w:cs="Arial"/>
                <w:color w:val="000000"/>
              </w:rPr>
              <w:t>Scope of Inspection</w:t>
            </w:r>
            <w:r>
              <w:rPr>
                <w:rFonts w:ascii="Arial" w:hAnsi="Arial" w:cs="Arial"/>
                <w:color w:val="000000"/>
              </w:rPr>
              <w:t>)</w:t>
            </w:r>
          </w:p>
        </w:tc>
      </w:tr>
    </w:tbl>
    <w:p w14:paraId="0A75B73C" w14:textId="77777777" w:rsidR="000847EB" w:rsidRDefault="000847EB" w:rsidP="000847EB"/>
    <w:p w14:paraId="61033E07" w14:textId="77777777" w:rsidR="000847EB" w:rsidRDefault="000847EB" w:rsidP="000847EB">
      <w:pPr>
        <w:ind w:left="720"/>
        <w:rPr>
          <w:rFonts w:ascii="Arial" w:eastAsiaTheme="majorEastAsia" w:hAnsi="Arial" w:cs="Arial"/>
          <w:b/>
          <w:bCs/>
          <w:sz w:val="24"/>
          <w:szCs w:val="24"/>
        </w:rPr>
      </w:pPr>
      <w:r w:rsidRPr="00A45A92">
        <w:rPr>
          <w:rFonts w:ascii="Arial" w:eastAsiaTheme="majorEastAsia" w:hAnsi="Arial" w:cs="Arial"/>
          <w:b/>
          <w:bCs/>
          <w:sz w:val="24"/>
          <w:szCs w:val="24"/>
        </w:rPr>
        <w:lastRenderedPageBreak/>
        <w:t>Profile:</w:t>
      </w:r>
    </w:p>
    <w:tbl>
      <w:tblPr>
        <w:tblStyle w:val="TableGrid"/>
        <w:tblW w:w="0" w:type="auto"/>
        <w:tblInd w:w="1260" w:type="dxa"/>
        <w:tblLook w:val="04A0" w:firstRow="1" w:lastRow="0" w:firstColumn="1" w:lastColumn="0" w:noHBand="0" w:noVBand="1"/>
      </w:tblPr>
      <w:tblGrid>
        <w:gridCol w:w="3528"/>
        <w:gridCol w:w="1710"/>
        <w:gridCol w:w="3078"/>
      </w:tblGrid>
      <w:tr w:rsidR="000847EB" w:rsidRPr="00B039CD" w14:paraId="7963004C" w14:textId="77777777" w:rsidTr="007637A4">
        <w:tc>
          <w:tcPr>
            <w:tcW w:w="3528" w:type="dxa"/>
            <w:shd w:val="clear" w:color="auto" w:fill="FDE9D9" w:themeFill="accent6" w:themeFillTint="33"/>
          </w:tcPr>
          <w:p w14:paraId="546F8C73"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566C05EC"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092C0907"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Validation</w:t>
            </w:r>
          </w:p>
        </w:tc>
      </w:tr>
      <w:tr w:rsidR="000847EB" w:rsidRPr="00B039CD" w14:paraId="7901D492" w14:textId="77777777" w:rsidTr="007637A4">
        <w:tc>
          <w:tcPr>
            <w:tcW w:w="3528" w:type="dxa"/>
            <w:vAlign w:val="center"/>
          </w:tcPr>
          <w:p w14:paraId="660F4AA2" w14:textId="77777777" w:rsidR="000847EB" w:rsidRPr="00797A45" w:rsidRDefault="000847EB" w:rsidP="007637A4">
            <w:pPr>
              <w:rPr>
                <w:rFonts w:ascii="Arial" w:hAnsi="Arial" w:cs="Arial"/>
                <w:color w:val="000000"/>
                <w:sz w:val="24"/>
                <w:szCs w:val="24"/>
              </w:rPr>
            </w:pPr>
            <w:r>
              <w:rPr>
                <w:rFonts w:ascii="Arial" w:hAnsi="Arial" w:cs="Arial"/>
                <w:color w:val="000000"/>
                <w:sz w:val="24"/>
                <w:szCs w:val="24"/>
              </w:rPr>
              <w:t>Name of establishment</w:t>
            </w:r>
          </w:p>
        </w:tc>
        <w:tc>
          <w:tcPr>
            <w:tcW w:w="1710" w:type="dxa"/>
            <w:vAlign w:val="center"/>
          </w:tcPr>
          <w:p w14:paraId="73AF1FC3" w14:textId="77777777" w:rsidR="000847EB" w:rsidRPr="00797A45" w:rsidRDefault="000847EB" w:rsidP="007637A4">
            <w:pPr>
              <w:rPr>
                <w:rFonts w:ascii="Arial" w:hAnsi="Arial" w:cs="Arial"/>
                <w:color w:val="000000"/>
                <w:sz w:val="24"/>
                <w:szCs w:val="24"/>
              </w:rPr>
            </w:pPr>
            <w:r>
              <w:rPr>
                <w:rFonts w:ascii="Arial" w:hAnsi="Arial" w:cs="Arial"/>
                <w:color w:val="000000"/>
                <w:sz w:val="24"/>
                <w:szCs w:val="24"/>
              </w:rPr>
              <w:t>Text</w:t>
            </w:r>
          </w:p>
        </w:tc>
        <w:tc>
          <w:tcPr>
            <w:tcW w:w="3078" w:type="dxa"/>
            <w:vAlign w:val="center"/>
          </w:tcPr>
          <w:p w14:paraId="20625FCC" w14:textId="77777777" w:rsidR="000847EB" w:rsidRPr="00797A45" w:rsidRDefault="000847EB" w:rsidP="007637A4">
            <w:pPr>
              <w:pStyle w:val="NormalWeb"/>
              <w:spacing w:before="0" w:beforeAutospacing="0" w:after="0" w:afterAutospacing="0"/>
              <w:jc w:val="center"/>
              <w:rPr>
                <w:rFonts w:ascii="Arial" w:hAnsi="Arial" w:cs="Arial"/>
              </w:rPr>
            </w:pPr>
          </w:p>
        </w:tc>
      </w:tr>
      <w:tr w:rsidR="000847EB" w:rsidRPr="00B039CD" w14:paraId="1150D9FC" w14:textId="77777777" w:rsidTr="007637A4">
        <w:tc>
          <w:tcPr>
            <w:tcW w:w="3528" w:type="dxa"/>
            <w:vAlign w:val="center"/>
          </w:tcPr>
          <w:p w14:paraId="5644DF79" w14:textId="77777777" w:rsidR="000847EB" w:rsidRDefault="000847EB" w:rsidP="007637A4">
            <w:pPr>
              <w:rPr>
                <w:rFonts w:ascii="Arial" w:hAnsi="Arial" w:cs="Arial"/>
                <w:color w:val="000000"/>
                <w:sz w:val="24"/>
                <w:szCs w:val="24"/>
              </w:rPr>
            </w:pPr>
            <w:r>
              <w:rPr>
                <w:rFonts w:ascii="Arial" w:hAnsi="Arial" w:cs="Arial"/>
                <w:color w:val="000000"/>
                <w:sz w:val="24"/>
                <w:szCs w:val="24"/>
              </w:rPr>
              <w:t>Dzongkhag</w:t>
            </w:r>
          </w:p>
        </w:tc>
        <w:tc>
          <w:tcPr>
            <w:tcW w:w="1710" w:type="dxa"/>
            <w:vAlign w:val="center"/>
          </w:tcPr>
          <w:p w14:paraId="2B3DF74E" w14:textId="77777777" w:rsidR="000847EB" w:rsidRDefault="000847EB" w:rsidP="007637A4">
            <w:pPr>
              <w:rPr>
                <w:rFonts w:ascii="Arial" w:hAnsi="Arial" w:cs="Arial"/>
                <w:color w:val="000000"/>
                <w:sz w:val="24"/>
                <w:szCs w:val="24"/>
              </w:rPr>
            </w:pPr>
            <w:r>
              <w:rPr>
                <w:rFonts w:ascii="Arial" w:hAnsi="Arial" w:cs="Arial"/>
                <w:color w:val="000000"/>
                <w:sz w:val="24"/>
                <w:szCs w:val="24"/>
              </w:rPr>
              <w:t>Select</w:t>
            </w:r>
          </w:p>
        </w:tc>
        <w:tc>
          <w:tcPr>
            <w:tcW w:w="3078" w:type="dxa"/>
            <w:vMerge w:val="restart"/>
            <w:vAlign w:val="center"/>
          </w:tcPr>
          <w:p w14:paraId="034536B8" w14:textId="77777777" w:rsidR="000847EB" w:rsidRPr="00797A45" w:rsidRDefault="000847EB" w:rsidP="000847EB">
            <w:pPr>
              <w:pStyle w:val="NormalWeb"/>
              <w:spacing w:before="0" w:beforeAutospacing="0" w:after="0" w:afterAutospacing="0"/>
              <w:rPr>
                <w:rFonts w:ascii="Arial" w:hAnsi="Arial" w:cs="Arial"/>
              </w:rPr>
            </w:pPr>
            <w:r>
              <w:rPr>
                <w:rFonts w:ascii="Arial" w:hAnsi="Arial" w:cs="Arial"/>
              </w:rPr>
              <w:t xml:space="preserve">Pull from Master </w:t>
            </w:r>
            <w:proofErr w:type="gramStart"/>
            <w:r>
              <w:rPr>
                <w:rFonts w:ascii="Arial" w:hAnsi="Arial" w:cs="Arial"/>
              </w:rPr>
              <w:t>data(</w:t>
            </w:r>
            <w:proofErr w:type="gramEnd"/>
            <w:r>
              <w:rPr>
                <w:rFonts w:ascii="Arial" w:hAnsi="Arial" w:cs="Arial"/>
              </w:rPr>
              <w:t>dzongkhag-gewog-village mapping)</w:t>
            </w:r>
          </w:p>
        </w:tc>
      </w:tr>
      <w:tr w:rsidR="000847EB" w:rsidRPr="00B039CD" w14:paraId="5E389727" w14:textId="77777777" w:rsidTr="007637A4">
        <w:tc>
          <w:tcPr>
            <w:tcW w:w="3528" w:type="dxa"/>
            <w:vAlign w:val="center"/>
          </w:tcPr>
          <w:p w14:paraId="65C7414F" w14:textId="77777777" w:rsidR="000847EB" w:rsidRDefault="000847EB" w:rsidP="007637A4">
            <w:pPr>
              <w:rPr>
                <w:rFonts w:ascii="Arial" w:hAnsi="Arial" w:cs="Arial"/>
                <w:color w:val="000000"/>
                <w:sz w:val="24"/>
                <w:szCs w:val="24"/>
              </w:rPr>
            </w:pPr>
            <w:r>
              <w:rPr>
                <w:rFonts w:ascii="Arial" w:hAnsi="Arial" w:cs="Arial"/>
                <w:color w:val="000000"/>
                <w:sz w:val="24"/>
                <w:szCs w:val="24"/>
              </w:rPr>
              <w:t>Gewog</w:t>
            </w:r>
          </w:p>
        </w:tc>
        <w:tc>
          <w:tcPr>
            <w:tcW w:w="1710" w:type="dxa"/>
            <w:vAlign w:val="center"/>
          </w:tcPr>
          <w:p w14:paraId="28215D5A" w14:textId="77777777" w:rsidR="000847EB" w:rsidRDefault="000847EB" w:rsidP="007637A4">
            <w:pPr>
              <w:rPr>
                <w:rFonts w:ascii="Arial" w:hAnsi="Arial" w:cs="Arial"/>
                <w:color w:val="000000"/>
                <w:sz w:val="24"/>
                <w:szCs w:val="24"/>
              </w:rPr>
            </w:pPr>
            <w:r>
              <w:rPr>
                <w:rFonts w:ascii="Arial" w:hAnsi="Arial" w:cs="Arial"/>
                <w:color w:val="000000"/>
                <w:sz w:val="24"/>
                <w:szCs w:val="24"/>
              </w:rPr>
              <w:t>Select</w:t>
            </w:r>
          </w:p>
        </w:tc>
        <w:tc>
          <w:tcPr>
            <w:tcW w:w="3078" w:type="dxa"/>
            <w:vMerge/>
            <w:vAlign w:val="center"/>
          </w:tcPr>
          <w:p w14:paraId="2306FD85" w14:textId="77777777" w:rsidR="000847EB" w:rsidRPr="00797A45" w:rsidRDefault="000847EB" w:rsidP="000847EB">
            <w:pPr>
              <w:pStyle w:val="NormalWeb"/>
              <w:spacing w:before="0" w:beforeAutospacing="0" w:after="0" w:afterAutospacing="0"/>
              <w:rPr>
                <w:rFonts w:ascii="Arial" w:hAnsi="Arial" w:cs="Arial"/>
              </w:rPr>
            </w:pPr>
          </w:p>
        </w:tc>
      </w:tr>
      <w:tr w:rsidR="000847EB" w:rsidRPr="00B039CD" w14:paraId="58E01B50" w14:textId="77777777" w:rsidTr="007637A4">
        <w:tc>
          <w:tcPr>
            <w:tcW w:w="3528" w:type="dxa"/>
            <w:vAlign w:val="center"/>
          </w:tcPr>
          <w:p w14:paraId="3C0BAA14" w14:textId="77777777" w:rsidR="000847EB" w:rsidRDefault="000847EB" w:rsidP="007637A4">
            <w:pPr>
              <w:rPr>
                <w:rFonts w:ascii="Arial" w:hAnsi="Arial" w:cs="Arial"/>
                <w:color w:val="000000"/>
                <w:sz w:val="24"/>
                <w:szCs w:val="24"/>
              </w:rPr>
            </w:pPr>
            <w:r>
              <w:rPr>
                <w:rFonts w:ascii="Arial" w:hAnsi="Arial" w:cs="Arial"/>
                <w:color w:val="000000"/>
                <w:sz w:val="24"/>
                <w:szCs w:val="24"/>
              </w:rPr>
              <w:t>Village</w:t>
            </w:r>
          </w:p>
        </w:tc>
        <w:tc>
          <w:tcPr>
            <w:tcW w:w="1710" w:type="dxa"/>
            <w:vAlign w:val="center"/>
          </w:tcPr>
          <w:p w14:paraId="2688A539" w14:textId="77777777" w:rsidR="000847EB" w:rsidRDefault="000847EB" w:rsidP="007637A4">
            <w:pPr>
              <w:rPr>
                <w:rFonts w:ascii="Arial" w:hAnsi="Arial" w:cs="Arial"/>
                <w:color w:val="000000"/>
                <w:sz w:val="24"/>
                <w:szCs w:val="24"/>
              </w:rPr>
            </w:pPr>
            <w:r>
              <w:rPr>
                <w:rFonts w:ascii="Arial" w:hAnsi="Arial" w:cs="Arial"/>
                <w:color w:val="000000"/>
                <w:sz w:val="24"/>
                <w:szCs w:val="24"/>
              </w:rPr>
              <w:t>select</w:t>
            </w:r>
          </w:p>
        </w:tc>
        <w:tc>
          <w:tcPr>
            <w:tcW w:w="3078" w:type="dxa"/>
            <w:vMerge/>
            <w:vAlign w:val="center"/>
          </w:tcPr>
          <w:p w14:paraId="63373B05" w14:textId="77777777" w:rsidR="000847EB" w:rsidRPr="00797A45" w:rsidRDefault="000847EB" w:rsidP="000847EB">
            <w:pPr>
              <w:pStyle w:val="NormalWeb"/>
              <w:spacing w:before="0" w:beforeAutospacing="0" w:after="0" w:afterAutospacing="0"/>
              <w:rPr>
                <w:rFonts w:ascii="Arial" w:hAnsi="Arial" w:cs="Arial"/>
              </w:rPr>
            </w:pPr>
          </w:p>
        </w:tc>
      </w:tr>
      <w:tr w:rsidR="000847EB" w:rsidRPr="00B039CD" w14:paraId="6E2872BB" w14:textId="77777777" w:rsidTr="007637A4">
        <w:tc>
          <w:tcPr>
            <w:tcW w:w="3528" w:type="dxa"/>
            <w:vAlign w:val="center"/>
          </w:tcPr>
          <w:p w14:paraId="2884A681" w14:textId="77777777" w:rsidR="000847EB" w:rsidRDefault="000847EB" w:rsidP="007637A4">
            <w:pPr>
              <w:rPr>
                <w:rFonts w:ascii="Arial" w:hAnsi="Arial" w:cs="Arial"/>
                <w:color w:val="000000"/>
                <w:sz w:val="24"/>
                <w:szCs w:val="24"/>
              </w:rPr>
            </w:pPr>
            <w:r>
              <w:rPr>
                <w:rFonts w:ascii="Arial" w:hAnsi="Arial" w:cs="Arial"/>
                <w:color w:val="000000"/>
                <w:sz w:val="24"/>
                <w:szCs w:val="24"/>
              </w:rPr>
              <w:t>Phone Number</w:t>
            </w:r>
          </w:p>
        </w:tc>
        <w:tc>
          <w:tcPr>
            <w:tcW w:w="1710" w:type="dxa"/>
            <w:vAlign w:val="center"/>
          </w:tcPr>
          <w:p w14:paraId="03F45F8F" w14:textId="77777777" w:rsidR="000847EB" w:rsidRDefault="000847EB" w:rsidP="007637A4">
            <w:pPr>
              <w:rPr>
                <w:rFonts w:ascii="Arial" w:hAnsi="Arial" w:cs="Arial"/>
                <w:color w:val="000000"/>
                <w:sz w:val="24"/>
                <w:szCs w:val="24"/>
              </w:rPr>
            </w:pPr>
            <w:r>
              <w:rPr>
                <w:rFonts w:ascii="Arial" w:hAnsi="Arial" w:cs="Arial"/>
                <w:color w:val="000000"/>
                <w:sz w:val="24"/>
                <w:szCs w:val="24"/>
              </w:rPr>
              <w:t>Number</w:t>
            </w:r>
          </w:p>
        </w:tc>
        <w:tc>
          <w:tcPr>
            <w:tcW w:w="3078" w:type="dxa"/>
            <w:vAlign w:val="center"/>
          </w:tcPr>
          <w:p w14:paraId="5102A95F" w14:textId="77777777" w:rsidR="000847EB" w:rsidRPr="00797A45" w:rsidRDefault="000847EB" w:rsidP="000847EB">
            <w:pPr>
              <w:pStyle w:val="NormalWeb"/>
              <w:spacing w:before="0" w:beforeAutospacing="0" w:after="0" w:afterAutospacing="0"/>
              <w:rPr>
                <w:rFonts w:ascii="Arial" w:hAnsi="Arial" w:cs="Arial"/>
              </w:rPr>
            </w:pPr>
            <w:r>
              <w:rPr>
                <w:rFonts w:ascii="Arial" w:hAnsi="Arial" w:cs="Arial"/>
              </w:rPr>
              <w:t>Should not accept any special character, should accept only number, max length 8</w:t>
            </w:r>
          </w:p>
        </w:tc>
      </w:tr>
      <w:tr w:rsidR="000847EB" w:rsidRPr="00B039CD" w14:paraId="5547E3C8" w14:textId="77777777" w:rsidTr="007637A4">
        <w:tc>
          <w:tcPr>
            <w:tcW w:w="3528" w:type="dxa"/>
            <w:vAlign w:val="center"/>
          </w:tcPr>
          <w:p w14:paraId="20C66C3E" w14:textId="77777777" w:rsidR="000847EB" w:rsidRDefault="000847EB" w:rsidP="007637A4">
            <w:pPr>
              <w:rPr>
                <w:rFonts w:ascii="Arial" w:hAnsi="Arial" w:cs="Arial"/>
                <w:color w:val="000000"/>
                <w:sz w:val="24"/>
                <w:szCs w:val="24"/>
              </w:rPr>
            </w:pPr>
            <w:r>
              <w:rPr>
                <w:rFonts w:ascii="Arial" w:hAnsi="Arial" w:cs="Arial"/>
                <w:color w:val="000000"/>
                <w:sz w:val="24"/>
                <w:szCs w:val="24"/>
              </w:rPr>
              <w:t>CID of owner</w:t>
            </w:r>
          </w:p>
        </w:tc>
        <w:tc>
          <w:tcPr>
            <w:tcW w:w="1710" w:type="dxa"/>
            <w:vAlign w:val="center"/>
          </w:tcPr>
          <w:p w14:paraId="7733472F" w14:textId="77777777" w:rsidR="000847EB" w:rsidRDefault="000847EB" w:rsidP="007637A4">
            <w:pPr>
              <w:rPr>
                <w:rFonts w:ascii="Arial" w:hAnsi="Arial" w:cs="Arial"/>
                <w:color w:val="000000"/>
                <w:sz w:val="24"/>
                <w:szCs w:val="24"/>
              </w:rPr>
            </w:pPr>
            <w:r>
              <w:rPr>
                <w:rFonts w:ascii="Arial" w:hAnsi="Arial" w:cs="Arial"/>
                <w:color w:val="000000"/>
                <w:sz w:val="24"/>
                <w:szCs w:val="24"/>
              </w:rPr>
              <w:t>Number</w:t>
            </w:r>
          </w:p>
        </w:tc>
        <w:tc>
          <w:tcPr>
            <w:tcW w:w="3078" w:type="dxa"/>
            <w:vAlign w:val="center"/>
          </w:tcPr>
          <w:p w14:paraId="053ECCEA" w14:textId="77777777" w:rsidR="000847EB" w:rsidRPr="00797A45" w:rsidRDefault="000847EB" w:rsidP="000847EB">
            <w:pPr>
              <w:pStyle w:val="NormalWeb"/>
              <w:spacing w:before="0" w:beforeAutospacing="0" w:after="0" w:afterAutospacing="0"/>
              <w:rPr>
                <w:rFonts w:ascii="Arial" w:hAnsi="Arial" w:cs="Arial"/>
              </w:rPr>
            </w:pPr>
            <w:r>
              <w:rPr>
                <w:rFonts w:ascii="Arial" w:hAnsi="Arial" w:cs="Arial"/>
              </w:rPr>
              <w:t xml:space="preserve">Should not accept any special character, should accept only number, max length </w:t>
            </w:r>
            <w:proofErr w:type="gramStart"/>
            <w:r>
              <w:rPr>
                <w:rFonts w:ascii="Arial" w:hAnsi="Arial" w:cs="Arial"/>
              </w:rPr>
              <w:t>11,Cross</w:t>
            </w:r>
            <w:proofErr w:type="gramEnd"/>
            <w:r>
              <w:rPr>
                <w:rFonts w:ascii="Arial" w:hAnsi="Arial" w:cs="Arial"/>
              </w:rPr>
              <w:t xml:space="preserve"> check with DCRC </w:t>
            </w:r>
            <w:proofErr w:type="spellStart"/>
            <w:r>
              <w:rPr>
                <w:rFonts w:ascii="Arial" w:hAnsi="Arial" w:cs="Arial"/>
              </w:rPr>
              <w:t>Api</w:t>
            </w:r>
            <w:proofErr w:type="spellEnd"/>
          </w:p>
        </w:tc>
      </w:tr>
    </w:tbl>
    <w:p w14:paraId="41FA4107" w14:textId="77777777" w:rsidR="000847EB" w:rsidRDefault="000847EB" w:rsidP="000847EB">
      <w:pPr>
        <w:ind w:left="720"/>
        <w:rPr>
          <w:rFonts w:ascii="Arial" w:hAnsi="Arial" w:cs="Arial"/>
        </w:rPr>
      </w:pPr>
    </w:p>
    <w:tbl>
      <w:tblPr>
        <w:tblStyle w:val="TableGrid"/>
        <w:tblW w:w="0" w:type="auto"/>
        <w:tblInd w:w="1260" w:type="dxa"/>
        <w:tblLook w:val="04A0" w:firstRow="1" w:lastRow="0" w:firstColumn="1" w:lastColumn="0" w:noHBand="0" w:noVBand="1"/>
      </w:tblPr>
      <w:tblGrid>
        <w:gridCol w:w="3528"/>
        <w:gridCol w:w="1710"/>
        <w:gridCol w:w="3078"/>
      </w:tblGrid>
      <w:tr w:rsidR="000847EB" w:rsidRPr="00B039CD" w14:paraId="1B9D57B0" w14:textId="77777777" w:rsidTr="007637A4">
        <w:tc>
          <w:tcPr>
            <w:tcW w:w="3528" w:type="dxa"/>
            <w:shd w:val="clear" w:color="auto" w:fill="FDE9D9" w:themeFill="accent6" w:themeFillTint="33"/>
          </w:tcPr>
          <w:p w14:paraId="389D8D6C"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F4746F2"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3C797C2B"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Validation</w:t>
            </w:r>
          </w:p>
        </w:tc>
      </w:tr>
      <w:tr w:rsidR="000847EB" w:rsidRPr="00B039CD" w14:paraId="479BB624" w14:textId="77777777" w:rsidTr="007637A4">
        <w:tc>
          <w:tcPr>
            <w:tcW w:w="3528" w:type="dxa"/>
          </w:tcPr>
          <w:p w14:paraId="7E39BB26" w14:textId="77777777" w:rsidR="000847EB" w:rsidRPr="00B039CD" w:rsidRDefault="000847EB" w:rsidP="007637A4">
            <w:pPr>
              <w:rPr>
                <w:rFonts w:ascii="Arial" w:hAnsi="Arial" w:cs="Arial"/>
                <w:sz w:val="24"/>
                <w:szCs w:val="24"/>
              </w:rPr>
            </w:pPr>
            <w:r w:rsidRPr="00EA5BF3">
              <w:rPr>
                <w:rFonts w:ascii="Arial" w:hAnsi="Arial" w:cs="Arial"/>
              </w:rPr>
              <w:t>Date of Inspection</w:t>
            </w:r>
          </w:p>
        </w:tc>
        <w:tc>
          <w:tcPr>
            <w:tcW w:w="1710" w:type="dxa"/>
          </w:tcPr>
          <w:p w14:paraId="07CD9433" w14:textId="77777777" w:rsidR="000847EB" w:rsidRPr="00B039CD" w:rsidRDefault="000847EB" w:rsidP="007637A4">
            <w:pPr>
              <w:rPr>
                <w:rFonts w:ascii="Arial" w:hAnsi="Arial" w:cs="Arial"/>
                <w:sz w:val="24"/>
                <w:szCs w:val="24"/>
              </w:rPr>
            </w:pPr>
            <w:r>
              <w:rPr>
                <w:rFonts w:ascii="Arial" w:hAnsi="Arial" w:cs="Arial"/>
                <w:sz w:val="24"/>
                <w:szCs w:val="24"/>
              </w:rPr>
              <w:t>Date</w:t>
            </w:r>
          </w:p>
        </w:tc>
        <w:tc>
          <w:tcPr>
            <w:tcW w:w="3078" w:type="dxa"/>
          </w:tcPr>
          <w:p w14:paraId="74BB1183" w14:textId="77777777" w:rsidR="000847EB" w:rsidRPr="00B039CD" w:rsidRDefault="000847EB" w:rsidP="007637A4">
            <w:pPr>
              <w:rPr>
                <w:rFonts w:ascii="Arial" w:hAnsi="Arial" w:cs="Arial"/>
                <w:sz w:val="24"/>
                <w:szCs w:val="24"/>
              </w:rPr>
            </w:pPr>
            <w:r>
              <w:rPr>
                <w:rFonts w:ascii="Arial" w:hAnsi="Arial" w:cs="Arial"/>
                <w:sz w:val="24"/>
                <w:szCs w:val="24"/>
              </w:rPr>
              <w:t>Cannot input next day’s date</w:t>
            </w:r>
          </w:p>
        </w:tc>
      </w:tr>
    </w:tbl>
    <w:p w14:paraId="3BA75E1E" w14:textId="77777777" w:rsidR="000847EB" w:rsidRDefault="000847EB" w:rsidP="000847EB">
      <w:pPr>
        <w:ind w:left="1260"/>
      </w:pPr>
    </w:p>
    <w:p w14:paraId="1ED272FA" w14:textId="77777777" w:rsidR="000847EB" w:rsidRPr="00304DE6" w:rsidRDefault="000847EB" w:rsidP="000847EB">
      <w:pPr>
        <w:ind w:left="1260"/>
        <w:rPr>
          <w:rFonts w:ascii="Arial" w:hAnsi="Arial" w:cs="Arial"/>
          <w:sz w:val="24"/>
          <w:szCs w:val="24"/>
        </w:rPr>
      </w:pPr>
      <w:r w:rsidRPr="00304DE6">
        <w:rPr>
          <w:rFonts w:ascii="Arial" w:hAnsi="Arial" w:cs="Arial"/>
          <w:sz w:val="24"/>
          <w:szCs w:val="24"/>
        </w:rPr>
        <w:t>Inspection team</w:t>
      </w:r>
      <w:r>
        <w:rPr>
          <w:rFonts w:ascii="Arial" w:hAnsi="Arial" w:cs="Arial"/>
          <w:sz w:val="24"/>
          <w:szCs w:val="24"/>
        </w:rPr>
        <w:t>:(Add more button)</w:t>
      </w:r>
    </w:p>
    <w:tbl>
      <w:tblPr>
        <w:tblStyle w:val="TableGrid"/>
        <w:tblW w:w="0" w:type="auto"/>
        <w:tblInd w:w="1260" w:type="dxa"/>
        <w:tblLook w:val="04A0" w:firstRow="1" w:lastRow="0" w:firstColumn="1" w:lastColumn="0" w:noHBand="0" w:noVBand="1"/>
      </w:tblPr>
      <w:tblGrid>
        <w:gridCol w:w="3528"/>
        <w:gridCol w:w="1710"/>
        <w:gridCol w:w="3078"/>
      </w:tblGrid>
      <w:tr w:rsidR="000847EB" w:rsidRPr="00B039CD" w14:paraId="58A7BD11" w14:textId="77777777" w:rsidTr="007637A4">
        <w:tc>
          <w:tcPr>
            <w:tcW w:w="3528" w:type="dxa"/>
            <w:shd w:val="clear" w:color="auto" w:fill="FDE9D9" w:themeFill="accent6" w:themeFillTint="33"/>
          </w:tcPr>
          <w:p w14:paraId="0A919EA4"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F7FA770"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2F472D75"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Validation</w:t>
            </w:r>
          </w:p>
        </w:tc>
      </w:tr>
      <w:tr w:rsidR="000847EB" w:rsidRPr="00B039CD" w14:paraId="6D180307" w14:textId="77777777" w:rsidTr="007637A4">
        <w:tc>
          <w:tcPr>
            <w:tcW w:w="3528" w:type="dxa"/>
          </w:tcPr>
          <w:p w14:paraId="360D0DAB" w14:textId="77777777" w:rsidR="000847EB" w:rsidRPr="00EA5BF3" w:rsidRDefault="000847EB" w:rsidP="007637A4">
            <w:pPr>
              <w:rPr>
                <w:rFonts w:ascii="Arial" w:hAnsi="Arial" w:cs="Arial"/>
              </w:rPr>
            </w:pPr>
            <w:r>
              <w:rPr>
                <w:rFonts w:ascii="Arial" w:hAnsi="Arial" w:cs="Arial"/>
              </w:rPr>
              <w:t>Name</w:t>
            </w:r>
          </w:p>
        </w:tc>
        <w:tc>
          <w:tcPr>
            <w:tcW w:w="1710" w:type="dxa"/>
          </w:tcPr>
          <w:p w14:paraId="2DD22074" w14:textId="77777777" w:rsidR="000847EB" w:rsidRDefault="000847EB" w:rsidP="007637A4">
            <w:pPr>
              <w:rPr>
                <w:rFonts w:ascii="Arial" w:hAnsi="Arial" w:cs="Arial"/>
                <w:sz w:val="24"/>
                <w:szCs w:val="24"/>
              </w:rPr>
            </w:pPr>
          </w:p>
        </w:tc>
        <w:tc>
          <w:tcPr>
            <w:tcW w:w="3078" w:type="dxa"/>
          </w:tcPr>
          <w:p w14:paraId="7133D8FB" w14:textId="77777777" w:rsidR="000847EB" w:rsidRDefault="000847EB" w:rsidP="007637A4">
            <w:pPr>
              <w:rPr>
                <w:rFonts w:ascii="Arial" w:hAnsi="Arial" w:cs="Arial"/>
                <w:sz w:val="24"/>
                <w:szCs w:val="24"/>
              </w:rPr>
            </w:pPr>
          </w:p>
        </w:tc>
      </w:tr>
      <w:tr w:rsidR="000847EB" w:rsidRPr="00B039CD" w14:paraId="2469866B" w14:textId="77777777" w:rsidTr="007637A4">
        <w:tc>
          <w:tcPr>
            <w:tcW w:w="3528" w:type="dxa"/>
          </w:tcPr>
          <w:p w14:paraId="4D390879" w14:textId="77777777" w:rsidR="000847EB" w:rsidRDefault="000847EB" w:rsidP="007637A4">
            <w:pPr>
              <w:rPr>
                <w:rFonts w:ascii="Arial" w:hAnsi="Arial" w:cs="Arial"/>
              </w:rPr>
            </w:pPr>
            <w:r>
              <w:rPr>
                <w:rFonts w:ascii="Arial" w:hAnsi="Arial" w:cs="Arial"/>
              </w:rPr>
              <w:t xml:space="preserve">Designation </w:t>
            </w:r>
          </w:p>
        </w:tc>
        <w:tc>
          <w:tcPr>
            <w:tcW w:w="1710" w:type="dxa"/>
          </w:tcPr>
          <w:p w14:paraId="2006D736" w14:textId="77777777" w:rsidR="000847EB" w:rsidRDefault="000847EB" w:rsidP="007637A4">
            <w:pPr>
              <w:rPr>
                <w:rFonts w:ascii="Arial" w:hAnsi="Arial" w:cs="Arial"/>
                <w:sz w:val="24"/>
                <w:szCs w:val="24"/>
              </w:rPr>
            </w:pPr>
          </w:p>
        </w:tc>
        <w:tc>
          <w:tcPr>
            <w:tcW w:w="3078" w:type="dxa"/>
          </w:tcPr>
          <w:p w14:paraId="417AF082" w14:textId="77777777" w:rsidR="000847EB" w:rsidRDefault="000847EB" w:rsidP="007637A4">
            <w:pPr>
              <w:rPr>
                <w:rFonts w:ascii="Arial" w:hAnsi="Arial" w:cs="Arial"/>
                <w:sz w:val="24"/>
                <w:szCs w:val="24"/>
              </w:rPr>
            </w:pPr>
          </w:p>
        </w:tc>
      </w:tr>
    </w:tbl>
    <w:p w14:paraId="7F566C84" w14:textId="77777777" w:rsidR="000847EB" w:rsidRDefault="000847EB" w:rsidP="000847EB">
      <w:pPr>
        <w:ind w:left="1260"/>
      </w:pPr>
    </w:p>
    <w:p w14:paraId="318E0641" w14:textId="77777777" w:rsidR="000847EB" w:rsidRPr="00235ADE" w:rsidRDefault="000847EB" w:rsidP="000847EB">
      <w:pPr>
        <w:ind w:left="1260"/>
        <w:rPr>
          <w:rFonts w:ascii="Arial" w:hAnsi="Arial" w:cs="Arial"/>
          <w:sz w:val="24"/>
          <w:szCs w:val="24"/>
        </w:rPr>
      </w:pPr>
      <w:r w:rsidRPr="00235ADE">
        <w:rPr>
          <w:rFonts w:ascii="Arial" w:hAnsi="Arial" w:cs="Arial"/>
          <w:sz w:val="24"/>
          <w:szCs w:val="24"/>
        </w:rPr>
        <w:t xml:space="preserve">Detail </w:t>
      </w:r>
      <w:r w:rsidR="0025011F">
        <w:rPr>
          <w:rFonts w:ascii="Arial" w:hAnsi="Arial" w:cs="Arial"/>
          <w:sz w:val="24"/>
          <w:szCs w:val="24"/>
        </w:rPr>
        <w:t>of Inspection Findings</w:t>
      </w:r>
      <w:r>
        <w:rPr>
          <w:rFonts w:ascii="Arial" w:hAnsi="Arial" w:cs="Arial"/>
          <w:sz w:val="24"/>
          <w:szCs w:val="24"/>
        </w:rPr>
        <w:t>:(Add more)</w:t>
      </w:r>
    </w:p>
    <w:tbl>
      <w:tblPr>
        <w:tblStyle w:val="TableGrid"/>
        <w:tblW w:w="8375" w:type="dxa"/>
        <w:tblInd w:w="1260" w:type="dxa"/>
        <w:tblLook w:val="04A0" w:firstRow="1" w:lastRow="0" w:firstColumn="1" w:lastColumn="0" w:noHBand="0" w:noVBand="1"/>
      </w:tblPr>
      <w:tblGrid>
        <w:gridCol w:w="3553"/>
        <w:gridCol w:w="1722"/>
        <w:gridCol w:w="3100"/>
      </w:tblGrid>
      <w:tr w:rsidR="000847EB" w:rsidRPr="00B039CD" w14:paraId="4ED5A9E3" w14:textId="77777777" w:rsidTr="0025011F">
        <w:trPr>
          <w:trHeight w:val="343"/>
        </w:trPr>
        <w:tc>
          <w:tcPr>
            <w:tcW w:w="3553" w:type="dxa"/>
            <w:shd w:val="clear" w:color="auto" w:fill="FDE9D9" w:themeFill="accent6" w:themeFillTint="33"/>
          </w:tcPr>
          <w:p w14:paraId="3092C0A8"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Field Name</w:t>
            </w:r>
          </w:p>
        </w:tc>
        <w:tc>
          <w:tcPr>
            <w:tcW w:w="1722" w:type="dxa"/>
            <w:shd w:val="clear" w:color="auto" w:fill="FDE9D9" w:themeFill="accent6" w:themeFillTint="33"/>
          </w:tcPr>
          <w:p w14:paraId="08F5CD18"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Input Type</w:t>
            </w:r>
          </w:p>
        </w:tc>
        <w:tc>
          <w:tcPr>
            <w:tcW w:w="3100" w:type="dxa"/>
            <w:shd w:val="clear" w:color="auto" w:fill="FDE9D9" w:themeFill="accent6" w:themeFillTint="33"/>
          </w:tcPr>
          <w:p w14:paraId="58C9BFF3" w14:textId="77777777" w:rsidR="000847EB" w:rsidRPr="00B039CD" w:rsidRDefault="000847EB" w:rsidP="007637A4">
            <w:pPr>
              <w:jc w:val="center"/>
              <w:rPr>
                <w:rFonts w:ascii="Arial" w:hAnsi="Arial" w:cs="Arial"/>
                <w:sz w:val="24"/>
                <w:szCs w:val="24"/>
              </w:rPr>
            </w:pPr>
            <w:r w:rsidRPr="00B039CD">
              <w:rPr>
                <w:rFonts w:ascii="Arial" w:hAnsi="Arial" w:cs="Arial"/>
                <w:sz w:val="24"/>
                <w:szCs w:val="24"/>
              </w:rPr>
              <w:t>Validation</w:t>
            </w:r>
          </w:p>
        </w:tc>
      </w:tr>
      <w:tr w:rsidR="0025011F" w:rsidRPr="00B039CD" w14:paraId="2B03B096" w14:textId="77777777" w:rsidTr="0025011F">
        <w:trPr>
          <w:trHeight w:val="612"/>
        </w:trPr>
        <w:tc>
          <w:tcPr>
            <w:tcW w:w="3553" w:type="dxa"/>
          </w:tcPr>
          <w:p w14:paraId="75E356C8" w14:textId="77777777" w:rsidR="0025011F" w:rsidRDefault="0025011F" w:rsidP="0025011F">
            <w:pPr>
              <w:rPr>
                <w:rFonts w:ascii="Arial" w:hAnsi="Arial" w:cs="Arial"/>
              </w:rPr>
            </w:pPr>
            <w:r>
              <w:rPr>
                <w:rFonts w:ascii="Arial" w:hAnsi="Arial" w:cs="Arial"/>
              </w:rPr>
              <w:t xml:space="preserve">Inspection Criteria  </w:t>
            </w:r>
          </w:p>
        </w:tc>
        <w:tc>
          <w:tcPr>
            <w:tcW w:w="1722" w:type="dxa"/>
          </w:tcPr>
          <w:p w14:paraId="2D853762" w14:textId="77777777" w:rsidR="0025011F" w:rsidRDefault="0025011F" w:rsidP="007637A4">
            <w:pPr>
              <w:rPr>
                <w:rFonts w:ascii="Arial" w:hAnsi="Arial" w:cs="Arial"/>
                <w:sz w:val="24"/>
                <w:szCs w:val="24"/>
              </w:rPr>
            </w:pPr>
            <w:r>
              <w:rPr>
                <w:rFonts w:ascii="Arial" w:hAnsi="Arial" w:cs="Arial"/>
                <w:sz w:val="24"/>
                <w:szCs w:val="24"/>
              </w:rPr>
              <w:t>Text area</w:t>
            </w:r>
          </w:p>
        </w:tc>
        <w:tc>
          <w:tcPr>
            <w:tcW w:w="3100" w:type="dxa"/>
          </w:tcPr>
          <w:p w14:paraId="6AAA86D6" w14:textId="77777777" w:rsidR="0025011F" w:rsidRDefault="0025011F" w:rsidP="007637A4">
            <w:pPr>
              <w:rPr>
                <w:rFonts w:ascii="Arial" w:hAnsi="Arial" w:cs="Arial"/>
                <w:sz w:val="24"/>
                <w:szCs w:val="24"/>
              </w:rPr>
            </w:pPr>
          </w:p>
        </w:tc>
      </w:tr>
      <w:tr w:rsidR="000847EB" w:rsidRPr="00B039CD" w14:paraId="1911EAA1" w14:textId="77777777" w:rsidTr="0025011F">
        <w:trPr>
          <w:trHeight w:val="343"/>
        </w:trPr>
        <w:tc>
          <w:tcPr>
            <w:tcW w:w="3553" w:type="dxa"/>
          </w:tcPr>
          <w:p w14:paraId="479A3319" w14:textId="77777777" w:rsidR="000847EB" w:rsidRPr="00EA5BF3" w:rsidRDefault="0025011F" w:rsidP="007637A4">
            <w:pPr>
              <w:rPr>
                <w:rFonts w:ascii="Arial" w:hAnsi="Arial" w:cs="Arial"/>
              </w:rPr>
            </w:pPr>
            <w:r>
              <w:rPr>
                <w:rFonts w:ascii="Arial" w:hAnsi="Arial" w:cs="Arial"/>
              </w:rPr>
              <w:t xml:space="preserve">Inspection Findings </w:t>
            </w:r>
          </w:p>
        </w:tc>
        <w:tc>
          <w:tcPr>
            <w:tcW w:w="1722" w:type="dxa"/>
          </w:tcPr>
          <w:p w14:paraId="01A7204D" w14:textId="77777777" w:rsidR="000847EB" w:rsidRDefault="000847EB" w:rsidP="007637A4">
            <w:pPr>
              <w:rPr>
                <w:rFonts w:ascii="Arial" w:hAnsi="Arial" w:cs="Arial"/>
                <w:sz w:val="24"/>
                <w:szCs w:val="24"/>
              </w:rPr>
            </w:pPr>
            <w:r>
              <w:rPr>
                <w:rFonts w:ascii="Arial" w:hAnsi="Arial" w:cs="Arial"/>
                <w:sz w:val="24"/>
                <w:szCs w:val="24"/>
              </w:rPr>
              <w:t>Text</w:t>
            </w:r>
            <w:r w:rsidR="0025011F">
              <w:rPr>
                <w:rFonts w:ascii="Arial" w:hAnsi="Arial" w:cs="Arial"/>
                <w:sz w:val="24"/>
                <w:szCs w:val="24"/>
              </w:rPr>
              <w:t xml:space="preserve"> </w:t>
            </w:r>
            <w:r>
              <w:rPr>
                <w:rFonts w:ascii="Arial" w:hAnsi="Arial" w:cs="Arial"/>
                <w:sz w:val="24"/>
                <w:szCs w:val="24"/>
              </w:rPr>
              <w:t>area</w:t>
            </w:r>
          </w:p>
        </w:tc>
        <w:tc>
          <w:tcPr>
            <w:tcW w:w="3100" w:type="dxa"/>
          </w:tcPr>
          <w:p w14:paraId="038ED1C3" w14:textId="77777777" w:rsidR="000847EB" w:rsidRDefault="000847EB" w:rsidP="007637A4">
            <w:pPr>
              <w:rPr>
                <w:rFonts w:ascii="Arial" w:hAnsi="Arial" w:cs="Arial"/>
                <w:sz w:val="24"/>
                <w:szCs w:val="24"/>
              </w:rPr>
            </w:pPr>
          </w:p>
        </w:tc>
      </w:tr>
      <w:tr w:rsidR="000847EB" w:rsidRPr="00B039CD" w14:paraId="050B17EB" w14:textId="77777777" w:rsidTr="0025011F">
        <w:trPr>
          <w:trHeight w:val="343"/>
        </w:trPr>
        <w:tc>
          <w:tcPr>
            <w:tcW w:w="3553" w:type="dxa"/>
          </w:tcPr>
          <w:p w14:paraId="5F62D7B8" w14:textId="77777777" w:rsidR="000847EB" w:rsidRDefault="0025011F" w:rsidP="0025011F">
            <w:pPr>
              <w:rPr>
                <w:rFonts w:ascii="Arial" w:hAnsi="Arial" w:cs="Arial"/>
              </w:rPr>
            </w:pPr>
            <w:r>
              <w:rPr>
                <w:rFonts w:ascii="Arial" w:hAnsi="Arial" w:cs="Arial"/>
              </w:rPr>
              <w:t>Action proposed by the establishment/firm</w:t>
            </w:r>
          </w:p>
        </w:tc>
        <w:tc>
          <w:tcPr>
            <w:tcW w:w="1722" w:type="dxa"/>
          </w:tcPr>
          <w:p w14:paraId="6DFA9560" w14:textId="77777777" w:rsidR="000847EB" w:rsidRDefault="000847EB" w:rsidP="007637A4">
            <w:pPr>
              <w:rPr>
                <w:rFonts w:ascii="Arial" w:hAnsi="Arial" w:cs="Arial"/>
                <w:sz w:val="24"/>
                <w:szCs w:val="24"/>
              </w:rPr>
            </w:pPr>
            <w:r>
              <w:rPr>
                <w:rFonts w:ascii="Arial" w:hAnsi="Arial" w:cs="Arial"/>
                <w:sz w:val="24"/>
                <w:szCs w:val="24"/>
              </w:rPr>
              <w:t>Text</w:t>
            </w:r>
          </w:p>
        </w:tc>
        <w:tc>
          <w:tcPr>
            <w:tcW w:w="3100" w:type="dxa"/>
          </w:tcPr>
          <w:p w14:paraId="414166A1" w14:textId="77777777" w:rsidR="000847EB" w:rsidRDefault="0025011F" w:rsidP="0025011F">
            <w:pPr>
              <w:rPr>
                <w:rFonts w:ascii="Arial" w:hAnsi="Arial" w:cs="Arial"/>
                <w:sz w:val="24"/>
                <w:szCs w:val="24"/>
              </w:rPr>
            </w:pPr>
            <w:r>
              <w:rPr>
                <w:rFonts w:ascii="Arial" w:hAnsi="Arial" w:cs="Arial"/>
                <w:sz w:val="24"/>
                <w:szCs w:val="24"/>
              </w:rPr>
              <w:t>Option for response (by client) and re-response (by BAFRA)</w:t>
            </w:r>
          </w:p>
        </w:tc>
      </w:tr>
    </w:tbl>
    <w:p w14:paraId="15A1354A" w14:textId="77777777" w:rsidR="000847EB" w:rsidRPr="00767821" w:rsidRDefault="000847EB" w:rsidP="000847EB">
      <w:pPr>
        <w:ind w:left="1260"/>
      </w:pPr>
    </w:p>
    <w:p w14:paraId="64862415" w14:textId="77777777" w:rsidR="00995750" w:rsidRDefault="00995750" w:rsidP="00995750"/>
    <w:p w14:paraId="09232F6B" w14:textId="77777777" w:rsidR="004F2555" w:rsidRDefault="004F2555" w:rsidP="00995750"/>
    <w:p w14:paraId="25DEE407" w14:textId="77777777" w:rsidR="004F2555" w:rsidRDefault="004F2555" w:rsidP="00995750"/>
    <w:p w14:paraId="72DEB74F" w14:textId="77777777" w:rsidR="004F2555" w:rsidRDefault="004F2555" w:rsidP="00995750"/>
    <w:p w14:paraId="652B3893" w14:textId="77777777" w:rsidR="004F2555" w:rsidRPr="0087658A" w:rsidRDefault="004F2555" w:rsidP="007E0F57">
      <w:pPr>
        <w:pStyle w:val="Heading1"/>
        <w:numPr>
          <w:ilvl w:val="0"/>
          <w:numId w:val="1"/>
        </w:numPr>
        <w:rPr>
          <w:rFonts w:ascii="Arial" w:hAnsi="Arial" w:cs="Arial"/>
          <w:color w:val="auto"/>
        </w:rPr>
      </w:pPr>
      <w:bookmarkStart w:id="210" w:name="_Toc53514993"/>
      <w:r>
        <w:rPr>
          <w:rFonts w:ascii="Arial" w:hAnsi="Arial" w:cs="Arial"/>
          <w:color w:val="auto"/>
        </w:rPr>
        <w:t>Complain</w:t>
      </w:r>
      <w:r w:rsidR="0025011F">
        <w:rPr>
          <w:rFonts w:ascii="Arial" w:hAnsi="Arial" w:cs="Arial"/>
          <w:color w:val="auto"/>
        </w:rPr>
        <w:t>t</w:t>
      </w:r>
      <w:r>
        <w:rPr>
          <w:rFonts w:ascii="Arial" w:hAnsi="Arial" w:cs="Arial"/>
          <w:color w:val="auto"/>
        </w:rPr>
        <w:t xml:space="preserve"> handling</w:t>
      </w:r>
      <w:bookmarkEnd w:id="210"/>
    </w:p>
    <w:p w14:paraId="46264860" w14:textId="77777777" w:rsidR="004F2555" w:rsidRDefault="004F2555" w:rsidP="007E0F57">
      <w:pPr>
        <w:pStyle w:val="Heading2"/>
        <w:numPr>
          <w:ilvl w:val="1"/>
          <w:numId w:val="1"/>
        </w:numPr>
        <w:ind w:hanging="540"/>
        <w:rPr>
          <w:rFonts w:ascii="Arial" w:hAnsi="Arial" w:cs="Arial"/>
          <w:color w:val="auto"/>
          <w:sz w:val="24"/>
          <w:szCs w:val="24"/>
        </w:rPr>
      </w:pPr>
      <w:bookmarkStart w:id="211" w:name="_Toc53514994"/>
      <w:r>
        <w:rPr>
          <w:rFonts w:ascii="Arial" w:hAnsi="Arial" w:cs="Arial"/>
          <w:color w:val="auto"/>
          <w:sz w:val="24"/>
          <w:szCs w:val="24"/>
        </w:rPr>
        <w:t>Service Name: Complain</w:t>
      </w:r>
      <w:r w:rsidR="0025011F">
        <w:rPr>
          <w:rFonts w:ascii="Arial" w:hAnsi="Arial" w:cs="Arial"/>
          <w:color w:val="auto"/>
          <w:sz w:val="24"/>
          <w:szCs w:val="24"/>
        </w:rPr>
        <w:t>t</w:t>
      </w:r>
      <w:r>
        <w:rPr>
          <w:rFonts w:ascii="Arial" w:hAnsi="Arial" w:cs="Arial"/>
          <w:color w:val="auto"/>
          <w:sz w:val="24"/>
          <w:szCs w:val="24"/>
        </w:rPr>
        <w:t xml:space="preserve"> handling</w:t>
      </w:r>
      <w:bookmarkEnd w:id="211"/>
    </w:p>
    <w:p w14:paraId="45B37712" w14:textId="77777777" w:rsidR="004F2555" w:rsidRDefault="004F2555" w:rsidP="007E0F57">
      <w:pPr>
        <w:pStyle w:val="Heading2"/>
        <w:numPr>
          <w:ilvl w:val="1"/>
          <w:numId w:val="1"/>
        </w:numPr>
        <w:ind w:left="540" w:hanging="360"/>
        <w:rPr>
          <w:rFonts w:ascii="Arial" w:hAnsi="Arial" w:cs="Arial"/>
          <w:color w:val="auto"/>
          <w:sz w:val="24"/>
          <w:szCs w:val="24"/>
        </w:rPr>
      </w:pPr>
      <w:bookmarkStart w:id="212" w:name="_Toc53514995"/>
      <w:r>
        <w:rPr>
          <w:rFonts w:ascii="Arial" w:hAnsi="Arial" w:cs="Arial"/>
          <w:color w:val="auto"/>
          <w:sz w:val="24"/>
          <w:szCs w:val="24"/>
        </w:rPr>
        <w:t>Process Flow</w:t>
      </w:r>
      <w:bookmarkEnd w:id="212"/>
    </w:p>
    <w:p w14:paraId="10EBD278" w14:textId="77777777" w:rsidR="00566EA9" w:rsidRPr="00566EA9" w:rsidRDefault="00566EA9" w:rsidP="00566EA9"/>
    <w:p w14:paraId="41F612C5" w14:textId="77777777" w:rsidR="004F2555" w:rsidRDefault="004F2555" w:rsidP="004F2555">
      <w:r>
        <w:rPr>
          <w:noProof/>
        </w:rPr>
        <w:drawing>
          <wp:inline distT="0" distB="0" distL="0" distR="0" wp14:anchorId="489AE0CC" wp14:editId="78AED2EA">
            <wp:extent cx="4199206" cy="433463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03556" cy="4339122"/>
                    </a:xfrm>
                    <a:prstGeom prst="rect">
                      <a:avLst/>
                    </a:prstGeom>
                  </pic:spPr>
                </pic:pic>
              </a:graphicData>
            </a:graphic>
          </wp:inline>
        </w:drawing>
      </w:r>
    </w:p>
    <w:p w14:paraId="183AECDB" w14:textId="77777777" w:rsidR="004F2555" w:rsidRDefault="004F2555" w:rsidP="007E0F57">
      <w:pPr>
        <w:pStyle w:val="Heading2"/>
        <w:numPr>
          <w:ilvl w:val="1"/>
          <w:numId w:val="1"/>
        </w:numPr>
        <w:ind w:left="540" w:hanging="270"/>
        <w:rPr>
          <w:rFonts w:ascii="Arial" w:hAnsi="Arial" w:cs="Arial"/>
          <w:color w:val="auto"/>
          <w:sz w:val="24"/>
          <w:szCs w:val="24"/>
        </w:rPr>
      </w:pPr>
      <w:bookmarkStart w:id="213" w:name="_Toc53514996"/>
      <w:r>
        <w:rPr>
          <w:rFonts w:ascii="Arial" w:hAnsi="Arial" w:cs="Arial"/>
          <w:color w:val="auto"/>
          <w:sz w:val="24"/>
          <w:szCs w:val="24"/>
        </w:rPr>
        <w:t>Users and Roles</w:t>
      </w:r>
      <w:bookmarkEnd w:id="213"/>
    </w:p>
    <w:p w14:paraId="279D4682" w14:textId="77777777" w:rsidR="004F2555" w:rsidRDefault="004F2555" w:rsidP="007E0F57">
      <w:pPr>
        <w:pStyle w:val="Heading2"/>
        <w:numPr>
          <w:ilvl w:val="2"/>
          <w:numId w:val="1"/>
        </w:numPr>
        <w:ind w:hanging="180"/>
        <w:rPr>
          <w:rFonts w:ascii="Arial" w:hAnsi="Arial" w:cs="Arial"/>
          <w:color w:val="auto"/>
          <w:sz w:val="24"/>
          <w:szCs w:val="24"/>
        </w:rPr>
      </w:pPr>
      <w:bookmarkStart w:id="214" w:name="_Toc53514997"/>
      <w:r>
        <w:rPr>
          <w:rFonts w:ascii="Arial" w:hAnsi="Arial" w:cs="Arial"/>
          <w:color w:val="auto"/>
          <w:sz w:val="24"/>
          <w:szCs w:val="24"/>
        </w:rPr>
        <w:t>Complainant (User)</w:t>
      </w:r>
      <w:bookmarkEnd w:id="214"/>
    </w:p>
    <w:p w14:paraId="57A69E80" w14:textId="77777777" w:rsidR="004F2555" w:rsidRDefault="004F2555" w:rsidP="007E0F57">
      <w:pPr>
        <w:pStyle w:val="Heading2"/>
        <w:numPr>
          <w:ilvl w:val="3"/>
          <w:numId w:val="1"/>
        </w:numPr>
        <w:ind w:left="1260" w:firstLine="0"/>
        <w:rPr>
          <w:rFonts w:ascii="Arial" w:hAnsi="Arial" w:cs="Arial"/>
          <w:color w:val="auto"/>
          <w:sz w:val="24"/>
          <w:szCs w:val="24"/>
        </w:rPr>
      </w:pPr>
      <w:bookmarkStart w:id="215" w:name="_Toc53514998"/>
      <w:r>
        <w:rPr>
          <w:rFonts w:ascii="Arial" w:hAnsi="Arial" w:cs="Arial"/>
          <w:color w:val="auto"/>
          <w:sz w:val="24"/>
          <w:szCs w:val="24"/>
        </w:rPr>
        <w:t>Complain</w:t>
      </w:r>
      <w:r w:rsidR="0025011F">
        <w:rPr>
          <w:rFonts w:ascii="Arial" w:hAnsi="Arial" w:cs="Arial"/>
          <w:color w:val="auto"/>
          <w:sz w:val="24"/>
          <w:szCs w:val="24"/>
        </w:rPr>
        <w:t>t</w:t>
      </w:r>
      <w:r>
        <w:rPr>
          <w:rFonts w:ascii="Arial" w:hAnsi="Arial" w:cs="Arial"/>
          <w:color w:val="auto"/>
          <w:sz w:val="24"/>
          <w:szCs w:val="24"/>
        </w:rPr>
        <w:t xml:space="preserve"> (Role)</w:t>
      </w:r>
      <w:bookmarkEnd w:id="215"/>
    </w:p>
    <w:p w14:paraId="2E1B73F6" w14:textId="77777777" w:rsidR="004F2555" w:rsidRPr="00453F87" w:rsidRDefault="004F2555" w:rsidP="004F2555"/>
    <w:tbl>
      <w:tblPr>
        <w:tblStyle w:val="TableGrid"/>
        <w:tblW w:w="0" w:type="auto"/>
        <w:tblInd w:w="1260" w:type="dxa"/>
        <w:tblLook w:val="04A0" w:firstRow="1" w:lastRow="0" w:firstColumn="1" w:lastColumn="0" w:noHBand="0" w:noVBand="1"/>
      </w:tblPr>
      <w:tblGrid>
        <w:gridCol w:w="3528"/>
        <w:gridCol w:w="1710"/>
        <w:gridCol w:w="3078"/>
      </w:tblGrid>
      <w:tr w:rsidR="004F2555" w:rsidRPr="00B039CD" w14:paraId="5D9D7D66" w14:textId="77777777" w:rsidTr="007637A4">
        <w:tc>
          <w:tcPr>
            <w:tcW w:w="3528" w:type="dxa"/>
            <w:shd w:val="clear" w:color="auto" w:fill="FDE9D9" w:themeFill="accent6" w:themeFillTint="33"/>
          </w:tcPr>
          <w:p w14:paraId="6E3C6793" w14:textId="77777777" w:rsidR="004F2555" w:rsidRPr="00B039CD" w:rsidRDefault="004F255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1E5E6FFC" w14:textId="77777777" w:rsidR="004F2555" w:rsidRPr="00B039CD" w:rsidRDefault="004F255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27FADA82" w14:textId="77777777" w:rsidR="004F2555" w:rsidRPr="00B039CD" w:rsidRDefault="004F2555" w:rsidP="007637A4">
            <w:pPr>
              <w:jc w:val="center"/>
              <w:rPr>
                <w:rFonts w:ascii="Arial" w:hAnsi="Arial" w:cs="Arial"/>
                <w:sz w:val="24"/>
                <w:szCs w:val="24"/>
              </w:rPr>
            </w:pPr>
            <w:r w:rsidRPr="00B039CD">
              <w:rPr>
                <w:rFonts w:ascii="Arial" w:hAnsi="Arial" w:cs="Arial"/>
                <w:sz w:val="24"/>
                <w:szCs w:val="24"/>
              </w:rPr>
              <w:t>Validation</w:t>
            </w:r>
          </w:p>
        </w:tc>
      </w:tr>
      <w:tr w:rsidR="004F2555" w:rsidRPr="00B039CD" w14:paraId="5A68C4D0" w14:textId="77777777" w:rsidTr="007637A4">
        <w:tc>
          <w:tcPr>
            <w:tcW w:w="3528" w:type="dxa"/>
            <w:vAlign w:val="center"/>
          </w:tcPr>
          <w:p w14:paraId="7DE09987" w14:textId="77777777" w:rsidR="004F2555" w:rsidRPr="00797A45" w:rsidRDefault="004F2555" w:rsidP="007637A4">
            <w:pPr>
              <w:rPr>
                <w:rFonts w:ascii="Arial" w:hAnsi="Arial" w:cs="Arial"/>
                <w:color w:val="000000"/>
                <w:sz w:val="24"/>
                <w:szCs w:val="24"/>
              </w:rPr>
            </w:pPr>
            <w:r w:rsidRPr="00797A45">
              <w:rPr>
                <w:rFonts w:ascii="Arial" w:hAnsi="Arial" w:cs="Arial"/>
                <w:color w:val="000000"/>
                <w:sz w:val="24"/>
                <w:szCs w:val="24"/>
              </w:rPr>
              <w:t>CID</w:t>
            </w:r>
          </w:p>
        </w:tc>
        <w:tc>
          <w:tcPr>
            <w:tcW w:w="1710" w:type="dxa"/>
            <w:vAlign w:val="center"/>
          </w:tcPr>
          <w:p w14:paraId="2C6ECA54" w14:textId="77777777" w:rsidR="004F2555" w:rsidRPr="00797A45" w:rsidRDefault="004F2555" w:rsidP="007637A4">
            <w:pPr>
              <w:rPr>
                <w:rFonts w:ascii="Arial" w:hAnsi="Arial" w:cs="Arial"/>
                <w:color w:val="000000"/>
                <w:sz w:val="24"/>
                <w:szCs w:val="24"/>
              </w:rPr>
            </w:pPr>
          </w:p>
        </w:tc>
        <w:tc>
          <w:tcPr>
            <w:tcW w:w="3078" w:type="dxa"/>
            <w:vMerge w:val="restart"/>
            <w:vAlign w:val="center"/>
          </w:tcPr>
          <w:p w14:paraId="3154BCC7" w14:textId="77777777" w:rsidR="004F2555" w:rsidRPr="00797A45" w:rsidRDefault="004F2555" w:rsidP="007637A4">
            <w:pPr>
              <w:pStyle w:val="NormalWeb"/>
              <w:spacing w:before="0" w:beforeAutospacing="0" w:after="0" w:afterAutospacing="0"/>
              <w:jc w:val="center"/>
              <w:rPr>
                <w:rFonts w:ascii="Arial" w:hAnsi="Arial" w:cs="Arial"/>
              </w:rPr>
            </w:pPr>
            <w:r w:rsidRPr="00797A45">
              <w:rPr>
                <w:rFonts w:ascii="Arial" w:hAnsi="Arial" w:cs="Arial"/>
                <w:color w:val="000000"/>
              </w:rPr>
              <w:t>Pull from DCRC</w:t>
            </w:r>
          </w:p>
          <w:p w14:paraId="1ADAE3FB" w14:textId="77777777" w:rsidR="004F2555" w:rsidRPr="00797A45" w:rsidRDefault="004F2555" w:rsidP="007637A4">
            <w:pPr>
              <w:jc w:val="center"/>
              <w:rPr>
                <w:rFonts w:ascii="Arial" w:hAnsi="Arial" w:cs="Arial"/>
                <w:sz w:val="24"/>
                <w:szCs w:val="24"/>
              </w:rPr>
            </w:pPr>
          </w:p>
        </w:tc>
      </w:tr>
      <w:tr w:rsidR="004F2555" w:rsidRPr="00B039CD" w14:paraId="3DF46504" w14:textId="77777777" w:rsidTr="007637A4">
        <w:tc>
          <w:tcPr>
            <w:tcW w:w="3528" w:type="dxa"/>
            <w:vAlign w:val="center"/>
          </w:tcPr>
          <w:p w14:paraId="005334FC" w14:textId="77777777" w:rsidR="004F2555" w:rsidRPr="00797A45" w:rsidRDefault="004F2555" w:rsidP="007637A4">
            <w:pPr>
              <w:rPr>
                <w:rFonts w:ascii="Arial" w:hAnsi="Arial" w:cs="Arial"/>
                <w:color w:val="000000"/>
                <w:sz w:val="24"/>
                <w:szCs w:val="24"/>
              </w:rPr>
            </w:pPr>
            <w:r w:rsidRPr="00797A45">
              <w:rPr>
                <w:rFonts w:ascii="Arial" w:hAnsi="Arial" w:cs="Arial"/>
                <w:color w:val="000000"/>
                <w:sz w:val="24"/>
                <w:szCs w:val="24"/>
              </w:rPr>
              <w:t>Name</w:t>
            </w:r>
          </w:p>
        </w:tc>
        <w:tc>
          <w:tcPr>
            <w:tcW w:w="1710" w:type="dxa"/>
            <w:vAlign w:val="center"/>
          </w:tcPr>
          <w:p w14:paraId="13245DB9" w14:textId="77777777" w:rsidR="004F2555" w:rsidRPr="00797A45" w:rsidRDefault="004F2555" w:rsidP="007637A4">
            <w:pPr>
              <w:rPr>
                <w:rFonts w:ascii="Arial" w:hAnsi="Arial" w:cs="Arial"/>
                <w:color w:val="000000"/>
                <w:sz w:val="24"/>
                <w:szCs w:val="24"/>
              </w:rPr>
            </w:pPr>
          </w:p>
        </w:tc>
        <w:tc>
          <w:tcPr>
            <w:tcW w:w="3078" w:type="dxa"/>
            <w:vMerge/>
          </w:tcPr>
          <w:p w14:paraId="752C4232" w14:textId="77777777" w:rsidR="004F2555" w:rsidRPr="00B039CD" w:rsidRDefault="004F2555" w:rsidP="007637A4">
            <w:pPr>
              <w:rPr>
                <w:rFonts w:ascii="Arial" w:hAnsi="Arial" w:cs="Arial"/>
                <w:sz w:val="24"/>
                <w:szCs w:val="24"/>
              </w:rPr>
            </w:pPr>
          </w:p>
        </w:tc>
      </w:tr>
      <w:tr w:rsidR="004F2555" w:rsidRPr="00B039CD" w14:paraId="4D2A3672" w14:textId="77777777" w:rsidTr="007637A4">
        <w:tc>
          <w:tcPr>
            <w:tcW w:w="3528" w:type="dxa"/>
            <w:vAlign w:val="center"/>
          </w:tcPr>
          <w:p w14:paraId="63D4293C" w14:textId="77777777" w:rsidR="004F2555" w:rsidRPr="00797A45" w:rsidRDefault="004F2555" w:rsidP="007637A4">
            <w:pPr>
              <w:rPr>
                <w:rFonts w:ascii="Arial" w:hAnsi="Arial" w:cs="Arial"/>
                <w:color w:val="000000"/>
                <w:sz w:val="24"/>
                <w:szCs w:val="24"/>
              </w:rPr>
            </w:pPr>
            <w:r w:rsidRPr="00797A45">
              <w:rPr>
                <w:rFonts w:ascii="Arial" w:hAnsi="Arial" w:cs="Arial"/>
                <w:color w:val="000000"/>
                <w:sz w:val="24"/>
                <w:szCs w:val="24"/>
              </w:rPr>
              <w:t>Dzongkhag</w:t>
            </w:r>
          </w:p>
        </w:tc>
        <w:tc>
          <w:tcPr>
            <w:tcW w:w="1710" w:type="dxa"/>
            <w:vAlign w:val="center"/>
          </w:tcPr>
          <w:p w14:paraId="5D3EDA62" w14:textId="77777777" w:rsidR="004F2555" w:rsidRPr="00797A45" w:rsidRDefault="004F2555" w:rsidP="007637A4">
            <w:pPr>
              <w:rPr>
                <w:rFonts w:ascii="Arial" w:hAnsi="Arial" w:cs="Arial"/>
                <w:color w:val="000000"/>
                <w:sz w:val="24"/>
                <w:szCs w:val="24"/>
              </w:rPr>
            </w:pPr>
            <w:r w:rsidRPr="00797A45">
              <w:rPr>
                <w:rFonts w:ascii="Arial" w:hAnsi="Arial" w:cs="Arial"/>
                <w:color w:val="000000"/>
                <w:sz w:val="24"/>
                <w:szCs w:val="24"/>
              </w:rPr>
              <w:t> </w:t>
            </w:r>
          </w:p>
        </w:tc>
        <w:tc>
          <w:tcPr>
            <w:tcW w:w="3078" w:type="dxa"/>
            <w:vMerge/>
          </w:tcPr>
          <w:p w14:paraId="4F4CB78B" w14:textId="77777777" w:rsidR="004F2555" w:rsidRPr="00B039CD" w:rsidRDefault="004F2555" w:rsidP="007637A4">
            <w:pPr>
              <w:rPr>
                <w:rFonts w:ascii="Arial" w:hAnsi="Arial" w:cs="Arial"/>
                <w:sz w:val="24"/>
                <w:szCs w:val="24"/>
              </w:rPr>
            </w:pPr>
          </w:p>
        </w:tc>
      </w:tr>
      <w:tr w:rsidR="004F2555" w:rsidRPr="00B039CD" w14:paraId="0414E190" w14:textId="77777777" w:rsidTr="007637A4">
        <w:tc>
          <w:tcPr>
            <w:tcW w:w="3528" w:type="dxa"/>
            <w:vAlign w:val="center"/>
          </w:tcPr>
          <w:p w14:paraId="6777A348" w14:textId="77777777" w:rsidR="004F2555" w:rsidRPr="00797A45" w:rsidRDefault="004F2555" w:rsidP="007637A4">
            <w:pPr>
              <w:rPr>
                <w:rFonts w:ascii="Arial" w:hAnsi="Arial" w:cs="Arial"/>
                <w:color w:val="000000"/>
                <w:sz w:val="24"/>
                <w:szCs w:val="24"/>
              </w:rPr>
            </w:pPr>
            <w:r w:rsidRPr="00797A45">
              <w:rPr>
                <w:rFonts w:ascii="Arial" w:hAnsi="Arial" w:cs="Arial"/>
                <w:color w:val="000000"/>
                <w:sz w:val="24"/>
                <w:szCs w:val="24"/>
              </w:rPr>
              <w:lastRenderedPageBreak/>
              <w:t>Gewog</w:t>
            </w:r>
          </w:p>
        </w:tc>
        <w:tc>
          <w:tcPr>
            <w:tcW w:w="1710" w:type="dxa"/>
            <w:vAlign w:val="center"/>
          </w:tcPr>
          <w:p w14:paraId="73BFE243" w14:textId="77777777" w:rsidR="004F2555" w:rsidRPr="00797A45" w:rsidRDefault="004F2555" w:rsidP="007637A4">
            <w:pPr>
              <w:rPr>
                <w:rFonts w:ascii="Arial" w:hAnsi="Arial" w:cs="Arial"/>
                <w:color w:val="000000"/>
                <w:sz w:val="24"/>
                <w:szCs w:val="24"/>
              </w:rPr>
            </w:pPr>
            <w:r w:rsidRPr="00797A45">
              <w:rPr>
                <w:rFonts w:ascii="Arial" w:hAnsi="Arial" w:cs="Arial"/>
                <w:color w:val="000000"/>
                <w:sz w:val="24"/>
                <w:szCs w:val="24"/>
              </w:rPr>
              <w:t> </w:t>
            </w:r>
          </w:p>
        </w:tc>
        <w:tc>
          <w:tcPr>
            <w:tcW w:w="3078" w:type="dxa"/>
            <w:vMerge/>
          </w:tcPr>
          <w:p w14:paraId="23580DC4" w14:textId="77777777" w:rsidR="004F2555" w:rsidRPr="00B039CD" w:rsidRDefault="004F2555" w:rsidP="007637A4">
            <w:pPr>
              <w:rPr>
                <w:rFonts w:ascii="Arial" w:hAnsi="Arial" w:cs="Arial"/>
                <w:sz w:val="24"/>
                <w:szCs w:val="24"/>
              </w:rPr>
            </w:pPr>
          </w:p>
        </w:tc>
      </w:tr>
      <w:tr w:rsidR="004F2555" w:rsidRPr="00B039CD" w14:paraId="7F77417F" w14:textId="77777777" w:rsidTr="007637A4">
        <w:tc>
          <w:tcPr>
            <w:tcW w:w="3528" w:type="dxa"/>
            <w:vAlign w:val="center"/>
          </w:tcPr>
          <w:p w14:paraId="301DFE1F" w14:textId="77777777" w:rsidR="004F2555" w:rsidRPr="00797A45" w:rsidRDefault="004F2555" w:rsidP="007637A4">
            <w:pPr>
              <w:rPr>
                <w:rFonts w:ascii="Arial" w:hAnsi="Arial" w:cs="Arial"/>
                <w:color w:val="000000"/>
                <w:sz w:val="24"/>
                <w:szCs w:val="24"/>
              </w:rPr>
            </w:pPr>
            <w:r w:rsidRPr="00797A45">
              <w:rPr>
                <w:rFonts w:ascii="Arial" w:hAnsi="Arial" w:cs="Arial"/>
                <w:color w:val="000000"/>
                <w:sz w:val="24"/>
                <w:szCs w:val="24"/>
              </w:rPr>
              <w:t>Village</w:t>
            </w:r>
          </w:p>
        </w:tc>
        <w:tc>
          <w:tcPr>
            <w:tcW w:w="1710" w:type="dxa"/>
            <w:vAlign w:val="center"/>
          </w:tcPr>
          <w:p w14:paraId="09AAB691" w14:textId="77777777" w:rsidR="004F2555" w:rsidRPr="00797A45" w:rsidRDefault="004F2555" w:rsidP="007637A4">
            <w:pPr>
              <w:rPr>
                <w:rFonts w:ascii="Arial" w:hAnsi="Arial" w:cs="Arial"/>
                <w:color w:val="000000"/>
                <w:sz w:val="24"/>
                <w:szCs w:val="24"/>
              </w:rPr>
            </w:pPr>
            <w:r w:rsidRPr="00797A45">
              <w:rPr>
                <w:rFonts w:ascii="Arial" w:hAnsi="Arial" w:cs="Arial"/>
                <w:color w:val="000000"/>
                <w:sz w:val="24"/>
                <w:szCs w:val="24"/>
              </w:rPr>
              <w:t> </w:t>
            </w:r>
          </w:p>
        </w:tc>
        <w:tc>
          <w:tcPr>
            <w:tcW w:w="3078" w:type="dxa"/>
            <w:vMerge/>
          </w:tcPr>
          <w:p w14:paraId="752AA134" w14:textId="77777777" w:rsidR="004F2555" w:rsidRPr="00B039CD" w:rsidRDefault="004F2555" w:rsidP="007637A4">
            <w:pPr>
              <w:rPr>
                <w:rFonts w:ascii="Arial" w:hAnsi="Arial" w:cs="Arial"/>
                <w:sz w:val="24"/>
                <w:szCs w:val="24"/>
              </w:rPr>
            </w:pPr>
          </w:p>
        </w:tc>
      </w:tr>
      <w:tr w:rsidR="004F2555" w:rsidRPr="00B039CD" w14:paraId="36D17B07" w14:textId="77777777" w:rsidTr="007637A4">
        <w:tc>
          <w:tcPr>
            <w:tcW w:w="3528" w:type="dxa"/>
            <w:vAlign w:val="center"/>
          </w:tcPr>
          <w:p w14:paraId="1D189DD9" w14:textId="77777777" w:rsidR="004F2555" w:rsidRPr="00797A45" w:rsidRDefault="004F2555" w:rsidP="007637A4">
            <w:pPr>
              <w:rPr>
                <w:rFonts w:ascii="Arial" w:hAnsi="Arial" w:cs="Arial"/>
                <w:color w:val="000000"/>
                <w:sz w:val="24"/>
                <w:szCs w:val="24"/>
              </w:rPr>
            </w:pPr>
            <w:r>
              <w:rPr>
                <w:rFonts w:ascii="Arial" w:hAnsi="Arial" w:cs="Arial"/>
                <w:color w:val="000000"/>
                <w:sz w:val="24"/>
                <w:szCs w:val="24"/>
              </w:rPr>
              <w:t>Contact no.</w:t>
            </w:r>
          </w:p>
        </w:tc>
        <w:tc>
          <w:tcPr>
            <w:tcW w:w="1710" w:type="dxa"/>
            <w:vAlign w:val="center"/>
          </w:tcPr>
          <w:p w14:paraId="546C5949" w14:textId="77777777" w:rsidR="004F2555" w:rsidRPr="00797A45" w:rsidRDefault="004F2555" w:rsidP="007637A4">
            <w:pPr>
              <w:rPr>
                <w:rFonts w:ascii="Arial" w:hAnsi="Arial" w:cs="Arial"/>
                <w:color w:val="000000"/>
                <w:sz w:val="24"/>
                <w:szCs w:val="24"/>
              </w:rPr>
            </w:pPr>
            <w:r>
              <w:rPr>
                <w:rFonts w:ascii="Arial" w:hAnsi="Arial" w:cs="Arial"/>
                <w:color w:val="000000"/>
                <w:sz w:val="24"/>
                <w:szCs w:val="24"/>
              </w:rPr>
              <w:t>number</w:t>
            </w:r>
          </w:p>
        </w:tc>
        <w:tc>
          <w:tcPr>
            <w:tcW w:w="3078" w:type="dxa"/>
          </w:tcPr>
          <w:p w14:paraId="5BAA1BFC" w14:textId="77777777" w:rsidR="004F2555" w:rsidRPr="006D2701" w:rsidRDefault="004F2555" w:rsidP="007637A4">
            <w:pPr>
              <w:rPr>
                <w:rFonts w:ascii="Arial" w:hAnsi="Arial" w:cs="Arial"/>
                <w:sz w:val="24"/>
                <w:szCs w:val="24"/>
              </w:rPr>
            </w:pPr>
            <w:r w:rsidRPr="006D2701">
              <w:rPr>
                <w:rFonts w:ascii="Arial" w:hAnsi="Arial" w:cs="Arial"/>
                <w:sz w:val="24"/>
                <w:szCs w:val="24"/>
              </w:rPr>
              <w:t>Should accept only number, should not accept special character</w:t>
            </w:r>
          </w:p>
          <w:p w14:paraId="280083EA" w14:textId="77777777" w:rsidR="004F2555" w:rsidRPr="00B039CD" w:rsidRDefault="004F2555" w:rsidP="007637A4">
            <w:pPr>
              <w:rPr>
                <w:rFonts w:ascii="Arial" w:hAnsi="Arial" w:cs="Arial"/>
                <w:sz w:val="24"/>
                <w:szCs w:val="24"/>
              </w:rPr>
            </w:pPr>
          </w:p>
        </w:tc>
      </w:tr>
      <w:tr w:rsidR="004F2555" w:rsidRPr="00B039CD" w14:paraId="5111115B" w14:textId="77777777" w:rsidTr="007637A4">
        <w:tc>
          <w:tcPr>
            <w:tcW w:w="3528" w:type="dxa"/>
            <w:vAlign w:val="center"/>
          </w:tcPr>
          <w:p w14:paraId="1D699F46" w14:textId="77777777" w:rsidR="004F2555" w:rsidRPr="00797A45" w:rsidRDefault="004F2555" w:rsidP="007637A4">
            <w:pPr>
              <w:rPr>
                <w:rFonts w:ascii="Arial" w:hAnsi="Arial" w:cs="Arial"/>
                <w:color w:val="000000"/>
                <w:sz w:val="24"/>
                <w:szCs w:val="24"/>
              </w:rPr>
            </w:pPr>
            <w:r>
              <w:rPr>
                <w:rFonts w:ascii="Arial" w:hAnsi="Arial" w:cs="Arial"/>
                <w:color w:val="000000"/>
                <w:sz w:val="24"/>
                <w:szCs w:val="24"/>
              </w:rPr>
              <w:t>Email ID</w:t>
            </w:r>
          </w:p>
        </w:tc>
        <w:tc>
          <w:tcPr>
            <w:tcW w:w="1710" w:type="dxa"/>
            <w:vAlign w:val="center"/>
          </w:tcPr>
          <w:p w14:paraId="78101133" w14:textId="77777777" w:rsidR="004F2555" w:rsidRPr="00797A45" w:rsidRDefault="004F2555" w:rsidP="007637A4">
            <w:pPr>
              <w:rPr>
                <w:rFonts w:ascii="Arial" w:hAnsi="Arial" w:cs="Arial"/>
                <w:color w:val="000000"/>
                <w:sz w:val="24"/>
                <w:szCs w:val="24"/>
              </w:rPr>
            </w:pPr>
            <w:r>
              <w:rPr>
                <w:rFonts w:ascii="Arial" w:hAnsi="Arial" w:cs="Arial"/>
                <w:color w:val="000000"/>
                <w:sz w:val="24"/>
                <w:szCs w:val="24"/>
              </w:rPr>
              <w:t>email</w:t>
            </w:r>
          </w:p>
        </w:tc>
        <w:tc>
          <w:tcPr>
            <w:tcW w:w="3078" w:type="dxa"/>
          </w:tcPr>
          <w:p w14:paraId="1B70CA64" w14:textId="77777777" w:rsidR="004F2555" w:rsidRPr="00B039CD" w:rsidRDefault="004F2555" w:rsidP="007637A4">
            <w:pPr>
              <w:rPr>
                <w:rFonts w:ascii="Arial" w:hAnsi="Arial" w:cs="Arial"/>
                <w:sz w:val="24"/>
                <w:szCs w:val="24"/>
              </w:rPr>
            </w:pPr>
          </w:p>
        </w:tc>
      </w:tr>
      <w:tr w:rsidR="004F2555" w:rsidRPr="00B039CD" w14:paraId="7668ADA9" w14:textId="77777777" w:rsidTr="007637A4">
        <w:tc>
          <w:tcPr>
            <w:tcW w:w="3528" w:type="dxa"/>
            <w:vAlign w:val="center"/>
          </w:tcPr>
          <w:p w14:paraId="16D39E49" w14:textId="77777777" w:rsidR="004F2555" w:rsidRPr="00797A45" w:rsidRDefault="004F2555" w:rsidP="007637A4">
            <w:pPr>
              <w:rPr>
                <w:rFonts w:ascii="Arial" w:hAnsi="Arial" w:cs="Arial"/>
                <w:color w:val="000000"/>
                <w:sz w:val="24"/>
                <w:szCs w:val="24"/>
              </w:rPr>
            </w:pPr>
            <w:r>
              <w:rPr>
                <w:rFonts w:ascii="Arial" w:hAnsi="Arial" w:cs="Arial"/>
                <w:color w:val="000000"/>
                <w:sz w:val="24"/>
                <w:szCs w:val="24"/>
              </w:rPr>
              <w:t>Description of Complain</w:t>
            </w:r>
            <w:r w:rsidR="0025011F">
              <w:rPr>
                <w:rFonts w:ascii="Arial" w:hAnsi="Arial" w:cs="Arial"/>
                <w:color w:val="000000"/>
                <w:sz w:val="24"/>
                <w:szCs w:val="24"/>
              </w:rPr>
              <w:t>t</w:t>
            </w:r>
          </w:p>
        </w:tc>
        <w:tc>
          <w:tcPr>
            <w:tcW w:w="1710" w:type="dxa"/>
            <w:vAlign w:val="center"/>
          </w:tcPr>
          <w:p w14:paraId="4F6C2245" w14:textId="77777777" w:rsidR="004F2555" w:rsidRPr="00797A45" w:rsidRDefault="004F2555" w:rsidP="007637A4">
            <w:pPr>
              <w:rPr>
                <w:rFonts w:ascii="Arial" w:hAnsi="Arial" w:cs="Arial"/>
                <w:color w:val="000000"/>
                <w:sz w:val="24"/>
                <w:szCs w:val="24"/>
              </w:rPr>
            </w:pPr>
            <w:proofErr w:type="spellStart"/>
            <w:r w:rsidRPr="00797A45">
              <w:rPr>
                <w:rFonts w:ascii="Arial" w:hAnsi="Arial" w:cs="Arial"/>
                <w:color w:val="000000"/>
                <w:sz w:val="24"/>
                <w:szCs w:val="24"/>
              </w:rPr>
              <w:t>Textarea</w:t>
            </w:r>
            <w:proofErr w:type="spellEnd"/>
          </w:p>
        </w:tc>
        <w:tc>
          <w:tcPr>
            <w:tcW w:w="3078" w:type="dxa"/>
          </w:tcPr>
          <w:p w14:paraId="026BA369" w14:textId="77777777" w:rsidR="004F2555" w:rsidRPr="00B039CD" w:rsidRDefault="004F2555" w:rsidP="007637A4">
            <w:pPr>
              <w:rPr>
                <w:rFonts w:ascii="Arial" w:hAnsi="Arial" w:cs="Arial"/>
                <w:sz w:val="24"/>
                <w:szCs w:val="24"/>
              </w:rPr>
            </w:pPr>
          </w:p>
        </w:tc>
      </w:tr>
      <w:tr w:rsidR="004F2555" w:rsidRPr="00B039CD" w14:paraId="0DF4CAAB" w14:textId="77777777" w:rsidTr="007637A4">
        <w:tc>
          <w:tcPr>
            <w:tcW w:w="3528" w:type="dxa"/>
            <w:vAlign w:val="center"/>
          </w:tcPr>
          <w:p w14:paraId="28DB2748" w14:textId="77777777" w:rsidR="004F2555" w:rsidRPr="00797A45" w:rsidRDefault="004F2555" w:rsidP="007637A4">
            <w:pPr>
              <w:rPr>
                <w:rFonts w:ascii="Arial" w:hAnsi="Arial" w:cs="Arial"/>
                <w:color w:val="000000"/>
                <w:sz w:val="24"/>
                <w:szCs w:val="24"/>
              </w:rPr>
            </w:pPr>
            <w:r>
              <w:rPr>
                <w:rFonts w:ascii="Arial" w:hAnsi="Arial" w:cs="Arial"/>
                <w:color w:val="000000"/>
                <w:sz w:val="24"/>
                <w:szCs w:val="24"/>
              </w:rPr>
              <w:t>Date of complain</w:t>
            </w:r>
            <w:r w:rsidR="0025011F">
              <w:rPr>
                <w:rFonts w:ascii="Arial" w:hAnsi="Arial" w:cs="Arial"/>
                <w:color w:val="000000"/>
                <w:sz w:val="24"/>
                <w:szCs w:val="24"/>
              </w:rPr>
              <w:t>t</w:t>
            </w:r>
          </w:p>
        </w:tc>
        <w:tc>
          <w:tcPr>
            <w:tcW w:w="1710" w:type="dxa"/>
            <w:vAlign w:val="center"/>
          </w:tcPr>
          <w:p w14:paraId="7A7EBB83" w14:textId="77777777" w:rsidR="004F2555" w:rsidRPr="00797A45" w:rsidRDefault="004F2555" w:rsidP="007637A4">
            <w:pPr>
              <w:rPr>
                <w:rFonts w:ascii="Arial" w:hAnsi="Arial" w:cs="Arial"/>
                <w:color w:val="000000"/>
                <w:sz w:val="24"/>
                <w:szCs w:val="24"/>
              </w:rPr>
            </w:pPr>
            <w:r w:rsidRPr="00797A45">
              <w:rPr>
                <w:rFonts w:ascii="Arial" w:hAnsi="Arial" w:cs="Arial"/>
                <w:color w:val="000000"/>
                <w:sz w:val="24"/>
                <w:szCs w:val="24"/>
              </w:rPr>
              <w:t>text</w:t>
            </w:r>
          </w:p>
        </w:tc>
        <w:tc>
          <w:tcPr>
            <w:tcW w:w="3078" w:type="dxa"/>
          </w:tcPr>
          <w:p w14:paraId="6AEC7FEE" w14:textId="77777777" w:rsidR="004F2555" w:rsidRPr="00B039CD" w:rsidRDefault="004F2555" w:rsidP="007637A4">
            <w:pPr>
              <w:rPr>
                <w:rFonts w:ascii="Arial" w:hAnsi="Arial" w:cs="Arial"/>
                <w:sz w:val="24"/>
                <w:szCs w:val="24"/>
              </w:rPr>
            </w:pPr>
          </w:p>
        </w:tc>
      </w:tr>
    </w:tbl>
    <w:p w14:paraId="030FC9AF" w14:textId="77777777" w:rsidR="004F2555" w:rsidRPr="000A12A2" w:rsidRDefault="004F2555" w:rsidP="004F2555"/>
    <w:p w14:paraId="0FB8DD99" w14:textId="77777777" w:rsidR="004F2555" w:rsidRDefault="004F2555" w:rsidP="007E0F57">
      <w:pPr>
        <w:pStyle w:val="Heading2"/>
        <w:numPr>
          <w:ilvl w:val="2"/>
          <w:numId w:val="1"/>
        </w:numPr>
        <w:ind w:hanging="180"/>
        <w:rPr>
          <w:rFonts w:ascii="Arial" w:hAnsi="Arial" w:cs="Arial"/>
          <w:color w:val="auto"/>
          <w:sz w:val="24"/>
          <w:szCs w:val="24"/>
        </w:rPr>
      </w:pPr>
      <w:bookmarkStart w:id="216" w:name="_Toc53514999"/>
      <w:r>
        <w:rPr>
          <w:rFonts w:ascii="Arial" w:hAnsi="Arial" w:cs="Arial"/>
          <w:color w:val="auto"/>
          <w:sz w:val="24"/>
          <w:szCs w:val="24"/>
        </w:rPr>
        <w:t>BAFRA Complain handling Officer (User)</w:t>
      </w:r>
      <w:bookmarkEnd w:id="216"/>
    </w:p>
    <w:p w14:paraId="4219F1B4" w14:textId="77777777" w:rsidR="004F2555" w:rsidRDefault="004F2555" w:rsidP="007E0F57">
      <w:pPr>
        <w:pStyle w:val="Heading2"/>
        <w:numPr>
          <w:ilvl w:val="3"/>
          <w:numId w:val="1"/>
        </w:numPr>
        <w:ind w:left="1260" w:firstLine="0"/>
        <w:rPr>
          <w:rFonts w:ascii="Arial" w:hAnsi="Arial" w:cs="Arial"/>
          <w:color w:val="auto"/>
          <w:sz w:val="24"/>
          <w:szCs w:val="24"/>
        </w:rPr>
      </w:pPr>
      <w:bookmarkStart w:id="217" w:name="_Toc53515000"/>
      <w:r>
        <w:rPr>
          <w:rFonts w:ascii="Arial" w:hAnsi="Arial" w:cs="Arial"/>
          <w:color w:val="auto"/>
          <w:sz w:val="24"/>
          <w:szCs w:val="24"/>
        </w:rPr>
        <w:t>Acknowledge (Role)</w:t>
      </w:r>
      <w:bookmarkEnd w:id="217"/>
    </w:p>
    <w:p w14:paraId="785A5CEE" w14:textId="77777777" w:rsidR="004F2555" w:rsidRDefault="004F2555" w:rsidP="004F2555">
      <w:pPr>
        <w:rPr>
          <w:rFonts w:ascii="Arial" w:hAnsi="Arial" w:cs="Arial"/>
          <w:sz w:val="24"/>
          <w:szCs w:val="24"/>
        </w:rPr>
      </w:pPr>
    </w:p>
    <w:tbl>
      <w:tblPr>
        <w:tblStyle w:val="TableGrid"/>
        <w:tblW w:w="0" w:type="auto"/>
        <w:tblInd w:w="1260" w:type="dxa"/>
        <w:tblLook w:val="04A0" w:firstRow="1" w:lastRow="0" w:firstColumn="1" w:lastColumn="0" w:noHBand="0" w:noVBand="1"/>
      </w:tblPr>
      <w:tblGrid>
        <w:gridCol w:w="3528"/>
        <w:gridCol w:w="1710"/>
        <w:gridCol w:w="3078"/>
      </w:tblGrid>
      <w:tr w:rsidR="004F2555" w:rsidRPr="00B039CD" w14:paraId="249C6B6A" w14:textId="77777777" w:rsidTr="007637A4">
        <w:tc>
          <w:tcPr>
            <w:tcW w:w="3528" w:type="dxa"/>
            <w:shd w:val="clear" w:color="auto" w:fill="FDE9D9" w:themeFill="accent6" w:themeFillTint="33"/>
          </w:tcPr>
          <w:p w14:paraId="3DAC0ECC" w14:textId="77777777" w:rsidR="004F2555" w:rsidRPr="00B039CD" w:rsidRDefault="004F255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0CC0772A" w14:textId="77777777" w:rsidR="004F2555" w:rsidRPr="00B039CD" w:rsidRDefault="004F255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4EA82B92" w14:textId="77777777" w:rsidR="004F2555" w:rsidRPr="00B039CD" w:rsidRDefault="004F2555" w:rsidP="007637A4">
            <w:pPr>
              <w:jc w:val="center"/>
              <w:rPr>
                <w:rFonts w:ascii="Arial" w:hAnsi="Arial" w:cs="Arial"/>
                <w:sz w:val="24"/>
                <w:szCs w:val="24"/>
              </w:rPr>
            </w:pPr>
            <w:r w:rsidRPr="00B039CD">
              <w:rPr>
                <w:rFonts w:ascii="Arial" w:hAnsi="Arial" w:cs="Arial"/>
                <w:sz w:val="24"/>
                <w:szCs w:val="24"/>
              </w:rPr>
              <w:t>Validation</w:t>
            </w:r>
          </w:p>
        </w:tc>
      </w:tr>
      <w:tr w:rsidR="004F2555" w:rsidRPr="00B039CD" w14:paraId="3FC812BC" w14:textId="77777777" w:rsidTr="007637A4">
        <w:tc>
          <w:tcPr>
            <w:tcW w:w="3528" w:type="dxa"/>
          </w:tcPr>
          <w:p w14:paraId="1FD18026" w14:textId="77777777" w:rsidR="004F2555" w:rsidRPr="00B039CD" w:rsidRDefault="004F2555" w:rsidP="007637A4">
            <w:pPr>
              <w:rPr>
                <w:rFonts w:ascii="Arial" w:hAnsi="Arial" w:cs="Arial"/>
                <w:sz w:val="24"/>
                <w:szCs w:val="24"/>
              </w:rPr>
            </w:pPr>
            <w:r>
              <w:rPr>
                <w:rFonts w:ascii="Arial" w:hAnsi="Arial" w:cs="Arial"/>
              </w:rPr>
              <w:t>Acknowledge</w:t>
            </w:r>
          </w:p>
        </w:tc>
        <w:tc>
          <w:tcPr>
            <w:tcW w:w="1710" w:type="dxa"/>
          </w:tcPr>
          <w:p w14:paraId="432E05F3" w14:textId="77777777" w:rsidR="004F2555" w:rsidRPr="00B039CD" w:rsidRDefault="004F2555" w:rsidP="007637A4">
            <w:pPr>
              <w:rPr>
                <w:rFonts w:ascii="Arial" w:hAnsi="Arial" w:cs="Arial"/>
                <w:sz w:val="24"/>
                <w:szCs w:val="24"/>
              </w:rPr>
            </w:pPr>
            <w:r>
              <w:rPr>
                <w:rFonts w:ascii="Arial" w:hAnsi="Arial" w:cs="Arial"/>
                <w:sz w:val="24"/>
                <w:szCs w:val="24"/>
              </w:rPr>
              <w:t>button</w:t>
            </w:r>
          </w:p>
        </w:tc>
        <w:tc>
          <w:tcPr>
            <w:tcW w:w="3078" w:type="dxa"/>
          </w:tcPr>
          <w:p w14:paraId="57A71471" w14:textId="77777777" w:rsidR="004F2555" w:rsidRPr="00B039CD" w:rsidRDefault="004F2555" w:rsidP="007637A4">
            <w:pPr>
              <w:rPr>
                <w:rFonts w:ascii="Arial" w:hAnsi="Arial" w:cs="Arial"/>
                <w:sz w:val="24"/>
                <w:szCs w:val="24"/>
              </w:rPr>
            </w:pPr>
          </w:p>
        </w:tc>
      </w:tr>
      <w:tr w:rsidR="004F2555" w:rsidRPr="00B039CD" w14:paraId="235B0F7E" w14:textId="77777777" w:rsidTr="007637A4">
        <w:tc>
          <w:tcPr>
            <w:tcW w:w="3528" w:type="dxa"/>
          </w:tcPr>
          <w:p w14:paraId="79838E69" w14:textId="77777777" w:rsidR="004F2555" w:rsidRPr="00B039CD" w:rsidRDefault="004F2555" w:rsidP="007637A4">
            <w:pPr>
              <w:rPr>
                <w:rFonts w:ascii="Arial" w:hAnsi="Arial" w:cs="Arial"/>
                <w:sz w:val="24"/>
                <w:szCs w:val="24"/>
              </w:rPr>
            </w:pPr>
            <w:r>
              <w:rPr>
                <w:rFonts w:ascii="Arial" w:hAnsi="Arial" w:cs="Arial"/>
              </w:rPr>
              <w:t>Remarks</w:t>
            </w:r>
          </w:p>
        </w:tc>
        <w:tc>
          <w:tcPr>
            <w:tcW w:w="1710" w:type="dxa"/>
          </w:tcPr>
          <w:p w14:paraId="46FB435C" w14:textId="77777777" w:rsidR="004F2555" w:rsidRPr="00B039CD" w:rsidRDefault="004F2555" w:rsidP="007637A4">
            <w:pPr>
              <w:rPr>
                <w:rFonts w:ascii="Arial" w:hAnsi="Arial" w:cs="Arial"/>
                <w:sz w:val="24"/>
                <w:szCs w:val="24"/>
              </w:rPr>
            </w:pPr>
            <w:proofErr w:type="spellStart"/>
            <w:r>
              <w:rPr>
                <w:rFonts w:ascii="Arial" w:hAnsi="Arial" w:cs="Arial"/>
                <w:sz w:val="24"/>
                <w:szCs w:val="24"/>
              </w:rPr>
              <w:t>Textarea</w:t>
            </w:r>
            <w:proofErr w:type="spellEnd"/>
          </w:p>
        </w:tc>
        <w:tc>
          <w:tcPr>
            <w:tcW w:w="3078" w:type="dxa"/>
          </w:tcPr>
          <w:p w14:paraId="30540BF2" w14:textId="77777777" w:rsidR="004F2555" w:rsidRPr="00B039CD" w:rsidRDefault="004F2555" w:rsidP="007637A4">
            <w:pPr>
              <w:spacing w:before="240"/>
              <w:rPr>
                <w:rFonts w:ascii="Arial" w:hAnsi="Arial" w:cs="Arial"/>
                <w:sz w:val="24"/>
                <w:szCs w:val="24"/>
              </w:rPr>
            </w:pPr>
            <w:r>
              <w:rPr>
                <w:rFonts w:ascii="Arial" w:hAnsi="Arial" w:cs="Arial"/>
                <w:sz w:val="24"/>
                <w:szCs w:val="24"/>
              </w:rPr>
              <w:t xml:space="preserve">Acknowledgement to </w:t>
            </w:r>
            <w:proofErr w:type="gramStart"/>
            <w:r>
              <w:rPr>
                <w:rFonts w:ascii="Arial" w:hAnsi="Arial" w:cs="Arial"/>
                <w:sz w:val="24"/>
                <w:szCs w:val="24"/>
              </w:rPr>
              <w:t>complainant(</w:t>
            </w:r>
            <w:proofErr w:type="gramEnd"/>
            <w:r>
              <w:rPr>
                <w:rFonts w:ascii="Arial" w:hAnsi="Arial" w:cs="Arial"/>
                <w:sz w:val="24"/>
                <w:szCs w:val="24"/>
              </w:rPr>
              <w:t>annexure: 23 (</w:t>
            </w:r>
            <w:r w:rsidRPr="00380246">
              <w:rPr>
                <w:b/>
                <w:sz w:val="24"/>
              </w:rPr>
              <w:t>COMPLAINT ACKNOWLEDGEMENT</w:t>
            </w:r>
            <w:r>
              <w:rPr>
                <w:b/>
                <w:sz w:val="24"/>
              </w:rPr>
              <w:t>)</w:t>
            </w:r>
          </w:p>
        </w:tc>
      </w:tr>
      <w:tr w:rsidR="004F2555" w:rsidRPr="00B039CD" w14:paraId="21B386F4" w14:textId="77777777" w:rsidTr="007637A4">
        <w:tc>
          <w:tcPr>
            <w:tcW w:w="3528" w:type="dxa"/>
          </w:tcPr>
          <w:p w14:paraId="776E20AC" w14:textId="77777777" w:rsidR="004F2555" w:rsidRDefault="004F2555" w:rsidP="007637A4">
            <w:pPr>
              <w:rPr>
                <w:rFonts w:ascii="Arial" w:hAnsi="Arial" w:cs="Arial"/>
              </w:rPr>
            </w:pPr>
            <w:r>
              <w:rPr>
                <w:rFonts w:ascii="Arial" w:hAnsi="Arial" w:cs="Arial"/>
              </w:rPr>
              <w:t>Forward</w:t>
            </w:r>
          </w:p>
        </w:tc>
        <w:tc>
          <w:tcPr>
            <w:tcW w:w="1710" w:type="dxa"/>
          </w:tcPr>
          <w:p w14:paraId="56E866C3" w14:textId="77777777" w:rsidR="004F2555" w:rsidRDefault="004F2555" w:rsidP="007637A4">
            <w:pPr>
              <w:rPr>
                <w:rFonts w:ascii="Arial" w:hAnsi="Arial" w:cs="Arial"/>
                <w:sz w:val="24"/>
                <w:szCs w:val="24"/>
              </w:rPr>
            </w:pPr>
            <w:r>
              <w:rPr>
                <w:rFonts w:ascii="Arial" w:hAnsi="Arial" w:cs="Arial"/>
                <w:sz w:val="24"/>
                <w:szCs w:val="24"/>
              </w:rPr>
              <w:t>Button</w:t>
            </w:r>
          </w:p>
        </w:tc>
        <w:tc>
          <w:tcPr>
            <w:tcW w:w="3078" w:type="dxa"/>
          </w:tcPr>
          <w:p w14:paraId="2CBB1F7B" w14:textId="77777777" w:rsidR="004F2555" w:rsidRDefault="004F2555" w:rsidP="007637A4">
            <w:pPr>
              <w:rPr>
                <w:rFonts w:ascii="Arial" w:hAnsi="Arial" w:cs="Arial"/>
                <w:sz w:val="24"/>
                <w:szCs w:val="24"/>
              </w:rPr>
            </w:pPr>
            <w:r>
              <w:rPr>
                <w:rFonts w:ascii="Arial" w:hAnsi="Arial" w:cs="Arial"/>
                <w:sz w:val="24"/>
                <w:szCs w:val="24"/>
              </w:rPr>
              <w:t>Forward to BHQ/BFO</w:t>
            </w:r>
          </w:p>
        </w:tc>
      </w:tr>
      <w:tr w:rsidR="004F2555" w:rsidRPr="00B039CD" w14:paraId="1078CF97" w14:textId="77777777" w:rsidTr="007637A4">
        <w:tc>
          <w:tcPr>
            <w:tcW w:w="3528" w:type="dxa"/>
          </w:tcPr>
          <w:p w14:paraId="7F4D0D3D" w14:textId="77777777" w:rsidR="004F2555" w:rsidRDefault="004F2555" w:rsidP="007637A4">
            <w:pPr>
              <w:rPr>
                <w:rFonts w:ascii="Arial" w:hAnsi="Arial" w:cs="Arial"/>
              </w:rPr>
            </w:pPr>
            <w:r>
              <w:rPr>
                <w:rFonts w:ascii="Arial" w:hAnsi="Arial" w:cs="Arial"/>
              </w:rPr>
              <w:t>Remarks</w:t>
            </w:r>
          </w:p>
        </w:tc>
        <w:tc>
          <w:tcPr>
            <w:tcW w:w="1710" w:type="dxa"/>
          </w:tcPr>
          <w:p w14:paraId="4A01CBC1" w14:textId="77777777" w:rsidR="004F2555" w:rsidRDefault="000A12A2" w:rsidP="007637A4">
            <w:pPr>
              <w:rPr>
                <w:rFonts w:ascii="Arial" w:hAnsi="Arial" w:cs="Arial"/>
                <w:sz w:val="24"/>
                <w:szCs w:val="24"/>
              </w:rPr>
            </w:pPr>
            <w:proofErr w:type="spellStart"/>
            <w:r>
              <w:rPr>
                <w:rFonts w:ascii="Arial" w:hAnsi="Arial" w:cs="Arial"/>
                <w:sz w:val="24"/>
                <w:szCs w:val="24"/>
              </w:rPr>
              <w:t>T</w:t>
            </w:r>
            <w:r w:rsidR="004F2555">
              <w:rPr>
                <w:rFonts w:ascii="Arial" w:hAnsi="Arial" w:cs="Arial"/>
                <w:sz w:val="24"/>
                <w:szCs w:val="24"/>
              </w:rPr>
              <w:t>extarea</w:t>
            </w:r>
            <w:proofErr w:type="spellEnd"/>
          </w:p>
        </w:tc>
        <w:tc>
          <w:tcPr>
            <w:tcW w:w="3078" w:type="dxa"/>
          </w:tcPr>
          <w:p w14:paraId="41F288D9" w14:textId="77777777" w:rsidR="004F2555" w:rsidRDefault="004F2555" w:rsidP="007637A4">
            <w:pPr>
              <w:rPr>
                <w:rFonts w:ascii="Arial" w:hAnsi="Arial" w:cs="Arial"/>
                <w:sz w:val="24"/>
                <w:szCs w:val="24"/>
              </w:rPr>
            </w:pPr>
            <w:r>
              <w:rPr>
                <w:rFonts w:ascii="Arial" w:hAnsi="Arial" w:cs="Arial"/>
                <w:sz w:val="24"/>
                <w:szCs w:val="24"/>
              </w:rPr>
              <w:t>Forward note</w:t>
            </w:r>
          </w:p>
        </w:tc>
      </w:tr>
    </w:tbl>
    <w:p w14:paraId="05C096C5" w14:textId="77777777" w:rsidR="000A12A2" w:rsidRDefault="000A12A2" w:rsidP="004F2555">
      <w:pPr>
        <w:pStyle w:val="Heading2"/>
        <w:ind w:left="1350"/>
      </w:pPr>
      <w:r>
        <w:tab/>
      </w:r>
    </w:p>
    <w:p w14:paraId="4864BEE9" w14:textId="77777777" w:rsidR="000A12A2" w:rsidRDefault="000A12A2" w:rsidP="007E0F57">
      <w:pPr>
        <w:pStyle w:val="Heading2"/>
        <w:numPr>
          <w:ilvl w:val="3"/>
          <w:numId w:val="1"/>
        </w:numPr>
        <w:ind w:left="1260" w:firstLine="0"/>
        <w:rPr>
          <w:rFonts w:ascii="Arial" w:hAnsi="Arial" w:cs="Arial"/>
          <w:color w:val="auto"/>
          <w:sz w:val="24"/>
          <w:szCs w:val="24"/>
        </w:rPr>
      </w:pPr>
      <w:bookmarkStart w:id="218" w:name="_Toc53515001"/>
      <w:r>
        <w:rPr>
          <w:rFonts w:ascii="Arial" w:hAnsi="Arial" w:cs="Arial"/>
          <w:color w:val="auto"/>
          <w:sz w:val="24"/>
          <w:szCs w:val="24"/>
        </w:rPr>
        <w:t>Forward (Role)</w:t>
      </w:r>
      <w:bookmarkEnd w:id="218"/>
    </w:p>
    <w:p w14:paraId="5BFCC516" w14:textId="77777777" w:rsidR="004F2555" w:rsidRDefault="004F2555" w:rsidP="004F2555"/>
    <w:tbl>
      <w:tblPr>
        <w:tblStyle w:val="TableGrid"/>
        <w:tblW w:w="0" w:type="auto"/>
        <w:tblInd w:w="1260" w:type="dxa"/>
        <w:tblLook w:val="04A0" w:firstRow="1" w:lastRow="0" w:firstColumn="1" w:lastColumn="0" w:noHBand="0" w:noVBand="1"/>
      </w:tblPr>
      <w:tblGrid>
        <w:gridCol w:w="3528"/>
        <w:gridCol w:w="1710"/>
        <w:gridCol w:w="3078"/>
      </w:tblGrid>
      <w:tr w:rsidR="004F2555" w:rsidRPr="00B039CD" w14:paraId="3F70EF5D" w14:textId="77777777" w:rsidTr="007637A4">
        <w:tc>
          <w:tcPr>
            <w:tcW w:w="3528" w:type="dxa"/>
            <w:shd w:val="clear" w:color="auto" w:fill="FDE9D9" w:themeFill="accent6" w:themeFillTint="33"/>
          </w:tcPr>
          <w:p w14:paraId="0B21D209" w14:textId="77777777" w:rsidR="004F2555" w:rsidRPr="00B039CD" w:rsidRDefault="004F2555" w:rsidP="007637A4">
            <w:pPr>
              <w:jc w:val="center"/>
              <w:rPr>
                <w:rFonts w:ascii="Arial" w:hAnsi="Arial" w:cs="Arial"/>
                <w:sz w:val="24"/>
                <w:szCs w:val="24"/>
              </w:rPr>
            </w:pPr>
            <w:r w:rsidRPr="00B039CD">
              <w:rPr>
                <w:rFonts w:ascii="Arial" w:hAnsi="Arial" w:cs="Arial"/>
                <w:sz w:val="24"/>
                <w:szCs w:val="24"/>
              </w:rPr>
              <w:t>Field Name</w:t>
            </w:r>
          </w:p>
        </w:tc>
        <w:tc>
          <w:tcPr>
            <w:tcW w:w="1710" w:type="dxa"/>
            <w:shd w:val="clear" w:color="auto" w:fill="FDE9D9" w:themeFill="accent6" w:themeFillTint="33"/>
          </w:tcPr>
          <w:p w14:paraId="2B834C1B" w14:textId="77777777" w:rsidR="004F2555" w:rsidRPr="00B039CD" w:rsidRDefault="004F2555" w:rsidP="007637A4">
            <w:pPr>
              <w:jc w:val="center"/>
              <w:rPr>
                <w:rFonts w:ascii="Arial" w:hAnsi="Arial" w:cs="Arial"/>
                <w:sz w:val="24"/>
                <w:szCs w:val="24"/>
              </w:rPr>
            </w:pPr>
            <w:r w:rsidRPr="00B039CD">
              <w:rPr>
                <w:rFonts w:ascii="Arial" w:hAnsi="Arial" w:cs="Arial"/>
                <w:sz w:val="24"/>
                <w:szCs w:val="24"/>
              </w:rPr>
              <w:t>Input Type</w:t>
            </w:r>
          </w:p>
        </w:tc>
        <w:tc>
          <w:tcPr>
            <w:tcW w:w="3078" w:type="dxa"/>
            <w:shd w:val="clear" w:color="auto" w:fill="FDE9D9" w:themeFill="accent6" w:themeFillTint="33"/>
          </w:tcPr>
          <w:p w14:paraId="670B816C" w14:textId="77777777" w:rsidR="004F2555" w:rsidRPr="00B039CD" w:rsidRDefault="004F2555" w:rsidP="007637A4">
            <w:pPr>
              <w:jc w:val="center"/>
              <w:rPr>
                <w:rFonts w:ascii="Arial" w:hAnsi="Arial" w:cs="Arial"/>
                <w:sz w:val="24"/>
                <w:szCs w:val="24"/>
              </w:rPr>
            </w:pPr>
            <w:r w:rsidRPr="00B039CD">
              <w:rPr>
                <w:rFonts w:ascii="Arial" w:hAnsi="Arial" w:cs="Arial"/>
                <w:sz w:val="24"/>
                <w:szCs w:val="24"/>
              </w:rPr>
              <w:t>Validation</w:t>
            </w:r>
          </w:p>
        </w:tc>
      </w:tr>
      <w:tr w:rsidR="004F2555" w:rsidRPr="00B039CD" w14:paraId="21DA1AF8" w14:textId="77777777" w:rsidTr="007637A4">
        <w:tc>
          <w:tcPr>
            <w:tcW w:w="3528" w:type="dxa"/>
          </w:tcPr>
          <w:p w14:paraId="6A9BA889" w14:textId="77777777" w:rsidR="004F2555" w:rsidRDefault="004F2555" w:rsidP="007637A4">
            <w:pPr>
              <w:rPr>
                <w:rFonts w:ascii="Arial" w:hAnsi="Arial" w:cs="Arial"/>
              </w:rPr>
            </w:pPr>
            <w:r>
              <w:rPr>
                <w:rFonts w:ascii="Arial" w:hAnsi="Arial" w:cs="Arial"/>
              </w:rPr>
              <w:t>Forward to BHQ</w:t>
            </w:r>
          </w:p>
        </w:tc>
        <w:tc>
          <w:tcPr>
            <w:tcW w:w="1710" w:type="dxa"/>
          </w:tcPr>
          <w:p w14:paraId="709D833B" w14:textId="77777777" w:rsidR="004F2555" w:rsidRDefault="004F2555" w:rsidP="007637A4">
            <w:pPr>
              <w:rPr>
                <w:rFonts w:ascii="Arial" w:hAnsi="Arial" w:cs="Arial"/>
                <w:sz w:val="24"/>
                <w:szCs w:val="24"/>
              </w:rPr>
            </w:pPr>
            <w:r>
              <w:rPr>
                <w:rFonts w:ascii="Arial" w:hAnsi="Arial" w:cs="Arial"/>
                <w:sz w:val="24"/>
                <w:szCs w:val="24"/>
              </w:rPr>
              <w:t>Select</w:t>
            </w:r>
          </w:p>
        </w:tc>
        <w:tc>
          <w:tcPr>
            <w:tcW w:w="3078" w:type="dxa"/>
          </w:tcPr>
          <w:p w14:paraId="65C06B1D" w14:textId="77777777" w:rsidR="004F2555" w:rsidRDefault="004F2555" w:rsidP="007637A4">
            <w:pPr>
              <w:rPr>
                <w:rFonts w:ascii="Arial" w:hAnsi="Arial" w:cs="Arial"/>
                <w:sz w:val="24"/>
                <w:szCs w:val="24"/>
              </w:rPr>
            </w:pPr>
            <w:r>
              <w:rPr>
                <w:rFonts w:ascii="Arial" w:hAnsi="Arial" w:cs="Arial"/>
                <w:sz w:val="24"/>
                <w:szCs w:val="24"/>
              </w:rPr>
              <w:t xml:space="preserve">Pull from </w:t>
            </w:r>
            <w:proofErr w:type="gramStart"/>
            <w:r>
              <w:rPr>
                <w:rFonts w:ascii="Arial" w:hAnsi="Arial" w:cs="Arial"/>
                <w:sz w:val="24"/>
                <w:szCs w:val="24"/>
              </w:rPr>
              <w:t>masters(</w:t>
            </w:r>
            <w:proofErr w:type="gramEnd"/>
            <w:r>
              <w:rPr>
                <w:rFonts w:ascii="Arial" w:hAnsi="Arial" w:cs="Arial"/>
                <w:sz w:val="24"/>
                <w:szCs w:val="24"/>
              </w:rPr>
              <w:t>BHQ Staff)</w:t>
            </w:r>
          </w:p>
        </w:tc>
      </w:tr>
      <w:tr w:rsidR="004F2555" w:rsidRPr="00B039CD" w14:paraId="2CC5CD4E" w14:textId="77777777" w:rsidTr="007637A4">
        <w:tc>
          <w:tcPr>
            <w:tcW w:w="3528" w:type="dxa"/>
          </w:tcPr>
          <w:p w14:paraId="474950FE" w14:textId="77777777" w:rsidR="004F2555" w:rsidRDefault="004F2555" w:rsidP="007637A4">
            <w:pPr>
              <w:rPr>
                <w:rFonts w:ascii="Arial" w:hAnsi="Arial" w:cs="Arial"/>
              </w:rPr>
            </w:pPr>
            <w:r>
              <w:rPr>
                <w:rFonts w:ascii="Arial" w:hAnsi="Arial" w:cs="Arial"/>
              </w:rPr>
              <w:t>Forward to BFO</w:t>
            </w:r>
          </w:p>
        </w:tc>
        <w:tc>
          <w:tcPr>
            <w:tcW w:w="1710" w:type="dxa"/>
          </w:tcPr>
          <w:p w14:paraId="62B50340" w14:textId="77777777" w:rsidR="004F2555" w:rsidRDefault="004F2555" w:rsidP="007637A4">
            <w:pPr>
              <w:rPr>
                <w:rFonts w:ascii="Arial" w:hAnsi="Arial" w:cs="Arial"/>
                <w:sz w:val="24"/>
                <w:szCs w:val="24"/>
              </w:rPr>
            </w:pPr>
            <w:r>
              <w:rPr>
                <w:rFonts w:ascii="Arial" w:hAnsi="Arial" w:cs="Arial"/>
                <w:sz w:val="24"/>
                <w:szCs w:val="24"/>
              </w:rPr>
              <w:t>Select</w:t>
            </w:r>
          </w:p>
        </w:tc>
        <w:tc>
          <w:tcPr>
            <w:tcW w:w="3078" w:type="dxa"/>
          </w:tcPr>
          <w:p w14:paraId="554AAC6E" w14:textId="77777777" w:rsidR="004F2555" w:rsidRDefault="004F2555" w:rsidP="007637A4">
            <w:pPr>
              <w:rPr>
                <w:rFonts w:ascii="Arial" w:hAnsi="Arial" w:cs="Arial"/>
                <w:sz w:val="24"/>
                <w:szCs w:val="24"/>
              </w:rPr>
            </w:pPr>
            <w:r>
              <w:rPr>
                <w:rFonts w:ascii="Arial" w:hAnsi="Arial" w:cs="Arial"/>
                <w:sz w:val="24"/>
                <w:szCs w:val="24"/>
              </w:rPr>
              <w:t xml:space="preserve">Pull from </w:t>
            </w:r>
            <w:proofErr w:type="gramStart"/>
            <w:r>
              <w:rPr>
                <w:rFonts w:ascii="Arial" w:hAnsi="Arial" w:cs="Arial"/>
                <w:sz w:val="24"/>
                <w:szCs w:val="24"/>
              </w:rPr>
              <w:t>masters(</w:t>
            </w:r>
            <w:proofErr w:type="gramEnd"/>
            <w:r>
              <w:rPr>
                <w:rFonts w:ascii="Arial" w:hAnsi="Arial" w:cs="Arial"/>
                <w:sz w:val="24"/>
                <w:szCs w:val="24"/>
              </w:rPr>
              <w:t>BFO Staff)</w:t>
            </w:r>
          </w:p>
        </w:tc>
      </w:tr>
      <w:tr w:rsidR="004F2555" w:rsidRPr="00B039CD" w14:paraId="0FAB97ED" w14:textId="77777777" w:rsidTr="007637A4">
        <w:tc>
          <w:tcPr>
            <w:tcW w:w="3528" w:type="dxa"/>
          </w:tcPr>
          <w:p w14:paraId="3B61FEE8" w14:textId="77777777" w:rsidR="004F2555" w:rsidRDefault="004F2555" w:rsidP="007637A4">
            <w:pPr>
              <w:rPr>
                <w:rFonts w:ascii="Arial" w:hAnsi="Arial" w:cs="Arial"/>
              </w:rPr>
            </w:pPr>
            <w:r>
              <w:rPr>
                <w:rFonts w:ascii="Arial" w:hAnsi="Arial" w:cs="Arial"/>
              </w:rPr>
              <w:t>Forward</w:t>
            </w:r>
          </w:p>
        </w:tc>
        <w:tc>
          <w:tcPr>
            <w:tcW w:w="1710" w:type="dxa"/>
          </w:tcPr>
          <w:p w14:paraId="397CCE64" w14:textId="77777777" w:rsidR="004F2555" w:rsidRDefault="004F2555" w:rsidP="007637A4">
            <w:pPr>
              <w:rPr>
                <w:rFonts w:ascii="Arial" w:hAnsi="Arial" w:cs="Arial"/>
                <w:sz w:val="24"/>
                <w:szCs w:val="24"/>
              </w:rPr>
            </w:pPr>
            <w:r>
              <w:rPr>
                <w:rFonts w:ascii="Arial" w:hAnsi="Arial" w:cs="Arial"/>
                <w:sz w:val="24"/>
                <w:szCs w:val="24"/>
              </w:rPr>
              <w:t>Button</w:t>
            </w:r>
          </w:p>
        </w:tc>
        <w:tc>
          <w:tcPr>
            <w:tcW w:w="3078" w:type="dxa"/>
          </w:tcPr>
          <w:p w14:paraId="0406B071" w14:textId="77777777" w:rsidR="004F2555" w:rsidRDefault="004F2555" w:rsidP="007637A4">
            <w:pPr>
              <w:rPr>
                <w:rFonts w:ascii="Arial" w:hAnsi="Arial" w:cs="Arial"/>
                <w:sz w:val="24"/>
                <w:szCs w:val="24"/>
              </w:rPr>
            </w:pPr>
            <w:r>
              <w:rPr>
                <w:rFonts w:ascii="Arial" w:hAnsi="Arial" w:cs="Arial"/>
                <w:sz w:val="24"/>
                <w:szCs w:val="24"/>
              </w:rPr>
              <w:t>Forward to BHQ/BFO</w:t>
            </w:r>
          </w:p>
        </w:tc>
      </w:tr>
    </w:tbl>
    <w:p w14:paraId="44F00D67" w14:textId="77777777" w:rsidR="004F2555" w:rsidRDefault="004F2555" w:rsidP="004F2555"/>
    <w:p w14:paraId="483F0BFF" w14:textId="77777777" w:rsidR="000A12A2" w:rsidRDefault="000A12A2" w:rsidP="007E0F57">
      <w:pPr>
        <w:pStyle w:val="Heading2"/>
        <w:numPr>
          <w:ilvl w:val="2"/>
          <w:numId w:val="1"/>
        </w:numPr>
        <w:ind w:hanging="360"/>
        <w:rPr>
          <w:rFonts w:ascii="Arial" w:hAnsi="Arial" w:cs="Arial"/>
          <w:color w:val="auto"/>
          <w:sz w:val="24"/>
          <w:szCs w:val="24"/>
        </w:rPr>
      </w:pPr>
      <w:bookmarkStart w:id="219" w:name="_Toc53515002"/>
      <w:r>
        <w:rPr>
          <w:rFonts w:ascii="Arial" w:hAnsi="Arial" w:cs="Arial"/>
          <w:color w:val="auto"/>
          <w:sz w:val="24"/>
          <w:szCs w:val="24"/>
        </w:rPr>
        <w:t>BAFRA Field Office (User)</w:t>
      </w:r>
      <w:bookmarkEnd w:id="219"/>
    </w:p>
    <w:p w14:paraId="35BC1ED6" w14:textId="77777777" w:rsidR="000A12A2" w:rsidRDefault="000A12A2" w:rsidP="004F2555"/>
    <w:p w14:paraId="0CF7D27C" w14:textId="77777777" w:rsidR="004F2555" w:rsidRPr="000A12A2" w:rsidRDefault="004F2555" w:rsidP="007E0F57">
      <w:pPr>
        <w:pStyle w:val="ListParagraph"/>
        <w:numPr>
          <w:ilvl w:val="3"/>
          <w:numId w:val="1"/>
        </w:numPr>
        <w:ind w:hanging="450"/>
        <w:rPr>
          <w:rFonts w:ascii="Arial" w:hAnsi="Arial" w:cs="Arial"/>
          <w:sz w:val="24"/>
          <w:szCs w:val="24"/>
        </w:rPr>
      </w:pPr>
      <w:r w:rsidRPr="000A12A2">
        <w:rPr>
          <w:rFonts w:ascii="Arial" w:hAnsi="Arial" w:cs="Arial"/>
          <w:b/>
          <w:bCs/>
          <w:sz w:val="24"/>
          <w:szCs w:val="24"/>
        </w:rPr>
        <w:t>Investigation (role)</w:t>
      </w:r>
    </w:p>
    <w:p w14:paraId="1A529140" w14:textId="77777777" w:rsidR="004F2555" w:rsidRDefault="004F2555" w:rsidP="004F2555">
      <w:pPr>
        <w:rPr>
          <w:rFonts w:ascii="Arial" w:hAnsi="Arial" w:cs="Arial"/>
          <w:sz w:val="24"/>
          <w:szCs w:val="24"/>
        </w:rPr>
      </w:pPr>
      <w:r>
        <w:rPr>
          <w:rFonts w:ascii="Arial" w:hAnsi="Arial" w:cs="Arial"/>
          <w:sz w:val="24"/>
          <w:szCs w:val="24"/>
        </w:rPr>
        <w:t xml:space="preserve">                   ** submit report for investigation using inspection role to BHQ</w:t>
      </w:r>
    </w:p>
    <w:p w14:paraId="6C9B128C" w14:textId="77777777" w:rsidR="000A12A2" w:rsidRDefault="000A12A2" w:rsidP="004F2555">
      <w:pPr>
        <w:rPr>
          <w:rFonts w:ascii="Arial" w:hAnsi="Arial" w:cs="Arial"/>
          <w:sz w:val="24"/>
          <w:szCs w:val="24"/>
        </w:rPr>
      </w:pPr>
    </w:p>
    <w:p w14:paraId="14237DF2" w14:textId="77777777" w:rsidR="000A12A2" w:rsidRDefault="000A12A2" w:rsidP="007E0F57">
      <w:pPr>
        <w:pStyle w:val="Heading2"/>
        <w:numPr>
          <w:ilvl w:val="2"/>
          <w:numId w:val="1"/>
        </w:numPr>
        <w:ind w:hanging="360"/>
        <w:rPr>
          <w:rFonts w:ascii="Arial" w:hAnsi="Arial" w:cs="Arial"/>
          <w:color w:val="auto"/>
          <w:sz w:val="24"/>
          <w:szCs w:val="24"/>
        </w:rPr>
      </w:pPr>
      <w:bookmarkStart w:id="220" w:name="_Toc53515003"/>
      <w:r>
        <w:rPr>
          <w:rFonts w:ascii="Arial" w:hAnsi="Arial" w:cs="Arial"/>
          <w:color w:val="auto"/>
          <w:sz w:val="24"/>
          <w:szCs w:val="24"/>
        </w:rPr>
        <w:lastRenderedPageBreak/>
        <w:t>BAFRA HQ (User)</w:t>
      </w:r>
      <w:bookmarkEnd w:id="220"/>
    </w:p>
    <w:p w14:paraId="30A374C6" w14:textId="77777777" w:rsidR="000A12A2" w:rsidRDefault="000A12A2" w:rsidP="004F2555">
      <w:pPr>
        <w:rPr>
          <w:rFonts w:ascii="Arial" w:hAnsi="Arial" w:cs="Arial"/>
          <w:sz w:val="24"/>
          <w:szCs w:val="24"/>
        </w:rPr>
      </w:pPr>
    </w:p>
    <w:p w14:paraId="09C38AD4" w14:textId="77777777" w:rsidR="000A12A2" w:rsidRDefault="000A12A2" w:rsidP="004F2555">
      <w:pPr>
        <w:rPr>
          <w:rFonts w:ascii="Arial" w:hAnsi="Arial" w:cs="Arial"/>
          <w:sz w:val="24"/>
          <w:szCs w:val="24"/>
        </w:rPr>
      </w:pPr>
    </w:p>
    <w:p w14:paraId="2DB191A7" w14:textId="77777777" w:rsidR="004F2555" w:rsidRPr="000A12A2" w:rsidRDefault="004F2555" w:rsidP="007E0F57">
      <w:pPr>
        <w:pStyle w:val="ListParagraph"/>
        <w:numPr>
          <w:ilvl w:val="2"/>
          <w:numId w:val="1"/>
        </w:numPr>
        <w:ind w:hanging="180"/>
        <w:rPr>
          <w:rFonts w:ascii="Arial" w:hAnsi="Arial" w:cs="Arial"/>
          <w:sz w:val="24"/>
          <w:szCs w:val="24"/>
        </w:rPr>
      </w:pPr>
      <w:r w:rsidRPr="000A12A2">
        <w:rPr>
          <w:rFonts w:ascii="Arial" w:hAnsi="Arial" w:cs="Arial"/>
          <w:b/>
          <w:bCs/>
          <w:sz w:val="24"/>
          <w:szCs w:val="24"/>
        </w:rPr>
        <w:t>Inform investigation (role)</w:t>
      </w:r>
    </w:p>
    <w:p w14:paraId="102D74B5" w14:textId="77777777" w:rsidR="004F2555" w:rsidRPr="000A12A2" w:rsidRDefault="004F2555" w:rsidP="004F2555">
      <w:pPr>
        <w:spacing w:before="240"/>
        <w:ind w:left="1440" w:hanging="1170"/>
        <w:rPr>
          <w:rFonts w:ascii="Arial" w:hAnsi="Arial" w:cs="Arial"/>
          <w:b/>
          <w:sz w:val="24"/>
          <w:szCs w:val="24"/>
        </w:rPr>
      </w:pPr>
      <w:r w:rsidRPr="000A12A2">
        <w:rPr>
          <w:rFonts w:ascii="Arial" w:hAnsi="Arial" w:cs="Arial"/>
          <w:sz w:val="24"/>
          <w:szCs w:val="24"/>
        </w:rPr>
        <w:t xml:space="preserve">               ** After investigation, send annexure 24.  (</w:t>
      </w:r>
      <w:r w:rsidRPr="000A12A2">
        <w:rPr>
          <w:rFonts w:ascii="Arial" w:hAnsi="Arial" w:cs="Arial"/>
          <w:b/>
          <w:sz w:val="24"/>
          <w:szCs w:val="24"/>
        </w:rPr>
        <w:t>INFORMING CLOSURE OF COMPLAINT)</w:t>
      </w:r>
    </w:p>
    <w:p w14:paraId="3AE310B5" w14:textId="77777777" w:rsidR="004F2555" w:rsidRPr="000A12A2" w:rsidRDefault="004F2555" w:rsidP="007E0F57">
      <w:pPr>
        <w:pStyle w:val="ListParagraph"/>
        <w:numPr>
          <w:ilvl w:val="3"/>
          <w:numId w:val="1"/>
        </w:numPr>
        <w:spacing w:before="240"/>
        <w:ind w:hanging="180"/>
        <w:rPr>
          <w:rFonts w:ascii="Arial" w:hAnsi="Arial" w:cs="Arial"/>
          <w:b/>
          <w:sz w:val="24"/>
          <w:szCs w:val="24"/>
        </w:rPr>
      </w:pPr>
      <w:r w:rsidRPr="000A12A2">
        <w:rPr>
          <w:rFonts w:ascii="Arial" w:hAnsi="Arial" w:cs="Arial"/>
          <w:b/>
          <w:sz w:val="24"/>
          <w:szCs w:val="24"/>
        </w:rPr>
        <w:t>investigation (role)</w:t>
      </w:r>
    </w:p>
    <w:p w14:paraId="3404B823" w14:textId="77777777" w:rsidR="004F2555" w:rsidRPr="000A12A2" w:rsidRDefault="004F2555" w:rsidP="004F2555">
      <w:pPr>
        <w:spacing w:before="240"/>
        <w:ind w:left="1440" w:hanging="1170"/>
        <w:rPr>
          <w:rFonts w:ascii="Arial" w:hAnsi="Arial" w:cs="Arial"/>
          <w:sz w:val="24"/>
          <w:szCs w:val="24"/>
        </w:rPr>
      </w:pPr>
      <w:r w:rsidRPr="000A12A2">
        <w:rPr>
          <w:rFonts w:ascii="Arial" w:hAnsi="Arial" w:cs="Arial"/>
          <w:sz w:val="24"/>
          <w:szCs w:val="24"/>
        </w:rPr>
        <w:t xml:space="preserve">** submit report for investigation using inspection role. </w:t>
      </w:r>
    </w:p>
    <w:p w14:paraId="3418DC06" w14:textId="77777777" w:rsidR="004F2555" w:rsidRDefault="004F2555" w:rsidP="004F2555">
      <w:pPr>
        <w:rPr>
          <w:rFonts w:ascii="Arial" w:hAnsi="Arial" w:cs="Arial"/>
          <w:sz w:val="24"/>
          <w:szCs w:val="24"/>
        </w:rPr>
      </w:pPr>
    </w:p>
    <w:p w14:paraId="38BDACB2" w14:textId="77777777" w:rsidR="004808A2" w:rsidRDefault="004808A2" w:rsidP="004F2555">
      <w:pPr>
        <w:rPr>
          <w:rFonts w:ascii="Arial" w:hAnsi="Arial" w:cs="Arial"/>
          <w:sz w:val="24"/>
          <w:szCs w:val="24"/>
        </w:rPr>
      </w:pPr>
    </w:p>
    <w:p w14:paraId="5F96EC53" w14:textId="77777777" w:rsidR="004808A2" w:rsidRDefault="004808A2" w:rsidP="004F2555">
      <w:pPr>
        <w:rPr>
          <w:rFonts w:ascii="Arial" w:hAnsi="Arial" w:cs="Arial"/>
          <w:sz w:val="24"/>
          <w:szCs w:val="24"/>
        </w:rPr>
      </w:pPr>
    </w:p>
    <w:p w14:paraId="3BF506D1" w14:textId="77777777" w:rsidR="004808A2" w:rsidRDefault="004808A2" w:rsidP="004F2555">
      <w:pPr>
        <w:rPr>
          <w:rFonts w:ascii="Arial" w:hAnsi="Arial" w:cs="Arial"/>
          <w:sz w:val="24"/>
          <w:szCs w:val="24"/>
        </w:rPr>
      </w:pPr>
    </w:p>
    <w:p w14:paraId="42135186" w14:textId="77777777" w:rsidR="004808A2" w:rsidRDefault="004808A2" w:rsidP="004F2555">
      <w:pPr>
        <w:rPr>
          <w:rFonts w:ascii="Arial" w:hAnsi="Arial" w:cs="Arial"/>
          <w:sz w:val="24"/>
          <w:szCs w:val="24"/>
        </w:rPr>
      </w:pPr>
    </w:p>
    <w:p w14:paraId="7A2B5419" w14:textId="77777777" w:rsidR="004808A2" w:rsidRDefault="004808A2" w:rsidP="004F2555">
      <w:pPr>
        <w:rPr>
          <w:rFonts w:ascii="Arial" w:hAnsi="Arial" w:cs="Arial"/>
          <w:sz w:val="24"/>
          <w:szCs w:val="24"/>
        </w:rPr>
      </w:pPr>
    </w:p>
    <w:p w14:paraId="6B463BCA" w14:textId="77777777" w:rsidR="004808A2" w:rsidRDefault="004808A2" w:rsidP="004F2555">
      <w:pPr>
        <w:rPr>
          <w:rFonts w:ascii="Arial" w:hAnsi="Arial" w:cs="Arial"/>
          <w:sz w:val="24"/>
          <w:szCs w:val="24"/>
        </w:rPr>
      </w:pPr>
    </w:p>
    <w:p w14:paraId="0070A634" w14:textId="77777777" w:rsidR="004808A2" w:rsidRDefault="004808A2" w:rsidP="004F2555">
      <w:pPr>
        <w:rPr>
          <w:rFonts w:ascii="Arial" w:hAnsi="Arial" w:cs="Arial"/>
          <w:sz w:val="24"/>
          <w:szCs w:val="24"/>
        </w:rPr>
      </w:pPr>
    </w:p>
    <w:p w14:paraId="7CA4C911" w14:textId="77777777" w:rsidR="004808A2" w:rsidRDefault="004808A2" w:rsidP="004F2555">
      <w:pPr>
        <w:rPr>
          <w:rFonts w:ascii="Arial" w:hAnsi="Arial" w:cs="Arial"/>
          <w:sz w:val="24"/>
          <w:szCs w:val="24"/>
        </w:rPr>
      </w:pPr>
    </w:p>
    <w:p w14:paraId="58C28983" w14:textId="77777777" w:rsidR="004808A2" w:rsidRDefault="004808A2" w:rsidP="004F2555">
      <w:pPr>
        <w:rPr>
          <w:rFonts w:ascii="Arial" w:hAnsi="Arial" w:cs="Arial"/>
          <w:sz w:val="24"/>
          <w:szCs w:val="24"/>
        </w:rPr>
      </w:pPr>
    </w:p>
    <w:p w14:paraId="3A224107" w14:textId="77777777" w:rsidR="004808A2" w:rsidRDefault="004808A2" w:rsidP="004F2555">
      <w:pPr>
        <w:rPr>
          <w:rFonts w:ascii="Arial" w:hAnsi="Arial" w:cs="Arial"/>
          <w:sz w:val="24"/>
          <w:szCs w:val="24"/>
        </w:rPr>
      </w:pPr>
    </w:p>
    <w:p w14:paraId="4F258C99" w14:textId="77777777" w:rsidR="004808A2" w:rsidRDefault="004808A2" w:rsidP="004F2555">
      <w:pPr>
        <w:rPr>
          <w:rFonts w:ascii="Arial" w:hAnsi="Arial" w:cs="Arial"/>
          <w:sz w:val="24"/>
          <w:szCs w:val="24"/>
        </w:rPr>
      </w:pPr>
    </w:p>
    <w:p w14:paraId="6E8FA85D" w14:textId="77777777" w:rsidR="004808A2" w:rsidRDefault="004808A2" w:rsidP="004F2555">
      <w:pPr>
        <w:rPr>
          <w:rFonts w:ascii="Arial" w:hAnsi="Arial" w:cs="Arial"/>
          <w:sz w:val="24"/>
          <w:szCs w:val="24"/>
        </w:rPr>
      </w:pPr>
    </w:p>
    <w:p w14:paraId="183AEF60" w14:textId="77777777" w:rsidR="004808A2" w:rsidRDefault="004808A2" w:rsidP="004F2555">
      <w:pPr>
        <w:rPr>
          <w:rFonts w:ascii="Arial" w:hAnsi="Arial" w:cs="Arial"/>
          <w:sz w:val="24"/>
          <w:szCs w:val="24"/>
        </w:rPr>
      </w:pPr>
    </w:p>
    <w:p w14:paraId="27FDE575" w14:textId="77777777" w:rsidR="004808A2" w:rsidRDefault="004808A2" w:rsidP="004F2555">
      <w:pPr>
        <w:rPr>
          <w:rFonts w:ascii="Arial" w:hAnsi="Arial" w:cs="Arial"/>
          <w:sz w:val="24"/>
          <w:szCs w:val="24"/>
        </w:rPr>
      </w:pPr>
    </w:p>
    <w:p w14:paraId="52587A17" w14:textId="77777777" w:rsidR="004808A2" w:rsidRDefault="004808A2" w:rsidP="004F2555">
      <w:pPr>
        <w:rPr>
          <w:rFonts w:ascii="Arial" w:hAnsi="Arial" w:cs="Arial"/>
          <w:sz w:val="24"/>
          <w:szCs w:val="24"/>
        </w:rPr>
      </w:pPr>
    </w:p>
    <w:p w14:paraId="2750B43A" w14:textId="77777777" w:rsidR="004808A2" w:rsidRDefault="004808A2" w:rsidP="004F2555">
      <w:pPr>
        <w:rPr>
          <w:rFonts w:ascii="Arial" w:hAnsi="Arial" w:cs="Arial"/>
          <w:sz w:val="24"/>
          <w:szCs w:val="24"/>
        </w:rPr>
      </w:pPr>
    </w:p>
    <w:p w14:paraId="5E1ECFD0" w14:textId="77777777" w:rsidR="004808A2" w:rsidRDefault="004808A2" w:rsidP="004F2555">
      <w:pPr>
        <w:rPr>
          <w:rFonts w:ascii="Arial" w:hAnsi="Arial" w:cs="Arial"/>
          <w:sz w:val="24"/>
          <w:szCs w:val="24"/>
        </w:rPr>
      </w:pPr>
    </w:p>
    <w:p w14:paraId="5F1747FC" w14:textId="77777777" w:rsidR="004808A2" w:rsidRDefault="004808A2" w:rsidP="004F2555">
      <w:pPr>
        <w:rPr>
          <w:rFonts w:ascii="Arial" w:hAnsi="Arial" w:cs="Arial"/>
          <w:sz w:val="24"/>
          <w:szCs w:val="24"/>
        </w:rPr>
      </w:pPr>
    </w:p>
    <w:p w14:paraId="1B317E31" w14:textId="77777777" w:rsidR="001C0869" w:rsidRPr="0087658A" w:rsidRDefault="001C0869" w:rsidP="007E0F57">
      <w:pPr>
        <w:pStyle w:val="Heading1"/>
        <w:numPr>
          <w:ilvl w:val="0"/>
          <w:numId w:val="1"/>
        </w:numPr>
        <w:rPr>
          <w:rFonts w:ascii="Arial" w:hAnsi="Arial" w:cs="Arial"/>
          <w:color w:val="auto"/>
        </w:rPr>
      </w:pPr>
      <w:bookmarkStart w:id="221" w:name="_Toc53515004"/>
      <w:r w:rsidRPr="001C0869">
        <w:rPr>
          <w:rFonts w:ascii="Arial" w:hAnsi="Arial" w:cs="Arial"/>
          <w:color w:val="auto"/>
        </w:rPr>
        <w:t>Summary of Users and Role</w:t>
      </w:r>
      <w:bookmarkEnd w:id="221"/>
    </w:p>
    <w:p w14:paraId="54C2EA00" w14:textId="77777777" w:rsidR="007D0F47" w:rsidRDefault="007D0F47" w:rsidP="00767821"/>
    <w:p w14:paraId="5497F7C9" w14:textId="77777777" w:rsidR="004808A2" w:rsidRPr="004808A2" w:rsidRDefault="004808A2" w:rsidP="004808A2">
      <w:pPr>
        <w:rPr>
          <w:rFonts w:ascii="Arial" w:hAnsi="Arial" w:cs="Arial"/>
          <w:b/>
          <w:sz w:val="24"/>
          <w:szCs w:val="24"/>
        </w:rPr>
      </w:pPr>
      <w:r w:rsidRPr="004808A2">
        <w:rPr>
          <w:rFonts w:ascii="Arial" w:hAnsi="Arial" w:cs="Arial"/>
          <w:b/>
          <w:sz w:val="24"/>
          <w:szCs w:val="24"/>
        </w:rPr>
        <w:t>Summary of Users and Role</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7140"/>
        <w:gridCol w:w="1200"/>
      </w:tblGrid>
      <w:tr w:rsidR="004808A2" w:rsidRPr="004808A2" w14:paraId="007C16DD" w14:textId="77777777" w:rsidTr="007637A4">
        <w:tc>
          <w:tcPr>
            <w:tcW w:w="1005" w:type="dxa"/>
            <w:shd w:val="clear" w:color="auto" w:fill="auto"/>
            <w:tcMar>
              <w:top w:w="100" w:type="dxa"/>
              <w:left w:w="100" w:type="dxa"/>
              <w:bottom w:w="100" w:type="dxa"/>
              <w:right w:w="100" w:type="dxa"/>
            </w:tcMar>
          </w:tcPr>
          <w:p w14:paraId="6509C889" w14:textId="77777777" w:rsidR="004808A2" w:rsidRPr="004808A2" w:rsidRDefault="004808A2" w:rsidP="007637A4">
            <w:pPr>
              <w:widowControl w:val="0"/>
              <w:pBdr>
                <w:top w:val="nil"/>
                <w:left w:val="nil"/>
                <w:bottom w:val="nil"/>
                <w:right w:val="nil"/>
                <w:between w:val="nil"/>
              </w:pBdr>
              <w:spacing w:line="240" w:lineRule="auto"/>
              <w:rPr>
                <w:rFonts w:ascii="Arial" w:hAnsi="Arial" w:cs="Arial"/>
                <w:b/>
                <w:sz w:val="24"/>
                <w:szCs w:val="24"/>
              </w:rPr>
            </w:pPr>
            <w:r w:rsidRPr="004808A2">
              <w:rPr>
                <w:rFonts w:ascii="Arial" w:hAnsi="Arial" w:cs="Arial"/>
                <w:b/>
                <w:sz w:val="24"/>
                <w:szCs w:val="24"/>
              </w:rPr>
              <w:t xml:space="preserve">User </w:t>
            </w:r>
          </w:p>
        </w:tc>
        <w:tc>
          <w:tcPr>
            <w:tcW w:w="7140" w:type="dxa"/>
            <w:shd w:val="clear" w:color="auto" w:fill="auto"/>
            <w:tcMar>
              <w:top w:w="100" w:type="dxa"/>
              <w:left w:w="100" w:type="dxa"/>
              <w:bottom w:w="100" w:type="dxa"/>
              <w:right w:w="100" w:type="dxa"/>
            </w:tcMar>
          </w:tcPr>
          <w:p w14:paraId="435F2CE6" w14:textId="77777777" w:rsidR="004808A2" w:rsidRPr="004808A2" w:rsidRDefault="004808A2" w:rsidP="007637A4">
            <w:pPr>
              <w:widowControl w:val="0"/>
              <w:pBdr>
                <w:top w:val="nil"/>
                <w:left w:val="nil"/>
                <w:bottom w:val="nil"/>
                <w:right w:val="nil"/>
                <w:between w:val="nil"/>
              </w:pBdr>
              <w:spacing w:line="240" w:lineRule="auto"/>
              <w:rPr>
                <w:rFonts w:ascii="Arial" w:hAnsi="Arial" w:cs="Arial"/>
                <w:b/>
                <w:sz w:val="24"/>
                <w:szCs w:val="24"/>
              </w:rPr>
            </w:pPr>
            <w:r w:rsidRPr="004808A2">
              <w:rPr>
                <w:rFonts w:ascii="Arial" w:hAnsi="Arial" w:cs="Arial"/>
                <w:b/>
                <w:sz w:val="24"/>
                <w:szCs w:val="24"/>
              </w:rPr>
              <w:t>Role</w:t>
            </w:r>
          </w:p>
        </w:tc>
        <w:tc>
          <w:tcPr>
            <w:tcW w:w="1200" w:type="dxa"/>
            <w:shd w:val="clear" w:color="auto" w:fill="auto"/>
            <w:tcMar>
              <w:top w:w="100" w:type="dxa"/>
              <w:left w:w="100" w:type="dxa"/>
              <w:bottom w:w="100" w:type="dxa"/>
              <w:right w:w="100" w:type="dxa"/>
            </w:tcMar>
          </w:tcPr>
          <w:p w14:paraId="354A5A6F" w14:textId="77777777" w:rsidR="004808A2" w:rsidRPr="004808A2" w:rsidRDefault="004808A2" w:rsidP="007637A4">
            <w:pPr>
              <w:widowControl w:val="0"/>
              <w:pBdr>
                <w:top w:val="nil"/>
                <w:left w:val="nil"/>
                <w:bottom w:val="nil"/>
                <w:right w:val="nil"/>
                <w:between w:val="nil"/>
              </w:pBdr>
              <w:spacing w:line="240" w:lineRule="auto"/>
              <w:rPr>
                <w:rFonts w:ascii="Arial" w:hAnsi="Arial" w:cs="Arial"/>
                <w:b/>
                <w:sz w:val="24"/>
                <w:szCs w:val="24"/>
              </w:rPr>
            </w:pPr>
            <w:r w:rsidRPr="004808A2">
              <w:rPr>
                <w:rFonts w:ascii="Arial" w:hAnsi="Arial" w:cs="Arial"/>
                <w:b/>
                <w:sz w:val="24"/>
                <w:szCs w:val="24"/>
              </w:rPr>
              <w:t xml:space="preserve">No of Roles </w:t>
            </w:r>
          </w:p>
        </w:tc>
      </w:tr>
      <w:tr w:rsidR="004808A2" w:rsidRPr="004808A2" w14:paraId="423BB310" w14:textId="77777777" w:rsidTr="007637A4">
        <w:tc>
          <w:tcPr>
            <w:tcW w:w="1005" w:type="dxa"/>
            <w:shd w:val="clear" w:color="auto" w:fill="auto"/>
            <w:tcMar>
              <w:top w:w="100" w:type="dxa"/>
              <w:left w:w="100" w:type="dxa"/>
              <w:bottom w:w="100" w:type="dxa"/>
              <w:right w:w="100" w:type="dxa"/>
            </w:tcMar>
          </w:tcPr>
          <w:p w14:paraId="3385DB27"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BHQ A</w:t>
            </w:r>
          </w:p>
        </w:tc>
        <w:tc>
          <w:tcPr>
            <w:tcW w:w="7140" w:type="dxa"/>
            <w:shd w:val="clear" w:color="auto" w:fill="auto"/>
            <w:tcMar>
              <w:top w:w="100" w:type="dxa"/>
              <w:left w:w="100" w:type="dxa"/>
              <w:bottom w:w="100" w:type="dxa"/>
              <w:right w:w="100" w:type="dxa"/>
            </w:tcMar>
          </w:tcPr>
          <w:p w14:paraId="313529DB"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 xml:space="preserve">Verify or Reject (Import Livestock Product) </w:t>
            </w:r>
          </w:p>
          <w:p w14:paraId="5F938EDC"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Verify or Reject (Import Livestock Animal)</w:t>
            </w:r>
          </w:p>
          <w:p w14:paraId="3ADC7D6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Verify or Reject (Import Ornamental fish)</w:t>
            </w:r>
          </w:p>
          <w:p w14:paraId="37C2C02A"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p>
          <w:p w14:paraId="4552E180"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Issue Import Permit (Import Live Animal)</w:t>
            </w:r>
          </w:p>
          <w:p w14:paraId="17A1C7F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Import Permit (Import Livestock Product)</w:t>
            </w:r>
          </w:p>
          <w:p w14:paraId="348107C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Import Permit (Import Ornamental fish)</w:t>
            </w:r>
          </w:p>
          <w:p w14:paraId="5513335B" w14:textId="77777777" w:rsidR="004808A2" w:rsidRPr="004808A2" w:rsidRDefault="004808A2" w:rsidP="007637A4">
            <w:pPr>
              <w:widowControl w:val="0"/>
              <w:spacing w:line="240" w:lineRule="auto"/>
              <w:rPr>
                <w:rFonts w:ascii="Arial" w:hAnsi="Arial" w:cs="Arial"/>
                <w:sz w:val="24"/>
                <w:szCs w:val="24"/>
              </w:rPr>
            </w:pPr>
          </w:p>
          <w:p w14:paraId="5CA6056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and Monitoring (Animals)</w:t>
            </w:r>
          </w:p>
          <w:p w14:paraId="6829DDA3" w14:textId="77777777" w:rsidR="004808A2" w:rsidRPr="004808A2" w:rsidRDefault="004808A2" w:rsidP="007637A4">
            <w:pPr>
              <w:widowControl w:val="0"/>
              <w:spacing w:line="240" w:lineRule="auto"/>
              <w:rPr>
                <w:rFonts w:ascii="Arial" w:hAnsi="Arial" w:cs="Arial"/>
                <w:sz w:val="24"/>
                <w:szCs w:val="24"/>
              </w:rPr>
            </w:pPr>
          </w:p>
          <w:p w14:paraId="2928B04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Complain Investigation (Complain) </w:t>
            </w:r>
          </w:p>
          <w:p w14:paraId="18FF432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Inform Investigation (Complain) </w:t>
            </w:r>
          </w:p>
        </w:tc>
        <w:tc>
          <w:tcPr>
            <w:tcW w:w="1200" w:type="dxa"/>
            <w:shd w:val="clear" w:color="auto" w:fill="auto"/>
            <w:tcMar>
              <w:top w:w="100" w:type="dxa"/>
              <w:left w:w="100" w:type="dxa"/>
              <w:bottom w:w="100" w:type="dxa"/>
              <w:right w:w="100" w:type="dxa"/>
            </w:tcMar>
          </w:tcPr>
          <w:p w14:paraId="13BFDADB"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9</w:t>
            </w:r>
          </w:p>
        </w:tc>
      </w:tr>
      <w:tr w:rsidR="004808A2" w:rsidRPr="004808A2" w14:paraId="3C488EAA" w14:textId="77777777" w:rsidTr="007637A4">
        <w:tc>
          <w:tcPr>
            <w:tcW w:w="1005" w:type="dxa"/>
            <w:shd w:val="clear" w:color="auto" w:fill="auto"/>
            <w:tcMar>
              <w:top w:w="100" w:type="dxa"/>
              <w:left w:w="100" w:type="dxa"/>
              <w:bottom w:w="100" w:type="dxa"/>
              <w:right w:w="100" w:type="dxa"/>
            </w:tcMar>
          </w:tcPr>
          <w:p w14:paraId="07514CCD"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BHQ F</w:t>
            </w:r>
          </w:p>
        </w:tc>
        <w:tc>
          <w:tcPr>
            <w:tcW w:w="7140" w:type="dxa"/>
            <w:shd w:val="clear" w:color="auto" w:fill="auto"/>
            <w:tcMar>
              <w:top w:w="100" w:type="dxa"/>
              <w:left w:w="100" w:type="dxa"/>
              <w:bottom w:w="100" w:type="dxa"/>
              <w:right w:w="100" w:type="dxa"/>
            </w:tcMar>
          </w:tcPr>
          <w:p w14:paraId="54FBFBBC"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Forward Application (Food Business Registration and Licensing)</w:t>
            </w:r>
          </w:p>
          <w:p w14:paraId="61F53C07"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Issue License (Food Business Registration and Licensing)</w:t>
            </w:r>
          </w:p>
          <w:p w14:paraId="180CC57E"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p>
          <w:p w14:paraId="3D012A4C"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Verify/Reject (Import Food)</w:t>
            </w:r>
          </w:p>
          <w:p w14:paraId="70C06FF0"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Issue Import Permit (Import Food)</w:t>
            </w:r>
          </w:p>
          <w:p w14:paraId="21932B39"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p>
          <w:p w14:paraId="25EDE5E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Inspection and </w:t>
            </w:r>
            <w:proofErr w:type="gramStart"/>
            <w:r w:rsidRPr="004808A2">
              <w:rPr>
                <w:rFonts w:ascii="Arial" w:hAnsi="Arial" w:cs="Arial"/>
                <w:sz w:val="24"/>
                <w:szCs w:val="24"/>
              </w:rPr>
              <w:t>Monitoring(</w:t>
            </w:r>
            <w:proofErr w:type="gramEnd"/>
            <w:r w:rsidRPr="004808A2">
              <w:rPr>
                <w:rFonts w:ascii="Arial" w:hAnsi="Arial" w:cs="Arial"/>
                <w:sz w:val="24"/>
                <w:szCs w:val="24"/>
              </w:rPr>
              <w:t>Food)</w:t>
            </w:r>
          </w:p>
          <w:p w14:paraId="329896BF" w14:textId="77777777" w:rsidR="004808A2" w:rsidRPr="004808A2" w:rsidRDefault="004808A2" w:rsidP="007637A4">
            <w:pPr>
              <w:widowControl w:val="0"/>
              <w:spacing w:line="240" w:lineRule="auto"/>
              <w:rPr>
                <w:rFonts w:ascii="Arial" w:hAnsi="Arial" w:cs="Arial"/>
                <w:sz w:val="24"/>
                <w:szCs w:val="24"/>
              </w:rPr>
            </w:pPr>
          </w:p>
          <w:p w14:paraId="22DBE51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Complain Investigation (Complain) </w:t>
            </w:r>
          </w:p>
          <w:p w14:paraId="68F09D0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Inform Investigation (Complain) </w:t>
            </w:r>
          </w:p>
        </w:tc>
        <w:tc>
          <w:tcPr>
            <w:tcW w:w="1200" w:type="dxa"/>
            <w:shd w:val="clear" w:color="auto" w:fill="auto"/>
            <w:tcMar>
              <w:top w:w="100" w:type="dxa"/>
              <w:left w:w="100" w:type="dxa"/>
              <w:bottom w:w="100" w:type="dxa"/>
              <w:right w:w="100" w:type="dxa"/>
            </w:tcMar>
          </w:tcPr>
          <w:p w14:paraId="71C561DF"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lastRenderedPageBreak/>
              <w:t>7</w:t>
            </w:r>
          </w:p>
        </w:tc>
      </w:tr>
      <w:tr w:rsidR="004808A2" w:rsidRPr="004808A2" w14:paraId="519D3612" w14:textId="77777777" w:rsidTr="007637A4">
        <w:tc>
          <w:tcPr>
            <w:tcW w:w="1005" w:type="dxa"/>
            <w:shd w:val="clear" w:color="auto" w:fill="auto"/>
            <w:tcMar>
              <w:top w:w="100" w:type="dxa"/>
              <w:left w:w="100" w:type="dxa"/>
              <w:bottom w:w="100" w:type="dxa"/>
              <w:right w:w="100" w:type="dxa"/>
            </w:tcMar>
          </w:tcPr>
          <w:p w14:paraId="4695E3E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P</w:t>
            </w:r>
          </w:p>
        </w:tc>
        <w:tc>
          <w:tcPr>
            <w:tcW w:w="7140" w:type="dxa"/>
            <w:shd w:val="clear" w:color="auto" w:fill="auto"/>
            <w:tcMar>
              <w:top w:w="100" w:type="dxa"/>
              <w:left w:w="100" w:type="dxa"/>
              <w:bottom w:w="100" w:type="dxa"/>
              <w:right w:w="100" w:type="dxa"/>
            </w:tcMar>
          </w:tcPr>
          <w:p w14:paraId="7F54EE1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Verify/Reject (Import Plant and Plant Product)</w:t>
            </w:r>
          </w:p>
          <w:p w14:paraId="783E7B4F" w14:textId="77777777" w:rsidR="004808A2" w:rsidRPr="004808A2" w:rsidRDefault="004808A2" w:rsidP="007637A4">
            <w:pPr>
              <w:widowControl w:val="0"/>
              <w:spacing w:line="240" w:lineRule="auto"/>
              <w:rPr>
                <w:rFonts w:ascii="Arial" w:hAnsi="Arial" w:cs="Arial"/>
                <w:sz w:val="24"/>
                <w:szCs w:val="24"/>
              </w:rPr>
            </w:pPr>
          </w:p>
          <w:p w14:paraId="100D8442"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Import Permit (Import Plant and Plant Product)</w:t>
            </w:r>
          </w:p>
          <w:p w14:paraId="71978382" w14:textId="77777777" w:rsidR="004808A2" w:rsidRPr="004808A2" w:rsidRDefault="004808A2" w:rsidP="007637A4">
            <w:pPr>
              <w:widowControl w:val="0"/>
              <w:spacing w:line="240" w:lineRule="auto"/>
              <w:rPr>
                <w:rFonts w:ascii="Arial" w:hAnsi="Arial" w:cs="Arial"/>
                <w:sz w:val="24"/>
                <w:szCs w:val="24"/>
              </w:rPr>
            </w:pPr>
          </w:p>
          <w:p w14:paraId="5C9D008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and Monitoring (Plant)</w:t>
            </w:r>
          </w:p>
          <w:p w14:paraId="0E29D68C" w14:textId="77777777" w:rsidR="004808A2" w:rsidRPr="004808A2" w:rsidRDefault="004808A2" w:rsidP="007637A4">
            <w:pPr>
              <w:widowControl w:val="0"/>
              <w:spacing w:line="240" w:lineRule="auto"/>
              <w:rPr>
                <w:rFonts w:ascii="Arial" w:hAnsi="Arial" w:cs="Arial"/>
                <w:sz w:val="24"/>
                <w:szCs w:val="24"/>
              </w:rPr>
            </w:pPr>
          </w:p>
          <w:p w14:paraId="76185F5F"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Complain Investigation (Complain) </w:t>
            </w:r>
          </w:p>
          <w:p w14:paraId="200FA74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Inform Investigation (Complain) </w:t>
            </w:r>
          </w:p>
        </w:tc>
        <w:tc>
          <w:tcPr>
            <w:tcW w:w="1200" w:type="dxa"/>
            <w:shd w:val="clear" w:color="auto" w:fill="auto"/>
            <w:tcMar>
              <w:top w:w="100" w:type="dxa"/>
              <w:left w:w="100" w:type="dxa"/>
              <w:bottom w:w="100" w:type="dxa"/>
              <w:right w:w="100" w:type="dxa"/>
            </w:tcMar>
          </w:tcPr>
          <w:p w14:paraId="13918B64"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5</w:t>
            </w:r>
          </w:p>
        </w:tc>
      </w:tr>
      <w:tr w:rsidR="004808A2" w:rsidRPr="004808A2" w14:paraId="3C825C82" w14:textId="77777777" w:rsidTr="007637A4">
        <w:tc>
          <w:tcPr>
            <w:tcW w:w="1005" w:type="dxa"/>
            <w:shd w:val="clear" w:color="auto" w:fill="auto"/>
            <w:tcMar>
              <w:top w:w="100" w:type="dxa"/>
              <w:left w:w="100" w:type="dxa"/>
              <w:bottom w:w="100" w:type="dxa"/>
              <w:right w:w="100" w:type="dxa"/>
            </w:tcMar>
          </w:tcPr>
          <w:p w14:paraId="173039F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C</w:t>
            </w:r>
          </w:p>
        </w:tc>
        <w:tc>
          <w:tcPr>
            <w:tcW w:w="7140" w:type="dxa"/>
            <w:shd w:val="clear" w:color="auto" w:fill="auto"/>
            <w:tcMar>
              <w:top w:w="100" w:type="dxa"/>
              <w:left w:w="100" w:type="dxa"/>
              <w:bottom w:w="100" w:type="dxa"/>
              <w:right w:w="100" w:type="dxa"/>
            </w:tcMar>
          </w:tcPr>
          <w:p w14:paraId="302C8203"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Forward (Certification of Food Products)</w:t>
            </w:r>
          </w:p>
          <w:p w14:paraId="3684794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Forward (Certification of GAP)</w:t>
            </w:r>
          </w:p>
          <w:p w14:paraId="132E01A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Forward (Certification of Bhutan Organic)</w:t>
            </w:r>
          </w:p>
          <w:p w14:paraId="6702EBA3"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p>
          <w:p w14:paraId="7616C958"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Issue Certificate (Certification of Food Products)</w:t>
            </w:r>
          </w:p>
          <w:p w14:paraId="63371BD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Certificate (Certification of GAP)</w:t>
            </w:r>
          </w:p>
          <w:p w14:paraId="5434167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Certificate (Certification of Bhutan Organic)</w:t>
            </w:r>
          </w:p>
          <w:p w14:paraId="6D4DD93F" w14:textId="77777777" w:rsidR="004808A2" w:rsidRPr="004808A2" w:rsidRDefault="004808A2" w:rsidP="007637A4">
            <w:pPr>
              <w:widowControl w:val="0"/>
              <w:spacing w:line="240" w:lineRule="auto"/>
              <w:rPr>
                <w:rFonts w:ascii="Arial" w:hAnsi="Arial" w:cs="Arial"/>
                <w:sz w:val="24"/>
                <w:szCs w:val="24"/>
              </w:rPr>
            </w:pPr>
          </w:p>
          <w:p w14:paraId="5E942AD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Inspection and Monitoring </w:t>
            </w:r>
          </w:p>
          <w:p w14:paraId="753B612D" w14:textId="77777777" w:rsidR="004808A2" w:rsidRPr="004808A2" w:rsidRDefault="004808A2" w:rsidP="007637A4">
            <w:pPr>
              <w:widowControl w:val="0"/>
              <w:spacing w:line="240" w:lineRule="auto"/>
              <w:rPr>
                <w:rFonts w:ascii="Arial" w:hAnsi="Arial" w:cs="Arial"/>
                <w:sz w:val="24"/>
                <w:szCs w:val="24"/>
              </w:rPr>
            </w:pPr>
          </w:p>
          <w:p w14:paraId="020BDF9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Complain Investigation (Complain) </w:t>
            </w:r>
          </w:p>
          <w:p w14:paraId="1C8DF24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Inform Investigation (Complain) </w:t>
            </w:r>
          </w:p>
        </w:tc>
        <w:tc>
          <w:tcPr>
            <w:tcW w:w="1200" w:type="dxa"/>
            <w:shd w:val="clear" w:color="auto" w:fill="auto"/>
            <w:tcMar>
              <w:top w:w="100" w:type="dxa"/>
              <w:left w:w="100" w:type="dxa"/>
              <w:bottom w:w="100" w:type="dxa"/>
              <w:right w:w="100" w:type="dxa"/>
            </w:tcMar>
          </w:tcPr>
          <w:p w14:paraId="0C949E1C"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9</w:t>
            </w:r>
          </w:p>
        </w:tc>
      </w:tr>
      <w:tr w:rsidR="004808A2" w:rsidRPr="004808A2" w14:paraId="0ADEE3D4" w14:textId="77777777" w:rsidTr="007637A4">
        <w:tc>
          <w:tcPr>
            <w:tcW w:w="1005" w:type="dxa"/>
            <w:shd w:val="clear" w:color="auto" w:fill="auto"/>
            <w:tcMar>
              <w:top w:w="100" w:type="dxa"/>
              <w:left w:w="100" w:type="dxa"/>
              <w:bottom w:w="100" w:type="dxa"/>
              <w:right w:w="100" w:type="dxa"/>
            </w:tcMar>
          </w:tcPr>
          <w:p w14:paraId="7023B3E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BAT</w:t>
            </w:r>
          </w:p>
        </w:tc>
        <w:tc>
          <w:tcPr>
            <w:tcW w:w="7140" w:type="dxa"/>
            <w:shd w:val="clear" w:color="auto" w:fill="auto"/>
            <w:tcMar>
              <w:top w:w="100" w:type="dxa"/>
              <w:left w:w="100" w:type="dxa"/>
              <w:bottom w:w="100" w:type="dxa"/>
              <w:right w:w="100" w:type="dxa"/>
            </w:tcMar>
          </w:tcPr>
          <w:p w14:paraId="24B8919C"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Share Audit Plan (Certification of Food Products)</w:t>
            </w:r>
          </w:p>
          <w:p w14:paraId="57B6E39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Share Audit Plan (Certification of GAP)</w:t>
            </w:r>
          </w:p>
          <w:p w14:paraId="1E46E4F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lastRenderedPageBreak/>
              <w:t>Share Audit Plan (Certification of Bhutan Organic)</w:t>
            </w:r>
          </w:p>
          <w:p w14:paraId="20CB876B"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p>
          <w:p w14:paraId="3B16CE9E"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View responses to Audit Plans (Certification of Food Products)</w:t>
            </w:r>
          </w:p>
          <w:p w14:paraId="7501467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View responses to Audit Plans (Certification of GAP)</w:t>
            </w:r>
          </w:p>
          <w:p w14:paraId="4CF8E62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View responses to Audit Plans (Certification of Bhutan Organic)</w:t>
            </w:r>
          </w:p>
          <w:p w14:paraId="03A20C29" w14:textId="77777777" w:rsidR="004808A2" w:rsidRPr="004808A2" w:rsidRDefault="004808A2" w:rsidP="007637A4">
            <w:pPr>
              <w:widowControl w:val="0"/>
              <w:spacing w:line="240" w:lineRule="auto"/>
              <w:rPr>
                <w:rFonts w:ascii="Arial" w:hAnsi="Arial" w:cs="Arial"/>
                <w:sz w:val="24"/>
                <w:szCs w:val="24"/>
              </w:rPr>
            </w:pPr>
          </w:p>
          <w:p w14:paraId="7AB937E3"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Non-Conformity (Certification of Food Products)</w:t>
            </w:r>
          </w:p>
          <w:p w14:paraId="2EA20C1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Non-Conformity (Certification of GAP)</w:t>
            </w:r>
          </w:p>
          <w:p w14:paraId="19B73F6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Non-Conformity (Certification of Bhutan Organic)</w:t>
            </w:r>
          </w:p>
          <w:p w14:paraId="260812DC"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p>
          <w:p w14:paraId="1EC83D7E"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Re-response to Non-Conformity (Certification of Food Products)</w:t>
            </w:r>
          </w:p>
          <w:p w14:paraId="02EBCDC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Re-response to Non-Conformity (GAP)</w:t>
            </w:r>
          </w:p>
          <w:p w14:paraId="2B41742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Re-response to Non-Conformity (Certification of Bhutan Organic)</w:t>
            </w:r>
          </w:p>
        </w:tc>
        <w:tc>
          <w:tcPr>
            <w:tcW w:w="1200" w:type="dxa"/>
            <w:shd w:val="clear" w:color="auto" w:fill="auto"/>
            <w:tcMar>
              <w:top w:w="100" w:type="dxa"/>
              <w:left w:w="100" w:type="dxa"/>
              <w:bottom w:w="100" w:type="dxa"/>
              <w:right w:w="100" w:type="dxa"/>
            </w:tcMar>
          </w:tcPr>
          <w:p w14:paraId="0911CC7F"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lastRenderedPageBreak/>
              <w:t>12</w:t>
            </w:r>
          </w:p>
        </w:tc>
      </w:tr>
      <w:tr w:rsidR="004808A2" w:rsidRPr="004808A2" w14:paraId="16D3771B" w14:textId="77777777" w:rsidTr="007637A4">
        <w:tc>
          <w:tcPr>
            <w:tcW w:w="1005" w:type="dxa"/>
            <w:shd w:val="clear" w:color="auto" w:fill="auto"/>
            <w:tcMar>
              <w:top w:w="100" w:type="dxa"/>
              <w:left w:w="100" w:type="dxa"/>
              <w:bottom w:w="100" w:type="dxa"/>
              <w:right w:w="100" w:type="dxa"/>
            </w:tcMar>
          </w:tcPr>
          <w:p w14:paraId="23D6FEA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BCHO</w:t>
            </w:r>
          </w:p>
        </w:tc>
        <w:tc>
          <w:tcPr>
            <w:tcW w:w="7140" w:type="dxa"/>
            <w:shd w:val="clear" w:color="auto" w:fill="auto"/>
            <w:tcMar>
              <w:top w:w="100" w:type="dxa"/>
              <w:left w:w="100" w:type="dxa"/>
              <w:bottom w:w="100" w:type="dxa"/>
              <w:right w:w="100" w:type="dxa"/>
            </w:tcMar>
          </w:tcPr>
          <w:p w14:paraId="09F32C53"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Acknowledge (Complain)</w:t>
            </w:r>
          </w:p>
          <w:p w14:paraId="50F82AB7"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Forward (Complain)</w:t>
            </w:r>
          </w:p>
        </w:tc>
        <w:tc>
          <w:tcPr>
            <w:tcW w:w="1200" w:type="dxa"/>
            <w:shd w:val="clear" w:color="auto" w:fill="auto"/>
            <w:tcMar>
              <w:top w:w="100" w:type="dxa"/>
              <w:left w:w="100" w:type="dxa"/>
              <w:bottom w:w="100" w:type="dxa"/>
              <w:right w:w="100" w:type="dxa"/>
            </w:tcMar>
          </w:tcPr>
          <w:p w14:paraId="5B8BA205"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2</w:t>
            </w:r>
          </w:p>
        </w:tc>
      </w:tr>
      <w:tr w:rsidR="004808A2" w:rsidRPr="004808A2" w14:paraId="431C741D" w14:textId="77777777" w:rsidTr="007637A4">
        <w:tc>
          <w:tcPr>
            <w:tcW w:w="1005" w:type="dxa"/>
            <w:shd w:val="clear" w:color="auto" w:fill="auto"/>
            <w:tcMar>
              <w:top w:w="100" w:type="dxa"/>
              <w:left w:w="100" w:type="dxa"/>
              <w:bottom w:w="100" w:type="dxa"/>
              <w:right w:w="100" w:type="dxa"/>
            </w:tcMar>
          </w:tcPr>
          <w:p w14:paraId="498CFFC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7140" w:type="dxa"/>
            <w:shd w:val="clear" w:color="auto" w:fill="auto"/>
            <w:tcMar>
              <w:top w:w="100" w:type="dxa"/>
              <w:left w:w="100" w:type="dxa"/>
              <w:bottom w:w="100" w:type="dxa"/>
              <w:right w:w="100" w:type="dxa"/>
            </w:tcMar>
          </w:tcPr>
          <w:p w14:paraId="413C6AC0"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Feasibility Inspection (Food)</w:t>
            </w:r>
          </w:p>
          <w:p w14:paraId="45D82735"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p>
          <w:p w14:paraId="106505D5"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Inspection (Meat)</w:t>
            </w:r>
          </w:p>
          <w:p w14:paraId="0E9D6D3C"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Inspection (NSG)</w:t>
            </w:r>
          </w:p>
          <w:p w14:paraId="48745AC2"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Inspection (Food Import)</w:t>
            </w:r>
          </w:p>
          <w:p w14:paraId="32CA94A7"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Inspection (Livestock Product Import)</w:t>
            </w:r>
          </w:p>
          <w:p w14:paraId="20B58BC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(Live Animal Import)</w:t>
            </w:r>
          </w:p>
          <w:p w14:paraId="6FC04B9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(Plant and Plants Products Import)</w:t>
            </w:r>
          </w:p>
          <w:p w14:paraId="3F20310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(Ornamental Fish Import)</w:t>
            </w:r>
          </w:p>
          <w:p w14:paraId="51059F4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(Export Food Products)</w:t>
            </w:r>
          </w:p>
          <w:p w14:paraId="5FBD2AE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lastRenderedPageBreak/>
              <w:t>Inspection (Export Plant and Plant Products)</w:t>
            </w:r>
          </w:p>
          <w:p w14:paraId="7724E41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Inspection (Export Animal and </w:t>
            </w:r>
            <w:proofErr w:type="gramStart"/>
            <w:r w:rsidRPr="004808A2">
              <w:rPr>
                <w:rFonts w:ascii="Arial" w:hAnsi="Arial" w:cs="Arial"/>
                <w:sz w:val="24"/>
                <w:szCs w:val="24"/>
              </w:rPr>
              <w:t>Animal  Products</w:t>
            </w:r>
            <w:proofErr w:type="gramEnd"/>
            <w:r w:rsidRPr="004808A2">
              <w:rPr>
                <w:rFonts w:ascii="Arial" w:hAnsi="Arial" w:cs="Arial"/>
                <w:sz w:val="24"/>
                <w:szCs w:val="24"/>
              </w:rPr>
              <w:t>)</w:t>
            </w:r>
          </w:p>
          <w:p w14:paraId="5D50562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w:t>
            </w:r>
            <w:proofErr w:type="spellStart"/>
            <w:r w:rsidRPr="004808A2">
              <w:rPr>
                <w:rFonts w:ascii="Arial" w:hAnsi="Arial" w:cs="Arial"/>
                <w:sz w:val="24"/>
                <w:szCs w:val="24"/>
              </w:rPr>
              <w:t>Incountry</w:t>
            </w:r>
            <w:proofErr w:type="spellEnd"/>
            <w:r w:rsidRPr="004808A2">
              <w:rPr>
                <w:rFonts w:ascii="Arial" w:hAnsi="Arial" w:cs="Arial"/>
                <w:sz w:val="24"/>
                <w:szCs w:val="24"/>
              </w:rPr>
              <w:t xml:space="preserve"> Movement Permit of Plants and plants </w:t>
            </w:r>
            <w:proofErr w:type="gramStart"/>
            <w:r w:rsidRPr="004808A2">
              <w:rPr>
                <w:rFonts w:ascii="Arial" w:hAnsi="Arial" w:cs="Arial"/>
                <w:sz w:val="24"/>
                <w:szCs w:val="24"/>
              </w:rPr>
              <w:t>Products )</w:t>
            </w:r>
            <w:proofErr w:type="gramEnd"/>
          </w:p>
          <w:p w14:paraId="6E06B8D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w:t>
            </w:r>
            <w:proofErr w:type="spellStart"/>
            <w:r w:rsidRPr="004808A2">
              <w:rPr>
                <w:rFonts w:ascii="Arial" w:hAnsi="Arial" w:cs="Arial"/>
                <w:sz w:val="24"/>
                <w:szCs w:val="24"/>
              </w:rPr>
              <w:t>Incountry</w:t>
            </w:r>
            <w:proofErr w:type="spellEnd"/>
            <w:r w:rsidRPr="004808A2">
              <w:rPr>
                <w:rFonts w:ascii="Arial" w:hAnsi="Arial" w:cs="Arial"/>
                <w:sz w:val="24"/>
                <w:szCs w:val="24"/>
              </w:rPr>
              <w:t xml:space="preserve"> Movement Permit of Live Animal and Animal </w:t>
            </w:r>
            <w:proofErr w:type="gramStart"/>
            <w:r w:rsidRPr="004808A2">
              <w:rPr>
                <w:rFonts w:ascii="Arial" w:hAnsi="Arial" w:cs="Arial"/>
                <w:sz w:val="24"/>
                <w:szCs w:val="24"/>
              </w:rPr>
              <w:t>Products )</w:t>
            </w:r>
            <w:proofErr w:type="gramEnd"/>
          </w:p>
          <w:p w14:paraId="12ECF3CF"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p>
          <w:p w14:paraId="27520393"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Verify (Licensing of Food Handlers/Meat Handlers)</w:t>
            </w:r>
          </w:p>
          <w:p w14:paraId="105FDACC"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p>
          <w:p w14:paraId="48598705" w14:textId="77777777" w:rsidR="004808A2" w:rsidRPr="004808A2" w:rsidRDefault="004808A2" w:rsidP="007637A4">
            <w:pPr>
              <w:widowControl w:val="0"/>
              <w:spacing w:line="240" w:lineRule="auto"/>
              <w:rPr>
                <w:rFonts w:ascii="Arial" w:hAnsi="Arial" w:cs="Arial"/>
                <w:sz w:val="24"/>
                <w:szCs w:val="24"/>
              </w:rPr>
            </w:pPr>
            <w:proofErr w:type="gramStart"/>
            <w:r w:rsidRPr="004808A2">
              <w:rPr>
                <w:rFonts w:ascii="Arial" w:hAnsi="Arial" w:cs="Arial"/>
                <w:sz w:val="24"/>
                <w:szCs w:val="24"/>
              </w:rPr>
              <w:t>Attendance  (</w:t>
            </w:r>
            <w:proofErr w:type="gramEnd"/>
            <w:r w:rsidRPr="004808A2">
              <w:rPr>
                <w:rFonts w:ascii="Arial" w:hAnsi="Arial" w:cs="Arial"/>
                <w:sz w:val="24"/>
                <w:szCs w:val="24"/>
              </w:rPr>
              <w:t>Licensing of Food Handlers/Meat Handlers)</w:t>
            </w:r>
          </w:p>
          <w:p w14:paraId="2D9DAC86" w14:textId="77777777" w:rsidR="004808A2" w:rsidRPr="004808A2" w:rsidRDefault="004808A2" w:rsidP="007637A4">
            <w:pPr>
              <w:widowControl w:val="0"/>
              <w:spacing w:line="240" w:lineRule="auto"/>
              <w:rPr>
                <w:rFonts w:ascii="Arial" w:hAnsi="Arial" w:cs="Arial"/>
                <w:sz w:val="24"/>
                <w:szCs w:val="24"/>
              </w:rPr>
            </w:pPr>
          </w:p>
          <w:p w14:paraId="14F0652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and Monitoring (Animal)</w:t>
            </w:r>
          </w:p>
          <w:p w14:paraId="65644B4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and Monitoring (Plant)</w:t>
            </w:r>
          </w:p>
          <w:p w14:paraId="53A9982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and Monitoring (Food)</w:t>
            </w:r>
          </w:p>
          <w:p w14:paraId="2C3FA99A" w14:textId="77777777" w:rsidR="004808A2" w:rsidRPr="004808A2" w:rsidRDefault="004808A2" w:rsidP="007637A4">
            <w:pPr>
              <w:widowControl w:val="0"/>
              <w:spacing w:line="240" w:lineRule="auto"/>
              <w:rPr>
                <w:rFonts w:ascii="Arial" w:hAnsi="Arial" w:cs="Arial"/>
                <w:sz w:val="24"/>
                <w:szCs w:val="24"/>
              </w:rPr>
            </w:pPr>
          </w:p>
          <w:p w14:paraId="215A35B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Investigation (Complain) </w:t>
            </w:r>
          </w:p>
        </w:tc>
        <w:tc>
          <w:tcPr>
            <w:tcW w:w="1200" w:type="dxa"/>
            <w:shd w:val="clear" w:color="auto" w:fill="auto"/>
            <w:tcMar>
              <w:top w:w="100" w:type="dxa"/>
              <w:left w:w="100" w:type="dxa"/>
              <w:bottom w:w="100" w:type="dxa"/>
              <w:right w:w="100" w:type="dxa"/>
            </w:tcMar>
          </w:tcPr>
          <w:p w14:paraId="1CCB6CDF"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lastRenderedPageBreak/>
              <w:t>19</w:t>
            </w:r>
          </w:p>
        </w:tc>
      </w:tr>
    </w:tbl>
    <w:p w14:paraId="359F52DA" w14:textId="77777777" w:rsidR="004808A2" w:rsidRDefault="004808A2" w:rsidP="004808A2">
      <w:pPr>
        <w:rPr>
          <w:rFonts w:ascii="Arial" w:hAnsi="Arial" w:cs="Arial"/>
          <w:sz w:val="24"/>
          <w:szCs w:val="24"/>
        </w:rPr>
      </w:pPr>
    </w:p>
    <w:p w14:paraId="3C3A58A0" w14:textId="77777777" w:rsidR="004808A2" w:rsidRDefault="004808A2" w:rsidP="004808A2">
      <w:pPr>
        <w:rPr>
          <w:rFonts w:ascii="Arial" w:hAnsi="Arial" w:cs="Arial"/>
          <w:sz w:val="24"/>
          <w:szCs w:val="24"/>
        </w:rPr>
      </w:pPr>
    </w:p>
    <w:p w14:paraId="2566CD64" w14:textId="77777777" w:rsidR="004808A2" w:rsidRDefault="004808A2" w:rsidP="004808A2">
      <w:pPr>
        <w:rPr>
          <w:rFonts w:ascii="Arial" w:hAnsi="Arial" w:cs="Arial"/>
          <w:sz w:val="24"/>
          <w:szCs w:val="24"/>
        </w:rPr>
      </w:pPr>
    </w:p>
    <w:p w14:paraId="73E231F1" w14:textId="77777777" w:rsidR="004808A2" w:rsidRDefault="004808A2" w:rsidP="004808A2">
      <w:pPr>
        <w:rPr>
          <w:rFonts w:ascii="Arial" w:hAnsi="Arial" w:cs="Arial"/>
          <w:sz w:val="24"/>
          <w:szCs w:val="24"/>
        </w:rPr>
      </w:pPr>
    </w:p>
    <w:p w14:paraId="47A2E8BB" w14:textId="77777777" w:rsidR="004808A2" w:rsidRDefault="004808A2" w:rsidP="004808A2">
      <w:pPr>
        <w:rPr>
          <w:rFonts w:ascii="Arial" w:hAnsi="Arial" w:cs="Arial"/>
          <w:sz w:val="24"/>
          <w:szCs w:val="24"/>
        </w:rPr>
      </w:pPr>
    </w:p>
    <w:p w14:paraId="4FC72347" w14:textId="77777777" w:rsidR="004808A2" w:rsidRDefault="004808A2" w:rsidP="004808A2">
      <w:pPr>
        <w:rPr>
          <w:rFonts w:ascii="Arial" w:hAnsi="Arial" w:cs="Arial"/>
          <w:sz w:val="24"/>
          <w:szCs w:val="24"/>
        </w:rPr>
      </w:pPr>
    </w:p>
    <w:p w14:paraId="25A1305D" w14:textId="77777777" w:rsidR="004808A2" w:rsidRDefault="004808A2" w:rsidP="004808A2">
      <w:pPr>
        <w:rPr>
          <w:rFonts w:ascii="Arial" w:hAnsi="Arial" w:cs="Arial"/>
          <w:sz w:val="24"/>
          <w:szCs w:val="24"/>
        </w:rPr>
      </w:pPr>
    </w:p>
    <w:p w14:paraId="33C923E5" w14:textId="77777777" w:rsidR="004808A2" w:rsidRDefault="004808A2" w:rsidP="004808A2">
      <w:pPr>
        <w:rPr>
          <w:rFonts w:ascii="Arial" w:hAnsi="Arial" w:cs="Arial"/>
          <w:sz w:val="24"/>
          <w:szCs w:val="24"/>
        </w:rPr>
      </w:pPr>
    </w:p>
    <w:p w14:paraId="4672E64D" w14:textId="77777777" w:rsidR="004808A2" w:rsidRDefault="004808A2" w:rsidP="004808A2">
      <w:pPr>
        <w:rPr>
          <w:rFonts w:ascii="Arial" w:hAnsi="Arial" w:cs="Arial"/>
          <w:sz w:val="24"/>
          <w:szCs w:val="24"/>
        </w:rPr>
      </w:pPr>
    </w:p>
    <w:p w14:paraId="40F9F735" w14:textId="77777777" w:rsidR="004808A2" w:rsidRDefault="004808A2" w:rsidP="004808A2">
      <w:pPr>
        <w:rPr>
          <w:rFonts w:ascii="Arial" w:hAnsi="Arial" w:cs="Arial"/>
          <w:sz w:val="24"/>
          <w:szCs w:val="24"/>
        </w:rPr>
      </w:pPr>
    </w:p>
    <w:p w14:paraId="508D80EC" w14:textId="77777777" w:rsidR="004808A2" w:rsidRDefault="004808A2" w:rsidP="004808A2">
      <w:pPr>
        <w:rPr>
          <w:rFonts w:ascii="Arial" w:hAnsi="Arial" w:cs="Arial"/>
          <w:sz w:val="24"/>
          <w:szCs w:val="24"/>
        </w:rPr>
      </w:pPr>
    </w:p>
    <w:p w14:paraId="5F97C150" w14:textId="77777777" w:rsidR="004808A2" w:rsidRPr="004808A2" w:rsidRDefault="004808A2" w:rsidP="004808A2">
      <w:pPr>
        <w:rPr>
          <w:rFonts w:ascii="Arial" w:hAnsi="Arial" w:cs="Arial"/>
          <w:sz w:val="24"/>
          <w:szCs w:val="24"/>
        </w:rPr>
      </w:pPr>
    </w:p>
    <w:p w14:paraId="5BE00343" w14:textId="77777777" w:rsidR="001C0869" w:rsidRDefault="004808A2" w:rsidP="007E0F57">
      <w:pPr>
        <w:pStyle w:val="Heading1"/>
        <w:numPr>
          <w:ilvl w:val="0"/>
          <w:numId w:val="1"/>
        </w:numPr>
        <w:rPr>
          <w:rFonts w:ascii="Arial" w:hAnsi="Arial" w:cs="Arial"/>
          <w:color w:val="auto"/>
        </w:rPr>
      </w:pPr>
      <w:bookmarkStart w:id="222" w:name="_Toc53515005"/>
      <w:r w:rsidRPr="004808A2">
        <w:rPr>
          <w:rFonts w:ascii="Arial" w:hAnsi="Arial" w:cs="Arial"/>
          <w:color w:val="auto"/>
        </w:rPr>
        <w:t>Detail Roles and user for respective services</w:t>
      </w:r>
      <w:bookmarkEnd w:id="222"/>
    </w:p>
    <w:p w14:paraId="3BE9FC14" w14:textId="77777777" w:rsidR="004808A2" w:rsidRDefault="004808A2" w:rsidP="004808A2"/>
    <w:p w14:paraId="1A7863D5" w14:textId="77777777" w:rsidR="004808A2" w:rsidRPr="004808A2" w:rsidRDefault="004808A2" w:rsidP="004808A2">
      <w:pPr>
        <w:rPr>
          <w:rFonts w:ascii="Arial" w:hAnsi="Arial" w:cs="Arial"/>
          <w:sz w:val="24"/>
          <w:szCs w:val="24"/>
        </w:rPr>
      </w:pPr>
      <w:r w:rsidRPr="004808A2">
        <w:rPr>
          <w:rFonts w:ascii="Arial" w:hAnsi="Arial" w:cs="Arial"/>
          <w:sz w:val="24"/>
          <w:szCs w:val="24"/>
        </w:rPr>
        <w:t xml:space="preserve">Detail Roles and user for respective services </w:t>
      </w:r>
    </w:p>
    <w:p w14:paraId="179AB0AF" w14:textId="77777777" w:rsidR="004808A2" w:rsidRPr="004808A2" w:rsidRDefault="004808A2" w:rsidP="004808A2">
      <w:pPr>
        <w:rPr>
          <w:rFonts w:ascii="Arial" w:hAnsi="Arial" w:cs="Arial"/>
          <w:sz w:val="24"/>
          <w:szCs w:val="24"/>
        </w:rPr>
      </w:pPr>
      <w:r w:rsidRPr="004808A2">
        <w:rPr>
          <w:rFonts w:ascii="Arial" w:hAnsi="Arial" w:cs="Arial"/>
          <w:sz w:val="24"/>
          <w:szCs w:val="24"/>
        </w:rPr>
        <w:t>Food Business Role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808A2" w:rsidRPr="004808A2" w14:paraId="757E6977" w14:textId="77777777" w:rsidTr="007637A4">
        <w:trPr>
          <w:trHeight w:val="420"/>
        </w:trPr>
        <w:tc>
          <w:tcPr>
            <w:tcW w:w="3120" w:type="dxa"/>
            <w:shd w:val="clear" w:color="auto" w:fill="F9CB9C"/>
            <w:tcMar>
              <w:top w:w="100" w:type="dxa"/>
              <w:left w:w="100" w:type="dxa"/>
              <w:bottom w:w="100" w:type="dxa"/>
              <w:right w:w="100" w:type="dxa"/>
            </w:tcMar>
          </w:tcPr>
          <w:p w14:paraId="2478D5EF"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FB</w:t>
            </w:r>
          </w:p>
        </w:tc>
        <w:tc>
          <w:tcPr>
            <w:tcW w:w="6240" w:type="dxa"/>
            <w:gridSpan w:val="2"/>
            <w:shd w:val="clear" w:color="auto" w:fill="F9CB9C"/>
            <w:tcMar>
              <w:top w:w="100" w:type="dxa"/>
              <w:left w:w="100" w:type="dxa"/>
              <w:bottom w:w="100" w:type="dxa"/>
              <w:right w:w="100" w:type="dxa"/>
            </w:tcMar>
          </w:tcPr>
          <w:p w14:paraId="4AB3F9AE" w14:textId="77777777" w:rsidR="004808A2" w:rsidRPr="004808A2" w:rsidRDefault="004808A2" w:rsidP="007637A4">
            <w:pPr>
              <w:widowControl w:val="0"/>
              <w:pBdr>
                <w:top w:val="nil"/>
                <w:left w:val="nil"/>
                <w:bottom w:val="nil"/>
                <w:right w:val="nil"/>
                <w:between w:val="nil"/>
              </w:pBdr>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648F49BB" w14:textId="77777777" w:rsidTr="007637A4">
        <w:tc>
          <w:tcPr>
            <w:tcW w:w="3120" w:type="dxa"/>
            <w:shd w:val="clear" w:color="auto" w:fill="auto"/>
            <w:tcMar>
              <w:top w:w="100" w:type="dxa"/>
              <w:left w:w="100" w:type="dxa"/>
              <w:bottom w:w="100" w:type="dxa"/>
              <w:right w:w="100" w:type="dxa"/>
            </w:tcMar>
          </w:tcPr>
          <w:p w14:paraId="0DA0F198"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FBO</w:t>
            </w:r>
          </w:p>
        </w:tc>
        <w:tc>
          <w:tcPr>
            <w:tcW w:w="3120" w:type="dxa"/>
            <w:shd w:val="clear" w:color="auto" w:fill="auto"/>
            <w:tcMar>
              <w:top w:w="100" w:type="dxa"/>
              <w:left w:w="100" w:type="dxa"/>
              <w:bottom w:w="100" w:type="dxa"/>
              <w:right w:w="100" w:type="dxa"/>
            </w:tcMar>
          </w:tcPr>
          <w:p w14:paraId="72611554"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Apply</w:t>
            </w:r>
          </w:p>
        </w:tc>
        <w:tc>
          <w:tcPr>
            <w:tcW w:w="3120" w:type="dxa"/>
            <w:shd w:val="clear" w:color="auto" w:fill="auto"/>
            <w:tcMar>
              <w:top w:w="100" w:type="dxa"/>
              <w:left w:w="100" w:type="dxa"/>
              <w:bottom w:w="100" w:type="dxa"/>
              <w:right w:w="100" w:type="dxa"/>
            </w:tcMar>
          </w:tcPr>
          <w:p w14:paraId="117C31CD"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Inspection Response</w:t>
            </w:r>
          </w:p>
        </w:tc>
      </w:tr>
      <w:tr w:rsidR="004808A2" w:rsidRPr="004808A2" w14:paraId="05C804BE" w14:textId="77777777" w:rsidTr="007637A4">
        <w:tc>
          <w:tcPr>
            <w:tcW w:w="3120" w:type="dxa"/>
            <w:shd w:val="clear" w:color="auto" w:fill="auto"/>
            <w:tcMar>
              <w:top w:w="100" w:type="dxa"/>
              <w:left w:w="100" w:type="dxa"/>
              <w:bottom w:w="100" w:type="dxa"/>
              <w:right w:w="100" w:type="dxa"/>
            </w:tcMar>
          </w:tcPr>
          <w:p w14:paraId="680C76FA"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BHQF</w:t>
            </w:r>
          </w:p>
        </w:tc>
        <w:tc>
          <w:tcPr>
            <w:tcW w:w="3120" w:type="dxa"/>
            <w:shd w:val="clear" w:color="auto" w:fill="auto"/>
            <w:tcMar>
              <w:top w:w="100" w:type="dxa"/>
              <w:left w:w="100" w:type="dxa"/>
              <w:bottom w:w="100" w:type="dxa"/>
              <w:right w:w="100" w:type="dxa"/>
            </w:tcMar>
          </w:tcPr>
          <w:p w14:paraId="413D522D"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 xml:space="preserve">Forward Application </w:t>
            </w:r>
          </w:p>
        </w:tc>
        <w:tc>
          <w:tcPr>
            <w:tcW w:w="3120" w:type="dxa"/>
            <w:shd w:val="clear" w:color="auto" w:fill="auto"/>
            <w:tcMar>
              <w:top w:w="100" w:type="dxa"/>
              <w:left w:w="100" w:type="dxa"/>
              <w:bottom w:w="100" w:type="dxa"/>
              <w:right w:w="100" w:type="dxa"/>
            </w:tcMar>
          </w:tcPr>
          <w:p w14:paraId="68865DC4"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Issue License</w:t>
            </w:r>
          </w:p>
        </w:tc>
      </w:tr>
      <w:tr w:rsidR="004808A2" w:rsidRPr="004808A2" w14:paraId="0EEEAFF7" w14:textId="77777777" w:rsidTr="007637A4">
        <w:tc>
          <w:tcPr>
            <w:tcW w:w="3120" w:type="dxa"/>
            <w:shd w:val="clear" w:color="auto" w:fill="auto"/>
            <w:tcMar>
              <w:top w:w="100" w:type="dxa"/>
              <w:left w:w="100" w:type="dxa"/>
              <w:bottom w:w="100" w:type="dxa"/>
              <w:right w:w="100" w:type="dxa"/>
            </w:tcMar>
          </w:tcPr>
          <w:p w14:paraId="656AAD03"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BFO</w:t>
            </w:r>
          </w:p>
        </w:tc>
        <w:tc>
          <w:tcPr>
            <w:tcW w:w="3120" w:type="dxa"/>
            <w:shd w:val="clear" w:color="auto" w:fill="auto"/>
            <w:tcMar>
              <w:top w:w="100" w:type="dxa"/>
              <w:left w:w="100" w:type="dxa"/>
              <w:bottom w:w="100" w:type="dxa"/>
              <w:right w:w="100" w:type="dxa"/>
            </w:tcMar>
          </w:tcPr>
          <w:p w14:paraId="487C2A93"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Feasibility Inspection (Food)</w:t>
            </w:r>
          </w:p>
        </w:tc>
        <w:tc>
          <w:tcPr>
            <w:tcW w:w="3120" w:type="dxa"/>
            <w:shd w:val="clear" w:color="auto" w:fill="auto"/>
            <w:tcMar>
              <w:top w:w="100" w:type="dxa"/>
              <w:left w:w="100" w:type="dxa"/>
              <w:bottom w:w="100" w:type="dxa"/>
              <w:right w:w="100" w:type="dxa"/>
            </w:tcMar>
          </w:tcPr>
          <w:p w14:paraId="5E7A251D" w14:textId="77777777" w:rsidR="004808A2" w:rsidRPr="004808A2" w:rsidRDefault="004808A2" w:rsidP="007637A4">
            <w:pPr>
              <w:widowControl w:val="0"/>
              <w:pBdr>
                <w:top w:val="nil"/>
                <w:left w:val="nil"/>
                <w:bottom w:val="nil"/>
                <w:right w:val="nil"/>
                <w:between w:val="nil"/>
              </w:pBdr>
              <w:spacing w:line="240" w:lineRule="auto"/>
              <w:rPr>
                <w:rFonts w:ascii="Arial" w:hAnsi="Arial" w:cs="Arial"/>
                <w:sz w:val="24"/>
                <w:szCs w:val="24"/>
              </w:rPr>
            </w:pPr>
            <w:r w:rsidRPr="004808A2">
              <w:rPr>
                <w:rFonts w:ascii="Arial" w:hAnsi="Arial" w:cs="Arial"/>
                <w:sz w:val="24"/>
                <w:szCs w:val="24"/>
              </w:rPr>
              <w:t>X</w:t>
            </w:r>
          </w:p>
        </w:tc>
      </w:tr>
    </w:tbl>
    <w:p w14:paraId="75E155D1"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808A2" w:rsidRPr="004808A2" w14:paraId="4A7385EF" w14:textId="77777777" w:rsidTr="007637A4">
        <w:trPr>
          <w:trHeight w:val="420"/>
        </w:trPr>
        <w:tc>
          <w:tcPr>
            <w:tcW w:w="3120" w:type="dxa"/>
            <w:shd w:val="clear" w:color="auto" w:fill="F9CB9C"/>
            <w:tcMar>
              <w:top w:w="100" w:type="dxa"/>
              <w:left w:w="100" w:type="dxa"/>
              <w:bottom w:w="100" w:type="dxa"/>
              <w:right w:w="100" w:type="dxa"/>
            </w:tcMar>
          </w:tcPr>
          <w:p w14:paraId="60A630E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 Meat</w:t>
            </w:r>
          </w:p>
        </w:tc>
        <w:tc>
          <w:tcPr>
            <w:tcW w:w="6240" w:type="dxa"/>
            <w:gridSpan w:val="2"/>
            <w:shd w:val="clear" w:color="auto" w:fill="F9CB9C"/>
            <w:tcMar>
              <w:top w:w="100" w:type="dxa"/>
              <w:left w:w="100" w:type="dxa"/>
              <w:bottom w:w="100" w:type="dxa"/>
              <w:right w:w="100" w:type="dxa"/>
            </w:tcMar>
          </w:tcPr>
          <w:p w14:paraId="62AE0E9D"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5DB594BD" w14:textId="77777777" w:rsidTr="007637A4">
        <w:tc>
          <w:tcPr>
            <w:tcW w:w="3120" w:type="dxa"/>
            <w:shd w:val="clear" w:color="auto" w:fill="auto"/>
            <w:tcMar>
              <w:top w:w="100" w:type="dxa"/>
              <w:left w:w="100" w:type="dxa"/>
              <w:bottom w:w="100" w:type="dxa"/>
              <w:right w:w="100" w:type="dxa"/>
            </w:tcMar>
          </w:tcPr>
          <w:p w14:paraId="4CE6070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MSO</w:t>
            </w:r>
          </w:p>
        </w:tc>
        <w:tc>
          <w:tcPr>
            <w:tcW w:w="3120" w:type="dxa"/>
            <w:shd w:val="clear" w:color="auto" w:fill="auto"/>
            <w:tcMar>
              <w:top w:w="100" w:type="dxa"/>
              <w:left w:w="100" w:type="dxa"/>
              <w:bottom w:w="100" w:type="dxa"/>
              <w:right w:w="100" w:type="dxa"/>
            </w:tcMar>
          </w:tcPr>
          <w:p w14:paraId="2FA966C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3120" w:type="dxa"/>
            <w:shd w:val="clear" w:color="auto" w:fill="auto"/>
            <w:tcMar>
              <w:top w:w="100" w:type="dxa"/>
              <w:left w:w="100" w:type="dxa"/>
              <w:bottom w:w="100" w:type="dxa"/>
              <w:right w:w="100" w:type="dxa"/>
            </w:tcMar>
          </w:tcPr>
          <w:p w14:paraId="10D886B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Response</w:t>
            </w:r>
          </w:p>
        </w:tc>
      </w:tr>
      <w:tr w:rsidR="004808A2" w:rsidRPr="004808A2" w14:paraId="41C5F4AA" w14:textId="77777777" w:rsidTr="007637A4">
        <w:tc>
          <w:tcPr>
            <w:tcW w:w="3120" w:type="dxa"/>
            <w:shd w:val="clear" w:color="auto" w:fill="auto"/>
            <w:tcMar>
              <w:top w:w="100" w:type="dxa"/>
              <w:left w:w="100" w:type="dxa"/>
              <w:bottom w:w="100" w:type="dxa"/>
              <w:right w:w="100" w:type="dxa"/>
            </w:tcMar>
          </w:tcPr>
          <w:p w14:paraId="1A180A9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A</w:t>
            </w:r>
          </w:p>
        </w:tc>
        <w:tc>
          <w:tcPr>
            <w:tcW w:w="3120" w:type="dxa"/>
            <w:shd w:val="clear" w:color="auto" w:fill="auto"/>
            <w:tcMar>
              <w:top w:w="100" w:type="dxa"/>
              <w:left w:w="100" w:type="dxa"/>
              <w:bottom w:w="100" w:type="dxa"/>
              <w:right w:w="100" w:type="dxa"/>
            </w:tcMar>
          </w:tcPr>
          <w:p w14:paraId="275A832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3120" w:type="dxa"/>
            <w:shd w:val="clear" w:color="auto" w:fill="auto"/>
            <w:tcMar>
              <w:top w:w="100" w:type="dxa"/>
              <w:left w:w="100" w:type="dxa"/>
              <w:bottom w:w="100" w:type="dxa"/>
              <w:right w:w="100" w:type="dxa"/>
            </w:tcMar>
          </w:tcPr>
          <w:p w14:paraId="5666D35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2A6D7939" w14:textId="77777777" w:rsidTr="007637A4">
        <w:tc>
          <w:tcPr>
            <w:tcW w:w="3120" w:type="dxa"/>
            <w:shd w:val="clear" w:color="auto" w:fill="auto"/>
            <w:tcMar>
              <w:top w:w="100" w:type="dxa"/>
              <w:left w:w="100" w:type="dxa"/>
              <w:bottom w:w="100" w:type="dxa"/>
              <w:right w:w="100" w:type="dxa"/>
            </w:tcMar>
          </w:tcPr>
          <w:p w14:paraId="6247EB9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3120" w:type="dxa"/>
            <w:shd w:val="clear" w:color="auto" w:fill="auto"/>
            <w:tcMar>
              <w:top w:w="100" w:type="dxa"/>
              <w:left w:w="100" w:type="dxa"/>
              <w:bottom w:w="100" w:type="dxa"/>
              <w:right w:w="100" w:type="dxa"/>
            </w:tcMar>
          </w:tcPr>
          <w:p w14:paraId="7C268EF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Meat</w:t>
            </w:r>
          </w:p>
        </w:tc>
        <w:tc>
          <w:tcPr>
            <w:tcW w:w="3120" w:type="dxa"/>
            <w:shd w:val="clear" w:color="auto" w:fill="auto"/>
            <w:tcMar>
              <w:top w:w="100" w:type="dxa"/>
              <w:left w:w="100" w:type="dxa"/>
              <w:bottom w:w="100" w:type="dxa"/>
              <w:right w:w="100" w:type="dxa"/>
            </w:tcMar>
          </w:tcPr>
          <w:p w14:paraId="6E46BA7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44D04684"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808A2" w:rsidRPr="004808A2" w14:paraId="0CE0C7D6" w14:textId="77777777" w:rsidTr="007637A4">
        <w:trPr>
          <w:trHeight w:val="420"/>
        </w:trPr>
        <w:tc>
          <w:tcPr>
            <w:tcW w:w="3120" w:type="dxa"/>
            <w:shd w:val="clear" w:color="auto" w:fill="F9CB9C"/>
            <w:tcMar>
              <w:top w:w="100" w:type="dxa"/>
              <w:left w:w="100" w:type="dxa"/>
              <w:bottom w:w="100" w:type="dxa"/>
              <w:right w:w="100" w:type="dxa"/>
            </w:tcMar>
          </w:tcPr>
          <w:p w14:paraId="052E0262"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Nursery</w:t>
            </w:r>
          </w:p>
        </w:tc>
        <w:tc>
          <w:tcPr>
            <w:tcW w:w="6240" w:type="dxa"/>
            <w:gridSpan w:val="2"/>
            <w:shd w:val="clear" w:color="auto" w:fill="F9CB9C"/>
            <w:tcMar>
              <w:top w:w="100" w:type="dxa"/>
              <w:left w:w="100" w:type="dxa"/>
              <w:bottom w:w="100" w:type="dxa"/>
              <w:right w:w="100" w:type="dxa"/>
            </w:tcMar>
          </w:tcPr>
          <w:p w14:paraId="511E2791"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031C276D" w14:textId="77777777" w:rsidTr="007637A4">
        <w:tc>
          <w:tcPr>
            <w:tcW w:w="3120" w:type="dxa"/>
            <w:shd w:val="clear" w:color="auto" w:fill="auto"/>
            <w:tcMar>
              <w:top w:w="100" w:type="dxa"/>
              <w:left w:w="100" w:type="dxa"/>
              <w:bottom w:w="100" w:type="dxa"/>
              <w:right w:w="100" w:type="dxa"/>
            </w:tcMar>
          </w:tcPr>
          <w:p w14:paraId="265F0E4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NSG</w:t>
            </w:r>
          </w:p>
        </w:tc>
        <w:tc>
          <w:tcPr>
            <w:tcW w:w="3120" w:type="dxa"/>
            <w:shd w:val="clear" w:color="auto" w:fill="auto"/>
            <w:tcMar>
              <w:top w:w="100" w:type="dxa"/>
              <w:left w:w="100" w:type="dxa"/>
              <w:bottom w:w="100" w:type="dxa"/>
              <w:right w:w="100" w:type="dxa"/>
            </w:tcMar>
          </w:tcPr>
          <w:p w14:paraId="27B3496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3120" w:type="dxa"/>
            <w:shd w:val="clear" w:color="auto" w:fill="auto"/>
            <w:tcMar>
              <w:top w:w="100" w:type="dxa"/>
              <w:left w:w="100" w:type="dxa"/>
              <w:bottom w:w="100" w:type="dxa"/>
              <w:right w:w="100" w:type="dxa"/>
            </w:tcMar>
          </w:tcPr>
          <w:p w14:paraId="2412DFB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Response nursery</w:t>
            </w:r>
          </w:p>
        </w:tc>
      </w:tr>
      <w:tr w:rsidR="004808A2" w:rsidRPr="004808A2" w14:paraId="4D98B24C" w14:textId="77777777" w:rsidTr="007637A4">
        <w:tc>
          <w:tcPr>
            <w:tcW w:w="3120" w:type="dxa"/>
            <w:shd w:val="clear" w:color="auto" w:fill="auto"/>
            <w:tcMar>
              <w:top w:w="100" w:type="dxa"/>
              <w:left w:w="100" w:type="dxa"/>
              <w:bottom w:w="100" w:type="dxa"/>
              <w:right w:w="100" w:type="dxa"/>
            </w:tcMar>
          </w:tcPr>
          <w:p w14:paraId="6A2134D2"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A</w:t>
            </w:r>
          </w:p>
        </w:tc>
        <w:tc>
          <w:tcPr>
            <w:tcW w:w="3120" w:type="dxa"/>
            <w:shd w:val="clear" w:color="auto" w:fill="auto"/>
            <w:tcMar>
              <w:top w:w="100" w:type="dxa"/>
              <w:left w:w="100" w:type="dxa"/>
              <w:bottom w:w="100" w:type="dxa"/>
              <w:right w:w="100" w:type="dxa"/>
            </w:tcMar>
          </w:tcPr>
          <w:p w14:paraId="16F44D4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3120" w:type="dxa"/>
            <w:shd w:val="clear" w:color="auto" w:fill="auto"/>
            <w:tcMar>
              <w:top w:w="100" w:type="dxa"/>
              <w:left w:w="100" w:type="dxa"/>
              <w:bottom w:w="100" w:type="dxa"/>
              <w:right w:w="100" w:type="dxa"/>
            </w:tcMar>
          </w:tcPr>
          <w:p w14:paraId="3545B0B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237D2D59" w14:textId="77777777" w:rsidTr="007637A4">
        <w:tc>
          <w:tcPr>
            <w:tcW w:w="3120" w:type="dxa"/>
            <w:shd w:val="clear" w:color="auto" w:fill="auto"/>
            <w:tcMar>
              <w:top w:w="100" w:type="dxa"/>
              <w:left w:w="100" w:type="dxa"/>
              <w:bottom w:w="100" w:type="dxa"/>
              <w:right w:w="100" w:type="dxa"/>
            </w:tcMar>
          </w:tcPr>
          <w:p w14:paraId="75FCDD5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3120" w:type="dxa"/>
            <w:shd w:val="clear" w:color="auto" w:fill="auto"/>
            <w:tcMar>
              <w:top w:w="100" w:type="dxa"/>
              <w:left w:w="100" w:type="dxa"/>
              <w:bottom w:w="100" w:type="dxa"/>
              <w:right w:w="100" w:type="dxa"/>
            </w:tcMar>
          </w:tcPr>
          <w:p w14:paraId="00C3E9E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NSG</w:t>
            </w:r>
          </w:p>
        </w:tc>
        <w:tc>
          <w:tcPr>
            <w:tcW w:w="3120" w:type="dxa"/>
            <w:shd w:val="clear" w:color="auto" w:fill="auto"/>
            <w:tcMar>
              <w:top w:w="100" w:type="dxa"/>
              <w:left w:w="100" w:type="dxa"/>
              <w:bottom w:w="100" w:type="dxa"/>
              <w:right w:w="100" w:type="dxa"/>
            </w:tcMar>
          </w:tcPr>
          <w:p w14:paraId="76F1560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14416B34" w14:textId="77777777" w:rsidR="004808A2" w:rsidRPr="004808A2" w:rsidRDefault="004808A2" w:rsidP="004808A2">
      <w:pPr>
        <w:rPr>
          <w:rFonts w:ascii="Arial" w:hAnsi="Arial" w:cs="Arial"/>
          <w:sz w:val="24"/>
          <w:szCs w:val="24"/>
        </w:rPr>
      </w:pPr>
    </w:p>
    <w:p w14:paraId="2CBA6263"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08357C06" w14:textId="77777777" w:rsidTr="007637A4">
        <w:trPr>
          <w:trHeight w:val="420"/>
        </w:trPr>
        <w:tc>
          <w:tcPr>
            <w:tcW w:w="2340" w:type="dxa"/>
            <w:shd w:val="clear" w:color="auto" w:fill="F9CB9C"/>
            <w:tcMar>
              <w:top w:w="100" w:type="dxa"/>
              <w:left w:w="100" w:type="dxa"/>
              <w:bottom w:w="100" w:type="dxa"/>
              <w:right w:w="100" w:type="dxa"/>
            </w:tcMar>
          </w:tcPr>
          <w:p w14:paraId="055D482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Import Food</w:t>
            </w:r>
          </w:p>
        </w:tc>
        <w:tc>
          <w:tcPr>
            <w:tcW w:w="7020" w:type="dxa"/>
            <w:gridSpan w:val="3"/>
            <w:shd w:val="clear" w:color="auto" w:fill="F9CB9C"/>
            <w:tcMar>
              <w:top w:w="100" w:type="dxa"/>
              <w:left w:w="100" w:type="dxa"/>
              <w:bottom w:w="100" w:type="dxa"/>
              <w:right w:w="100" w:type="dxa"/>
            </w:tcMar>
          </w:tcPr>
          <w:p w14:paraId="66A5F85A"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0604F100" w14:textId="77777777" w:rsidTr="007637A4">
        <w:tc>
          <w:tcPr>
            <w:tcW w:w="2340" w:type="dxa"/>
            <w:shd w:val="clear" w:color="auto" w:fill="auto"/>
            <w:tcMar>
              <w:top w:w="100" w:type="dxa"/>
              <w:left w:w="100" w:type="dxa"/>
              <w:bottom w:w="100" w:type="dxa"/>
              <w:right w:w="100" w:type="dxa"/>
            </w:tcMar>
          </w:tcPr>
          <w:p w14:paraId="06E3B82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Food Importer</w:t>
            </w:r>
          </w:p>
        </w:tc>
        <w:tc>
          <w:tcPr>
            <w:tcW w:w="2340" w:type="dxa"/>
            <w:shd w:val="clear" w:color="auto" w:fill="auto"/>
            <w:tcMar>
              <w:top w:w="100" w:type="dxa"/>
              <w:left w:w="100" w:type="dxa"/>
              <w:bottom w:w="100" w:type="dxa"/>
              <w:right w:w="100" w:type="dxa"/>
            </w:tcMar>
          </w:tcPr>
          <w:p w14:paraId="691CEFC2"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1626D0C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Response for verification </w:t>
            </w:r>
          </w:p>
        </w:tc>
        <w:tc>
          <w:tcPr>
            <w:tcW w:w="2340" w:type="dxa"/>
            <w:shd w:val="clear" w:color="auto" w:fill="auto"/>
            <w:tcMar>
              <w:top w:w="100" w:type="dxa"/>
              <w:left w:w="100" w:type="dxa"/>
              <w:bottom w:w="100" w:type="dxa"/>
              <w:right w:w="100" w:type="dxa"/>
            </w:tcMar>
          </w:tcPr>
          <w:p w14:paraId="6A2419F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Notify consignment arrival</w:t>
            </w:r>
          </w:p>
        </w:tc>
      </w:tr>
      <w:tr w:rsidR="004808A2" w:rsidRPr="004808A2" w14:paraId="12EF2102" w14:textId="77777777" w:rsidTr="007637A4">
        <w:tc>
          <w:tcPr>
            <w:tcW w:w="2340" w:type="dxa"/>
            <w:shd w:val="clear" w:color="auto" w:fill="auto"/>
            <w:tcMar>
              <w:top w:w="100" w:type="dxa"/>
              <w:left w:w="100" w:type="dxa"/>
              <w:bottom w:w="100" w:type="dxa"/>
              <w:right w:w="100" w:type="dxa"/>
            </w:tcMar>
          </w:tcPr>
          <w:p w14:paraId="069E3F6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F</w:t>
            </w:r>
          </w:p>
        </w:tc>
        <w:tc>
          <w:tcPr>
            <w:tcW w:w="2340" w:type="dxa"/>
            <w:shd w:val="clear" w:color="auto" w:fill="auto"/>
            <w:tcMar>
              <w:top w:w="100" w:type="dxa"/>
              <w:left w:w="100" w:type="dxa"/>
              <w:bottom w:w="100" w:type="dxa"/>
              <w:right w:w="100" w:type="dxa"/>
            </w:tcMar>
          </w:tcPr>
          <w:p w14:paraId="7FF41BC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Verify or Reject</w:t>
            </w:r>
          </w:p>
        </w:tc>
        <w:tc>
          <w:tcPr>
            <w:tcW w:w="2340" w:type="dxa"/>
            <w:shd w:val="clear" w:color="auto" w:fill="auto"/>
            <w:tcMar>
              <w:top w:w="100" w:type="dxa"/>
              <w:left w:w="100" w:type="dxa"/>
              <w:bottom w:w="100" w:type="dxa"/>
              <w:right w:w="100" w:type="dxa"/>
            </w:tcMar>
          </w:tcPr>
          <w:p w14:paraId="52DB743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Import Permit</w:t>
            </w:r>
          </w:p>
        </w:tc>
        <w:tc>
          <w:tcPr>
            <w:tcW w:w="2340" w:type="dxa"/>
            <w:shd w:val="clear" w:color="auto" w:fill="auto"/>
            <w:tcMar>
              <w:top w:w="100" w:type="dxa"/>
              <w:left w:w="100" w:type="dxa"/>
              <w:bottom w:w="100" w:type="dxa"/>
              <w:right w:w="100" w:type="dxa"/>
            </w:tcMar>
          </w:tcPr>
          <w:p w14:paraId="48056B3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2F79D1E5" w14:textId="77777777" w:rsidTr="007637A4">
        <w:tc>
          <w:tcPr>
            <w:tcW w:w="2340" w:type="dxa"/>
            <w:shd w:val="clear" w:color="auto" w:fill="auto"/>
            <w:tcMar>
              <w:top w:w="100" w:type="dxa"/>
              <w:left w:w="100" w:type="dxa"/>
              <w:bottom w:w="100" w:type="dxa"/>
              <w:right w:w="100" w:type="dxa"/>
            </w:tcMar>
          </w:tcPr>
          <w:p w14:paraId="7AD1FF2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6536423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Food Import</w:t>
            </w:r>
          </w:p>
        </w:tc>
        <w:tc>
          <w:tcPr>
            <w:tcW w:w="2340" w:type="dxa"/>
            <w:shd w:val="clear" w:color="auto" w:fill="auto"/>
            <w:tcMar>
              <w:top w:w="100" w:type="dxa"/>
              <w:left w:w="100" w:type="dxa"/>
              <w:bottom w:w="100" w:type="dxa"/>
              <w:right w:w="100" w:type="dxa"/>
            </w:tcMar>
          </w:tcPr>
          <w:p w14:paraId="6D967FD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41B3F2E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6F761974"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3386C77B" w14:textId="77777777" w:rsidTr="007637A4">
        <w:trPr>
          <w:trHeight w:val="420"/>
        </w:trPr>
        <w:tc>
          <w:tcPr>
            <w:tcW w:w="2340" w:type="dxa"/>
            <w:shd w:val="clear" w:color="auto" w:fill="F9CB9C"/>
            <w:tcMar>
              <w:top w:w="100" w:type="dxa"/>
              <w:left w:w="100" w:type="dxa"/>
              <w:bottom w:w="100" w:type="dxa"/>
              <w:right w:w="100" w:type="dxa"/>
            </w:tcMar>
          </w:tcPr>
          <w:p w14:paraId="20BB5A2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Import Livestock Product</w:t>
            </w:r>
          </w:p>
        </w:tc>
        <w:tc>
          <w:tcPr>
            <w:tcW w:w="7020" w:type="dxa"/>
            <w:gridSpan w:val="3"/>
            <w:shd w:val="clear" w:color="auto" w:fill="F9CB9C"/>
            <w:tcMar>
              <w:top w:w="100" w:type="dxa"/>
              <w:left w:w="100" w:type="dxa"/>
              <w:bottom w:w="100" w:type="dxa"/>
              <w:right w:w="100" w:type="dxa"/>
            </w:tcMar>
          </w:tcPr>
          <w:p w14:paraId="4E7D2F27"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48586FC5" w14:textId="77777777" w:rsidTr="007637A4">
        <w:tc>
          <w:tcPr>
            <w:tcW w:w="2340" w:type="dxa"/>
            <w:shd w:val="clear" w:color="auto" w:fill="auto"/>
            <w:tcMar>
              <w:top w:w="100" w:type="dxa"/>
              <w:left w:w="100" w:type="dxa"/>
              <w:bottom w:w="100" w:type="dxa"/>
              <w:right w:w="100" w:type="dxa"/>
            </w:tcMar>
          </w:tcPr>
          <w:p w14:paraId="549F8B2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Livestock Product importer</w:t>
            </w:r>
          </w:p>
        </w:tc>
        <w:tc>
          <w:tcPr>
            <w:tcW w:w="2340" w:type="dxa"/>
            <w:shd w:val="clear" w:color="auto" w:fill="auto"/>
            <w:tcMar>
              <w:top w:w="100" w:type="dxa"/>
              <w:left w:w="100" w:type="dxa"/>
              <w:bottom w:w="100" w:type="dxa"/>
              <w:right w:w="100" w:type="dxa"/>
            </w:tcMar>
          </w:tcPr>
          <w:p w14:paraId="07A95BD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0734FB5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Response for verification </w:t>
            </w:r>
          </w:p>
        </w:tc>
        <w:tc>
          <w:tcPr>
            <w:tcW w:w="2340" w:type="dxa"/>
            <w:shd w:val="clear" w:color="auto" w:fill="auto"/>
            <w:tcMar>
              <w:top w:w="100" w:type="dxa"/>
              <w:left w:w="100" w:type="dxa"/>
              <w:bottom w:w="100" w:type="dxa"/>
              <w:right w:w="100" w:type="dxa"/>
            </w:tcMar>
          </w:tcPr>
          <w:p w14:paraId="169AB68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Notify consignment arrival date</w:t>
            </w:r>
          </w:p>
        </w:tc>
      </w:tr>
      <w:tr w:rsidR="004808A2" w:rsidRPr="004808A2" w14:paraId="60B977EF" w14:textId="77777777" w:rsidTr="007637A4">
        <w:tc>
          <w:tcPr>
            <w:tcW w:w="2340" w:type="dxa"/>
            <w:shd w:val="clear" w:color="auto" w:fill="auto"/>
            <w:tcMar>
              <w:top w:w="100" w:type="dxa"/>
              <w:left w:w="100" w:type="dxa"/>
              <w:bottom w:w="100" w:type="dxa"/>
              <w:right w:w="100" w:type="dxa"/>
            </w:tcMar>
          </w:tcPr>
          <w:p w14:paraId="03C4AA8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A</w:t>
            </w:r>
          </w:p>
        </w:tc>
        <w:tc>
          <w:tcPr>
            <w:tcW w:w="2340" w:type="dxa"/>
            <w:shd w:val="clear" w:color="auto" w:fill="auto"/>
            <w:tcMar>
              <w:top w:w="100" w:type="dxa"/>
              <w:left w:w="100" w:type="dxa"/>
              <w:bottom w:w="100" w:type="dxa"/>
              <w:right w:w="100" w:type="dxa"/>
            </w:tcMar>
          </w:tcPr>
          <w:p w14:paraId="2ACF3F0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Verify or Reject</w:t>
            </w:r>
          </w:p>
        </w:tc>
        <w:tc>
          <w:tcPr>
            <w:tcW w:w="2340" w:type="dxa"/>
            <w:shd w:val="clear" w:color="auto" w:fill="auto"/>
            <w:tcMar>
              <w:top w:w="100" w:type="dxa"/>
              <w:left w:w="100" w:type="dxa"/>
              <w:bottom w:w="100" w:type="dxa"/>
              <w:right w:w="100" w:type="dxa"/>
            </w:tcMar>
          </w:tcPr>
          <w:p w14:paraId="6BB1FA02"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Import Permit</w:t>
            </w:r>
          </w:p>
        </w:tc>
        <w:tc>
          <w:tcPr>
            <w:tcW w:w="2340" w:type="dxa"/>
            <w:shd w:val="clear" w:color="auto" w:fill="auto"/>
            <w:tcMar>
              <w:top w:w="100" w:type="dxa"/>
              <w:left w:w="100" w:type="dxa"/>
              <w:bottom w:w="100" w:type="dxa"/>
              <w:right w:w="100" w:type="dxa"/>
            </w:tcMar>
          </w:tcPr>
          <w:p w14:paraId="25D1125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02CE9686" w14:textId="77777777" w:rsidTr="007637A4">
        <w:tc>
          <w:tcPr>
            <w:tcW w:w="2340" w:type="dxa"/>
            <w:shd w:val="clear" w:color="auto" w:fill="auto"/>
            <w:tcMar>
              <w:top w:w="100" w:type="dxa"/>
              <w:left w:w="100" w:type="dxa"/>
              <w:bottom w:w="100" w:type="dxa"/>
              <w:right w:w="100" w:type="dxa"/>
            </w:tcMar>
          </w:tcPr>
          <w:p w14:paraId="463AEDF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5DC88E1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Livestock product import inspection</w:t>
            </w:r>
          </w:p>
        </w:tc>
        <w:tc>
          <w:tcPr>
            <w:tcW w:w="2340" w:type="dxa"/>
            <w:shd w:val="clear" w:color="auto" w:fill="auto"/>
            <w:tcMar>
              <w:top w:w="100" w:type="dxa"/>
              <w:left w:w="100" w:type="dxa"/>
              <w:bottom w:w="100" w:type="dxa"/>
              <w:right w:w="100" w:type="dxa"/>
            </w:tcMar>
          </w:tcPr>
          <w:p w14:paraId="71FF4B3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69F54E6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4A714DDF" w14:textId="77777777" w:rsidR="004808A2" w:rsidRPr="004808A2" w:rsidRDefault="004808A2" w:rsidP="004808A2">
      <w:pPr>
        <w:rPr>
          <w:rFonts w:ascii="Arial" w:hAnsi="Arial" w:cs="Arial"/>
          <w:sz w:val="24"/>
          <w:szCs w:val="24"/>
        </w:rPr>
      </w:pPr>
    </w:p>
    <w:p w14:paraId="77C550E2"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7C3330A9" w14:textId="77777777" w:rsidTr="007637A4">
        <w:trPr>
          <w:trHeight w:val="420"/>
        </w:trPr>
        <w:tc>
          <w:tcPr>
            <w:tcW w:w="2340" w:type="dxa"/>
            <w:shd w:val="clear" w:color="auto" w:fill="F9CB9C"/>
            <w:tcMar>
              <w:top w:w="100" w:type="dxa"/>
              <w:left w:w="100" w:type="dxa"/>
              <w:bottom w:w="100" w:type="dxa"/>
              <w:right w:w="100" w:type="dxa"/>
            </w:tcMar>
          </w:tcPr>
          <w:p w14:paraId="67BCDC0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Import Live Animal</w:t>
            </w:r>
          </w:p>
        </w:tc>
        <w:tc>
          <w:tcPr>
            <w:tcW w:w="7020" w:type="dxa"/>
            <w:gridSpan w:val="3"/>
            <w:shd w:val="clear" w:color="auto" w:fill="F9CB9C"/>
            <w:tcMar>
              <w:top w:w="100" w:type="dxa"/>
              <w:left w:w="100" w:type="dxa"/>
              <w:bottom w:w="100" w:type="dxa"/>
              <w:right w:w="100" w:type="dxa"/>
            </w:tcMar>
          </w:tcPr>
          <w:p w14:paraId="535197A3"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426A0B00" w14:textId="77777777" w:rsidTr="007637A4">
        <w:tc>
          <w:tcPr>
            <w:tcW w:w="2340" w:type="dxa"/>
            <w:shd w:val="clear" w:color="auto" w:fill="auto"/>
            <w:tcMar>
              <w:top w:w="100" w:type="dxa"/>
              <w:left w:w="100" w:type="dxa"/>
              <w:bottom w:w="100" w:type="dxa"/>
              <w:right w:w="100" w:type="dxa"/>
            </w:tcMar>
          </w:tcPr>
          <w:p w14:paraId="52DECB8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Live Animal importer</w:t>
            </w:r>
          </w:p>
        </w:tc>
        <w:tc>
          <w:tcPr>
            <w:tcW w:w="2340" w:type="dxa"/>
            <w:shd w:val="clear" w:color="auto" w:fill="auto"/>
            <w:tcMar>
              <w:top w:w="100" w:type="dxa"/>
              <w:left w:w="100" w:type="dxa"/>
              <w:bottom w:w="100" w:type="dxa"/>
              <w:right w:w="100" w:type="dxa"/>
            </w:tcMar>
          </w:tcPr>
          <w:p w14:paraId="4833489F"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7275CD4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Response for verification </w:t>
            </w:r>
          </w:p>
        </w:tc>
        <w:tc>
          <w:tcPr>
            <w:tcW w:w="2340" w:type="dxa"/>
            <w:shd w:val="clear" w:color="auto" w:fill="auto"/>
            <w:tcMar>
              <w:top w:w="100" w:type="dxa"/>
              <w:left w:w="100" w:type="dxa"/>
              <w:bottom w:w="100" w:type="dxa"/>
              <w:right w:w="100" w:type="dxa"/>
            </w:tcMar>
          </w:tcPr>
          <w:p w14:paraId="2C5134F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Notify consignment arrival date</w:t>
            </w:r>
          </w:p>
        </w:tc>
      </w:tr>
      <w:tr w:rsidR="004808A2" w:rsidRPr="004808A2" w14:paraId="3C68CB3E" w14:textId="77777777" w:rsidTr="007637A4">
        <w:tc>
          <w:tcPr>
            <w:tcW w:w="2340" w:type="dxa"/>
            <w:shd w:val="clear" w:color="auto" w:fill="auto"/>
            <w:tcMar>
              <w:top w:w="100" w:type="dxa"/>
              <w:left w:w="100" w:type="dxa"/>
              <w:bottom w:w="100" w:type="dxa"/>
              <w:right w:w="100" w:type="dxa"/>
            </w:tcMar>
          </w:tcPr>
          <w:p w14:paraId="7934D0F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A</w:t>
            </w:r>
          </w:p>
        </w:tc>
        <w:tc>
          <w:tcPr>
            <w:tcW w:w="2340" w:type="dxa"/>
            <w:shd w:val="clear" w:color="auto" w:fill="auto"/>
            <w:tcMar>
              <w:top w:w="100" w:type="dxa"/>
              <w:left w:w="100" w:type="dxa"/>
              <w:bottom w:w="100" w:type="dxa"/>
              <w:right w:w="100" w:type="dxa"/>
            </w:tcMar>
          </w:tcPr>
          <w:p w14:paraId="7A41AF5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Verify or Reject</w:t>
            </w:r>
          </w:p>
        </w:tc>
        <w:tc>
          <w:tcPr>
            <w:tcW w:w="2340" w:type="dxa"/>
            <w:shd w:val="clear" w:color="auto" w:fill="auto"/>
            <w:tcMar>
              <w:top w:w="100" w:type="dxa"/>
              <w:left w:w="100" w:type="dxa"/>
              <w:bottom w:w="100" w:type="dxa"/>
              <w:right w:w="100" w:type="dxa"/>
            </w:tcMar>
          </w:tcPr>
          <w:p w14:paraId="44F11A3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Import Permit</w:t>
            </w:r>
          </w:p>
        </w:tc>
        <w:tc>
          <w:tcPr>
            <w:tcW w:w="2340" w:type="dxa"/>
            <w:shd w:val="clear" w:color="auto" w:fill="auto"/>
            <w:tcMar>
              <w:top w:w="100" w:type="dxa"/>
              <w:left w:w="100" w:type="dxa"/>
              <w:bottom w:w="100" w:type="dxa"/>
              <w:right w:w="100" w:type="dxa"/>
            </w:tcMar>
          </w:tcPr>
          <w:p w14:paraId="70886A7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20294CC3" w14:textId="77777777" w:rsidTr="007637A4">
        <w:tc>
          <w:tcPr>
            <w:tcW w:w="2340" w:type="dxa"/>
            <w:shd w:val="clear" w:color="auto" w:fill="auto"/>
            <w:tcMar>
              <w:top w:w="100" w:type="dxa"/>
              <w:left w:w="100" w:type="dxa"/>
              <w:bottom w:w="100" w:type="dxa"/>
              <w:right w:w="100" w:type="dxa"/>
            </w:tcMar>
          </w:tcPr>
          <w:p w14:paraId="1B49E0F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7C483C9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Live Animal import inspection</w:t>
            </w:r>
          </w:p>
        </w:tc>
        <w:tc>
          <w:tcPr>
            <w:tcW w:w="2340" w:type="dxa"/>
            <w:shd w:val="clear" w:color="auto" w:fill="auto"/>
            <w:tcMar>
              <w:top w:w="100" w:type="dxa"/>
              <w:left w:w="100" w:type="dxa"/>
              <w:bottom w:w="100" w:type="dxa"/>
              <w:right w:w="100" w:type="dxa"/>
            </w:tcMar>
          </w:tcPr>
          <w:p w14:paraId="7A497D6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705C4E0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6B72AAEE" w14:textId="77777777" w:rsidR="004808A2" w:rsidRPr="004808A2" w:rsidRDefault="004808A2" w:rsidP="004808A2">
      <w:pPr>
        <w:rPr>
          <w:rFonts w:ascii="Arial" w:hAnsi="Arial" w:cs="Arial"/>
          <w:sz w:val="24"/>
          <w:szCs w:val="24"/>
        </w:rPr>
      </w:pPr>
    </w:p>
    <w:p w14:paraId="2914615A" w14:textId="77777777" w:rsidR="004808A2" w:rsidRPr="004808A2" w:rsidRDefault="004808A2" w:rsidP="004808A2">
      <w:pPr>
        <w:rPr>
          <w:rFonts w:ascii="Arial" w:hAnsi="Arial" w:cs="Arial"/>
          <w:sz w:val="24"/>
          <w:szCs w:val="24"/>
        </w:rPr>
      </w:pPr>
    </w:p>
    <w:p w14:paraId="0DE77AF6"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531A62C5" w14:textId="77777777" w:rsidTr="007637A4">
        <w:trPr>
          <w:trHeight w:val="420"/>
        </w:trPr>
        <w:tc>
          <w:tcPr>
            <w:tcW w:w="2340" w:type="dxa"/>
            <w:shd w:val="clear" w:color="auto" w:fill="F9CB9C"/>
            <w:tcMar>
              <w:top w:w="100" w:type="dxa"/>
              <w:left w:w="100" w:type="dxa"/>
              <w:bottom w:w="100" w:type="dxa"/>
              <w:right w:w="100" w:type="dxa"/>
            </w:tcMar>
          </w:tcPr>
          <w:p w14:paraId="0464EAD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Import Plant and Plant Products</w:t>
            </w:r>
          </w:p>
        </w:tc>
        <w:tc>
          <w:tcPr>
            <w:tcW w:w="7020" w:type="dxa"/>
            <w:gridSpan w:val="3"/>
            <w:shd w:val="clear" w:color="auto" w:fill="F9CB9C"/>
            <w:tcMar>
              <w:top w:w="100" w:type="dxa"/>
              <w:left w:w="100" w:type="dxa"/>
              <w:bottom w:w="100" w:type="dxa"/>
              <w:right w:w="100" w:type="dxa"/>
            </w:tcMar>
          </w:tcPr>
          <w:p w14:paraId="2E92DC4E"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3BC4B7E6" w14:textId="77777777" w:rsidTr="007637A4">
        <w:tc>
          <w:tcPr>
            <w:tcW w:w="2340" w:type="dxa"/>
            <w:shd w:val="clear" w:color="auto" w:fill="auto"/>
            <w:tcMar>
              <w:top w:w="100" w:type="dxa"/>
              <w:left w:w="100" w:type="dxa"/>
              <w:bottom w:w="100" w:type="dxa"/>
              <w:right w:w="100" w:type="dxa"/>
            </w:tcMar>
          </w:tcPr>
          <w:p w14:paraId="364BEF8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Plant &amp; Plant Product importer</w:t>
            </w:r>
          </w:p>
        </w:tc>
        <w:tc>
          <w:tcPr>
            <w:tcW w:w="2340" w:type="dxa"/>
            <w:shd w:val="clear" w:color="auto" w:fill="auto"/>
            <w:tcMar>
              <w:top w:w="100" w:type="dxa"/>
              <w:left w:w="100" w:type="dxa"/>
              <w:bottom w:w="100" w:type="dxa"/>
              <w:right w:w="100" w:type="dxa"/>
            </w:tcMar>
          </w:tcPr>
          <w:p w14:paraId="1A306D8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4EE68DF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Response for verification </w:t>
            </w:r>
          </w:p>
        </w:tc>
        <w:tc>
          <w:tcPr>
            <w:tcW w:w="2340" w:type="dxa"/>
            <w:shd w:val="clear" w:color="auto" w:fill="auto"/>
            <w:tcMar>
              <w:top w:w="100" w:type="dxa"/>
              <w:left w:w="100" w:type="dxa"/>
              <w:bottom w:w="100" w:type="dxa"/>
              <w:right w:w="100" w:type="dxa"/>
            </w:tcMar>
          </w:tcPr>
          <w:p w14:paraId="7DE0FFD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Notify consignment arrival date</w:t>
            </w:r>
          </w:p>
        </w:tc>
      </w:tr>
      <w:tr w:rsidR="004808A2" w:rsidRPr="004808A2" w14:paraId="44104512" w14:textId="77777777" w:rsidTr="007637A4">
        <w:tc>
          <w:tcPr>
            <w:tcW w:w="2340" w:type="dxa"/>
            <w:shd w:val="clear" w:color="auto" w:fill="auto"/>
            <w:tcMar>
              <w:top w:w="100" w:type="dxa"/>
              <w:left w:w="100" w:type="dxa"/>
              <w:bottom w:w="100" w:type="dxa"/>
              <w:right w:w="100" w:type="dxa"/>
            </w:tcMar>
          </w:tcPr>
          <w:p w14:paraId="04CFBAB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P</w:t>
            </w:r>
          </w:p>
        </w:tc>
        <w:tc>
          <w:tcPr>
            <w:tcW w:w="2340" w:type="dxa"/>
            <w:shd w:val="clear" w:color="auto" w:fill="auto"/>
            <w:tcMar>
              <w:top w:w="100" w:type="dxa"/>
              <w:left w:w="100" w:type="dxa"/>
              <w:bottom w:w="100" w:type="dxa"/>
              <w:right w:w="100" w:type="dxa"/>
            </w:tcMar>
          </w:tcPr>
          <w:p w14:paraId="303AAEE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Verify or Reject</w:t>
            </w:r>
          </w:p>
        </w:tc>
        <w:tc>
          <w:tcPr>
            <w:tcW w:w="2340" w:type="dxa"/>
            <w:shd w:val="clear" w:color="auto" w:fill="auto"/>
            <w:tcMar>
              <w:top w:w="100" w:type="dxa"/>
              <w:left w:w="100" w:type="dxa"/>
              <w:bottom w:w="100" w:type="dxa"/>
              <w:right w:w="100" w:type="dxa"/>
            </w:tcMar>
          </w:tcPr>
          <w:p w14:paraId="5653FAF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Import Permit</w:t>
            </w:r>
          </w:p>
        </w:tc>
        <w:tc>
          <w:tcPr>
            <w:tcW w:w="2340" w:type="dxa"/>
            <w:shd w:val="clear" w:color="auto" w:fill="auto"/>
            <w:tcMar>
              <w:top w:w="100" w:type="dxa"/>
              <w:left w:w="100" w:type="dxa"/>
              <w:bottom w:w="100" w:type="dxa"/>
              <w:right w:w="100" w:type="dxa"/>
            </w:tcMar>
          </w:tcPr>
          <w:p w14:paraId="6ED031B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72087129" w14:textId="77777777" w:rsidTr="007637A4">
        <w:tc>
          <w:tcPr>
            <w:tcW w:w="2340" w:type="dxa"/>
            <w:shd w:val="clear" w:color="auto" w:fill="auto"/>
            <w:tcMar>
              <w:top w:w="100" w:type="dxa"/>
              <w:left w:w="100" w:type="dxa"/>
              <w:bottom w:w="100" w:type="dxa"/>
              <w:right w:w="100" w:type="dxa"/>
            </w:tcMar>
          </w:tcPr>
          <w:p w14:paraId="3F36ACA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2F8AC98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Plant &amp; Plants product import inspection</w:t>
            </w:r>
          </w:p>
        </w:tc>
        <w:tc>
          <w:tcPr>
            <w:tcW w:w="2340" w:type="dxa"/>
            <w:shd w:val="clear" w:color="auto" w:fill="auto"/>
            <w:tcMar>
              <w:top w:w="100" w:type="dxa"/>
              <w:left w:w="100" w:type="dxa"/>
              <w:bottom w:w="100" w:type="dxa"/>
              <w:right w:w="100" w:type="dxa"/>
            </w:tcMar>
          </w:tcPr>
          <w:p w14:paraId="7A621CB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20F4FFD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48EA34B8"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007A88F9" w14:textId="77777777" w:rsidTr="007637A4">
        <w:trPr>
          <w:trHeight w:val="420"/>
        </w:trPr>
        <w:tc>
          <w:tcPr>
            <w:tcW w:w="2340" w:type="dxa"/>
            <w:shd w:val="clear" w:color="auto" w:fill="F9CB9C"/>
            <w:tcMar>
              <w:top w:w="100" w:type="dxa"/>
              <w:left w:w="100" w:type="dxa"/>
              <w:bottom w:w="100" w:type="dxa"/>
              <w:right w:w="100" w:type="dxa"/>
            </w:tcMar>
          </w:tcPr>
          <w:p w14:paraId="5BF5566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Import Ornamental Fish</w:t>
            </w:r>
          </w:p>
        </w:tc>
        <w:tc>
          <w:tcPr>
            <w:tcW w:w="7020" w:type="dxa"/>
            <w:gridSpan w:val="3"/>
            <w:shd w:val="clear" w:color="auto" w:fill="F9CB9C"/>
            <w:tcMar>
              <w:top w:w="100" w:type="dxa"/>
              <w:left w:w="100" w:type="dxa"/>
              <w:bottom w:w="100" w:type="dxa"/>
              <w:right w:w="100" w:type="dxa"/>
            </w:tcMar>
          </w:tcPr>
          <w:p w14:paraId="6DFF916A"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1D19AD73" w14:textId="77777777" w:rsidTr="007637A4">
        <w:tc>
          <w:tcPr>
            <w:tcW w:w="2340" w:type="dxa"/>
            <w:shd w:val="clear" w:color="auto" w:fill="auto"/>
            <w:tcMar>
              <w:top w:w="100" w:type="dxa"/>
              <w:left w:w="100" w:type="dxa"/>
              <w:bottom w:w="100" w:type="dxa"/>
              <w:right w:w="100" w:type="dxa"/>
            </w:tcMar>
          </w:tcPr>
          <w:p w14:paraId="77E5568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Ornamental Fish Importer</w:t>
            </w:r>
          </w:p>
        </w:tc>
        <w:tc>
          <w:tcPr>
            <w:tcW w:w="2340" w:type="dxa"/>
            <w:shd w:val="clear" w:color="auto" w:fill="auto"/>
            <w:tcMar>
              <w:top w:w="100" w:type="dxa"/>
              <w:left w:w="100" w:type="dxa"/>
              <w:bottom w:w="100" w:type="dxa"/>
              <w:right w:w="100" w:type="dxa"/>
            </w:tcMar>
          </w:tcPr>
          <w:p w14:paraId="3434667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594C7D5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Response for verification </w:t>
            </w:r>
          </w:p>
        </w:tc>
        <w:tc>
          <w:tcPr>
            <w:tcW w:w="2340" w:type="dxa"/>
            <w:shd w:val="clear" w:color="auto" w:fill="auto"/>
            <w:tcMar>
              <w:top w:w="100" w:type="dxa"/>
              <w:left w:w="100" w:type="dxa"/>
              <w:bottom w:w="100" w:type="dxa"/>
              <w:right w:w="100" w:type="dxa"/>
            </w:tcMar>
          </w:tcPr>
          <w:p w14:paraId="6671215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Notify consignment arrival date</w:t>
            </w:r>
          </w:p>
        </w:tc>
      </w:tr>
      <w:tr w:rsidR="004808A2" w:rsidRPr="004808A2" w14:paraId="44E4F075" w14:textId="77777777" w:rsidTr="007637A4">
        <w:tc>
          <w:tcPr>
            <w:tcW w:w="2340" w:type="dxa"/>
            <w:shd w:val="clear" w:color="auto" w:fill="auto"/>
            <w:tcMar>
              <w:top w:w="100" w:type="dxa"/>
              <w:left w:w="100" w:type="dxa"/>
              <w:bottom w:w="100" w:type="dxa"/>
              <w:right w:w="100" w:type="dxa"/>
            </w:tcMar>
          </w:tcPr>
          <w:p w14:paraId="7D1FE53F"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A</w:t>
            </w:r>
          </w:p>
        </w:tc>
        <w:tc>
          <w:tcPr>
            <w:tcW w:w="2340" w:type="dxa"/>
            <w:shd w:val="clear" w:color="auto" w:fill="auto"/>
            <w:tcMar>
              <w:top w:w="100" w:type="dxa"/>
              <w:left w:w="100" w:type="dxa"/>
              <w:bottom w:w="100" w:type="dxa"/>
              <w:right w:w="100" w:type="dxa"/>
            </w:tcMar>
          </w:tcPr>
          <w:p w14:paraId="4BAAA53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Verify or Reject</w:t>
            </w:r>
          </w:p>
        </w:tc>
        <w:tc>
          <w:tcPr>
            <w:tcW w:w="2340" w:type="dxa"/>
            <w:shd w:val="clear" w:color="auto" w:fill="auto"/>
            <w:tcMar>
              <w:top w:w="100" w:type="dxa"/>
              <w:left w:w="100" w:type="dxa"/>
              <w:bottom w:w="100" w:type="dxa"/>
              <w:right w:w="100" w:type="dxa"/>
            </w:tcMar>
          </w:tcPr>
          <w:p w14:paraId="6C91D8A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Import Permit</w:t>
            </w:r>
          </w:p>
        </w:tc>
        <w:tc>
          <w:tcPr>
            <w:tcW w:w="2340" w:type="dxa"/>
            <w:shd w:val="clear" w:color="auto" w:fill="auto"/>
            <w:tcMar>
              <w:top w:w="100" w:type="dxa"/>
              <w:left w:w="100" w:type="dxa"/>
              <w:bottom w:w="100" w:type="dxa"/>
              <w:right w:w="100" w:type="dxa"/>
            </w:tcMar>
          </w:tcPr>
          <w:p w14:paraId="32320B3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6A6A7D52" w14:textId="77777777" w:rsidTr="007637A4">
        <w:tc>
          <w:tcPr>
            <w:tcW w:w="2340" w:type="dxa"/>
            <w:shd w:val="clear" w:color="auto" w:fill="auto"/>
            <w:tcMar>
              <w:top w:w="100" w:type="dxa"/>
              <w:left w:w="100" w:type="dxa"/>
              <w:bottom w:w="100" w:type="dxa"/>
              <w:right w:w="100" w:type="dxa"/>
            </w:tcMar>
          </w:tcPr>
          <w:p w14:paraId="1DE98A2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2366B9B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Ornamental Fish import inspection</w:t>
            </w:r>
          </w:p>
        </w:tc>
        <w:tc>
          <w:tcPr>
            <w:tcW w:w="2340" w:type="dxa"/>
            <w:shd w:val="clear" w:color="auto" w:fill="auto"/>
            <w:tcMar>
              <w:top w:w="100" w:type="dxa"/>
              <w:left w:w="100" w:type="dxa"/>
              <w:bottom w:w="100" w:type="dxa"/>
              <w:right w:w="100" w:type="dxa"/>
            </w:tcMar>
          </w:tcPr>
          <w:p w14:paraId="36F055E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3D1BB13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125693AD"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7A7435CD" w14:textId="77777777" w:rsidTr="007637A4">
        <w:trPr>
          <w:trHeight w:val="420"/>
        </w:trPr>
        <w:tc>
          <w:tcPr>
            <w:tcW w:w="2340" w:type="dxa"/>
            <w:shd w:val="clear" w:color="auto" w:fill="F9CB9C"/>
            <w:tcMar>
              <w:top w:w="100" w:type="dxa"/>
              <w:left w:w="100" w:type="dxa"/>
              <w:bottom w:w="100" w:type="dxa"/>
              <w:right w:w="100" w:type="dxa"/>
            </w:tcMar>
          </w:tcPr>
          <w:p w14:paraId="1E6C0202"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Export of Food Product</w:t>
            </w:r>
          </w:p>
        </w:tc>
        <w:tc>
          <w:tcPr>
            <w:tcW w:w="7020" w:type="dxa"/>
            <w:gridSpan w:val="3"/>
            <w:shd w:val="clear" w:color="auto" w:fill="F9CB9C"/>
            <w:tcMar>
              <w:top w:w="100" w:type="dxa"/>
              <w:left w:w="100" w:type="dxa"/>
              <w:bottom w:w="100" w:type="dxa"/>
              <w:right w:w="100" w:type="dxa"/>
            </w:tcMar>
          </w:tcPr>
          <w:p w14:paraId="3095B602"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5582BEE0" w14:textId="77777777" w:rsidTr="007637A4">
        <w:tc>
          <w:tcPr>
            <w:tcW w:w="2340" w:type="dxa"/>
            <w:shd w:val="clear" w:color="auto" w:fill="auto"/>
            <w:tcMar>
              <w:top w:w="100" w:type="dxa"/>
              <w:left w:w="100" w:type="dxa"/>
              <w:bottom w:w="100" w:type="dxa"/>
              <w:right w:w="100" w:type="dxa"/>
            </w:tcMar>
          </w:tcPr>
          <w:p w14:paraId="5740F9D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Food Product Exporter</w:t>
            </w:r>
          </w:p>
        </w:tc>
        <w:tc>
          <w:tcPr>
            <w:tcW w:w="2340" w:type="dxa"/>
            <w:shd w:val="clear" w:color="auto" w:fill="auto"/>
            <w:tcMar>
              <w:top w:w="100" w:type="dxa"/>
              <w:left w:w="100" w:type="dxa"/>
              <w:bottom w:w="100" w:type="dxa"/>
              <w:right w:w="100" w:type="dxa"/>
            </w:tcMar>
          </w:tcPr>
          <w:p w14:paraId="72BCF35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55D0025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27F74E4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3E5A74E6" w14:textId="77777777" w:rsidTr="007637A4">
        <w:tc>
          <w:tcPr>
            <w:tcW w:w="2340" w:type="dxa"/>
            <w:shd w:val="clear" w:color="auto" w:fill="auto"/>
            <w:tcMar>
              <w:top w:w="100" w:type="dxa"/>
              <w:left w:w="100" w:type="dxa"/>
              <w:bottom w:w="100" w:type="dxa"/>
              <w:right w:w="100" w:type="dxa"/>
            </w:tcMar>
          </w:tcPr>
          <w:p w14:paraId="13E1835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4D78BD5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Export Food </w:t>
            </w:r>
            <w:r w:rsidRPr="004808A2">
              <w:rPr>
                <w:rFonts w:ascii="Arial" w:hAnsi="Arial" w:cs="Arial"/>
                <w:sz w:val="24"/>
                <w:szCs w:val="24"/>
              </w:rPr>
              <w:lastRenderedPageBreak/>
              <w:t>Product Inspection</w:t>
            </w:r>
          </w:p>
        </w:tc>
        <w:tc>
          <w:tcPr>
            <w:tcW w:w="2340" w:type="dxa"/>
            <w:shd w:val="clear" w:color="auto" w:fill="auto"/>
            <w:tcMar>
              <w:top w:w="100" w:type="dxa"/>
              <w:left w:w="100" w:type="dxa"/>
              <w:bottom w:w="100" w:type="dxa"/>
              <w:right w:w="100" w:type="dxa"/>
            </w:tcMar>
          </w:tcPr>
          <w:p w14:paraId="2C05259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lastRenderedPageBreak/>
              <w:t>X</w:t>
            </w:r>
          </w:p>
        </w:tc>
        <w:tc>
          <w:tcPr>
            <w:tcW w:w="2340" w:type="dxa"/>
            <w:shd w:val="clear" w:color="auto" w:fill="auto"/>
            <w:tcMar>
              <w:top w:w="100" w:type="dxa"/>
              <w:left w:w="100" w:type="dxa"/>
              <w:bottom w:w="100" w:type="dxa"/>
              <w:right w:w="100" w:type="dxa"/>
            </w:tcMar>
          </w:tcPr>
          <w:p w14:paraId="5C803AB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2F436848" w14:textId="77777777" w:rsidR="004808A2" w:rsidRPr="004808A2" w:rsidRDefault="004808A2" w:rsidP="004808A2">
      <w:pPr>
        <w:rPr>
          <w:rFonts w:ascii="Arial" w:hAnsi="Arial" w:cs="Arial"/>
          <w:sz w:val="24"/>
          <w:szCs w:val="24"/>
        </w:rPr>
      </w:pPr>
    </w:p>
    <w:p w14:paraId="48046BFF" w14:textId="77777777" w:rsidR="004808A2" w:rsidRPr="004808A2" w:rsidRDefault="004808A2" w:rsidP="004808A2">
      <w:pPr>
        <w:rPr>
          <w:rFonts w:ascii="Arial" w:hAnsi="Arial" w:cs="Arial"/>
          <w:sz w:val="24"/>
          <w:szCs w:val="24"/>
        </w:rPr>
      </w:pPr>
    </w:p>
    <w:p w14:paraId="6CAFE74E"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1AC6F2C1" w14:textId="77777777" w:rsidTr="007637A4">
        <w:trPr>
          <w:trHeight w:val="420"/>
        </w:trPr>
        <w:tc>
          <w:tcPr>
            <w:tcW w:w="2340" w:type="dxa"/>
            <w:shd w:val="clear" w:color="auto" w:fill="F9CB9C"/>
            <w:tcMar>
              <w:top w:w="100" w:type="dxa"/>
              <w:left w:w="100" w:type="dxa"/>
              <w:bottom w:w="100" w:type="dxa"/>
              <w:right w:w="100" w:type="dxa"/>
            </w:tcMar>
          </w:tcPr>
          <w:p w14:paraId="33499B1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Export of Plant &amp; Plant Products</w:t>
            </w:r>
          </w:p>
        </w:tc>
        <w:tc>
          <w:tcPr>
            <w:tcW w:w="7020" w:type="dxa"/>
            <w:gridSpan w:val="3"/>
            <w:shd w:val="clear" w:color="auto" w:fill="F9CB9C"/>
            <w:tcMar>
              <w:top w:w="100" w:type="dxa"/>
              <w:left w:w="100" w:type="dxa"/>
              <w:bottom w:w="100" w:type="dxa"/>
              <w:right w:w="100" w:type="dxa"/>
            </w:tcMar>
          </w:tcPr>
          <w:p w14:paraId="29CF8FA8"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5DB03857" w14:textId="77777777" w:rsidTr="007637A4">
        <w:tc>
          <w:tcPr>
            <w:tcW w:w="2340" w:type="dxa"/>
            <w:shd w:val="clear" w:color="auto" w:fill="auto"/>
            <w:tcMar>
              <w:top w:w="100" w:type="dxa"/>
              <w:left w:w="100" w:type="dxa"/>
              <w:bottom w:w="100" w:type="dxa"/>
              <w:right w:w="100" w:type="dxa"/>
            </w:tcMar>
          </w:tcPr>
          <w:p w14:paraId="5D5B9DF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Plant &amp; Plant Product Exporter</w:t>
            </w:r>
          </w:p>
        </w:tc>
        <w:tc>
          <w:tcPr>
            <w:tcW w:w="2340" w:type="dxa"/>
            <w:shd w:val="clear" w:color="auto" w:fill="auto"/>
            <w:tcMar>
              <w:top w:w="100" w:type="dxa"/>
              <w:left w:w="100" w:type="dxa"/>
              <w:bottom w:w="100" w:type="dxa"/>
              <w:right w:w="100" w:type="dxa"/>
            </w:tcMar>
          </w:tcPr>
          <w:p w14:paraId="1EC8145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7CC191B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28FF1AB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70C86CCA" w14:textId="77777777" w:rsidTr="007637A4">
        <w:tc>
          <w:tcPr>
            <w:tcW w:w="2340" w:type="dxa"/>
            <w:shd w:val="clear" w:color="auto" w:fill="auto"/>
            <w:tcMar>
              <w:top w:w="100" w:type="dxa"/>
              <w:left w:w="100" w:type="dxa"/>
              <w:bottom w:w="100" w:type="dxa"/>
              <w:right w:w="100" w:type="dxa"/>
            </w:tcMar>
          </w:tcPr>
          <w:p w14:paraId="4C6E505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3F0D520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Export of Plant &amp; Plant Product Inspection </w:t>
            </w:r>
          </w:p>
        </w:tc>
        <w:tc>
          <w:tcPr>
            <w:tcW w:w="2340" w:type="dxa"/>
            <w:shd w:val="clear" w:color="auto" w:fill="auto"/>
            <w:tcMar>
              <w:top w:w="100" w:type="dxa"/>
              <w:left w:w="100" w:type="dxa"/>
              <w:bottom w:w="100" w:type="dxa"/>
              <w:right w:w="100" w:type="dxa"/>
            </w:tcMar>
          </w:tcPr>
          <w:p w14:paraId="7D0FCAE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61E6DD6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5402804F" w14:textId="77777777" w:rsidR="004808A2" w:rsidRPr="004808A2" w:rsidRDefault="004808A2" w:rsidP="004808A2">
      <w:pPr>
        <w:rPr>
          <w:rFonts w:ascii="Arial" w:hAnsi="Arial" w:cs="Arial"/>
          <w:sz w:val="24"/>
          <w:szCs w:val="24"/>
        </w:rPr>
      </w:pPr>
    </w:p>
    <w:p w14:paraId="7F014B82"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5C33871B" w14:textId="77777777" w:rsidTr="007637A4">
        <w:trPr>
          <w:trHeight w:val="420"/>
        </w:trPr>
        <w:tc>
          <w:tcPr>
            <w:tcW w:w="2340" w:type="dxa"/>
            <w:shd w:val="clear" w:color="auto" w:fill="F9CB9C"/>
            <w:tcMar>
              <w:top w:w="100" w:type="dxa"/>
              <w:left w:w="100" w:type="dxa"/>
              <w:bottom w:w="100" w:type="dxa"/>
              <w:right w:w="100" w:type="dxa"/>
            </w:tcMar>
          </w:tcPr>
          <w:p w14:paraId="6FBAC13F"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Export of Animal &amp; Animal Products</w:t>
            </w:r>
          </w:p>
        </w:tc>
        <w:tc>
          <w:tcPr>
            <w:tcW w:w="7020" w:type="dxa"/>
            <w:gridSpan w:val="3"/>
            <w:shd w:val="clear" w:color="auto" w:fill="F9CB9C"/>
            <w:tcMar>
              <w:top w:w="100" w:type="dxa"/>
              <w:left w:w="100" w:type="dxa"/>
              <w:bottom w:w="100" w:type="dxa"/>
              <w:right w:w="100" w:type="dxa"/>
            </w:tcMar>
          </w:tcPr>
          <w:p w14:paraId="6A947403"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65EBA5A5" w14:textId="77777777" w:rsidTr="007637A4">
        <w:tc>
          <w:tcPr>
            <w:tcW w:w="2340" w:type="dxa"/>
            <w:shd w:val="clear" w:color="auto" w:fill="auto"/>
            <w:tcMar>
              <w:top w:w="100" w:type="dxa"/>
              <w:left w:w="100" w:type="dxa"/>
              <w:bottom w:w="100" w:type="dxa"/>
              <w:right w:w="100" w:type="dxa"/>
            </w:tcMar>
          </w:tcPr>
          <w:p w14:paraId="3FD305D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Animal &amp; Animal Product Exporter</w:t>
            </w:r>
          </w:p>
        </w:tc>
        <w:tc>
          <w:tcPr>
            <w:tcW w:w="2340" w:type="dxa"/>
            <w:shd w:val="clear" w:color="auto" w:fill="auto"/>
            <w:tcMar>
              <w:top w:w="100" w:type="dxa"/>
              <w:left w:w="100" w:type="dxa"/>
              <w:bottom w:w="100" w:type="dxa"/>
              <w:right w:w="100" w:type="dxa"/>
            </w:tcMar>
          </w:tcPr>
          <w:p w14:paraId="1D945D6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5FCF1C4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277C483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049D7047" w14:textId="77777777" w:rsidTr="007637A4">
        <w:tc>
          <w:tcPr>
            <w:tcW w:w="2340" w:type="dxa"/>
            <w:shd w:val="clear" w:color="auto" w:fill="auto"/>
            <w:tcMar>
              <w:top w:w="100" w:type="dxa"/>
              <w:left w:w="100" w:type="dxa"/>
              <w:bottom w:w="100" w:type="dxa"/>
              <w:right w:w="100" w:type="dxa"/>
            </w:tcMar>
          </w:tcPr>
          <w:p w14:paraId="1C3E9D3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2921D42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Export of Animal &amp; Animal Product Inspection </w:t>
            </w:r>
          </w:p>
        </w:tc>
        <w:tc>
          <w:tcPr>
            <w:tcW w:w="2340" w:type="dxa"/>
            <w:shd w:val="clear" w:color="auto" w:fill="auto"/>
            <w:tcMar>
              <w:top w:w="100" w:type="dxa"/>
              <w:left w:w="100" w:type="dxa"/>
              <w:bottom w:w="100" w:type="dxa"/>
              <w:right w:w="100" w:type="dxa"/>
            </w:tcMar>
          </w:tcPr>
          <w:p w14:paraId="11D54E4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3F28359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26E8F5AA"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5939A84C" w14:textId="77777777" w:rsidTr="007637A4">
        <w:trPr>
          <w:trHeight w:val="420"/>
        </w:trPr>
        <w:tc>
          <w:tcPr>
            <w:tcW w:w="2340" w:type="dxa"/>
            <w:shd w:val="clear" w:color="auto" w:fill="F9CB9C"/>
            <w:tcMar>
              <w:top w:w="100" w:type="dxa"/>
              <w:left w:w="100" w:type="dxa"/>
              <w:bottom w:w="100" w:type="dxa"/>
              <w:right w:w="100" w:type="dxa"/>
            </w:tcMar>
          </w:tcPr>
          <w:p w14:paraId="5225322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In-Country movement Permit for Plant &amp; Plant Products</w:t>
            </w:r>
          </w:p>
        </w:tc>
        <w:tc>
          <w:tcPr>
            <w:tcW w:w="7020" w:type="dxa"/>
            <w:gridSpan w:val="3"/>
            <w:shd w:val="clear" w:color="auto" w:fill="F9CB9C"/>
            <w:tcMar>
              <w:top w:w="100" w:type="dxa"/>
              <w:left w:w="100" w:type="dxa"/>
              <w:bottom w:w="100" w:type="dxa"/>
              <w:right w:w="100" w:type="dxa"/>
            </w:tcMar>
          </w:tcPr>
          <w:p w14:paraId="7800FEBE"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101173B4" w14:textId="77777777" w:rsidTr="007637A4">
        <w:tc>
          <w:tcPr>
            <w:tcW w:w="2340" w:type="dxa"/>
            <w:shd w:val="clear" w:color="auto" w:fill="auto"/>
            <w:tcMar>
              <w:top w:w="100" w:type="dxa"/>
              <w:left w:w="100" w:type="dxa"/>
              <w:bottom w:w="100" w:type="dxa"/>
              <w:right w:w="100" w:type="dxa"/>
            </w:tcMar>
          </w:tcPr>
          <w:p w14:paraId="13FA4D6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In-Country movement permit for plant and plant </w:t>
            </w:r>
            <w:r w:rsidRPr="004808A2">
              <w:rPr>
                <w:rFonts w:ascii="Arial" w:hAnsi="Arial" w:cs="Arial"/>
                <w:sz w:val="24"/>
                <w:szCs w:val="24"/>
              </w:rPr>
              <w:lastRenderedPageBreak/>
              <w:t>product Applicant</w:t>
            </w:r>
          </w:p>
        </w:tc>
        <w:tc>
          <w:tcPr>
            <w:tcW w:w="2340" w:type="dxa"/>
            <w:shd w:val="clear" w:color="auto" w:fill="auto"/>
            <w:tcMar>
              <w:top w:w="100" w:type="dxa"/>
              <w:left w:w="100" w:type="dxa"/>
              <w:bottom w:w="100" w:type="dxa"/>
              <w:right w:w="100" w:type="dxa"/>
            </w:tcMar>
          </w:tcPr>
          <w:p w14:paraId="0477D0BF"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lastRenderedPageBreak/>
              <w:t>Apply</w:t>
            </w:r>
          </w:p>
        </w:tc>
        <w:tc>
          <w:tcPr>
            <w:tcW w:w="2340" w:type="dxa"/>
            <w:shd w:val="clear" w:color="auto" w:fill="auto"/>
            <w:tcMar>
              <w:top w:w="100" w:type="dxa"/>
              <w:left w:w="100" w:type="dxa"/>
              <w:bottom w:w="100" w:type="dxa"/>
              <w:right w:w="100" w:type="dxa"/>
            </w:tcMar>
          </w:tcPr>
          <w:p w14:paraId="038FD39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3FB4A45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0EC2304D" w14:textId="77777777" w:rsidTr="007637A4">
        <w:tc>
          <w:tcPr>
            <w:tcW w:w="2340" w:type="dxa"/>
            <w:shd w:val="clear" w:color="auto" w:fill="auto"/>
            <w:tcMar>
              <w:top w:w="100" w:type="dxa"/>
              <w:left w:w="100" w:type="dxa"/>
              <w:bottom w:w="100" w:type="dxa"/>
              <w:right w:w="100" w:type="dxa"/>
            </w:tcMar>
          </w:tcPr>
          <w:p w14:paraId="0890688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2707D0D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In-Country movement permit for plant and plant products inspection </w:t>
            </w:r>
          </w:p>
        </w:tc>
        <w:tc>
          <w:tcPr>
            <w:tcW w:w="2340" w:type="dxa"/>
            <w:shd w:val="clear" w:color="auto" w:fill="auto"/>
            <w:tcMar>
              <w:top w:w="100" w:type="dxa"/>
              <w:left w:w="100" w:type="dxa"/>
              <w:bottom w:w="100" w:type="dxa"/>
              <w:right w:w="100" w:type="dxa"/>
            </w:tcMar>
          </w:tcPr>
          <w:p w14:paraId="71E3F6B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517BA05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4AC3AA87" w14:textId="77777777" w:rsidR="004808A2" w:rsidRPr="004808A2" w:rsidRDefault="004808A2" w:rsidP="004808A2">
      <w:pPr>
        <w:rPr>
          <w:rFonts w:ascii="Arial" w:hAnsi="Arial" w:cs="Arial"/>
          <w:sz w:val="24"/>
          <w:szCs w:val="24"/>
        </w:rPr>
      </w:pPr>
    </w:p>
    <w:p w14:paraId="4F71CB7E"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123D5F32" w14:textId="77777777" w:rsidTr="007637A4">
        <w:trPr>
          <w:trHeight w:val="420"/>
        </w:trPr>
        <w:tc>
          <w:tcPr>
            <w:tcW w:w="2340" w:type="dxa"/>
            <w:shd w:val="clear" w:color="auto" w:fill="F9CB9C"/>
            <w:tcMar>
              <w:top w:w="100" w:type="dxa"/>
              <w:left w:w="100" w:type="dxa"/>
              <w:bottom w:w="100" w:type="dxa"/>
              <w:right w:w="100" w:type="dxa"/>
            </w:tcMar>
          </w:tcPr>
          <w:p w14:paraId="5B98816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In-Country movement Permit for Live Animal and Animal Product </w:t>
            </w:r>
          </w:p>
        </w:tc>
        <w:tc>
          <w:tcPr>
            <w:tcW w:w="7020" w:type="dxa"/>
            <w:gridSpan w:val="3"/>
            <w:shd w:val="clear" w:color="auto" w:fill="F9CB9C"/>
            <w:tcMar>
              <w:top w:w="100" w:type="dxa"/>
              <w:left w:w="100" w:type="dxa"/>
              <w:bottom w:w="100" w:type="dxa"/>
              <w:right w:w="100" w:type="dxa"/>
            </w:tcMar>
          </w:tcPr>
          <w:p w14:paraId="04AA3EF1"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0D5E0729" w14:textId="77777777" w:rsidTr="007637A4">
        <w:tc>
          <w:tcPr>
            <w:tcW w:w="2340" w:type="dxa"/>
            <w:shd w:val="clear" w:color="auto" w:fill="auto"/>
            <w:tcMar>
              <w:top w:w="100" w:type="dxa"/>
              <w:left w:w="100" w:type="dxa"/>
              <w:bottom w:w="100" w:type="dxa"/>
              <w:right w:w="100" w:type="dxa"/>
            </w:tcMar>
          </w:tcPr>
          <w:p w14:paraId="5779CB1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In-Country movement Permit for Live Animal and Animal Product Applicant</w:t>
            </w:r>
          </w:p>
        </w:tc>
        <w:tc>
          <w:tcPr>
            <w:tcW w:w="2340" w:type="dxa"/>
            <w:shd w:val="clear" w:color="auto" w:fill="auto"/>
            <w:tcMar>
              <w:top w:w="100" w:type="dxa"/>
              <w:left w:w="100" w:type="dxa"/>
              <w:bottom w:w="100" w:type="dxa"/>
              <w:right w:w="100" w:type="dxa"/>
            </w:tcMar>
          </w:tcPr>
          <w:p w14:paraId="7672227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13A08CD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1147DFB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470E1B50" w14:textId="77777777" w:rsidTr="007637A4">
        <w:tc>
          <w:tcPr>
            <w:tcW w:w="2340" w:type="dxa"/>
            <w:shd w:val="clear" w:color="auto" w:fill="auto"/>
            <w:tcMar>
              <w:top w:w="100" w:type="dxa"/>
              <w:left w:w="100" w:type="dxa"/>
              <w:bottom w:w="100" w:type="dxa"/>
              <w:right w:w="100" w:type="dxa"/>
            </w:tcMar>
          </w:tcPr>
          <w:p w14:paraId="6B4572A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624C6AC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In-Country movement permit for Live Animal and Animal Product Inspection</w:t>
            </w:r>
          </w:p>
        </w:tc>
        <w:tc>
          <w:tcPr>
            <w:tcW w:w="2340" w:type="dxa"/>
            <w:shd w:val="clear" w:color="auto" w:fill="auto"/>
            <w:tcMar>
              <w:top w:w="100" w:type="dxa"/>
              <w:left w:w="100" w:type="dxa"/>
              <w:bottom w:w="100" w:type="dxa"/>
              <w:right w:w="100" w:type="dxa"/>
            </w:tcMar>
          </w:tcPr>
          <w:p w14:paraId="28AA175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204D0D9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033AA947" w14:textId="77777777" w:rsidR="004808A2" w:rsidRPr="004808A2" w:rsidRDefault="004808A2" w:rsidP="004808A2">
      <w:pPr>
        <w:rPr>
          <w:rFonts w:ascii="Arial" w:hAnsi="Arial" w:cs="Arial"/>
          <w:sz w:val="24"/>
          <w:szCs w:val="24"/>
        </w:rPr>
      </w:pPr>
    </w:p>
    <w:p w14:paraId="7C7CBAC4"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808A2" w:rsidRPr="004808A2" w14:paraId="6210E50F" w14:textId="77777777" w:rsidTr="007637A4">
        <w:trPr>
          <w:trHeight w:val="420"/>
        </w:trPr>
        <w:tc>
          <w:tcPr>
            <w:tcW w:w="2340" w:type="dxa"/>
            <w:shd w:val="clear" w:color="auto" w:fill="F9CB9C"/>
            <w:tcMar>
              <w:top w:w="100" w:type="dxa"/>
              <w:left w:w="100" w:type="dxa"/>
              <w:bottom w:w="100" w:type="dxa"/>
              <w:right w:w="100" w:type="dxa"/>
            </w:tcMar>
          </w:tcPr>
          <w:p w14:paraId="5815F75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Licensing of food handlers/meat handlers</w:t>
            </w:r>
          </w:p>
        </w:tc>
        <w:tc>
          <w:tcPr>
            <w:tcW w:w="7020" w:type="dxa"/>
            <w:gridSpan w:val="3"/>
            <w:shd w:val="clear" w:color="auto" w:fill="F9CB9C"/>
            <w:tcMar>
              <w:top w:w="100" w:type="dxa"/>
              <w:left w:w="100" w:type="dxa"/>
              <w:bottom w:w="100" w:type="dxa"/>
              <w:right w:w="100" w:type="dxa"/>
            </w:tcMar>
          </w:tcPr>
          <w:p w14:paraId="5DBE2150"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7409B66F" w14:textId="77777777" w:rsidTr="007637A4">
        <w:tc>
          <w:tcPr>
            <w:tcW w:w="2340" w:type="dxa"/>
            <w:shd w:val="clear" w:color="auto" w:fill="auto"/>
            <w:tcMar>
              <w:top w:w="100" w:type="dxa"/>
              <w:left w:w="100" w:type="dxa"/>
              <w:bottom w:w="100" w:type="dxa"/>
              <w:right w:w="100" w:type="dxa"/>
            </w:tcMar>
          </w:tcPr>
          <w:p w14:paraId="3D3058F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Food handlers/meat </w:t>
            </w:r>
            <w:proofErr w:type="gramStart"/>
            <w:r w:rsidRPr="004808A2">
              <w:rPr>
                <w:rFonts w:ascii="Arial" w:hAnsi="Arial" w:cs="Arial"/>
                <w:sz w:val="24"/>
                <w:szCs w:val="24"/>
              </w:rPr>
              <w:t>handlers</w:t>
            </w:r>
            <w:proofErr w:type="gramEnd"/>
            <w:r w:rsidRPr="004808A2">
              <w:rPr>
                <w:rFonts w:ascii="Arial" w:hAnsi="Arial" w:cs="Arial"/>
                <w:sz w:val="24"/>
                <w:szCs w:val="24"/>
              </w:rPr>
              <w:t xml:space="preserve"> applicant</w:t>
            </w:r>
          </w:p>
        </w:tc>
        <w:tc>
          <w:tcPr>
            <w:tcW w:w="2340" w:type="dxa"/>
            <w:shd w:val="clear" w:color="auto" w:fill="auto"/>
            <w:tcMar>
              <w:top w:w="100" w:type="dxa"/>
              <w:left w:w="100" w:type="dxa"/>
              <w:bottom w:w="100" w:type="dxa"/>
              <w:right w:w="100" w:type="dxa"/>
            </w:tcMar>
          </w:tcPr>
          <w:p w14:paraId="02D2313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2340" w:type="dxa"/>
            <w:shd w:val="clear" w:color="auto" w:fill="auto"/>
            <w:tcMar>
              <w:top w:w="100" w:type="dxa"/>
              <w:left w:w="100" w:type="dxa"/>
              <w:bottom w:w="100" w:type="dxa"/>
              <w:right w:w="100" w:type="dxa"/>
            </w:tcMar>
          </w:tcPr>
          <w:p w14:paraId="54B6958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2340" w:type="dxa"/>
            <w:shd w:val="clear" w:color="auto" w:fill="auto"/>
            <w:tcMar>
              <w:top w:w="100" w:type="dxa"/>
              <w:left w:w="100" w:type="dxa"/>
              <w:bottom w:w="100" w:type="dxa"/>
              <w:right w:w="100" w:type="dxa"/>
            </w:tcMar>
          </w:tcPr>
          <w:p w14:paraId="7B93E6C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74FB12F2" w14:textId="77777777" w:rsidTr="007637A4">
        <w:tc>
          <w:tcPr>
            <w:tcW w:w="2340" w:type="dxa"/>
            <w:shd w:val="clear" w:color="auto" w:fill="auto"/>
            <w:tcMar>
              <w:top w:w="100" w:type="dxa"/>
              <w:left w:w="100" w:type="dxa"/>
              <w:bottom w:w="100" w:type="dxa"/>
              <w:right w:w="100" w:type="dxa"/>
            </w:tcMar>
          </w:tcPr>
          <w:p w14:paraId="33A8C59F"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2340" w:type="dxa"/>
            <w:shd w:val="clear" w:color="auto" w:fill="auto"/>
            <w:tcMar>
              <w:top w:w="100" w:type="dxa"/>
              <w:left w:w="100" w:type="dxa"/>
              <w:bottom w:w="100" w:type="dxa"/>
              <w:right w:w="100" w:type="dxa"/>
            </w:tcMar>
          </w:tcPr>
          <w:p w14:paraId="6CB243F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Verify</w:t>
            </w:r>
          </w:p>
        </w:tc>
        <w:tc>
          <w:tcPr>
            <w:tcW w:w="2340" w:type="dxa"/>
            <w:shd w:val="clear" w:color="auto" w:fill="auto"/>
            <w:tcMar>
              <w:top w:w="100" w:type="dxa"/>
              <w:left w:w="100" w:type="dxa"/>
              <w:bottom w:w="100" w:type="dxa"/>
              <w:right w:w="100" w:type="dxa"/>
            </w:tcMar>
          </w:tcPr>
          <w:p w14:paraId="0DE7624F"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attendance</w:t>
            </w:r>
          </w:p>
        </w:tc>
        <w:tc>
          <w:tcPr>
            <w:tcW w:w="2340" w:type="dxa"/>
            <w:shd w:val="clear" w:color="auto" w:fill="auto"/>
            <w:tcMar>
              <w:top w:w="100" w:type="dxa"/>
              <w:left w:w="100" w:type="dxa"/>
              <w:bottom w:w="100" w:type="dxa"/>
              <w:right w:w="100" w:type="dxa"/>
            </w:tcMar>
          </w:tcPr>
          <w:p w14:paraId="00B32E12"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5F12C6C6" w14:textId="77777777" w:rsidR="004808A2" w:rsidRPr="004808A2" w:rsidRDefault="004808A2" w:rsidP="004808A2">
      <w:pPr>
        <w:rPr>
          <w:rFonts w:ascii="Arial" w:hAnsi="Arial" w:cs="Arial"/>
          <w:sz w:val="24"/>
          <w:szCs w:val="24"/>
        </w:rPr>
      </w:pPr>
    </w:p>
    <w:p w14:paraId="6E607EDB" w14:textId="77777777" w:rsidR="004808A2" w:rsidRPr="004808A2" w:rsidRDefault="004808A2" w:rsidP="004808A2">
      <w:pPr>
        <w:rPr>
          <w:rFonts w:ascii="Arial" w:hAnsi="Arial" w:cs="Arial"/>
          <w:sz w:val="24"/>
          <w:szCs w:val="24"/>
        </w:rPr>
      </w:pPr>
    </w:p>
    <w:tbl>
      <w:tblPr>
        <w:tblW w:w="11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gridCol w:w="1872"/>
      </w:tblGrid>
      <w:tr w:rsidR="004D7FBB" w:rsidRPr="004808A2" w14:paraId="10506BED" w14:textId="77777777" w:rsidTr="004D7FBB">
        <w:trPr>
          <w:trHeight w:val="420"/>
        </w:trPr>
        <w:tc>
          <w:tcPr>
            <w:tcW w:w="1872" w:type="dxa"/>
            <w:shd w:val="clear" w:color="auto" w:fill="F9CB9C"/>
            <w:tcMar>
              <w:top w:w="100" w:type="dxa"/>
              <w:left w:w="100" w:type="dxa"/>
              <w:bottom w:w="100" w:type="dxa"/>
              <w:right w:w="100" w:type="dxa"/>
            </w:tcMar>
          </w:tcPr>
          <w:p w14:paraId="06EF8B1A"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Certification of Food Product</w:t>
            </w:r>
          </w:p>
        </w:tc>
        <w:tc>
          <w:tcPr>
            <w:tcW w:w="7488" w:type="dxa"/>
            <w:gridSpan w:val="4"/>
            <w:shd w:val="clear" w:color="auto" w:fill="F9CB9C"/>
            <w:tcMar>
              <w:top w:w="100" w:type="dxa"/>
              <w:left w:w="100" w:type="dxa"/>
              <w:bottom w:w="100" w:type="dxa"/>
              <w:right w:w="100" w:type="dxa"/>
            </w:tcMar>
          </w:tcPr>
          <w:p w14:paraId="2EB81B85" w14:textId="77777777" w:rsidR="004D7FBB" w:rsidRPr="004808A2" w:rsidRDefault="004D7FBB"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c>
          <w:tcPr>
            <w:tcW w:w="1872" w:type="dxa"/>
            <w:shd w:val="clear" w:color="auto" w:fill="F9CB9C"/>
          </w:tcPr>
          <w:p w14:paraId="68048432" w14:textId="77777777" w:rsidR="004D7FBB" w:rsidRPr="004808A2" w:rsidRDefault="004D7FBB" w:rsidP="007637A4">
            <w:pPr>
              <w:widowControl w:val="0"/>
              <w:spacing w:line="240" w:lineRule="auto"/>
              <w:jc w:val="center"/>
              <w:rPr>
                <w:rFonts w:ascii="Arial" w:hAnsi="Arial" w:cs="Arial"/>
                <w:sz w:val="24"/>
                <w:szCs w:val="24"/>
              </w:rPr>
            </w:pPr>
          </w:p>
        </w:tc>
      </w:tr>
      <w:tr w:rsidR="004D7FBB" w:rsidRPr="004808A2" w14:paraId="1031511A" w14:textId="77777777" w:rsidTr="004D7FBB">
        <w:tc>
          <w:tcPr>
            <w:tcW w:w="1872" w:type="dxa"/>
            <w:shd w:val="clear" w:color="auto" w:fill="auto"/>
            <w:tcMar>
              <w:top w:w="100" w:type="dxa"/>
              <w:left w:w="100" w:type="dxa"/>
              <w:bottom w:w="100" w:type="dxa"/>
              <w:right w:w="100" w:type="dxa"/>
            </w:tcMar>
          </w:tcPr>
          <w:p w14:paraId="78491CF0"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Food Product applicant</w:t>
            </w:r>
          </w:p>
        </w:tc>
        <w:tc>
          <w:tcPr>
            <w:tcW w:w="1872" w:type="dxa"/>
            <w:shd w:val="clear" w:color="auto" w:fill="auto"/>
            <w:tcMar>
              <w:top w:w="100" w:type="dxa"/>
              <w:left w:w="100" w:type="dxa"/>
              <w:bottom w:w="100" w:type="dxa"/>
              <w:right w:w="100" w:type="dxa"/>
            </w:tcMar>
          </w:tcPr>
          <w:p w14:paraId="27E82C15"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1872" w:type="dxa"/>
            <w:shd w:val="clear" w:color="auto" w:fill="auto"/>
            <w:tcMar>
              <w:top w:w="100" w:type="dxa"/>
              <w:left w:w="100" w:type="dxa"/>
              <w:bottom w:w="100" w:type="dxa"/>
              <w:right w:w="100" w:type="dxa"/>
            </w:tcMar>
          </w:tcPr>
          <w:p w14:paraId="10EFF614"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Response to audit plan</w:t>
            </w:r>
          </w:p>
        </w:tc>
        <w:tc>
          <w:tcPr>
            <w:tcW w:w="1872" w:type="dxa"/>
            <w:shd w:val="clear" w:color="auto" w:fill="auto"/>
            <w:tcMar>
              <w:top w:w="100" w:type="dxa"/>
              <w:left w:w="100" w:type="dxa"/>
              <w:bottom w:w="100" w:type="dxa"/>
              <w:right w:w="100" w:type="dxa"/>
            </w:tcMar>
          </w:tcPr>
          <w:p w14:paraId="60C00593"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Response to non-conformity</w:t>
            </w:r>
          </w:p>
        </w:tc>
        <w:tc>
          <w:tcPr>
            <w:tcW w:w="1872" w:type="dxa"/>
            <w:shd w:val="clear" w:color="auto" w:fill="auto"/>
            <w:tcMar>
              <w:top w:w="100" w:type="dxa"/>
              <w:left w:w="100" w:type="dxa"/>
              <w:bottom w:w="100" w:type="dxa"/>
              <w:right w:w="100" w:type="dxa"/>
            </w:tcMar>
          </w:tcPr>
          <w:p w14:paraId="41A2CDF7"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1872" w:type="dxa"/>
          </w:tcPr>
          <w:p w14:paraId="1DC45659" w14:textId="77777777" w:rsidR="004D7FBB" w:rsidRPr="004808A2" w:rsidRDefault="004D7FBB" w:rsidP="007637A4">
            <w:pPr>
              <w:widowControl w:val="0"/>
              <w:spacing w:line="240" w:lineRule="auto"/>
              <w:rPr>
                <w:rFonts w:ascii="Arial" w:hAnsi="Arial" w:cs="Arial"/>
                <w:sz w:val="24"/>
                <w:szCs w:val="24"/>
              </w:rPr>
            </w:pPr>
          </w:p>
        </w:tc>
      </w:tr>
      <w:tr w:rsidR="004D7FBB" w:rsidRPr="004808A2" w14:paraId="4D3BB4ED" w14:textId="77777777" w:rsidTr="004D7FBB">
        <w:tc>
          <w:tcPr>
            <w:tcW w:w="1872" w:type="dxa"/>
            <w:shd w:val="clear" w:color="auto" w:fill="auto"/>
            <w:tcMar>
              <w:top w:w="100" w:type="dxa"/>
              <w:left w:w="100" w:type="dxa"/>
              <w:bottom w:w="100" w:type="dxa"/>
              <w:right w:w="100" w:type="dxa"/>
            </w:tcMar>
          </w:tcPr>
          <w:p w14:paraId="4F0111D6"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BHQ C</w:t>
            </w:r>
          </w:p>
        </w:tc>
        <w:tc>
          <w:tcPr>
            <w:tcW w:w="1872" w:type="dxa"/>
            <w:shd w:val="clear" w:color="auto" w:fill="auto"/>
            <w:tcMar>
              <w:top w:w="100" w:type="dxa"/>
              <w:left w:w="100" w:type="dxa"/>
              <w:bottom w:w="100" w:type="dxa"/>
              <w:right w:w="100" w:type="dxa"/>
            </w:tcMar>
          </w:tcPr>
          <w:p w14:paraId="77160BD7" w14:textId="77777777" w:rsidR="004D7FBB" w:rsidRPr="004808A2" w:rsidRDefault="004D7FBB" w:rsidP="007637A4">
            <w:pPr>
              <w:widowControl w:val="0"/>
              <w:spacing w:line="240" w:lineRule="auto"/>
              <w:rPr>
                <w:rFonts w:ascii="Arial" w:hAnsi="Arial" w:cs="Arial"/>
                <w:sz w:val="24"/>
                <w:szCs w:val="24"/>
              </w:rPr>
            </w:pPr>
            <w:ins w:id="223" w:author="LENOVO" w:date="2020-11-15T22:01:00Z">
              <w:r>
                <w:rPr>
                  <w:rFonts w:ascii="Arial" w:hAnsi="Arial" w:cs="Arial"/>
                  <w:sz w:val="24"/>
                  <w:szCs w:val="24"/>
                </w:rPr>
                <w:t>Acknowledge application</w:t>
              </w:r>
            </w:ins>
          </w:p>
        </w:tc>
        <w:tc>
          <w:tcPr>
            <w:tcW w:w="1872" w:type="dxa"/>
            <w:shd w:val="clear" w:color="auto" w:fill="auto"/>
            <w:tcMar>
              <w:top w:w="100" w:type="dxa"/>
              <w:left w:w="100" w:type="dxa"/>
              <w:bottom w:w="100" w:type="dxa"/>
              <w:right w:w="100" w:type="dxa"/>
            </w:tcMar>
          </w:tcPr>
          <w:p w14:paraId="23D133CA" w14:textId="77777777" w:rsidR="004D7FBB" w:rsidRPr="004808A2" w:rsidRDefault="004D7FBB" w:rsidP="004D7FBB">
            <w:pPr>
              <w:widowControl w:val="0"/>
              <w:spacing w:line="240" w:lineRule="auto"/>
              <w:rPr>
                <w:rFonts w:ascii="Arial" w:hAnsi="Arial" w:cs="Arial"/>
                <w:sz w:val="24"/>
                <w:szCs w:val="24"/>
              </w:rPr>
            </w:pPr>
            <w:r w:rsidRPr="004808A2">
              <w:rPr>
                <w:rFonts w:ascii="Arial" w:hAnsi="Arial" w:cs="Arial"/>
                <w:sz w:val="24"/>
                <w:szCs w:val="24"/>
              </w:rPr>
              <w:t>Forward</w:t>
            </w:r>
          </w:p>
        </w:tc>
        <w:tc>
          <w:tcPr>
            <w:tcW w:w="1872" w:type="dxa"/>
            <w:shd w:val="clear" w:color="auto" w:fill="auto"/>
            <w:tcMar>
              <w:top w:w="100" w:type="dxa"/>
              <w:left w:w="100" w:type="dxa"/>
              <w:bottom w:w="100" w:type="dxa"/>
              <w:right w:w="100" w:type="dxa"/>
            </w:tcMar>
          </w:tcPr>
          <w:p w14:paraId="2BBC8973" w14:textId="77777777" w:rsidR="004D7FBB" w:rsidRPr="004808A2" w:rsidRDefault="004D7FBB" w:rsidP="004D7FBB">
            <w:pPr>
              <w:widowControl w:val="0"/>
              <w:spacing w:line="240" w:lineRule="auto"/>
              <w:rPr>
                <w:rFonts w:ascii="Arial" w:hAnsi="Arial" w:cs="Arial"/>
                <w:sz w:val="24"/>
                <w:szCs w:val="24"/>
              </w:rPr>
            </w:pPr>
            <w:r w:rsidRPr="004808A2">
              <w:rPr>
                <w:rFonts w:ascii="Arial" w:hAnsi="Arial" w:cs="Arial"/>
                <w:sz w:val="24"/>
                <w:szCs w:val="24"/>
              </w:rPr>
              <w:t>Issue certificate</w:t>
            </w:r>
          </w:p>
        </w:tc>
        <w:tc>
          <w:tcPr>
            <w:tcW w:w="1872" w:type="dxa"/>
            <w:shd w:val="clear" w:color="auto" w:fill="auto"/>
            <w:tcMar>
              <w:top w:w="100" w:type="dxa"/>
              <w:left w:w="100" w:type="dxa"/>
              <w:bottom w:w="100" w:type="dxa"/>
              <w:right w:w="100" w:type="dxa"/>
            </w:tcMar>
          </w:tcPr>
          <w:p w14:paraId="7AF1DC09" w14:textId="77777777" w:rsidR="004D7FBB" w:rsidRPr="004808A2" w:rsidRDefault="004D7FBB" w:rsidP="004D7FBB">
            <w:pPr>
              <w:widowControl w:val="0"/>
              <w:spacing w:line="240" w:lineRule="auto"/>
              <w:rPr>
                <w:rFonts w:ascii="Arial" w:hAnsi="Arial" w:cs="Arial"/>
                <w:sz w:val="24"/>
                <w:szCs w:val="24"/>
              </w:rPr>
            </w:pPr>
            <w:r w:rsidRPr="004808A2">
              <w:rPr>
                <w:rFonts w:ascii="Arial" w:hAnsi="Arial" w:cs="Arial"/>
                <w:sz w:val="24"/>
                <w:szCs w:val="24"/>
              </w:rPr>
              <w:t>X</w:t>
            </w:r>
          </w:p>
        </w:tc>
        <w:tc>
          <w:tcPr>
            <w:tcW w:w="1872" w:type="dxa"/>
          </w:tcPr>
          <w:p w14:paraId="2B934E9D" w14:textId="77777777" w:rsidR="004D7FBB" w:rsidRPr="004808A2" w:rsidRDefault="004D7FBB" w:rsidP="007637A4">
            <w:pPr>
              <w:widowControl w:val="0"/>
              <w:spacing w:line="240" w:lineRule="auto"/>
              <w:rPr>
                <w:rFonts w:ascii="Arial" w:hAnsi="Arial" w:cs="Arial"/>
                <w:sz w:val="24"/>
                <w:szCs w:val="24"/>
              </w:rPr>
            </w:pPr>
          </w:p>
        </w:tc>
      </w:tr>
      <w:tr w:rsidR="004D7FBB" w:rsidRPr="004808A2" w14:paraId="4DADBDC8" w14:textId="77777777" w:rsidTr="004D7FBB">
        <w:tc>
          <w:tcPr>
            <w:tcW w:w="1872" w:type="dxa"/>
            <w:shd w:val="clear" w:color="auto" w:fill="auto"/>
            <w:tcMar>
              <w:top w:w="100" w:type="dxa"/>
              <w:left w:w="100" w:type="dxa"/>
              <w:bottom w:w="100" w:type="dxa"/>
              <w:right w:w="100" w:type="dxa"/>
            </w:tcMar>
          </w:tcPr>
          <w:p w14:paraId="0698C46A"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BAT</w:t>
            </w:r>
          </w:p>
        </w:tc>
        <w:tc>
          <w:tcPr>
            <w:tcW w:w="1872" w:type="dxa"/>
            <w:shd w:val="clear" w:color="auto" w:fill="auto"/>
            <w:tcMar>
              <w:top w:w="100" w:type="dxa"/>
              <w:left w:w="100" w:type="dxa"/>
              <w:bottom w:w="100" w:type="dxa"/>
              <w:right w:w="100" w:type="dxa"/>
            </w:tcMar>
          </w:tcPr>
          <w:p w14:paraId="2DB3C198"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Share audit plan</w:t>
            </w:r>
          </w:p>
        </w:tc>
        <w:tc>
          <w:tcPr>
            <w:tcW w:w="1872" w:type="dxa"/>
            <w:shd w:val="clear" w:color="auto" w:fill="auto"/>
            <w:tcMar>
              <w:top w:w="100" w:type="dxa"/>
              <w:left w:w="100" w:type="dxa"/>
              <w:bottom w:w="100" w:type="dxa"/>
              <w:right w:w="100" w:type="dxa"/>
            </w:tcMar>
          </w:tcPr>
          <w:p w14:paraId="6416A8B4"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View response to audit plan</w:t>
            </w:r>
          </w:p>
        </w:tc>
        <w:tc>
          <w:tcPr>
            <w:tcW w:w="1872" w:type="dxa"/>
            <w:shd w:val="clear" w:color="auto" w:fill="auto"/>
            <w:tcMar>
              <w:top w:w="100" w:type="dxa"/>
              <w:left w:w="100" w:type="dxa"/>
              <w:bottom w:w="100" w:type="dxa"/>
              <w:right w:w="100" w:type="dxa"/>
            </w:tcMar>
          </w:tcPr>
          <w:p w14:paraId="5452DBFA"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 xml:space="preserve">Non-conformity </w:t>
            </w:r>
          </w:p>
        </w:tc>
        <w:tc>
          <w:tcPr>
            <w:tcW w:w="1872" w:type="dxa"/>
            <w:shd w:val="clear" w:color="auto" w:fill="auto"/>
            <w:tcMar>
              <w:top w:w="100" w:type="dxa"/>
              <w:left w:w="100" w:type="dxa"/>
              <w:bottom w:w="100" w:type="dxa"/>
              <w:right w:w="100" w:type="dxa"/>
            </w:tcMar>
          </w:tcPr>
          <w:p w14:paraId="09CDF6D1" w14:textId="77777777" w:rsidR="004D7FBB" w:rsidRPr="004808A2" w:rsidRDefault="004D7FBB" w:rsidP="007637A4">
            <w:pPr>
              <w:widowControl w:val="0"/>
              <w:spacing w:line="240" w:lineRule="auto"/>
              <w:rPr>
                <w:rFonts w:ascii="Arial" w:hAnsi="Arial" w:cs="Arial"/>
                <w:sz w:val="24"/>
                <w:szCs w:val="24"/>
              </w:rPr>
            </w:pPr>
            <w:r w:rsidRPr="004808A2">
              <w:rPr>
                <w:rFonts w:ascii="Arial" w:hAnsi="Arial" w:cs="Arial"/>
                <w:sz w:val="24"/>
                <w:szCs w:val="24"/>
              </w:rPr>
              <w:t>Re-response to non-conformity</w:t>
            </w:r>
          </w:p>
        </w:tc>
        <w:tc>
          <w:tcPr>
            <w:tcW w:w="1872" w:type="dxa"/>
          </w:tcPr>
          <w:p w14:paraId="3D82601B" w14:textId="77777777" w:rsidR="004D7FBB" w:rsidRPr="004808A2" w:rsidRDefault="004D7FBB" w:rsidP="007637A4">
            <w:pPr>
              <w:widowControl w:val="0"/>
              <w:spacing w:line="240" w:lineRule="auto"/>
              <w:rPr>
                <w:rFonts w:ascii="Arial" w:hAnsi="Arial" w:cs="Arial"/>
                <w:sz w:val="24"/>
                <w:szCs w:val="24"/>
              </w:rPr>
            </w:pPr>
            <w:ins w:id="224" w:author="LENOVO" w:date="2020-11-15T22:01:00Z">
              <w:r>
                <w:rPr>
                  <w:rFonts w:ascii="Arial" w:hAnsi="Arial" w:cs="Arial"/>
                  <w:sz w:val="24"/>
                  <w:szCs w:val="24"/>
                </w:rPr>
                <w:t>Upload Audit report</w:t>
              </w:r>
            </w:ins>
          </w:p>
        </w:tc>
      </w:tr>
    </w:tbl>
    <w:p w14:paraId="1D56708F" w14:textId="77777777" w:rsidR="004808A2" w:rsidRPr="004808A2" w:rsidRDefault="004808A2" w:rsidP="004808A2">
      <w:pPr>
        <w:rPr>
          <w:rFonts w:ascii="Arial" w:hAnsi="Arial" w:cs="Arial"/>
          <w:sz w:val="24"/>
          <w:szCs w:val="24"/>
        </w:rPr>
      </w:pPr>
      <w:r w:rsidRPr="004808A2">
        <w:rPr>
          <w:rFonts w:ascii="Arial" w:hAnsi="Arial" w:cs="Arial"/>
          <w:sz w:val="24"/>
          <w:szCs w:val="24"/>
        </w:rPr>
        <w:t>BAT: BAFRA Audit Team</w:t>
      </w:r>
    </w:p>
    <w:p w14:paraId="1828DBB1" w14:textId="77777777" w:rsidR="004808A2" w:rsidRPr="004808A2" w:rsidRDefault="004D7FBB" w:rsidP="004808A2">
      <w:pPr>
        <w:rPr>
          <w:rFonts w:ascii="Arial" w:hAnsi="Arial" w:cs="Arial"/>
          <w:sz w:val="24"/>
          <w:szCs w:val="24"/>
        </w:rPr>
      </w:pPr>
      <w:ins w:id="225" w:author="LENOVO" w:date="2020-11-15T22:03:00Z">
        <w:r>
          <w:rPr>
            <w:rFonts w:ascii="Arial" w:hAnsi="Arial" w:cs="Arial"/>
            <w:sz w:val="24"/>
            <w:szCs w:val="24"/>
          </w:rPr>
          <w:t>Below 2 tables</w:t>
        </w:r>
      </w:ins>
      <w:ins w:id="226" w:author="LENOVO" w:date="2020-11-15T22:06:00Z">
        <w:r>
          <w:rPr>
            <w:rFonts w:ascii="Arial" w:hAnsi="Arial" w:cs="Arial"/>
            <w:sz w:val="24"/>
            <w:szCs w:val="24"/>
          </w:rPr>
          <w:t xml:space="preserve"> function</w:t>
        </w:r>
      </w:ins>
      <w:ins w:id="227" w:author="LENOVO" w:date="2020-11-15T22:03:00Z">
        <w:r>
          <w:rPr>
            <w:rFonts w:ascii="Arial" w:hAnsi="Arial" w:cs="Arial"/>
            <w:sz w:val="24"/>
            <w:szCs w:val="24"/>
          </w:rPr>
          <w:t xml:space="preserve"> should also be </w:t>
        </w:r>
        <w:commentRangeStart w:id="228"/>
        <w:r>
          <w:rPr>
            <w:rFonts w:ascii="Arial" w:hAnsi="Arial" w:cs="Arial"/>
            <w:sz w:val="24"/>
            <w:szCs w:val="24"/>
          </w:rPr>
          <w:t>same</w:t>
        </w:r>
        <w:commentRangeEnd w:id="228"/>
        <w:r>
          <w:rPr>
            <w:rStyle w:val="CommentReference"/>
          </w:rPr>
          <w:commentReference w:id="228"/>
        </w:r>
        <w:r>
          <w:rPr>
            <w:rFonts w:ascii="Arial" w:hAnsi="Arial" w:cs="Arial"/>
            <w:sz w:val="24"/>
            <w:szCs w:val="24"/>
          </w:rPr>
          <w:t xml:space="preserve"> </w:t>
        </w:r>
      </w:ins>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808A2" w:rsidRPr="004808A2" w14:paraId="2F4466A9" w14:textId="77777777" w:rsidTr="007637A4">
        <w:trPr>
          <w:trHeight w:val="420"/>
        </w:trPr>
        <w:tc>
          <w:tcPr>
            <w:tcW w:w="3120" w:type="dxa"/>
            <w:shd w:val="clear" w:color="auto" w:fill="F9CB9C"/>
            <w:tcMar>
              <w:top w:w="100" w:type="dxa"/>
              <w:left w:w="100" w:type="dxa"/>
              <w:bottom w:w="100" w:type="dxa"/>
              <w:right w:w="100" w:type="dxa"/>
            </w:tcMar>
          </w:tcPr>
          <w:p w14:paraId="7280E28D"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Certification of GAP</w:t>
            </w:r>
          </w:p>
        </w:tc>
        <w:tc>
          <w:tcPr>
            <w:tcW w:w="6240" w:type="dxa"/>
            <w:gridSpan w:val="2"/>
            <w:shd w:val="clear" w:color="auto" w:fill="F9CB9C"/>
            <w:tcMar>
              <w:top w:w="100" w:type="dxa"/>
              <w:left w:w="100" w:type="dxa"/>
              <w:bottom w:w="100" w:type="dxa"/>
              <w:right w:w="100" w:type="dxa"/>
            </w:tcMar>
          </w:tcPr>
          <w:p w14:paraId="55801F7A"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5212176C" w14:textId="77777777" w:rsidTr="007637A4">
        <w:tc>
          <w:tcPr>
            <w:tcW w:w="3120" w:type="dxa"/>
            <w:shd w:val="clear" w:color="auto" w:fill="auto"/>
            <w:tcMar>
              <w:top w:w="100" w:type="dxa"/>
              <w:left w:w="100" w:type="dxa"/>
              <w:bottom w:w="100" w:type="dxa"/>
              <w:right w:w="100" w:type="dxa"/>
            </w:tcMar>
          </w:tcPr>
          <w:p w14:paraId="6E2324F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Good Agriculture Practices applicant</w:t>
            </w:r>
          </w:p>
        </w:tc>
        <w:tc>
          <w:tcPr>
            <w:tcW w:w="3120" w:type="dxa"/>
            <w:shd w:val="clear" w:color="auto" w:fill="auto"/>
            <w:tcMar>
              <w:top w:w="100" w:type="dxa"/>
              <w:left w:w="100" w:type="dxa"/>
              <w:bottom w:w="100" w:type="dxa"/>
              <w:right w:w="100" w:type="dxa"/>
            </w:tcMar>
          </w:tcPr>
          <w:p w14:paraId="554E84E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3120" w:type="dxa"/>
            <w:shd w:val="clear" w:color="auto" w:fill="auto"/>
            <w:tcMar>
              <w:top w:w="100" w:type="dxa"/>
              <w:left w:w="100" w:type="dxa"/>
              <w:bottom w:w="100" w:type="dxa"/>
              <w:right w:w="100" w:type="dxa"/>
            </w:tcMar>
          </w:tcPr>
          <w:p w14:paraId="404C818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Response to non-conformity</w:t>
            </w:r>
          </w:p>
        </w:tc>
      </w:tr>
      <w:tr w:rsidR="004808A2" w:rsidRPr="004808A2" w14:paraId="2F523213" w14:textId="77777777" w:rsidTr="007637A4">
        <w:tc>
          <w:tcPr>
            <w:tcW w:w="3120" w:type="dxa"/>
            <w:shd w:val="clear" w:color="auto" w:fill="auto"/>
            <w:tcMar>
              <w:top w:w="100" w:type="dxa"/>
              <w:left w:w="100" w:type="dxa"/>
              <w:bottom w:w="100" w:type="dxa"/>
              <w:right w:w="100" w:type="dxa"/>
            </w:tcMar>
          </w:tcPr>
          <w:p w14:paraId="1B195BF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C</w:t>
            </w:r>
          </w:p>
        </w:tc>
        <w:tc>
          <w:tcPr>
            <w:tcW w:w="3120" w:type="dxa"/>
            <w:shd w:val="clear" w:color="auto" w:fill="auto"/>
            <w:tcMar>
              <w:top w:w="100" w:type="dxa"/>
              <w:left w:w="100" w:type="dxa"/>
              <w:bottom w:w="100" w:type="dxa"/>
              <w:right w:w="100" w:type="dxa"/>
            </w:tcMar>
          </w:tcPr>
          <w:p w14:paraId="36EA8C8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Forward</w:t>
            </w:r>
          </w:p>
        </w:tc>
        <w:tc>
          <w:tcPr>
            <w:tcW w:w="3120" w:type="dxa"/>
            <w:shd w:val="clear" w:color="auto" w:fill="auto"/>
            <w:tcMar>
              <w:top w:w="100" w:type="dxa"/>
              <w:left w:w="100" w:type="dxa"/>
              <w:bottom w:w="100" w:type="dxa"/>
              <w:right w:w="100" w:type="dxa"/>
            </w:tcMar>
          </w:tcPr>
          <w:p w14:paraId="5F1E7A9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certificate</w:t>
            </w:r>
          </w:p>
        </w:tc>
      </w:tr>
      <w:tr w:rsidR="004808A2" w:rsidRPr="004808A2" w14:paraId="52D00C03" w14:textId="77777777" w:rsidTr="007637A4">
        <w:tc>
          <w:tcPr>
            <w:tcW w:w="3120" w:type="dxa"/>
            <w:shd w:val="clear" w:color="auto" w:fill="auto"/>
            <w:tcMar>
              <w:top w:w="100" w:type="dxa"/>
              <w:left w:w="100" w:type="dxa"/>
              <w:bottom w:w="100" w:type="dxa"/>
              <w:right w:w="100" w:type="dxa"/>
            </w:tcMar>
          </w:tcPr>
          <w:p w14:paraId="7F57CB5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BAT</w:t>
            </w:r>
          </w:p>
        </w:tc>
        <w:tc>
          <w:tcPr>
            <w:tcW w:w="3120" w:type="dxa"/>
            <w:shd w:val="clear" w:color="auto" w:fill="auto"/>
            <w:tcMar>
              <w:top w:w="100" w:type="dxa"/>
              <w:left w:w="100" w:type="dxa"/>
              <w:bottom w:w="100" w:type="dxa"/>
              <w:right w:w="100" w:type="dxa"/>
            </w:tcMar>
          </w:tcPr>
          <w:p w14:paraId="662154B2"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Non-conformity inspection </w:t>
            </w:r>
          </w:p>
        </w:tc>
        <w:tc>
          <w:tcPr>
            <w:tcW w:w="3120" w:type="dxa"/>
            <w:shd w:val="clear" w:color="auto" w:fill="auto"/>
            <w:tcMar>
              <w:top w:w="100" w:type="dxa"/>
              <w:left w:w="100" w:type="dxa"/>
              <w:bottom w:w="100" w:type="dxa"/>
              <w:right w:w="100" w:type="dxa"/>
            </w:tcMar>
          </w:tcPr>
          <w:p w14:paraId="27BB2D92"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re-Response to non-conformity</w:t>
            </w:r>
          </w:p>
        </w:tc>
      </w:tr>
    </w:tbl>
    <w:p w14:paraId="12699DFE" w14:textId="77777777" w:rsidR="004808A2" w:rsidRPr="004808A2" w:rsidRDefault="004808A2" w:rsidP="004808A2">
      <w:pPr>
        <w:rPr>
          <w:rFonts w:ascii="Arial" w:hAnsi="Arial" w:cs="Arial"/>
          <w:sz w:val="24"/>
          <w:szCs w:val="24"/>
        </w:rPr>
      </w:pPr>
    </w:p>
    <w:p w14:paraId="78DED703"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808A2" w:rsidRPr="004808A2" w14:paraId="48970700" w14:textId="77777777" w:rsidTr="007637A4">
        <w:trPr>
          <w:trHeight w:val="420"/>
        </w:trPr>
        <w:tc>
          <w:tcPr>
            <w:tcW w:w="3120" w:type="dxa"/>
            <w:shd w:val="clear" w:color="auto" w:fill="F9CB9C"/>
            <w:tcMar>
              <w:top w:w="100" w:type="dxa"/>
              <w:left w:w="100" w:type="dxa"/>
              <w:bottom w:w="100" w:type="dxa"/>
              <w:right w:w="100" w:type="dxa"/>
            </w:tcMar>
          </w:tcPr>
          <w:p w14:paraId="17EB81B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Bhutan Organic Certification</w:t>
            </w:r>
          </w:p>
        </w:tc>
        <w:tc>
          <w:tcPr>
            <w:tcW w:w="6240" w:type="dxa"/>
            <w:gridSpan w:val="2"/>
            <w:shd w:val="clear" w:color="auto" w:fill="F9CB9C"/>
            <w:tcMar>
              <w:top w:w="100" w:type="dxa"/>
              <w:left w:w="100" w:type="dxa"/>
              <w:bottom w:w="100" w:type="dxa"/>
              <w:right w:w="100" w:type="dxa"/>
            </w:tcMar>
          </w:tcPr>
          <w:p w14:paraId="40DBBAB8"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19300688" w14:textId="77777777" w:rsidTr="007637A4">
        <w:tc>
          <w:tcPr>
            <w:tcW w:w="3120" w:type="dxa"/>
            <w:shd w:val="clear" w:color="auto" w:fill="auto"/>
            <w:tcMar>
              <w:top w:w="100" w:type="dxa"/>
              <w:left w:w="100" w:type="dxa"/>
              <w:bottom w:w="100" w:type="dxa"/>
              <w:right w:w="100" w:type="dxa"/>
            </w:tcMar>
          </w:tcPr>
          <w:p w14:paraId="64F462E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Bhutan Organic Applicant</w:t>
            </w:r>
          </w:p>
        </w:tc>
        <w:tc>
          <w:tcPr>
            <w:tcW w:w="3120" w:type="dxa"/>
            <w:shd w:val="clear" w:color="auto" w:fill="auto"/>
            <w:tcMar>
              <w:top w:w="100" w:type="dxa"/>
              <w:left w:w="100" w:type="dxa"/>
              <w:bottom w:w="100" w:type="dxa"/>
              <w:right w:w="100" w:type="dxa"/>
            </w:tcMar>
          </w:tcPr>
          <w:p w14:paraId="0E82A12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Apply</w:t>
            </w:r>
          </w:p>
        </w:tc>
        <w:tc>
          <w:tcPr>
            <w:tcW w:w="3120" w:type="dxa"/>
            <w:shd w:val="clear" w:color="auto" w:fill="auto"/>
            <w:tcMar>
              <w:top w:w="100" w:type="dxa"/>
              <w:left w:w="100" w:type="dxa"/>
              <w:bottom w:w="100" w:type="dxa"/>
              <w:right w:w="100" w:type="dxa"/>
            </w:tcMar>
          </w:tcPr>
          <w:p w14:paraId="446CB38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Response to non-conformity</w:t>
            </w:r>
          </w:p>
        </w:tc>
      </w:tr>
      <w:tr w:rsidR="004808A2" w:rsidRPr="004808A2" w14:paraId="48033C0B" w14:textId="77777777" w:rsidTr="007637A4">
        <w:tc>
          <w:tcPr>
            <w:tcW w:w="3120" w:type="dxa"/>
            <w:shd w:val="clear" w:color="auto" w:fill="auto"/>
            <w:tcMar>
              <w:top w:w="100" w:type="dxa"/>
              <w:left w:w="100" w:type="dxa"/>
              <w:bottom w:w="100" w:type="dxa"/>
              <w:right w:w="100" w:type="dxa"/>
            </w:tcMar>
          </w:tcPr>
          <w:p w14:paraId="627743A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C</w:t>
            </w:r>
          </w:p>
        </w:tc>
        <w:tc>
          <w:tcPr>
            <w:tcW w:w="3120" w:type="dxa"/>
            <w:shd w:val="clear" w:color="auto" w:fill="auto"/>
            <w:tcMar>
              <w:top w:w="100" w:type="dxa"/>
              <w:left w:w="100" w:type="dxa"/>
              <w:bottom w:w="100" w:type="dxa"/>
              <w:right w:w="100" w:type="dxa"/>
            </w:tcMar>
          </w:tcPr>
          <w:p w14:paraId="146A687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Forward</w:t>
            </w:r>
          </w:p>
        </w:tc>
        <w:tc>
          <w:tcPr>
            <w:tcW w:w="3120" w:type="dxa"/>
            <w:shd w:val="clear" w:color="auto" w:fill="auto"/>
            <w:tcMar>
              <w:top w:w="100" w:type="dxa"/>
              <w:left w:w="100" w:type="dxa"/>
              <w:bottom w:w="100" w:type="dxa"/>
              <w:right w:w="100" w:type="dxa"/>
            </w:tcMar>
          </w:tcPr>
          <w:p w14:paraId="51370D3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Issue certificate</w:t>
            </w:r>
          </w:p>
        </w:tc>
      </w:tr>
      <w:tr w:rsidR="004808A2" w:rsidRPr="004808A2" w14:paraId="4CF9292D" w14:textId="77777777" w:rsidTr="007637A4">
        <w:tc>
          <w:tcPr>
            <w:tcW w:w="3120" w:type="dxa"/>
            <w:shd w:val="clear" w:color="auto" w:fill="auto"/>
            <w:tcMar>
              <w:top w:w="100" w:type="dxa"/>
              <w:left w:w="100" w:type="dxa"/>
              <w:bottom w:w="100" w:type="dxa"/>
              <w:right w:w="100" w:type="dxa"/>
            </w:tcMar>
          </w:tcPr>
          <w:p w14:paraId="3F2340E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lastRenderedPageBreak/>
              <w:t>BAT</w:t>
            </w:r>
          </w:p>
        </w:tc>
        <w:tc>
          <w:tcPr>
            <w:tcW w:w="3120" w:type="dxa"/>
            <w:shd w:val="clear" w:color="auto" w:fill="auto"/>
            <w:tcMar>
              <w:top w:w="100" w:type="dxa"/>
              <w:left w:w="100" w:type="dxa"/>
              <w:bottom w:w="100" w:type="dxa"/>
              <w:right w:w="100" w:type="dxa"/>
            </w:tcMar>
          </w:tcPr>
          <w:p w14:paraId="467D754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Non-conformity inspection </w:t>
            </w:r>
          </w:p>
        </w:tc>
        <w:tc>
          <w:tcPr>
            <w:tcW w:w="3120" w:type="dxa"/>
            <w:shd w:val="clear" w:color="auto" w:fill="auto"/>
            <w:tcMar>
              <w:top w:w="100" w:type="dxa"/>
              <w:left w:w="100" w:type="dxa"/>
              <w:bottom w:w="100" w:type="dxa"/>
              <w:right w:w="100" w:type="dxa"/>
            </w:tcMar>
          </w:tcPr>
          <w:p w14:paraId="5609B1D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re-Response to non-conformity</w:t>
            </w:r>
          </w:p>
        </w:tc>
      </w:tr>
    </w:tbl>
    <w:p w14:paraId="0DAD7E8A" w14:textId="77777777" w:rsidR="004808A2" w:rsidRPr="004808A2" w:rsidRDefault="004808A2" w:rsidP="004808A2">
      <w:pPr>
        <w:rPr>
          <w:rFonts w:ascii="Arial" w:hAnsi="Arial" w:cs="Arial"/>
          <w:sz w:val="24"/>
          <w:szCs w:val="24"/>
        </w:rPr>
      </w:pPr>
    </w:p>
    <w:p w14:paraId="53DC29C8" w14:textId="77777777" w:rsidR="004808A2" w:rsidRPr="004808A2" w:rsidRDefault="004808A2" w:rsidP="004808A2">
      <w:pPr>
        <w:rPr>
          <w:rFonts w:ascii="Arial" w:hAnsi="Arial" w:cs="Arial"/>
          <w:sz w:val="24"/>
          <w:szCs w:val="24"/>
        </w:rPr>
      </w:pPr>
    </w:p>
    <w:p w14:paraId="403BB998"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808A2" w:rsidRPr="004808A2" w14:paraId="4CB8CEC2" w14:textId="77777777" w:rsidTr="007637A4">
        <w:trPr>
          <w:trHeight w:val="420"/>
        </w:trPr>
        <w:tc>
          <w:tcPr>
            <w:tcW w:w="3120" w:type="dxa"/>
            <w:shd w:val="clear" w:color="auto" w:fill="F9CB9C"/>
            <w:tcMar>
              <w:top w:w="100" w:type="dxa"/>
              <w:left w:w="100" w:type="dxa"/>
              <w:bottom w:w="100" w:type="dxa"/>
              <w:right w:w="100" w:type="dxa"/>
            </w:tcMar>
          </w:tcPr>
          <w:p w14:paraId="4E4BD13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Inspection &amp; Monitoring </w:t>
            </w:r>
          </w:p>
        </w:tc>
        <w:tc>
          <w:tcPr>
            <w:tcW w:w="6240" w:type="dxa"/>
            <w:gridSpan w:val="2"/>
            <w:shd w:val="clear" w:color="auto" w:fill="F9CB9C"/>
            <w:tcMar>
              <w:top w:w="100" w:type="dxa"/>
              <w:left w:w="100" w:type="dxa"/>
              <w:bottom w:w="100" w:type="dxa"/>
              <w:right w:w="100" w:type="dxa"/>
            </w:tcMar>
          </w:tcPr>
          <w:p w14:paraId="4DA4F787"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58AD55AB" w14:textId="77777777" w:rsidTr="007637A4">
        <w:tc>
          <w:tcPr>
            <w:tcW w:w="3120" w:type="dxa"/>
            <w:shd w:val="clear" w:color="auto" w:fill="auto"/>
            <w:tcMar>
              <w:top w:w="100" w:type="dxa"/>
              <w:left w:w="100" w:type="dxa"/>
              <w:bottom w:w="100" w:type="dxa"/>
              <w:right w:w="100" w:type="dxa"/>
            </w:tcMar>
          </w:tcPr>
          <w:p w14:paraId="68E0C4B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 BFO A/P/F (Animal, Plant, Food)</w:t>
            </w:r>
          </w:p>
        </w:tc>
        <w:tc>
          <w:tcPr>
            <w:tcW w:w="3120" w:type="dxa"/>
            <w:shd w:val="clear" w:color="auto" w:fill="auto"/>
            <w:tcMar>
              <w:top w:w="100" w:type="dxa"/>
              <w:left w:w="100" w:type="dxa"/>
              <w:bottom w:w="100" w:type="dxa"/>
              <w:right w:w="100" w:type="dxa"/>
            </w:tcMar>
          </w:tcPr>
          <w:p w14:paraId="11E76AF6"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Inspection and Monitoring</w:t>
            </w:r>
          </w:p>
        </w:tc>
        <w:tc>
          <w:tcPr>
            <w:tcW w:w="3120" w:type="dxa"/>
            <w:shd w:val="clear" w:color="auto" w:fill="auto"/>
            <w:tcMar>
              <w:top w:w="100" w:type="dxa"/>
              <w:left w:w="100" w:type="dxa"/>
              <w:bottom w:w="100" w:type="dxa"/>
              <w:right w:w="100" w:type="dxa"/>
            </w:tcMar>
          </w:tcPr>
          <w:p w14:paraId="75FF27F8"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53CCBA97" w14:textId="77777777" w:rsidTr="007637A4">
        <w:tc>
          <w:tcPr>
            <w:tcW w:w="3120" w:type="dxa"/>
            <w:shd w:val="clear" w:color="auto" w:fill="auto"/>
            <w:tcMar>
              <w:top w:w="100" w:type="dxa"/>
              <w:left w:w="100" w:type="dxa"/>
              <w:bottom w:w="100" w:type="dxa"/>
              <w:right w:w="100" w:type="dxa"/>
            </w:tcMar>
          </w:tcPr>
          <w:p w14:paraId="0CBC75A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 C</w:t>
            </w:r>
          </w:p>
        </w:tc>
        <w:tc>
          <w:tcPr>
            <w:tcW w:w="3120" w:type="dxa"/>
            <w:shd w:val="clear" w:color="auto" w:fill="auto"/>
            <w:tcMar>
              <w:top w:w="100" w:type="dxa"/>
              <w:left w:w="100" w:type="dxa"/>
              <w:bottom w:w="100" w:type="dxa"/>
              <w:right w:w="100" w:type="dxa"/>
            </w:tcMar>
          </w:tcPr>
          <w:p w14:paraId="34F9B30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Inspection and Monitoring </w:t>
            </w:r>
          </w:p>
        </w:tc>
        <w:tc>
          <w:tcPr>
            <w:tcW w:w="3120" w:type="dxa"/>
            <w:shd w:val="clear" w:color="auto" w:fill="auto"/>
            <w:tcMar>
              <w:top w:w="100" w:type="dxa"/>
              <w:left w:w="100" w:type="dxa"/>
              <w:bottom w:w="100" w:type="dxa"/>
              <w:right w:w="100" w:type="dxa"/>
            </w:tcMar>
          </w:tcPr>
          <w:p w14:paraId="6A54D71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4847C607" w14:textId="77777777" w:rsidTr="007637A4">
        <w:tc>
          <w:tcPr>
            <w:tcW w:w="3120" w:type="dxa"/>
            <w:shd w:val="clear" w:color="auto" w:fill="auto"/>
            <w:tcMar>
              <w:top w:w="100" w:type="dxa"/>
              <w:left w:w="100" w:type="dxa"/>
              <w:bottom w:w="100" w:type="dxa"/>
              <w:right w:w="100" w:type="dxa"/>
            </w:tcMar>
          </w:tcPr>
          <w:p w14:paraId="701F0AE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3120" w:type="dxa"/>
            <w:shd w:val="clear" w:color="auto" w:fill="auto"/>
            <w:tcMar>
              <w:top w:w="100" w:type="dxa"/>
              <w:left w:w="100" w:type="dxa"/>
              <w:bottom w:w="100" w:type="dxa"/>
              <w:right w:w="100" w:type="dxa"/>
            </w:tcMar>
          </w:tcPr>
          <w:p w14:paraId="71F1DD70"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c>
          <w:tcPr>
            <w:tcW w:w="3120" w:type="dxa"/>
            <w:shd w:val="clear" w:color="auto" w:fill="auto"/>
            <w:tcMar>
              <w:top w:w="100" w:type="dxa"/>
              <w:left w:w="100" w:type="dxa"/>
              <w:bottom w:w="100" w:type="dxa"/>
              <w:right w:w="100" w:type="dxa"/>
            </w:tcMar>
          </w:tcPr>
          <w:p w14:paraId="66C9016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bl>
    <w:p w14:paraId="0484CCD1" w14:textId="77777777" w:rsidR="004808A2" w:rsidRPr="004808A2" w:rsidRDefault="004808A2" w:rsidP="004808A2">
      <w:pPr>
        <w:rPr>
          <w:rFonts w:ascii="Arial" w:hAnsi="Arial" w:cs="Arial"/>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808A2" w:rsidRPr="004808A2" w14:paraId="0A5C4D0A" w14:textId="77777777" w:rsidTr="007637A4">
        <w:trPr>
          <w:trHeight w:val="420"/>
        </w:trPr>
        <w:tc>
          <w:tcPr>
            <w:tcW w:w="3120" w:type="dxa"/>
            <w:shd w:val="clear" w:color="auto" w:fill="F9CB9C"/>
            <w:tcMar>
              <w:top w:w="100" w:type="dxa"/>
              <w:left w:w="100" w:type="dxa"/>
              <w:bottom w:w="100" w:type="dxa"/>
              <w:right w:w="100" w:type="dxa"/>
            </w:tcMar>
          </w:tcPr>
          <w:p w14:paraId="75B23255"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Complain</w:t>
            </w:r>
          </w:p>
        </w:tc>
        <w:tc>
          <w:tcPr>
            <w:tcW w:w="6240" w:type="dxa"/>
            <w:gridSpan w:val="2"/>
            <w:shd w:val="clear" w:color="auto" w:fill="F9CB9C"/>
            <w:tcMar>
              <w:top w:w="100" w:type="dxa"/>
              <w:left w:w="100" w:type="dxa"/>
              <w:bottom w:w="100" w:type="dxa"/>
              <w:right w:w="100" w:type="dxa"/>
            </w:tcMar>
          </w:tcPr>
          <w:p w14:paraId="5041E0DD" w14:textId="77777777" w:rsidR="004808A2" w:rsidRPr="004808A2" w:rsidRDefault="004808A2" w:rsidP="007637A4">
            <w:pPr>
              <w:widowControl w:val="0"/>
              <w:spacing w:line="240" w:lineRule="auto"/>
              <w:jc w:val="center"/>
              <w:rPr>
                <w:rFonts w:ascii="Arial" w:hAnsi="Arial" w:cs="Arial"/>
                <w:sz w:val="24"/>
                <w:szCs w:val="24"/>
              </w:rPr>
            </w:pPr>
            <w:r w:rsidRPr="004808A2">
              <w:rPr>
                <w:rFonts w:ascii="Arial" w:hAnsi="Arial" w:cs="Arial"/>
                <w:sz w:val="24"/>
                <w:szCs w:val="24"/>
              </w:rPr>
              <w:t>Roles</w:t>
            </w:r>
          </w:p>
        </w:tc>
      </w:tr>
      <w:tr w:rsidR="004808A2" w:rsidRPr="004808A2" w14:paraId="7C309E35" w14:textId="77777777" w:rsidTr="007637A4">
        <w:tc>
          <w:tcPr>
            <w:tcW w:w="3120" w:type="dxa"/>
            <w:shd w:val="clear" w:color="auto" w:fill="auto"/>
            <w:tcMar>
              <w:top w:w="100" w:type="dxa"/>
              <w:left w:w="100" w:type="dxa"/>
              <w:bottom w:w="100" w:type="dxa"/>
              <w:right w:w="100" w:type="dxa"/>
            </w:tcMar>
          </w:tcPr>
          <w:p w14:paraId="1204287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Complainant </w:t>
            </w:r>
          </w:p>
        </w:tc>
        <w:tc>
          <w:tcPr>
            <w:tcW w:w="3120" w:type="dxa"/>
            <w:shd w:val="clear" w:color="auto" w:fill="auto"/>
            <w:tcMar>
              <w:top w:w="100" w:type="dxa"/>
              <w:left w:w="100" w:type="dxa"/>
              <w:bottom w:w="100" w:type="dxa"/>
              <w:right w:w="100" w:type="dxa"/>
            </w:tcMar>
          </w:tcPr>
          <w:p w14:paraId="4490262E"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Complain </w:t>
            </w:r>
          </w:p>
        </w:tc>
        <w:tc>
          <w:tcPr>
            <w:tcW w:w="3120" w:type="dxa"/>
            <w:shd w:val="clear" w:color="auto" w:fill="auto"/>
            <w:tcMar>
              <w:top w:w="100" w:type="dxa"/>
              <w:left w:w="100" w:type="dxa"/>
              <w:bottom w:w="100" w:type="dxa"/>
              <w:right w:w="100" w:type="dxa"/>
            </w:tcMar>
          </w:tcPr>
          <w:p w14:paraId="69159637"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26740A20" w14:textId="77777777" w:rsidTr="007637A4">
        <w:tc>
          <w:tcPr>
            <w:tcW w:w="3120" w:type="dxa"/>
            <w:shd w:val="clear" w:color="auto" w:fill="auto"/>
            <w:tcMar>
              <w:top w:w="100" w:type="dxa"/>
              <w:left w:w="100" w:type="dxa"/>
              <w:bottom w:w="100" w:type="dxa"/>
              <w:right w:w="100" w:type="dxa"/>
            </w:tcMar>
          </w:tcPr>
          <w:p w14:paraId="70325C7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BAFRA Complaint Handling Officer</w:t>
            </w:r>
          </w:p>
        </w:tc>
        <w:tc>
          <w:tcPr>
            <w:tcW w:w="3120" w:type="dxa"/>
            <w:shd w:val="clear" w:color="auto" w:fill="auto"/>
            <w:tcMar>
              <w:top w:w="100" w:type="dxa"/>
              <w:left w:w="100" w:type="dxa"/>
              <w:bottom w:w="100" w:type="dxa"/>
              <w:right w:w="100" w:type="dxa"/>
            </w:tcMar>
          </w:tcPr>
          <w:p w14:paraId="57128CA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Acknowledge </w:t>
            </w:r>
          </w:p>
        </w:tc>
        <w:tc>
          <w:tcPr>
            <w:tcW w:w="3120" w:type="dxa"/>
            <w:shd w:val="clear" w:color="auto" w:fill="auto"/>
            <w:tcMar>
              <w:top w:w="100" w:type="dxa"/>
              <w:left w:w="100" w:type="dxa"/>
              <w:bottom w:w="100" w:type="dxa"/>
              <w:right w:w="100" w:type="dxa"/>
            </w:tcMar>
          </w:tcPr>
          <w:p w14:paraId="7DAB0F39"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Forward</w:t>
            </w:r>
          </w:p>
        </w:tc>
      </w:tr>
      <w:tr w:rsidR="004808A2" w:rsidRPr="004808A2" w14:paraId="78D11A78" w14:textId="77777777" w:rsidTr="007637A4">
        <w:tc>
          <w:tcPr>
            <w:tcW w:w="3120" w:type="dxa"/>
            <w:shd w:val="clear" w:color="auto" w:fill="auto"/>
            <w:tcMar>
              <w:top w:w="100" w:type="dxa"/>
              <w:left w:w="100" w:type="dxa"/>
              <w:bottom w:w="100" w:type="dxa"/>
              <w:right w:w="100" w:type="dxa"/>
            </w:tcMar>
          </w:tcPr>
          <w:p w14:paraId="4CB53063"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BFO</w:t>
            </w:r>
          </w:p>
        </w:tc>
        <w:tc>
          <w:tcPr>
            <w:tcW w:w="3120" w:type="dxa"/>
            <w:shd w:val="clear" w:color="auto" w:fill="auto"/>
            <w:tcMar>
              <w:top w:w="100" w:type="dxa"/>
              <w:left w:w="100" w:type="dxa"/>
              <w:bottom w:w="100" w:type="dxa"/>
              <w:right w:w="100" w:type="dxa"/>
            </w:tcMar>
          </w:tcPr>
          <w:p w14:paraId="5E0E19BC"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Investigation </w:t>
            </w:r>
          </w:p>
        </w:tc>
        <w:tc>
          <w:tcPr>
            <w:tcW w:w="3120" w:type="dxa"/>
            <w:shd w:val="clear" w:color="auto" w:fill="auto"/>
            <w:tcMar>
              <w:top w:w="100" w:type="dxa"/>
              <w:left w:w="100" w:type="dxa"/>
              <w:bottom w:w="100" w:type="dxa"/>
              <w:right w:w="100" w:type="dxa"/>
            </w:tcMar>
          </w:tcPr>
          <w:p w14:paraId="5DFE1DFB"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X</w:t>
            </w:r>
          </w:p>
        </w:tc>
      </w:tr>
      <w:tr w:rsidR="004808A2" w:rsidRPr="004808A2" w14:paraId="7FC720BD" w14:textId="77777777" w:rsidTr="007637A4">
        <w:tc>
          <w:tcPr>
            <w:tcW w:w="3120" w:type="dxa"/>
            <w:shd w:val="clear" w:color="auto" w:fill="auto"/>
            <w:tcMar>
              <w:top w:w="100" w:type="dxa"/>
              <w:left w:w="100" w:type="dxa"/>
              <w:bottom w:w="100" w:type="dxa"/>
              <w:right w:w="100" w:type="dxa"/>
            </w:tcMar>
          </w:tcPr>
          <w:p w14:paraId="08F16A34"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BHQ</w:t>
            </w:r>
          </w:p>
        </w:tc>
        <w:tc>
          <w:tcPr>
            <w:tcW w:w="3120" w:type="dxa"/>
            <w:shd w:val="clear" w:color="auto" w:fill="auto"/>
            <w:tcMar>
              <w:top w:w="100" w:type="dxa"/>
              <w:left w:w="100" w:type="dxa"/>
              <w:bottom w:w="100" w:type="dxa"/>
              <w:right w:w="100" w:type="dxa"/>
            </w:tcMar>
          </w:tcPr>
          <w:p w14:paraId="30840311"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 xml:space="preserve">Investigation </w:t>
            </w:r>
          </w:p>
        </w:tc>
        <w:tc>
          <w:tcPr>
            <w:tcW w:w="3120" w:type="dxa"/>
            <w:shd w:val="clear" w:color="auto" w:fill="auto"/>
            <w:tcMar>
              <w:top w:w="100" w:type="dxa"/>
              <w:left w:w="100" w:type="dxa"/>
              <w:bottom w:w="100" w:type="dxa"/>
              <w:right w:w="100" w:type="dxa"/>
            </w:tcMar>
          </w:tcPr>
          <w:p w14:paraId="5376632A" w14:textId="77777777" w:rsidR="004808A2" w:rsidRPr="004808A2" w:rsidRDefault="004808A2" w:rsidP="007637A4">
            <w:pPr>
              <w:widowControl w:val="0"/>
              <w:spacing w:line="240" w:lineRule="auto"/>
              <w:rPr>
                <w:rFonts w:ascii="Arial" w:hAnsi="Arial" w:cs="Arial"/>
                <w:sz w:val="24"/>
                <w:szCs w:val="24"/>
              </w:rPr>
            </w:pPr>
            <w:r w:rsidRPr="004808A2">
              <w:rPr>
                <w:rFonts w:ascii="Arial" w:hAnsi="Arial" w:cs="Arial"/>
                <w:sz w:val="24"/>
                <w:szCs w:val="24"/>
              </w:rPr>
              <w:t>Inform Investigation result</w:t>
            </w:r>
          </w:p>
        </w:tc>
      </w:tr>
    </w:tbl>
    <w:p w14:paraId="153FF4BD" w14:textId="77777777" w:rsidR="004808A2" w:rsidRPr="004808A2" w:rsidRDefault="004808A2" w:rsidP="004808A2">
      <w:pPr>
        <w:rPr>
          <w:rFonts w:ascii="Arial" w:hAnsi="Arial" w:cs="Arial"/>
          <w:sz w:val="24"/>
          <w:szCs w:val="24"/>
        </w:rPr>
      </w:pPr>
    </w:p>
    <w:p w14:paraId="519CB6B9" w14:textId="77777777" w:rsidR="004808A2" w:rsidRPr="004808A2" w:rsidRDefault="004808A2" w:rsidP="004808A2">
      <w:pPr>
        <w:rPr>
          <w:rFonts w:ascii="Arial" w:hAnsi="Arial" w:cs="Arial"/>
          <w:sz w:val="24"/>
          <w:szCs w:val="24"/>
        </w:rPr>
      </w:pPr>
    </w:p>
    <w:p w14:paraId="041ABCAA" w14:textId="77777777" w:rsidR="004808A2" w:rsidRPr="007637A4" w:rsidRDefault="004808A2" w:rsidP="004808A2">
      <w:pPr>
        <w:rPr>
          <w:rFonts w:ascii="Times New Roman" w:hAnsi="Times New Roman" w:cs="Times New Roman"/>
          <w:sz w:val="24"/>
          <w:szCs w:val="24"/>
        </w:rPr>
      </w:pPr>
    </w:p>
    <w:p w14:paraId="10C476FD" w14:textId="77777777" w:rsidR="004808A2" w:rsidRPr="007637A4" w:rsidRDefault="007637A4" w:rsidP="004808A2">
      <w:pPr>
        <w:rPr>
          <w:rFonts w:ascii="Times New Roman" w:hAnsi="Times New Roman" w:cs="Times New Roman"/>
          <w:b/>
          <w:sz w:val="24"/>
          <w:szCs w:val="24"/>
        </w:rPr>
      </w:pPr>
      <w:r w:rsidRPr="007637A4">
        <w:rPr>
          <w:rFonts w:ascii="Times New Roman" w:hAnsi="Times New Roman" w:cs="Times New Roman"/>
          <w:b/>
          <w:sz w:val="24"/>
          <w:szCs w:val="24"/>
        </w:rPr>
        <w:t>ANNEXURES</w:t>
      </w:r>
    </w:p>
    <w:p w14:paraId="5C158859" w14:textId="77777777" w:rsidR="005322D0" w:rsidRPr="005322D0" w:rsidRDefault="007637A4" w:rsidP="007637A4">
      <w:pPr>
        <w:rPr>
          <w:rFonts w:ascii="Arial" w:hAnsi="Arial" w:cs="Arial"/>
          <w:b/>
          <w:sz w:val="24"/>
          <w:szCs w:val="24"/>
        </w:rPr>
      </w:pPr>
      <w:r w:rsidRPr="005322D0">
        <w:rPr>
          <w:rFonts w:ascii="Arial" w:hAnsi="Arial" w:cs="Arial"/>
          <w:b/>
          <w:sz w:val="24"/>
          <w:szCs w:val="24"/>
        </w:rPr>
        <w:t xml:space="preserve">Annexure 1- Conditional Food Safety Clearance </w:t>
      </w:r>
    </w:p>
    <w:p w14:paraId="411CA043" w14:textId="77777777" w:rsidR="005322D0" w:rsidRPr="005322D0" w:rsidRDefault="005322D0" w:rsidP="005322D0">
      <w:pPr>
        <w:rPr>
          <w:rFonts w:ascii="Arial" w:hAnsi="Arial" w:cs="Arial"/>
          <w:sz w:val="24"/>
          <w:szCs w:val="24"/>
        </w:rPr>
      </w:pPr>
      <w:r w:rsidRPr="005322D0">
        <w:rPr>
          <w:rFonts w:ascii="Arial" w:hAnsi="Arial" w:cs="Arial"/>
          <w:sz w:val="24"/>
          <w:szCs w:val="24"/>
        </w:rPr>
        <w:t xml:space="preserve">BAFRA/LP-FSL/F-06: CONDITIONAL FOOD SAFETY CLEARANCE </w:t>
      </w:r>
    </w:p>
    <w:p w14:paraId="023D13B1" w14:textId="77777777" w:rsidR="005322D0" w:rsidRPr="005322D0" w:rsidRDefault="005322D0" w:rsidP="005322D0">
      <w:pPr>
        <w:rPr>
          <w:rFonts w:ascii="Arial" w:hAnsi="Arial" w:cs="Arial"/>
          <w:sz w:val="24"/>
          <w:szCs w:val="24"/>
        </w:rPr>
      </w:pPr>
      <w:r w:rsidRPr="005322D0">
        <w:rPr>
          <w:rFonts w:ascii="Arial" w:hAnsi="Arial" w:cs="Arial"/>
          <w:sz w:val="24"/>
          <w:szCs w:val="24"/>
        </w:rPr>
        <w:lastRenderedPageBreak/>
        <w:t>The Bhutan Agriculture and Food Regulatory Authority (BAFRA), Ministry of Agriculture and Forests (</w:t>
      </w:r>
      <w:proofErr w:type="spellStart"/>
      <w:r w:rsidRPr="005322D0">
        <w:rPr>
          <w:rFonts w:ascii="Arial" w:hAnsi="Arial" w:cs="Arial"/>
          <w:sz w:val="24"/>
          <w:szCs w:val="24"/>
        </w:rPr>
        <w:t>MoAF</w:t>
      </w:r>
      <w:proofErr w:type="spellEnd"/>
      <w:r w:rsidRPr="005322D0">
        <w:rPr>
          <w:rFonts w:ascii="Arial" w:hAnsi="Arial" w:cs="Arial"/>
          <w:sz w:val="24"/>
          <w:szCs w:val="24"/>
        </w:rPr>
        <w:t xml:space="preserve">) is pleased to issue the Conditional Food Safety Clearance for the establishment of (Name of the Food Establishment) in (Site address) </w:t>
      </w:r>
      <w:proofErr w:type="spellStart"/>
      <w:r w:rsidRPr="005322D0">
        <w:rPr>
          <w:rFonts w:ascii="Arial" w:hAnsi="Arial" w:cs="Arial"/>
          <w:sz w:val="24"/>
          <w:szCs w:val="24"/>
        </w:rPr>
        <w:t>Geog</w:t>
      </w:r>
      <w:proofErr w:type="spellEnd"/>
      <w:r w:rsidRPr="005322D0">
        <w:rPr>
          <w:rFonts w:ascii="Arial" w:hAnsi="Arial" w:cs="Arial"/>
          <w:sz w:val="24"/>
          <w:szCs w:val="24"/>
        </w:rPr>
        <w:t xml:space="preserve"> Name) </w:t>
      </w:r>
      <w:proofErr w:type="spellStart"/>
      <w:r w:rsidRPr="005322D0">
        <w:rPr>
          <w:rFonts w:ascii="Arial" w:hAnsi="Arial" w:cs="Arial"/>
          <w:sz w:val="24"/>
          <w:szCs w:val="24"/>
        </w:rPr>
        <w:t>Geog</w:t>
      </w:r>
      <w:proofErr w:type="spellEnd"/>
      <w:r w:rsidRPr="005322D0">
        <w:rPr>
          <w:rFonts w:ascii="Arial" w:hAnsi="Arial" w:cs="Arial"/>
          <w:sz w:val="24"/>
          <w:szCs w:val="24"/>
        </w:rPr>
        <w:t xml:space="preserve"> under (Dzongkhag Name) Dzongkhag. </w:t>
      </w:r>
    </w:p>
    <w:p w14:paraId="7C292F9C" w14:textId="77777777" w:rsidR="005322D0" w:rsidRPr="005322D0" w:rsidRDefault="005322D0" w:rsidP="005322D0">
      <w:pPr>
        <w:rPr>
          <w:rFonts w:ascii="Arial" w:hAnsi="Arial" w:cs="Arial"/>
          <w:sz w:val="24"/>
          <w:szCs w:val="24"/>
        </w:rPr>
      </w:pPr>
      <w:r w:rsidRPr="005322D0">
        <w:rPr>
          <w:rFonts w:ascii="Arial" w:hAnsi="Arial" w:cs="Arial"/>
          <w:sz w:val="24"/>
          <w:szCs w:val="24"/>
        </w:rPr>
        <w:t xml:space="preserve">This </w:t>
      </w:r>
      <w:proofErr w:type="spellStart"/>
      <w:r w:rsidRPr="005322D0">
        <w:rPr>
          <w:rFonts w:ascii="Arial" w:hAnsi="Arial" w:cs="Arial"/>
          <w:sz w:val="24"/>
          <w:szCs w:val="24"/>
        </w:rPr>
        <w:t>Licence</w:t>
      </w:r>
      <w:proofErr w:type="spellEnd"/>
      <w:r w:rsidRPr="005322D0">
        <w:rPr>
          <w:rFonts w:ascii="Arial" w:hAnsi="Arial" w:cs="Arial"/>
          <w:sz w:val="24"/>
          <w:szCs w:val="24"/>
        </w:rPr>
        <w:t xml:space="preserve"> is subjected to the general terms and conditions:</w:t>
      </w:r>
    </w:p>
    <w:p w14:paraId="53146A5C" w14:textId="77777777" w:rsidR="005322D0" w:rsidRPr="005322D0" w:rsidRDefault="005322D0" w:rsidP="005322D0">
      <w:pPr>
        <w:rPr>
          <w:rFonts w:ascii="Arial" w:hAnsi="Arial" w:cs="Arial"/>
          <w:sz w:val="24"/>
          <w:szCs w:val="24"/>
        </w:rPr>
      </w:pPr>
      <w:r w:rsidRPr="005322D0">
        <w:rPr>
          <w:rFonts w:ascii="Arial" w:hAnsi="Arial" w:cs="Arial"/>
          <w:sz w:val="24"/>
          <w:szCs w:val="24"/>
        </w:rPr>
        <w:t></w:t>
      </w:r>
      <w:r w:rsidRPr="005322D0">
        <w:rPr>
          <w:rFonts w:ascii="Arial" w:hAnsi="Arial" w:cs="Arial"/>
          <w:sz w:val="24"/>
          <w:szCs w:val="24"/>
        </w:rPr>
        <w:tab/>
        <w:t>The holder shall ensure that the proposed activity is implemented in line with the Food Act of Bhutan (2005) and the Food Rules and Regulations of Bhutan (2017).</w:t>
      </w:r>
    </w:p>
    <w:p w14:paraId="5141318C" w14:textId="77777777" w:rsidR="005322D0" w:rsidRPr="005322D0" w:rsidRDefault="005322D0" w:rsidP="005322D0">
      <w:pPr>
        <w:rPr>
          <w:rFonts w:ascii="Arial" w:hAnsi="Arial" w:cs="Arial"/>
          <w:sz w:val="24"/>
          <w:szCs w:val="24"/>
        </w:rPr>
      </w:pPr>
      <w:r w:rsidRPr="005322D0">
        <w:rPr>
          <w:rFonts w:ascii="Arial" w:hAnsi="Arial" w:cs="Arial"/>
          <w:sz w:val="24"/>
          <w:szCs w:val="24"/>
        </w:rPr>
        <w:t></w:t>
      </w:r>
      <w:r w:rsidRPr="005322D0">
        <w:rPr>
          <w:rFonts w:ascii="Arial" w:hAnsi="Arial" w:cs="Arial"/>
          <w:sz w:val="24"/>
          <w:szCs w:val="24"/>
        </w:rPr>
        <w:tab/>
        <w:t xml:space="preserve">The holder shall ensure that this License is valid only for the establishment of (Name of the Food Establishment) in (Address) </w:t>
      </w:r>
      <w:proofErr w:type="spellStart"/>
      <w:r w:rsidRPr="005322D0">
        <w:rPr>
          <w:rFonts w:ascii="Arial" w:hAnsi="Arial" w:cs="Arial"/>
          <w:sz w:val="24"/>
          <w:szCs w:val="24"/>
        </w:rPr>
        <w:t>Geog</w:t>
      </w:r>
      <w:proofErr w:type="spellEnd"/>
      <w:r w:rsidRPr="005322D0">
        <w:rPr>
          <w:rFonts w:ascii="Arial" w:hAnsi="Arial" w:cs="Arial"/>
          <w:sz w:val="24"/>
          <w:szCs w:val="24"/>
        </w:rPr>
        <w:t xml:space="preserve"> under (Dzongkhag Name) Dzongkhag and not for any other purpose and at any other place. </w:t>
      </w:r>
    </w:p>
    <w:p w14:paraId="4D16B7CD" w14:textId="77777777" w:rsidR="005322D0" w:rsidRPr="005322D0" w:rsidRDefault="005322D0" w:rsidP="005322D0">
      <w:pPr>
        <w:rPr>
          <w:rFonts w:ascii="Arial" w:hAnsi="Arial" w:cs="Arial"/>
          <w:sz w:val="24"/>
          <w:szCs w:val="24"/>
        </w:rPr>
      </w:pPr>
      <w:r w:rsidRPr="005322D0">
        <w:rPr>
          <w:rFonts w:ascii="Arial" w:hAnsi="Arial" w:cs="Arial"/>
          <w:sz w:val="24"/>
          <w:szCs w:val="24"/>
        </w:rPr>
        <w:t></w:t>
      </w:r>
      <w:r w:rsidRPr="005322D0">
        <w:rPr>
          <w:rFonts w:ascii="Arial" w:hAnsi="Arial" w:cs="Arial"/>
          <w:sz w:val="24"/>
          <w:szCs w:val="24"/>
        </w:rPr>
        <w:tab/>
        <w:t>Promoter shall implement and comply with the BAFRA Criteria for Good Hygienic and Manufacturing Practices and intimate BAFRA office once the plant is established and before production is started for preliminary inspection.</w:t>
      </w:r>
    </w:p>
    <w:p w14:paraId="7B961B8B" w14:textId="77777777" w:rsidR="005322D0" w:rsidRPr="005322D0" w:rsidRDefault="005322D0" w:rsidP="005322D0">
      <w:pPr>
        <w:rPr>
          <w:rFonts w:ascii="Arial" w:hAnsi="Arial" w:cs="Arial"/>
          <w:sz w:val="24"/>
          <w:szCs w:val="24"/>
        </w:rPr>
      </w:pPr>
      <w:r w:rsidRPr="005322D0">
        <w:rPr>
          <w:rFonts w:ascii="Arial" w:hAnsi="Arial" w:cs="Arial"/>
          <w:sz w:val="24"/>
          <w:szCs w:val="24"/>
        </w:rPr>
        <w:t></w:t>
      </w:r>
      <w:r w:rsidRPr="005322D0">
        <w:rPr>
          <w:rFonts w:ascii="Arial" w:hAnsi="Arial" w:cs="Arial"/>
          <w:sz w:val="24"/>
          <w:szCs w:val="24"/>
        </w:rPr>
        <w:tab/>
        <w:t xml:space="preserve">Failure to comply with the conditions of licensing shall be dealt as per the provisions of the Food Rules and Regulations of Bhutan (2017). </w:t>
      </w:r>
    </w:p>
    <w:p w14:paraId="48ABAF2A" w14:textId="77777777" w:rsidR="005322D0" w:rsidRPr="005322D0" w:rsidRDefault="005322D0" w:rsidP="005322D0">
      <w:pPr>
        <w:rPr>
          <w:rFonts w:ascii="Arial" w:hAnsi="Arial" w:cs="Arial"/>
          <w:sz w:val="24"/>
          <w:szCs w:val="24"/>
        </w:rPr>
      </w:pPr>
      <w:r w:rsidRPr="005322D0">
        <w:rPr>
          <w:rFonts w:ascii="Arial" w:hAnsi="Arial" w:cs="Arial"/>
          <w:sz w:val="24"/>
          <w:szCs w:val="24"/>
        </w:rPr>
        <w:t></w:t>
      </w:r>
      <w:r w:rsidRPr="005322D0">
        <w:rPr>
          <w:rFonts w:ascii="Arial" w:hAnsi="Arial" w:cs="Arial"/>
          <w:sz w:val="24"/>
          <w:szCs w:val="24"/>
        </w:rPr>
        <w:tab/>
        <w:t>The scope of this license is limited to Food Safety and do not vouch for the clearances required by other stakeholders.</w:t>
      </w:r>
    </w:p>
    <w:p w14:paraId="7D6BA7E9" w14:textId="77777777" w:rsidR="005322D0" w:rsidRPr="005322D0" w:rsidRDefault="005322D0" w:rsidP="005322D0">
      <w:pPr>
        <w:rPr>
          <w:rFonts w:ascii="Arial" w:hAnsi="Arial" w:cs="Arial"/>
          <w:sz w:val="24"/>
          <w:szCs w:val="24"/>
        </w:rPr>
      </w:pPr>
      <w:r w:rsidRPr="005322D0">
        <w:rPr>
          <w:rFonts w:ascii="Arial" w:hAnsi="Arial" w:cs="Arial"/>
          <w:sz w:val="24"/>
          <w:szCs w:val="24"/>
        </w:rPr>
        <w:t>Officer In-charge</w:t>
      </w:r>
    </w:p>
    <w:p w14:paraId="261584B1" w14:textId="77777777" w:rsidR="005322D0" w:rsidRPr="005322D0" w:rsidRDefault="005322D0" w:rsidP="005322D0">
      <w:pPr>
        <w:rPr>
          <w:rFonts w:ascii="Arial" w:hAnsi="Arial" w:cs="Arial"/>
          <w:sz w:val="24"/>
          <w:szCs w:val="24"/>
        </w:rPr>
      </w:pPr>
      <w:r w:rsidRPr="005322D0">
        <w:rPr>
          <w:rFonts w:ascii="Arial" w:hAnsi="Arial" w:cs="Arial"/>
          <w:sz w:val="24"/>
          <w:szCs w:val="24"/>
        </w:rPr>
        <w:t xml:space="preserve">                        BAFRA, </w:t>
      </w:r>
      <w:proofErr w:type="spellStart"/>
      <w:r w:rsidRPr="005322D0">
        <w:rPr>
          <w:rFonts w:ascii="Arial" w:hAnsi="Arial" w:cs="Arial"/>
          <w:sz w:val="24"/>
          <w:szCs w:val="24"/>
        </w:rPr>
        <w:t>MoAF</w:t>
      </w:r>
      <w:proofErr w:type="spellEnd"/>
    </w:p>
    <w:p w14:paraId="22903545" w14:textId="77777777" w:rsidR="005322D0" w:rsidRPr="005322D0" w:rsidRDefault="005322D0" w:rsidP="005322D0">
      <w:pPr>
        <w:rPr>
          <w:rFonts w:ascii="Arial" w:hAnsi="Arial" w:cs="Arial"/>
          <w:sz w:val="24"/>
          <w:szCs w:val="24"/>
        </w:rPr>
      </w:pPr>
      <w:r w:rsidRPr="005322D0">
        <w:rPr>
          <w:rFonts w:ascii="Arial" w:hAnsi="Arial" w:cs="Arial"/>
          <w:sz w:val="24"/>
          <w:szCs w:val="24"/>
        </w:rPr>
        <w:t xml:space="preserve">                         ………………… (Office) </w:t>
      </w:r>
    </w:p>
    <w:p w14:paraId="11587009" w14:textId="77777777" w:rsidR="005322D0" w:rsidRPr="005322D0" w:rsidRDefault="005322D0" w:rsidP="005322D0">
      <w:pPr>
        <w:rPr>
          <w:rFonts w:ascii="Arial" w:hAnsi="Arial" w:cs="Arial"/>
          <w:sz w:val="24"/>
          <w:szCs w:val="24"/>
        </w:rPr>
      </w:pPr>
      <w:r w:rsidRPr="005322D0">
        <w:rPr>
          <w:rFonts w:ascii="Arial" w:hAnsi="Arial" w:cs="Arial"/>
          <w:sz w:val="24"/>
          <w:szCs w:val="24"/>
        </w:rPr>
        <w:t>To,</w:t>
      </w:r>
    </w:p>
    <w:p w14:paraId="08CEC631" w14:textId="77777777" w:rsidR="005322D0" w:rsidRPr="005322D0" w:rsidRDefault="005322D0" w:rsidP="005322D0">
      <w:pPr>
        <w:rPr>
          <w:rFonts w:ascii="Arial" w:hAnsi="Arial" w:cs="Arial"/>
          <w:sz w:val="24"/>
          <w:szCs w:val="24"/>
        </w:rPr>
      </w:pPr>
      <w:r w:rsidRPr="005322D0">
        <w:rPr>
          <w:rFonts w:ascii="Arial" w:hAnsi="Arial" w:cs="Arial"/>
          <w:sz w:val="24"/>
          <w:szCs w:val="24"/>
        </w:rPr>
        <w:t>………………………………</w:t>
      </w:r>
    </w:p>
    <w:p w14:paraId="7F95ECC3" w14:textId="77777777" w:rsidR="005322D0" w:rsidRPr="005322D0" w:rsidRDefault="005322D0" w:rsidP="005322D0">
      <w:pPr>
        <w:rPr>
          <w:rFonts w:ascii="Arial" w:hAnsi="Arial" w:cs="Arial"/>
          <w:sz w:val="24"/>
          <w:szCs w:val="24"/>
        </w:rPr>
      </w:pPr>
      <w:r w:rsidRPr="005322D0">
        <w:rPr>
          <w:rFonts w:ascii="Arial" w:hAnsi="Arial" w:cs="Arial"/>
          <w:sz w:val="24"/>
          <w:szCs w:val="24"/>
        </w:rPr>
        <w:t>Cc:</w:t>
      </w:r>
    </w:p>
    <w:p w14:paraId="35A8E010" w14:textId="77777777" w:rsidR="005322D0" w:rsidRPr="005322D0" w:rsidRDefault="005322D0" w:rsidP="005322D0">
      <w:pPr>
        <w:rPr>
          <w:rFonts w:ascii="Arial" w:hAnsi="Arial" w:cs="Arial"/>
          <w:sz w:val="24"/>
          <w:szCs w:val="24"/>
        </w:rPr>
      </w:pPr>
      <w:r w:rsidRPr="005322D0">
        <w:rPr>
          <w:rFonts w:ascii="Arial" w:hAnsi="Arial" w:cs="Arial"/>
          <w:sz w:val="24"/>
          <w:szCs w:val="24"/>
        </w:rPr>
        <w:t>1.</w:t>
      </w:r>
      <w:r w:rsidRPr="005322D0">
        <w:rPr>
          <w:rFonts w:ascii="Arial" w:hAnsi="Arial" w:cs="Arial"/>
          <w:sz w:val="24"/>
          <w:szCs w:val="24"/>
        </w:rPr>
        <w:tab/>
        <w:t>The Secretary, NECS, Thimphu for kind information.</w:t>
      </w:r>
    </w:p>
    <w:p w14:paraId="2AA89CF5" w14:textId="77777777" w:rsidR="005322D0" w:rsidRPr="005322D0" w:rsidRDefault="005322D0" w:rsidP="005322D0">
      <w:pPr>
        <w:rPr>
          <w:rFonts w:ascii="Arial" w:hAnsi="Arial" w:cs="Arial"/>
          <w:sz w:val="24"/>
          <w:szCs w:val="24"/>
        </w:rPr>
      </w:pPr>
      <w:r w:rsidRPr="005322D0">
        <w:rPr>
          <w:rFonts w:ascii="Arial" w:hAnsi="Arial" w:cs="Arial"/>
          <w:sz w:val="24"/>
          <w:szCs w:val="24"/>
        </w:rPr>
        <w:t>2.</w:t>
      </w:r>
      <w:r w:rsidRPr="005322D0">
        <w:rPr>
          <w:rFonts w:ascii="Arial" w:hAnsi="Arial" w:cs="Arial"/>
          <w:sz w:val="24"/>
          <w:szCs w:val="24"/>
        </w:rPr>
        <w:tab/>
        <w:t xml:space="preserve">The Director General, BAFRA, </w:t>
      </w:r>
      <w:proofErr w:type="spellStart"/>
      <w:r w:rsidRPr="005322D0">
        <w:rPr>
          <w:rFonts w:ascii="Arial" w:hAnsi="Arial" w:cs="Arial"/>
          <w:sz w:val="24"/>
          <w:szCs w:val="24"/>
        </w:rPr>
        <w:t>MoAF</w:t>
      </w:r>
      <w:proofErr w:type="spellEnd"/>
      <w:r w:rsidRPr="005322D0">
        <w:rPr>
          <w:rFonts w:ascii="Arial" w:hAnsi="Arial" w:cs="Arial"/>
          <w:sz w:val="24"/>
          <w:szCs w:val="24"/>
        </w:rPr>
        <w:t>, Thimphu for kind information.</w:t>
      </w:r>
    </w:p>
    <w:p w14:paraId="219A1FFF" w14:textId="77777777" w:rsidR="005322D0" w:rsidRDefault="005322D0" w:rsidP="005322D0">
      <w:pPr>
        <w:rPr>
          <w:rFonts w:ascii="Arial" w:hAnsi="Arial" w:cs="Arial"/>
          <w:sz w:val="24"/>
          <w:szCs w:val="24"/>
        </w:rPr>
      </w:pPr>
      <w:r w:rsidRPr="005322D0">
        <w:rPr>
          <w:rFonts w:ascii="Arial" w:hAnsi="Arial" w:cs="Arial"/>
          <w:sz w:val="24"/>
          <w:szCs w:val="24"/>
        </w:rPr>
        <w:t>3.</w:t>
      </w:r>
      <w:r w:rsidRPr="005322D0">
        <w:rPr>
          <w:rFonts w:ascii="Arial" w:hAnsi="Arial" w:cs="Arial"/>
          <w:sz w:val="24"/>
          <w:szCs w:val="24"/>
        </w:rPr>
        <w:tab/>
        <w:t xml:space="preserve">The Director, </w:t>
      </w:r>
      <w:proofErr w:type="spellStart"/>
      <w:r w:rsidRPr="005322D0">
        <w:rPr>
          <w:rFonts w:ascii="Arial" w:hAnsi="Arial" w:cs="Arial"/>
          <w:sz w:val="24"/>
          <w:szCs w:val="24"/>
        </w:rPr>
        <w:t>DoI</w:t>
      </w:r>
      <w:proofErr w:type="spellEnd"/>
      <w:r w:rsidRPr="005322D0">
        <w:rPr>
          <w:rFonts w:ascii="Arial" w:hAnsi="Arial" w:cs="Arial"/>
          <w:sz w:val="24"/>
          <w:szCs w:val="24"/>
        </w:rPr>
        <w:t xml:space="preserve">, </w:t>
      </w:r>
      <w:proofErr w:type="spellStart"/>
      <w:r w:rsidRPr="005322D0">
        <w:rPr>
          <w:rFonts w:ascii="Arial" w:hAnsi="Arial" w:cs="Arial"/>
          <w:sz w:val="24"/>
          <w:szCs w:val="24"/>
        </w:rPr>
        <w:t>MoEA</w:t>
      </w:r>
      <w:proofErr w:type="spellEnd"/>
      <w:r w:rsidRPr="005322D0">
        <w:rPr>
          <w:rFonts w:ascii="Arial" w:hAnsi="Arial" w:cs="Arial"/>
          <w:sz w:val="24"/>
          <w:szCs w:val="24"/>
        </w:rPr>
        <w:t>, Thimphu for kind information.</w:t>
      </w:r>
    </w:p>
    <w:p w14:paraId="30CA4DEF" w14:textId="77777777" w:rsidR="005322D0" w:rsidRDefault="005322D0" w:rsidP="007637A4">
      <w:pPr>
        <w:rPr>
          <w:rFonts w:ascii="Arial" w:hAnsi="Arial" w:cs="Arial"/>
          <w:sz w:val="24"/>
          <w:szCs w:val="24"/>
        </w:rPr>
      </w:pPr>
    </w:p>
    <w:p w14:paraId="5C1C8A90" w14:textId="77777777" w:rsidR="005322D0" w:rsidRPr="005322D0" w:rsidRDefault="005322D0" w:rsidP="007637A4">
      <w:pPr>
        <w:rPr>
          <w:rFonts w:ascii="Arial" w:hAnsi="Arial" w:cs="Arial"/>
          <w:b/>
          <w:sz w:val="24"/>
          <w:szCs w:val="24"/>
        </w:rPr>
      </w:pPr>
    </w:p>
    <w:p w14:paraId="4DFC8DC1" w14:textId="77777777" w:rsidR="005322D0" w:rsidRDefault="005322D0" w:rsidP="007637A4">
      <w:pPr>
        <w:rPr>
          <w:rFonts w:ascii="Arial" w:hAnsi="Arial" w:cs="Arial"/>
          <w:b/>
          <w:sz w:val="24"/>
          <w:szCs w:val="24"/>
        </w:rPr>
      </w:pPr>
    </w:p>
    <w:p w14:paraId="6CD6FDFA" w14:textId="77777777" w:rsidR="005322D0" w:rsidRDefault="005322D0" w:rsidP="007637A4">
      <w:pPr>
        <w:rPr>
          <w:rFonts w:ascii="Arial" w:hAnsi="Arial" w:cs="Arial"/>
          <w:b/>
          <w:sz w:val="24"/>
          <w:szCs w:val="24"/>
        </w:rPr>
      </w:pPr>
    </w:p>
    <w:p w14:paraId="0EDA49FF" w14:textId="77777777" w:rsidR="005322D0" w:rsidRDefault="005322D0" w:rsidP="007637A4">
      <w:pPr>
        <w:rPr>
          <w:rFonts w:ascii="Arial" w:hAnsi="Arial" w:cs="Arial"/>
          <w:b/>
          <w:sz w:val="24"/>
          <w:szCs w:val="24"/>
        </w:rPr>
      </w:pPr>
    </w:p>
    <w:p w14:paraId="67557DF2" w14:textId="77777777" w:rsidR="005322D0" w:rsidRDefault="005322D0" w:rsidP="007637A4">
      <w:pPr>
        <w:rPr>
          <w:rFonts w:ascii="Arial" w:hAnsi="Arial" w:cs="Arial"/>
          <w:b/>
          <w:sz w:val="24"/>
          <w:szCs w:val="24"/>
        </w:rPr>
      </w:pPr>
    </w:p>
    <w:p w14:paraId="55CDA399" w14:textId="77777777" w:rsidR="005322D0" w:rsidRDefault="005322D0" w:rsidP="007637A4">
      <w:pPr>
        <w:rPr>
          <w:rFonts w:ascii="Arial" w:hAnsi="Arial" w:cs="Arial"/>
          <w:b/>
          <w:sz w:val="24"/>
          <w:szCs w:val="24"/>
        </w:rPr>
      </w:pPr>
    </w:p>
    <w:p w14:paraId="4D0A19FF" w14:textId="77777777" w:rsidR="007637A4" w:rsidRPr="005322D0" w:rsidRDefault="007637A4" w:rsidP="007637A4">
      <w:pPr>
        <w:rPr>
          <w:rFonts w:ascii="Arial" w:hAnsi="Arial" w:cs="Arial"/>
          <w:b/>
          <w:sz w:val="24"/>
          <w:szCs w:val="24"/>
        </w:rPr>
      </w:pPr>
      <w:r w:rsidRPr="005322D0">
        <w:rPr>
          <w:rFonts w:ascii="Arial" w:hAnsi="Arial" w:cs="Arial"/>
          <w:b/>
          <w:sz w:val="24"/>
          <w:szCs w:val="24"/>
        </w:rPr>
        <w:t>Annexure 2- Food Safety License</w:t>
      </w:r>
    </w:p>
    <w:p w14:paraId="17941751" w14:textId="77777777" w:rsidR="005322D0" w:rsidRPr="005322D0" w:rsidRDefault="005322D0" w:rsidP="005322D0">
      <w:pPr>
        <w:rPr>
          <w:rFonts w:ascii="Arial" w:hAnsi="Arial" w:cs="Arial"/>
          <w:sz w:val="24"/>
          <w:szCs w:val="24"/>
        </w:rPr>
      </w:pPr>
      <w:r w:rsidRPr="005322D0">
        <w:rPr>
          <w:rFonts w:ascii="Arial" w:hAnsi="Arial" w:cs="Arial"/>
          <w:sz w:val="24"/>
          <w:szCs w:val="24"/>
        </w:rPr>
        <w:t>LICENCE No FSL-TH/20/A001                                                            Date……………….</w:t>
      </w:r>
      <w:r w:rsidRPr="005322D0">
        <w:rPr>
          <w:rFonts w:ascii="Arial" w:hAnsi="Arial" w:cs="Arial"/>
          <w:sz w:val="24"/>
          <w:szCs w:val="24"/>
        </w:rPr>
        <w:tab/>
      </w:r>
      <w:r w:rsidRPr="005322D0">
        <w:rPr>
          <w:rFonts w:ascii="Arial" w:hAnsi="Arial" w:cs="Arial"/>
          <w:sz w:val="24"/>
          <w:szCs w:val="24"/>
        </w:rPr>
        <w:tab/>
      </w:r>
      <w:r w:rsidRPr="005322D0">
        <w:rPr>
          <w:rFonts w:ascii="Arial" w:hAnsi="Arial" w:cs="Arial"/>
          <w:sz w:val="24"/>
          <w:szCs w:val="24"/>
        </w:rPr>
        <w:tab/>
      </w:r>
    </w:p>
    <w:p w14:paraId="274F4370" w14:textId="77777777" w:rsidR="005322D0" w:rsidRPr="005322D0" w:rsidRDefault="005322D0" w:rsidP="005322D0">
      <w:pPr>
        <w:rPr>
          <w:rFonts w:ascii="Arial" w:hAnsi="Arial" w:cs="Arial"/>
          <w:sz w:val="24"/>
          <w:szCs w:val="24"/>
        </w:rPr>
      </w:pPr>
    </w:p>
    <w:p w14:paraId="26DADE54" w14:textId="77777777" w:rsidR="005322D0" w:rsidRPr="005322D0" w:rsidRDefault="005322D0" w:rsidP="005322D0">
      <w:pPr>
        <w:jc w:val="center"/>
        <w:rPr>
          <w:rFonts w:ascii="Arial" w:hAnsi="Arial" w:cs="Arial"/>
          <w:sz w:val="24"/>
          <w:szCs w:val="24"/>
        </w:rPr>
      </w:pPr>
      <w:r w:rsidRPr="005322D0">
        <w:rPr>
          <w:rFonts w:ascii="Arial" w:hAnsi="Arial" w:cs="Arial"/>
          <w:sz w:val="24"/>
          <w:szCs w:val="24"/>
        </w:rPr>
        <w:t>FOOD SAFETY LICENCE</w:t>
      </w:r>
    </w:p>
    <w:p w14:paraId="359010A9" w14:textId="77777777" w:rsidR="005322D0" w:rsidRPr="005322D0" w:rsidRDefault="005322D0" w:rsidP="005322D0">
      <w:pPr>
        <w:rPr>
          <w:rFonts w:ascii="Arial" w:hAnsi="Arial" w:cs="Arial"/>
          <w:sz w:val="24"/>
          <w:szCs w:val="24"/>
        </w:rPr>
      </w:pPr>
    </w:p>
    <w:p w14:paraId="72DBFC8E" w14:textId="77777777" w:rsidR="005322D0" w:rsidRPr="005322D0" w:rsidRDefault="005322D0" w:rsidP="005322D0">
      <w:pPr>
        <w:rPr>
          <w:rFonts w:ascii="Arial" w:hAnsi="Arial" w:cs="Arial"/>
          <w:sz w:val="24"/>
          <w:szCs w:val="24"/>
        </w:rPr>
      </w:pPr>
      <w:r w:rsidRPr="005322D0">
        <w:rPr>
          <w:rFonts w:ascii="Arial" w:hAnsi="Arial" w:cs="Arial"/>
          <w:sz w:val="24"/>
          <w:szCs w:val="24"/>
        </w:rPr>
        <w:t>Bhutan Agriculture and Food Regulatory Authority (BAFRA), Ministry of Agriculture and Forests (</w:t>
      </w:r>
      <w:proofErr w:type="spellStart"/>
      <w:r w:rsidRPr="005322D0">
        <w:rPr>
          <w:rFonts w:ascii="Arial" w:hAnsi="Arial" w:cs="Arial"/>
          <w:sz w:val="24"/>
          <w:szCs w:val="24"/>
        </w:rPr>
        <w:t>MoAF</w:t>
      </w:r>
      <w:proofErr w:type="spellEnd"/>
      <w:r w:rsidRPr="005322D0">
        <w:rPr>
          <w:rFonts w:ascii="Arial" w:hAnsi="Arial" w:cs="Arial"/>
          <w:sz w:val="24"/>
          <w:szCs w:val="24"/>
        </w:rPr>
        <w:t xml:space="preserve">) is pleased to issue Food Safety </w:t>
      </w:r>
      <w:proofErr w:type="spellStart"/>
      <w:r w:rsidRPr="005322D0">
        <w:rPr>
          <w:rFonts w:ascii="Arial" w:hAnsi="Arial" w:cs="Arial"/>
          <w:sz w:val="24"/>
          <w:szCs w:val="24"/>
        </w:rPr>
        <w:t>Licence</w:t>
      </w:r>
      <w:proofErr w:type="spellEnd"/>
      <w:r w:rsidRPr="005322D0">
        <w:rPr>
          <w:rFonts w:ascii="Arial" w:hAnsi="Arial" w:cs="Arial"/>
          <w:sz w:val="24"/>
          <w:szCs w:val="24"/>
        </w:rPr>
        <w:t xml:space="preserve"> to …………………………………………………………………………………… (Name and Scope-) at …………………..(Location-) based on BAFRA GHP/GMP Criteria for Licensing of Food Business and Licensing Process for Food Business.</w:t>
      </w:r>
    </w:p>
    <w:p w14:paraId="7C74D9A1" w14:textId="77777777" w:rsidR="005322D0" w:rsidRPr="005322D0" w:rsidRDefault="005322D0" w:rsidP="005322D0">
      <w:pPr>
        <w:rPr>
          <w:rFonts w:ascii="Arial" w:hAnsi="Arial" w:cs="Arial"/>
          <w:sz w:val="24"/>
          <w:szCs w:val="24"/>
        </w:rPr>
      </w:pPr>
    </w:p>
    <w:p w14:paraId="29CDF40B" w14:textId="77777777" w:rsidR="005322D0" w:rsidRPr="005322D0" w:rsidRDefault="005322D0" w:rsidP="005322D0">
      <w:pPr>
        <w:rPr>
          <w:rFonts w:ascii="Arial" w:hAnsi="Arial" w:cs="Arial"/>
          <w:sz w:val="24"/>
          <w:szCs w:val="24"/>
        </w:rPr>
      </w:pPr>
      <w:r w:rsidRPr="005322D0">
        <w:rPr>
          <w:rFonts w:ascii="Arial" w:hAnsi="Arial" w:cs="Arial"/>
          <w:sz w:val="24"/>
          <w:szCs w:val="24"/>
        </w:rPr>
        <w:t xml:space="preserve">This </w:t>
      </w:r>
      <w:proofErr w:type="spellStart"/>
      <w:r w:rsidRPr="005322D0">
        <w:rPr>
          <w:rFonts w:ascii="Arial" w:hAnsi="Arial" w:cs="Arial"/>
          <w:sz w:val="24"/>
          <w:szCs w:val="24"/>
        </w:rPr>
        <w:t>Licence</w:t>
      </w:r>
      <w:proofErr w:type="spellEnd"/>
      <w:r w:rsidRPr="005322D0">
        <w:rPr>
          <w:rFonts w:ascii="Arial" w:hAnsi="Arial" w:cs="Arial"/>
          <w:sz w:val="24"/>
          <w:szCs w:val="24"/>
        </w:rPr>
        <w:t xml:space="preserve"> is issued in accordance with the Food Act of Bhutan 2005 and its Regulation 2017.</w:t>
      </w:r>
    </w:p>
    <w:p w14:paraId="5D181BE4" w14:textId="77777777" w:rsidR="005322D0" w:rsidRPr="005322D0" w:rsidRDefault="005322D0" w:rsidP="005322D0">
      <w:pPr>
        <w:rPr>
          <w:rFonts w:ascii="Arial" w:hAnsi="Arial" w:cs="Arial"/>
          <w:sz w:val="24"/>
          <w:szCs w:val="24"/>
        </w:rPr>
      </w:pPr>
    </w:p>
    <w:p w14:paraId="00F2E820" w14:textId="77777777" w:rsidR="005322D0" w:rsidRPr="005322D0" w:rsidRDefault="005322D0" w:rsidP="005322D0">
      <w:pPr>
        <w:rPr>
          <w:rFonts w:ascii="Arial" w:hAnsi="Arial" w:cs="Arial"/>
          <w:sz w:val="24"/>
          <w:szCs w:val="24"/>
        </w:rPr>
      </w:pPr>
    </w:p>
    <w:p w14:paraId="01BFD57E" w14:textId="77777777" w:rsidR="005322D0" w:rsidRPr="005322D0" w:rsidRDefault="005322D0" w:rsidP="005322D0">
      <w:pPr>
        <w:rPr>
          <w:rFonts w:ascii="Arial" w:hAnsi="Arial" w:cs="Arial"/>
          <w:sz w:val="24"/>
          <w:szCs w:val="24"/>
        </w:rPr>
      </w:pPr>
    </w:p>
    <w:p w14:paraId="376DE94A" w14:textId="77777777" w:rsidR="005322D0" w:rsidRPr="005322D0" w:rsidRDefault="005322D0" w:rsidP="005322D0">
      <w:pPr>
        <w:rPr>
          <w:rFonts w:ascii="Arial" w:hAnsi="Arial" w:cs="Arial"/>
          <w:sz w:val="24"/>
          <w:szCs w:val="24"/>
        </w:rPr>
      </w:pPr>
    </w:p>
    <w:p w14:paraId="0E9B88CC" w14:textId="77777777" w:rsidR="005322D0" w:rsidRPr="005322D0" w:rsidRDefault="005322D0" w:rsidP="005322D0">
      <w:pPr>
        <w:rPr>
          <w:rFonts w:ascii="Arial" w:hAnsi="Arial" w:cs="Arial"/>
          <w:sz w:val="24"/>
          <w:szCs w:val="24"/>
        </w:rPr>
      </w:pPr>
    </w:p>
    <w:p w14:paraId="7FDBBB38" w14:textId="77777777" w:rsidR="005322D0" w:rsidRPr="005322D0" w:rsidRDefault="005322D0" w:rsidP="005322D0">
      <w:pPr>
        <w:rPr>
          <w:rFonts w:ascii="Arial" w:hAnsi="Arial" w:cs="Arial"/>
          <w:sz w:val="24"/>
          <w:szCs w:val="24"/>
        </w:rPr>
      </w:pPr>
      <w:r w:rsidRPr="005322D0">
        <w:rPr>
          <w:rFonts w:ascii="Arial" w:hAnsi="Arial" w:cs="Arial"/>
          <w:sz w:val="24"/>
          <w:szCs w:val="24"/>
        </w:rPr>
        <w:t>DIRECTOR GENERAL</w:t>
      </w:r>
    </w:p>
    <w:p w14:paraId="2BAA4DA1" w14:textId="77777777" w:rsidR="005322D0" w:rsidRPr="005322D0" w:rsidRDefault="005322D0" w:rsidP="005322D0">
      <w:pPr>
        <w:rPr>
          <w:rFonts w:ascii="Arial" w:hAnsi="Arial" w:cs="Arial"/>
          <w:sz w:val="24"/>
          <w:szCs w:val="24"/>
        </w:rPr>
      </w:pPr>
    </w:p>
    <w:p w14:paraId="3F70DDC0" w14:textId="77777777" w:rsidR="005322D0" w:rsidRDefault="005322D0" w:rsidP="005322D0">
      <w:pPr>
        <w:rPr>
          <w:rFonts w:ascii="Arial" w:hAnsi="Arial" w:cs="Arial"/>
          <w:sz w:val="24"/>
          <w:szCs w:val="24"/>
        </w:rPr>
      </w:pPr>
    </w:p>
    <w:p w14:paraId="67F7D46E" w14:textId="77777777" w:rsidR="005322D0" w:rsidRDefault="005322D0" w:rsidP="005322D0">
      <w:pPr>
        <w:rPr>
          <w:rFonts w:ascii="Arial" w:hAnsi="Arial" w:cs="Arial"/>
          <w:sz w:val="24"/>
          <w:szCs w:val="24"/>
        </w:rPr>
      </w:pPr>
    </w:p>
    <w:p w14:paraId="299D7D51" w14:textId="77777777" w:rsidR="005322D0" w:rsidRDefault="005322D0" w:rsidP="005322D0">
      <w:pPr>
        <w:rPr>
          <w:rFonts w:ascii="Arial" w:hAnsi="Arial" w:cs="Arial"/>
          <w:sz w:val="24"/>
          <w:szCs w:val="24"/>
        </w:rPr>
      </w:pPr>
    </w:p>
    <w:p w14:paraId="19DD61D9" w14:textId="77777777" w:rsidR="005322D0" w:rsidRDefault="005322D0" w:rsidP="005322D0">
      <w:pPr>
        <w:rPr>
          <w:rFonts w:ascii="Arial" w:hAnsi="Arial" w:cs="Arial"/>
          <w:sz w:val="24"/>
          <w:szCs w:val="24"/>
        </w:rPr>
      </w:pPr>
    </w:p>
    <w:p w14:paraId="5CFF7801" w14:textId="77777777" w:rsidR="005322D0" w:rsidRDefault="005322D0" w:rsidP="005322D0">
      <w:pPr>
        <w:rPr>
          <w:rFonts w:ascii="Arial" w:hAnsi="Arial" w:cs="Arial"/>
          <w:sz w:val="24"/>
          <w:szCs w:val="24"/>
        </w:rPr>
      </w:pPr>
    </w:p>
    <w:p w14:paraId="4FABA4B7" w14:textId="77777777" w:rsidR="005322D0" w:rsidRDefault="005322D0" w:rsidP="005322D0">
      <w:pPr>
        <w:rPr>
          <w:rFonts w:ascii="Arial" w:hAnsi="Arial" w:cs="Arial"/>
          <w:sz w:val="24"/>
          <w:szCs w:val="24"/>
        </w:rPr>
      </w:pPr>
    </w:p>
    <w:p w14:paraId="06DADEF8" w14:textId="77777777" w:rsidR="005322D0" w:rsidRPr="005322D0" w:rsidRDefault="005322D0" w:rsidP="005322D0">
      <w:pPr>
        <w:rPr>
          <w:rFonts w:ascii="Arial" w:hAnsi="Arial" w:cs="Arial"/>
          <w:sz w:val="24"/>
          <w:szCs w:val="24"/>
        </w:rPr>
      </w:pPr>
      <w:r w:rsidRPr="005322D0">
        <w:rPr>
          <w:rFonts w:ascii="Arial" w:hAnsi="Arial" w:cs="Arial"/>
          <w:sz w:val="24"/>
          <w:szCs w:val="24"/>
        </w:rPr>
        <w:t>BACK PAGE</w:t>
      </w:r>
    </w:p>
    <w:p w14:paraId="15A88572" w14:textId="77777777" w:rsidR="005322D0" w:rsidRPr="005322D0" w:rsidRDefault="005322D0" w:rsidP="005322D0">
      <w:pPr>
        <w:rPr>
          <w:rFonts w:ascii="Arial" w:hAnsi="Arial" w:cs="Arial"/>
          <w:sz w:val="24"/>
          <w:szCs w:val="24"/>
        </w:rPr>
      </w:pPr>
    </w:p>
    <w:p w14:paraId="7D142679" w14:textId="77777777" w:rsidR="005322D0" w:rsidRPr="005322D0" w:rsidRDefault="005322D0" w:rsidP="005322D0">
      <w:pPr>
        <w:rPr>
          <w:rFonts w:ascii="Arial" w:hAnsi="Arial" w:cs="Arial"/>
          <w:sz w:val="24"/>
          <w:szCs w:val="24"/>
        </w:rPr>
      </w:pPr>
      <w:r w:rsidRPr="005322D0">
        <w:rPr>
          <w:rFonts w:ascii="Arial" w:hAnsi="Arial" w:cs="Arial"/>
          <w:sz w:val="24"/>
          <w:szCs w:val="24"/>
        </w:rPr>
        <w:t xml:space="preserve">This </w:t>
      </w:r>
      <w:proofErr w:type="spellStart"/>
      <w:r w:rsidRPr="005322D0">
        <w:rPr>
          <w:rFonts w:ascii="Arial" w:hAnsi="Arial" w:cs="Arial"/>
          <w:sz w:val="24"/>
          <w:szCs w:val="24"/>
        </w:rPr>
        <w:t>Licence</w:t>
      </w:r>
      <w:proofErr w:type="spellEnd"/>
      <w:r w:rsidRPr="005322D0">
        <w:rPr>
          <w:rFonts w:ascii="Arial" w:hAnsi="Arial" w:cs="Arial"/>
          <w:sz w:val="24"/>
          <w:szCs w:val="24"/>
        </w:rPr>
        <w:t xml:space="preserve"> is subject to the following General Terms and Conditions:</w:t>
      </w:r>
    </w:p>
    <w:p w14:paraId="0914FBC7" w14:textId="77777777" w:rsidR="005322D0" w:rsidRPr="005322D0" w:rsidRDefault="005322D0" w:rsidP="005322D0">
      <w:pPr>
        <w:rPr>
          <w:rFonts w:ascii="Arial" w:hAnsi="Arial" w:cs="Arial"/>
          <w:sz w:val="24"/>
          <w:szCs w:val="24"/>
        </w:rPr>
      </w:pPr>
    </w:p>
    <w:p w14:paraId="050BB2AD" w14:textId="77777777" w:rsidR="005322D0" w:rsidRPr="005322D0" w:rsidRDefault="005322D0" w:rsidP="005322D0">
      <w:pPr>
        <w:rPr>
          <w:rFonts w:ascii="Arial" w:hAnsi="Arial" w:cs="Arial"/>
          <w:sz w:val="24"/>
          <w:szCs w:val="24"/>
        </w:rPr>
      </w:pPr>
      <w:r w:rsidRPr="005322D0">
        <w:rPr>
          <w:rFonts w:ascii="Arial" w:hAnsi="Arial" w:cs="Arial"/>
          <w:sz w:val="24"/>
          <w:szCs w:val="24"/>
        </w:rPr>
        <w:t>1.</w:t>
      </w:r>
      <w:r w:rsidRPr="005322D0">
        <w:rPr>
          <w:rFonts w:ascii="Arial" w:hAnsi="Arial" w:cs="Arial"/>
          <w:sz w:val="24"/>
          <w:szCs w:val="24"/>
        </w:rPr>
        <w:tab/>
        <w:t xml:space="preserve">This </w:t>
      </w:r>
      <w:proofErr w:type="spellStart"/>
      <w:r w:rsidRPr="005322D0">
        <w:rPr>
          <w:rFonts w:ascii="Arial" w:hAnsi="Arial" w:cs="Arial"/>
          <w:sz w:val="24"/>
          <w:szCs w:val="24"/>
        </w:rPr>
        <w:t>Licence</w:t>
      </w:r>
      <w:proofErr w:type="spellEnd"/>
      <w:r w:rsidRPr="005322D0">
        <w:rPr>
          <w:rFonts w:ascii="Arial" w:hAnsi="Arial" w:cs="Arial"/>
          <w:sz w:val="24"/>
          <w:szCs w:val="24"/>
        </w:rPr>
        <w:t xml:space="preserve"> is valid only for    Dzongkhag and not at any other location.</w:t>
      </w:r>
    </w:p>
    <w:p w14:paraId="2CD23EDC" w14:textId="77777777" w:rsidR="005322D0" w:rsidRPr="005322D0" w:rsidRDefault="005322D0" w:rsidP="005322D0">
      <w:pPr>
        <w:rPr>
          <w:rFonts w:ascii="Arial" w:hAnsi="Arial" w:cs="Arial"/>
          <w:sz w:val="24"/>
          <w:szCs w:val="24"/>
        </w:rPr>
      </w:pPr>
      <w:r w:rsidRPr="005322D0">
        <w:rPr>
          <w:rFonts w:ascii="Arial" w:hAnsi="Arial" w:cs="Arial"/>
          <w:sz w:val="24"/>
          <w:szCs w:val="24"/>
        </w:rPr>
        <w:t>2.</w:t>
      </w:r>
      <w:r w:rsidRPr="005322D0">
        <w:rPr>
          <w:rFonts w:ascii="Arial" w:hAnsi="Arial" w:cs="Arial"/>
          <w:sz w:val="24"/>
          <w:szCs w:val="24"/>
        </w:rPr>
        <w:tab/>
        <w:t>Promoter should abide by any food safety measures implemented by BAFRA.</w:t>
      </w:r>
    </w:p>
    <w:p w14:paraId="18C2579D" w14:textId="77777777" w:rsidR="005322D0" w:rsidRPr="005322D0" w:rsidRDefault="005322D0" w:rsidP="005322D0">
      <w:pPr>
        <w:rPr>
          <w:rFonts w:ascii="Arial" w:hAnsi="Arial" w:cs="Arial"/>
          <w:sz w:val="24"/>
          <w:szCs w:val="24"/>
        </w:rPr>
      </w:pPr>
      <w:r w:rsidRPr="005322D0">
        <w:rPr>
          <w:rFonts w:ascii="Arial" w:hAnsi="Arial" w:cs="Arial"/>
          <w:sz w:val="24"/>
          <w:szCs w:val="24"/>
        </w:rPr>
        <w:t>3.</w:t>
      </w:r>
      <w:r w:rsidRPr="005322D0">
        <w:rPr>
          <w:rFonts w:ascii="Arial" w:hAnsi="Arial" w:cs="Arial"/>
          <w:sz w:val="24"/>
          <w:szCs w:val="24"/>
        </w:rPr>
        <w:tab/>
        <w:t>The establishment shall comply at all times with the Criteria for Good Hygienic Practices (GHP) and Good Manufacturing Practices (GMP) for Licensing of Food Business.</w:t>
      </w:r>
    </w:p>
    <w:p w14:paraId="72A7E5C4" w14:textId="77777777" w:rsidR="005322D0" w:rsidRPr="005322D0" w:rsidRDefault="005322D0" w:rsidP="005322D0">
      <w:pPr>
        <w:rPr>
          <w:rFonts w:ascii="Arial" w:hAnsi="Arial" w:cs="Arial"/>
          <w:sz w:val="24"/>
          <w:szCs w:val="24"/>
        </w:rPr>
      </w:pPr>
      <w:r w:rsidRPr="005322D0">
        <w:rPr>
          <w:rFonts w:ascii="Arial" w:hAnsi="Arial" w:cs="Arial"/>
          <w:sz w:val="24"/>
          <w:szCs w:val="24"/>
        </w:rPr>
        <w:t>4.</w:t>
      </w:r>
      <w:r w:rsidRPr="005322D0">
        <w:rPr>
          <w:rFonts w:ascii="Arial" w:hAnsi="Arial" w:cs="Arial"/>
          <w:sz w:val="24"/>
          <w:szCs w:val="24"/>
        </w:rPr>
        <w:tab/>
        <w:t>The ingredients used are approved by BAFRA based on the applicable Legislations.</w:t>
      </w:r>
    </w:p>
    <w:p w14:paraId="2E269833" w14:textId="77777777" w:rsidR="005322D0" w:rsidRPr="005322D0" w:rsidRDefault="005322D0" w:rsidP="005322D0">
      <w:pPr>
        <w:rPr>
          <w:rFonts w:ascii="Arial" w:hAnsi="Arial" w:cs="Arial"/>
          <w:sz w:val="24"/>
          <w:szCs w:val="24"/>
        </w:rPr>
      </w:pPr>
      <w:r w:rsidRPr="005322D0">
        <w:rPr>
          <w:rFonts w:ascii="Arial" w:hAnsi="Arial" w:cs="Arial"/>
          <w:sz w:val="24"/>
          <w:szCs w:val="24"/>
        </w:rPr>
        <w:t>5.</w:t>
      </w:r>
      <w:r w:rsidRPr="005322D0">
        <w:rPr>
          <w:rFonts w:ascii="Arial" w:hAnsi="Arial" w:cs="Arial"/>
          <w:sz w:val="24"/>
          <w:szCs w:val="24"/>
        </w:rPr>
        <w:tab/>
        <w:t xml:space="preserve">The scope of this </w:t>
      </w:r>
      <w:proofErr w:type="spellStart"/>
      <w:r w:rsidRPr="005322D0">
        <w:rPr>
          <w:rFonts w:ascii="Arial" w:hAnsi="Arial" w:cs="Arial"/>
          <w:sz w:val="24"/>
          <w:szCs w:val="24"/>
        </w:rPr>
        <w:t>Licence</w:t>
      </w:r>
      <w:proofErr w:type="spellEnd"/>
      <w:r w:rsidRPr="005322D0">
        <w:rPr>
          <w:rFonts w:ascii="Arial" w:hAnsi="Arial" w:cs="Arial"/>
          <w:sz w:val="24"/>
          <w:szCs w:val="24"/>
        </w:rPr>
        <w:t xml:space="preserve"> is limited to Food Safety only and do not substitute the clearances required by other agencies</w:t>
      </w:r>
    </w:p>
    <w:p w14:paraId="19A9AA15" w14:textId="77777777" w:rsidR="005322D0" w:rsidRPr="007637A4" w:rsidRDefault="005322D0" w:rsidP="005322D0">
      <w:pPr>
        <w:rPr>
          <w:rFonts w:ascii="Arial" w:hAnsi="Arial" w:cs="Arial"/>
          <w:sz w:val="24"/>
          <w:szCs w:val="24"/>
        </w:rPr>
      </w:pPr>
      <w:r w:rsidRPr="005322D0">
        <w:rPr>
          <w:rFonts w:ascii="Arial" w:hAnsi="Arial" w:cs="Arial"/>
          <w:sz w:val="24"/>
          <w:szCs w:val="24"/>
        </w:rPr>
        <w:t>6.</w:t>
      </w:r>
      <w:r w:rsidRPr="005322D0">
        <w:rPr>
          <w:rFonts w:ascii="Arial" w:hAnsi="Arial" w:cs="Arial"/>
          <w:sz w:val="24"/>
          <w:szCs w:val="24"/>
        </w:rPr>
        <w:tab/>
        <w:t>The establishment will be subjected to periodic inspection and monitoring by BAFRA.</w:t>
      </w:r>
    </w:p>
    <w:p w14:paraId="1CEE9B08" w14:textId="77777777" w:rsidR="005322D0" w:rsidRDefault="005322D0" w:rsidP="007637A4">
      <w:pPr>
        <w:rPr>
          <w:rFonts w:ascii="Arial" w:hAnsi="Arial" w:cs="Arial"/>
          <w:sz w:val="24"/>
          <w:szCs w:val="24"/>
        </w:rPr>
      </w:pPr>
    </w:p>
    <w:p w14:paraId="08BE4C9D" w14:textId="77777777" w:rsidR="007637A4" w:rsidRDefault="007637A4" w:rsidP="007637A4">
      <w:pPr>
        <w:rPr>
          <w:rFonts w:ascii="Arial" w:hAnsi="Arial" w:cs="Arial"/>
          <w:sz w:val="24"/>
          <w:szCs w:val="24"/>
        </w:rPr>
      </w:pPr>
      <w:r w:rsidRPr="007637A4">
        <w:rPr>
          <w:rFonts w:ascii="Arial" w:hAnsi="Arial" w:cs="Arial"/>
          <w:sz w:val="24"/>
          <w:szCs w:val="24"/>
        </w:rPr>
        <w:t>Annexure 3- Clearance for establishment of Meat Shop</w:t>
      </w:r>
    </w:p>
    <w:p w14:paraId="078DDA30" w14:textId="77777777" w:rsidR="005322D0" w:rsidRPr="005322D0" w:rsidRDefault="005322D0" w:rsidP="005322D0">
      <w:pPr>
        <w:tabs>
          <w:tab w:val="left" w:pos="193"/>
        </w:tabs>
        <w:spacing w:after="0"/>
        <w:ind w:left="-450"/>
        <w:rPr>
          <w:rFonts w:ascii="Times New Roman" w:eastAsia="Times New Roman" w:hAnsi="Times New Roman" w:cs="Times New Roman"/>
          <w:b/>
          <w:bCs/>
          <w:sz w:val="24"/>
          <w:szCs w:val="24"/>
          <w:lang w:bidi="th-TH"/>
        </w:rPr>
      </w:pPr>
      <w:r w:rsidRPr="005322D0">
        <w:rPr>
          <w:rFonts w:ascii="Times New Roman" w:eastAsia="Times New Roman" w:hAnsi="Times New Roman" w:cs="Times New Roman"/>
          <w:b/>
          <w:bCs/>
          <w:sz w:val="24"/>
          <w:szCs w:val="24"/>
          <w:lang w:bidi="th-TH"/>
        </w:rPr>
        <w:t>BAFRA/</w:t>
      </w:r>
      <w:proofErr w:type="spellStart"/>
      <w:r w:rsidRPr="005322D0">
        <w:rPr>
          <w:rFonts w:ascii="Times New Roman" w:eastAsia="Times New Roman" w:hAnsi="Times New Roman" w:cs="Times New Roman"/>
          <w:b/>
          <w:bCs/>
          <w:sz w:val="24"/>
          <w:szCs w:val="24"/>
          <w:lang w:bidi="th-TH"/>
        </w:rPr>
        <w:t>MoAF</w:t>
      </w:r>
      <w:proofErr w:type="spellEnd"/>
      <w:r w:rsidRPr="005322D0">
        <w:rPr>
          <w:rFonts w:ascii="Times New Roman" w:eastAsia="Times New Roman" w:hAnsi="Times New Roman" w:cs="Times New Roman"/>
          <w:b/>
          <w:bCs/>
          <w:sz w:val="24"/>
          <w:szCs w:val="24"/>
          <w:lang w:bidi="th-TH"/>
        </w:rPr>
        <w:t xml:space="preserve">/                                                                                                                  Date: </w:t>
      </w:r>
    </w:p>
    <w:p w14:paraId="67F80AEC" w14:textId="77777777" w:rsidR="005322D0" w:rsidRPr="005322D0" w:rsidRDefault="005322D0" w:rsidP="005322D0">
      <w:pPr>
        <w:tabs>
          <w:tab w:val="left" w:pos="193"/>
        </w:tabs>
        <w:spacing w:after="0"/>
        <w:ind w:left="-450"/>
        <w:jc w:val="center"/>
        <w:rPr>
          <w:rFonts w:ascii="Times New Roman" w:eastAsia="Times New Roman" w:hAnsi="Times New Roman" w:cs="Times New Roman"/>
          <w:sz w:val="24"/>
          <w:szCs w:val="24"/>
          <w:lang w:bidi="th-TH"/>
        </w:rPr>
      </w:pPr>
    </w:p>
    <w:p w14:paraId="31C7F55F" w14:textId="77777777" w:rsidR="005322D0" w:rsidRPr="005322D0" w:rsidRDefault="005322D0" w:rsidP="005322D0">
      <w:pPr>
        <w:tabs>
          <w:tab w:val="left" w:pos="193"/>
        </w:tabs>
        <w:spacing w:after="0"/>
        <w:ind w:left="-450"/>
        <w:jc w:val="center"/>
        <w:rPr>
          <w:rFonts w:ascii="Times New Roman" w:eastAsia="Times New Roman" w:hAnsi="Times New Roman" w:cs="Times New Roman"/>
          <w:b/>
          <w:bCs/>
          <w:sz w:val="24"/>
          <w:szCs w:val="24"/>
          <w:lang w:bidi="th-TH"/>
        </w:rPr>
      </w:pPr>
      <w:r w:rsidRPr="005322D0">
        <w:rPr>
          <w:rFonts w:ascii="Times New Roman" w:eastAsia="Times New Roman" w:hAnsi="Times New Roman" w:cs="Times New Roman"/>
          <w:b/>
          <w:bCs/>
          <w:sz w:val="24"/>
          <w:szCs w:val="24"/>
          <w:lang w:bidi="th-TH"/>
        </w:rPr>
        <w:t xml:space="preserve">CLEARANCE FOR ESTABLISHMENT OF MEAT SHOP </w:t>
      </w:r>
    </w:p>
    <w:p w14:paraId="5F1D1E18" w14:textId="77777777" w:rsidR="005322D0" w:rsidRPr="005322D0" w:rsidRDefault="005322D0" w:rsidP="005322D0">
      <w:pPr>
        <w:tabs>
          <w:tab w:val="left" w:pos="193"/>
        </w:tabs>
        <w:spacing w:after="0"/>
        <w:ind w:left="-450"/>
        <w:jc w:val="both"/>
        <w:rPr>
          <w:rFonts w:ascii="Times New Roman" w:eastAsia="Times New Roman" w:hAnsi="Times New Roman" w:cs="Times New Roman"/>
          <w:sz w:val="24"/>
          <w:szCs w:val="24"/>
          <w:lang w:bidi="th-TH"/>
        </w:rPr>
      </w:pPr>
      <w:r w:rsidRPr="005322D0">
        <w:rPr>
          <w:rFonts w:ascii="Times New Roman" w:eastAsia="Times New Roman" w:hAnsi="Times New Roman" w:cs="Times New Roman"/>
          <w:sz w:val="24"/>
          <w:szCs w:val="24"/>
          <w:lang w:bidi="th-TH"/>
        </w:rPr>
        <w:t>The Bhutan Agriculture and Food Regulatory Authority (BAFRA), Ministry of Agriculture and Forests (</w:t>
      </w:r>
      <w:proofErr w:type="spellStart"/>
      <w:r w:rsidRPr="005322D0">
        <w:rPr>
          <w:rFonts w:ascii="Times New Roman" w:eastAsia="Times New Roman" w:hAnsi="Times New Roman" w:cs="Times New Roman"/>
          <w:sz w:val="24"/>
          <w:szCs w:val="24"/>
          <w:lang w:bidi="th-TH"/>
        </w:rPr>
        <w:t>MoAF</w:t>
      </w:r>
      <w:proofErr w:type="spellEnd"/>
      <w:r w:rsidRPr="005322D0">
        <w:rPr>
          <w:rFonts w:ascii="Times New Roman" w:eastAsia="Times New Roman" w:hAnsi="Times New Roman" w:cs="Times New Roman"/>
          <w:sz w:val="24"/>
          <w:szCs w:val="24"/>
          <w:lang w:bidi="th-TH"/>
        </w:rPr>
        <w:t xml:space="preserve">), </w:t>
      </w:r>
      <w:proofErr w:type="spellStart"/>
      <w:r w:rsidRPr="005322D0">
        <w:rPr>
          <w:rFonts w:ascii="Times New Roman" w:eastAsia="Times New Roman" w:hAnsi="Times New Roman" w:cs="Times New Roman"/>
          <w:sz w:val="24"/>
          <w:szCs w:val="24"/>
          <w:lang w:bidi="th-TH"/>
        </w:rPr>
        <w:t>Phuentsholing</w:t>
      </w:r>
      <w:proofErr w:type="spellEnd"/>
      <w:r w:rsidRPr="005322D0">
        <w:rPr>
          <w:rFonts w:ascii="Times New Roman" w:eastAsia="Times New Roman" w:hAnsi="Times New Roman" w:cs="Times New Roman"/>
          <w:sz w:val="24"/>
          <w:szCs w:val="24"/>
          <w:lang w:bidi="th-TH"/>
        </w:rPr>
        <w:t xml:space="preserve"> is pleased to issue the clearance for establishment of retail outlet for (scope……………………………………………………..) in (location….) to ( Name of the client), CID No. ……………………, Village, …….………… </w:t>
      </w:r>
      <w:proofErr w:type="spellStart"/>
      <w:r w:rsidRPr="005322D0">
        <w:rPr>
          <w:rFonts w:ascii="Times New Roman" w:eastAsia="Times New Roman" w:hAnsi="Times New Roman" w:cs="Times New Roman"/>
          <w:sz w:val="24"/>
          <w:szCs w:val="24"/>
          <w:lang w:bidi="th-TH"/>
        </w:rPr>
        <w:t>Geog</w:t>
      </w:r>
      <w:proofErr w:type="spellEnd"/>
      <w:r w:rsidRPr="005322D0">
        <w:rPr>
          <w:rFonts w:ascii="Times New Roman" w:eastAsia="Times New Roman" w:hAnsi="Times New Roman" w:cs="Times New Roman"/>
          <w:sz w:val="24"/>
          <w:szCs w:val="24"/>
          <w:lang w:bidi="th-TH"/>
        </w:rPr>
        <w:t xml:space="preserve">, …………Dzongkhag in accordance with the feasibility study carried out by BAFRA, </w:t>
      </w:r>
      <w:proofErr w:type="spellStart"/>
      <w:r w:rsidRPr="005322D0">
        <w:rPr>
          <w:rFonts w:ascii="Times New Roman" w:eastAsia="Times New Roman" w:hAnsi="Times New Roman" w:cs="Times New Roman"/>
          <w:sz w:val="24"/>
          <w:szCs w:val="24"/>
          <w:lang w:bidi="th-TH"/>
        </w:rPr>
        <w:t>MoAF</w:t>
      </w:r>
      <w:proofErr w:type="spellEnd"/>
      <w:r w:rsidRPr="005322D0">
        <w:rPr>
          <w:rFonts w:ascii="Times New Roman" w:eastAsia="Times New Roman" w:hAnsi="Times New Roman" w:cs="Times New Roman"/>
          <w:sz w:val="24"/>
          <w:szCs w:val="24"/>
          <w:lang w:bidi="th-TH"/>
        </w:rPr>
        <w:t>, (BAFRA office Name) on (Date………</w:t>
      </w:r>
      <w:proofErr w:type="gramStart"/>
      <w:r w:rsidRPr="005322D0">
        <w:rPr>
          <w:rFonts w:ascii="Times New Roman" w:eastAsia="Times New Roman" w:hAnsi="Times New Roman" w:cs="Times New Roman"/>
          <w:sz w:val="24"/>
          <w:szCs w:val="24"/>
          <w:lang w:bidi="th-TH"/>
        </w:rPr>
        <w:t>…..</w:t>
      </w:r>
      <w:proofErr w:type="gramEnd"/>
      <w:r w:rsidRPr="005322D0">
        <w:rPr>
          <w:rFonts w:ascii="Times New Roman" w:eastAsia="Times New Roman" w:hAnsi="Times New Roman" w:cs="Times New Roman"/>
          <w:sz w:val="24"/>
          <w:szCs w:val="24"/>
          <w:lang w:bidi="th-TH"/>
        </w:rPr>
        <w:t xml:space="preserve">….). </w:t>
      </w:r>
    </w:p>
    <w:p w14:paraId="7B185DB9" w14:textId="77777777" w:rsidR="005322D0" w:rsidRPr="005322D0" w:rsidRDefault="005322D0" w:rsidP="005322D0">
      <w:pPr>
        <w:tabs>
          <w:tab w:val="left" w:pos="193"/>
        </w:tabs>
        <w:spacing w:after="0"/>
        <w:ind w:left="-450"/>
        <w:jc w:val="both"/>
        <w:rPr>
          <w:rFonts w:ascii="Times New Roman" w:eastAsia="Times New Roman" w:hAnsi="Times New Roman" w:cs="Times New Roman"/>
          <w:sz w:val="24"/>
          <w:szCs w:val="24"/>
          <w:lang w:bidi="th-TH"/>
        </w:rPr>
      </w:pPr>
      <w:r w:rsidRPr="005322D0">
        <w:rPr>
          <w:rFonts w:ascii="Times New Roman" w:eastAsia="Times New Roman" w:hAnsi="Times New Roman" w:cs="Times New Roman"/>
          <w:sz w:val="24"/>
          <w:szCs w:val="24"/>
          <w:lang w:bidi="th-TH"/>
        </w:rPr>
        <w:lastRenderedPageBreak/>
        <w:t xml:space="preserve">This clearance is subject to the following general terms and conditions: </w:t>
      </w:r>
    </w:p>
    <w:p w14:paraId="70D08EB2" w14:textId="77777777" w:rsidR="005322D0" w:rsidRPr="005322D0" w:rsidRDefault="005322D0" w:rsidP="005322D0">
      <w:pPr>
        <w:numPr>
          <w:ilvl w:val="0"/>
          <w:numId w:val="8"/>
        </w:numPr>
        <w:tabs>
          <w:tab w:val="left" w:pos="193"/>
        </w:tabs>
        <w:spacing w:after="0" w:line="240" w:lineRule="auto"/>
        <w:contextualSpacing/>
        <w:jc w:val="both"/>
        <w:rPr>
          <w:rFonts w:ascii="Times New Roman" w:eastAsia="Calibri" w:hAnsi="Times New Roman" w:cs="Times New Roman"/>
          <w:sz w:val="24"/>
          <w:szCs w:val="24"/>
        </w:rPr>
      </w:pPr>
      <w:r w:rsidRPr="005322D0">
        <w:rPr>
          <w:rFonts w:ascii="Times New Roman" w:eastAsia="Calibri" w:hAnsi="Times New Roman" w:cs="Times New Roman"/>
          <w:sz w:val="24"/>
          <w:szCs w:val="24"/>
        </w:rPr>
        <w:t>The holder of this clearance shall ensure that the proposed activity is implemented in line with the Livestock Act of Bhutan 2001 and the Livestock Rules and Regulations of Bhutan 2017 or any other regulatory norms in effect.</w:t>
      </w:r>
    </w:p>
    <w:p w14:paraId="0BFF32AF" w14:textId="77777777" w:rsidR="005322D0" w:rsidRPr="005322D0" w:rsidRDefault="005322D0" w:rsidP="005322D0">
      <w:pPr>
        <w:numPr>
          <w:ilvl w:val="0"/>
          <w:numId w:val="8"/>
        </w:numPr>
        <w:tabs>
          <w:tab w:val="left" w:pos="193"/>
        </w:tabs>
        <w:spacing w:after="0" w:line="240" w:lineRule="auto"/>
        <w:contextualSpacing/>
        <w:jc w:val="both"/>
        <w:rPr>
          <w:rFonts w:ascii="Times New Roman" w:eastAsia="Calibri" w:hAnsi="Times New Roman" w:cs="Times New Roman"/>
          <w:sz w:val="24"/>
          <w:szCs w:val="24"/>
        </w:rPr>
      </w:pPr>
      <w:r w:rsidRPr="005322D0">
        <w:rPr>
          <w:rFonts w:ascii="Times New Roman" w:eastAsia="Calibri" w:hAnsi="Times New Roman" w:cs="Times New Roman"/>
          <w:sz w:val="24"/>
          <w:szCs w:val="24"/>
        </w:rPr>
        <w:t>In addition to meeting Sections 6.1 and 7.1 of the Livestock Act of Bhutan, 2001 and sections 83 – 94 and section 129 - 135 of the Livestock Rules and Regulations of Bhutan 2017, the holder shall also meet the Section 24 of the Food Rules and Regulations of Bhutan 2017 (Minimum Hygiene Requirements for Food Business)</w:t>
      </w:r>
    </w:p>
    <w:p w14:paraId="58482C54" w14:textId="77777777" w:rsidR="005322D0" w:rsidRPr="005322D0" w:rsidRDefault="005322D0" w:rsidP="005322D0">
      <w:pPr>
        <w:numPr>
          <w:ilvl w:val="0"/>
          <w:numId w:val="8"/>
        </w:numPr>
        <w:tabs>
          <w:tab w:val="left" w:pos="193"/>
        </w:tabs>
        <w:spacing w:after="0" w:line="240" w:lineRule="auto"/>
        <w:contextualSpacing/>
        <w:jc w:val="both"/>
        <w:rPr>
          <w:rFonts w:ascii="Times New Roman" w:eastAsia="Calibri" w:hAnsi="Times New Roman" w:cs="Times New Roman"/>
          <w:sz w:val="24"/>
          <w:szCs w:val="24"/>
        </w:rPr>
      </w:pPr>
      <w:r w:rsidRPr="005322D0">
        <w:rPr>
          <w:rFonts w:ascii="Times New Roman" w:eastAsia="Calibri" w:hAnsi="Times New Roman" w:cs="Times New Roman"/>
          <w:sz w:val="24"/>
          <w:szCs w:val="24"/>
        </w:rPr>
        <w:t>The holder shall ensure that this clearance is valid only for the establishment of a retail outlet for frozen meat items in ……………</w:t>
      </w:r>
      <w:proofErr w:type="gramStart"/>
      <w:r w:rsidRPr="005322D0">
        <w:rPr>
          <w:rFonts w:ascii="Times New Roman" w:eastAsia="Calibri" w:hAnsi="Times New Roman" w:cs="Times New Roman"/>
          <w:sz w:val="24"/>
          <w:szCs w:val="24"/>
        </w:rPr>
        <w:t>…..</w:t>
      </w:r>
      <w:proofErr w:type="gramEnd"/>
      <w:r w:rsidRPr="005322D0">
        <w:rPr>
          <w:rFonts w:ascii="Times New Roman" w:eastAsia="Calibri" w:hAnsi="Times New Roman" w:cs="Times New Roman"/>
          <w:sz w:val="24"/>
          <w:szCs w:val="24"/>
        </w:rPr>
        <w:t xml:space="preserve">village ………….. </w:t>
      </w:r>
      <w:proofErr w:type="spellStart"/>
      <w:r w:rsidRPr="005322D0">
        <w:rPr>
          <w:rFonts w:ascii="Times New Roman" w:eastAsia="Calibri" w:hAnsi="Times New Roman" w:cs="Times New Roman"/>
          <w:sz w:val="24"/>
          <w:szCs w:val="24"/>
        </w:rPr>
        <w:t>geog</w:t>
      </w:r>
      <w:proofErr w:type="spellEnd"/>
      <w:r w:rsidRPr="005322D0">
        <w:rPr>
          <w:rFonts w:ascii="Times New Roman" w:eastAsia="Calibri" w:hAnsi="Times New Roman" w:cs="Times New Roman"/>
          <w:sz w:val="24"/>
          <w:szCs w:val="24"/>
        </w:rPr>
        <w:t xml:space="preserve"> under …………</w:t>
      </w:r>
      <w:proofErr w:type="gramStart"/>
      <w:r w:rsidRPr="005322D0">
        <w:rPr>
          <w:rFonts w:ascii="Times New Roman" w:eastAsia="Calibri" w:hAnsi="Times New Roman" w:cs="Times New Roman"/>
          <w:sz w:val="24"/>
          <w:szCs w:val="24"/>
        </w:rPr>
        <w:t>…..</w:t>
      </w:r>
      <w:proofErr w:type="gramEnd"/>
      <w:r w:rsidRPr="005322D0">
        <w:rPr>
          <w:rFonts w:ascii="Times New Roman" w:eastAsia="Calibri" w:hAnsi="Times New Roman" w:cs="Times New Roman"/>
          <w:sz w:val="24"/>
          <w:szCs w:val="24"/>
        </w:rPr>
        <w:t xml:space="preserve"> Dzongkhag and not for any other purposes and at any other place. </w:t>
      </w:r>
    </w:p>
    <w:p w14:paraId="63D97AAA" w14:textId="77777777" w:rsidR="005322D0" w:rsidRPr="005322D0" w:rsidRDefault="005322D0" w:rsidP="005322D0">
      <w:pPr>
        <w:numPr>
          <w:ilvl w:val="0"/>
          <w:numId w:val="8"/>
        </w:numPr>
        <w:tabs>
          <w:tab w:val="left" w:pos="193"/>
        </w:tabs>
        <w:spacing w:after="0" w:line="240" w:lineRule="auto"/>
        <w:contextualSpacing/>
        <w:jc w:val="both"/>
        <w:rPr>
          <w:rFonts w:ascii="Times New Roman" w:eastAsia="Calibri" w:hAnsi="Times New Roman" w:cs="Times New Roman"/>
          <w:sz w:val="24"/>
          <w:szCs w:val="24"/>
        </w:rPr>
      </w:pPr>
      <w:r w:rsidRPr="005322D0">
        <w:rPr>
          <w:rFonts w:ascii="Times New Roman" w:eastAsia="Calibri" w:hAnsi="Times New Roman" w:cs="Times New Roman"/>
          <w:sz w:val="24"/>
          <w:szCs w:val="24"/>
        </w:rPr>
        <w:t xml:space="preserve">Failure to comply with the norms for establishment and operation of meat retail outlet shall be dealt as per the provisions of the Livestock Rules and Regulations of Bhutan 2017 and Food Rules &amp; Regulation of Bhutan, 2017. </w:t>
      </w:r>
    </w:p>
    <w:p w14:paraId="2943B808" w14:textId="77777777" w:rsidR="005322D0" w:rsidRPr="005322D0" w:rsidRDefault="005322D0" w:rsidP="005322D0">
      <w:pPr>
        <w:numPr>
          <w:ilvl w:val="0"/>
          <w:numId w:val="8"/>
        </w:numPr>
        <w:tabs>
          <w:tab w:val="left" w:pos="193"/>
        </w:tabs>
        <w:spacing w:after="0" w:line="240" w:lineRule="auto"/>
        <w:contextualSpacing/>
        <w:jc w:val="both"/>
        <w:rPr>
          <w:rFonts w:ascii="Times New Roman" w:eastAsia="Calibri" w:hAnsi="Times New Roman" w:cs="Times New Roman"/>
          <w:sz w:val="24"/>
          <w:szCs w:val="24"/>
        </w:rPr>
      </w:pPr>
      <w:r w:rsidRPr="005322D0">
        <w:rPr>
          <w:rFonts w:ascii="Times New Roman" w:eastAsia="Calibri" w:hAnsi="Times New Roman" w:cs="Times New Roman"/>
          <w:sz w:val="24"/>
          <w:szCs w:val="24"/>
        </w:rPr>
        <w:t>The scope of this clearance is limited to establishment of …………………</w:t>
      </w:r>
      <w:proofErr w:type="gramStart"/>
      <w:r w:rsidRPr="005322D0">
        <w:rPr>
          <w:rFonts w:ascii="Times New Roman" w:eastAsia="Calibri" w:hAnsi="Times New Roman" w:cs="Times New Roman"/>
          <w:sz w:val="24"/>
          <w:szCs w:val="24"/>
        </w:rPr>
        <w:t>…..</w:t>
      </w:r>
      <w:proofErr w:type="gramEnd"/>
      <w:r w:rsidRPr="005322D0">
        <w:rPr>
          <w:rFonts w:ascii="Times New Roman" w:eastAsia="Calibri" w:hAnsi="Times New Roman" w:cs="Times New Roman"/>
          <w:sz w:val="24"/>
          <w:szCs w:val="24"/>
        </w:rPr>
        <w:t xml:space="preserve"> and do not vouch for the clearances required by other stakeholders. </w:t>
      </w:r>
    </w:p>
    <w:p w14:paraId="25F7D071"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sz w:val="24"/>
          <w:szCs w:val="24"/>
          <w:lang w:bidi="th-TH"/>
        </w:rPr>
      </w:pPr>
      <w:r w:rsidRPr="005322D0">
        <w:rPr>
          <w:rFonts w:ascii="Times New Roman" w:eastAsia="Times New Roman" w:hAnsi="Times New Roman" w:cs="Times New Roman"/>
          <w:sz w:val="24"/>
          <w:szCs w:val="24"/>
          <w:lang w:bidi="th-TH"/>
        </w:rPr>
        <w:t xml:space="preserve">However, the holder of this clearance shall be aware that the proposed firm, once established is subject to inspection any time and again and regular monitoring by BFARA for compliance with set norms. </w:t>
      </w:r>
    </w:p>
    <w:p w14:paraId="2F04481B"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sz w:val="24"/>
          <w:szCs w:val="24"/>
          <w:lang w:bidi="th-TH"/>
        </w:rPr>
      </w:pPr>
    </w:p>
    <w:p w14:paraId="524F1178"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sz w:val="24"/>
          <w:szCs w:val="24"/>
          <w:lang w:bidi="th-TH"/>
        </w:rPr>
      </w:pPr>
    </w:p>
    <w:p w14:paraId="3E5E0462"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sz w:val="24"/>
          <w:szCs w:val="24"/>
          <w:lang w:bidi="th-TH"/>
        </w:rPr>
      </w:pPr>
    </w:p>
    <w:p w14:paraId="37DAEAA2"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sz w:val="24"/>
          <w:szCs w:val="24"/>
          <w:lang w:bidi="th-TH"/>
        </w:rPr>
      </w:pPr>
    </w:p>
    <w:p w14:paraId="64682A2E"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sz w:val="24"/>
          <w:szCs w:val="24"/>
          <w:lang w:bidi="th-TH"/>
        </w:rPr>
      </w:pPr>
    </w:p>
    <w:p w14:paraId="0B27250B"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sz w:val="24"/>
          <w:szCs w:val="24"/>
          <w:lang w:bidi="th-TH"/>
        </w:rPr>
      </w:pPr>
    </w:p>
    <w:p w14:paraId="77C4D3E9"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b/>
          <w:bCs/>
          <w:sz w:val="24"/>
          <w:szCs w:val="24"/>
          <w:lang w:bidi="th-TH"/>
        </w:rPr>
      </w:pPr>
      <w:r w:rsidRPr="005322D0">
        <w:rPr>
          <w:rFonts w:ascii="Times New Roman" w:eastAsia="Times New Roman" w:hAnsi="Times New Roman" w:cs="Times New Roman"/>
          <w:b/>
          <w:bCs/>
          <w:sz w:val="24"/>
          <w:szCs w:val="24"/>
          <w:lang w:bidi="th-TH"/>
        </w:rPr>
        <w:t>Officer In-charge</w:t>
      </w:r>
    </w:p>
    <w:p w14:paraId="55028555"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b/>
          <w:bCs/>
          <w:sz w:val="24"/>
          <w:szCs w:val="24"/>
          <w:lang w:bidi="th-TH"/>
        </w:rPr>
      </w:pPr>
      <w:r w:rsidRPr="005322D0">
        <w:rPr>
          <w:rFonts w:ascii="Times New Roman" w:eastAsia="Times New Roman" w:hAnsi="Times New Roman" w:cs="Times New Roman"/>
          <w:b/>
          <w:bCs/>
          <w:sz w:val="24"/>
          <w:szCs w:val="24"/>
          <w:lang w:bidi="th-TH"/>
        </w:rPr>
        <w:t xml:space="preserve">BAFRA, (Name of the office) </w:t>
      </w:r>
    </w:p>
    <w:p w14:paraId="5CC1F91A"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sz w:val="24"/>
          <w:szCs w:val="24"/>
          <w:lang w:bidi="th-TH"/>
        </w:rPr>
      </w:pPr>
      <w:r w:rsidRPr="005322D0">
        <w:rPr>
          <w:rFonts w:ascii="Times New Roman" w:eastAsia="Times New Roman" w:hAnsi="Times New Roman" w:cs="Times New Roman"/>
          <w:sz w:val="24"/>
          <w:szCs w:val="24"/>
          <w:lang w:bidi="th-TH"/>
        </w:rPr>
        <w:t xml:space="preserve">Copy: </w:t>
      </w:r>
    </w:p>
    <w:p w14:paraId="187E3184" w14:textId="77777777" w:rsidR="005322D0" w:rsidRPr="005322D0" w:rsidRDefault="005322D0" w:rsidP="005322D0">
      <w:pPr>
        <w:tabs>
          <w:tab w:val="left" w:pos="193"/>
        </w:tabs>
        <w:spacing w:after="0" w:line="240" w:lineRule="auto"/>
        <w:ind w:left="-90"/>
        <w:jc w:val="both"/>
        <w:rPr>
          <w:rFonts w:ascii="Times New Roman" w:eastAsia="Times New Roman" w:hAnsi="Times New Roman" w:cs="Times New Roman"/>
          <w:sz w:val="24"/>
          <w:szCs w:val="24"/>
          <w:lang w:bidi="th-TH"/>
        </w:rPr>
      </w:pPr>
      <w:r w:rsidRPr="005322D0">
        <w:rPr>
          <w:rFonts w:ascii="Times New Roman" w:eastAsia="Times New Roman" w:hAnsi="Times New Roman" w:cs="Times New Roman"/>
          <w:sz w:val="24"/>
          <w:szCs w:val="24"/>
          <w:lang w:bidi="th-TH"/>
        </w:rPr>
        <w:t xml:space="preserve">1. Director General, BAFRA, </w:t>
      </w:r>
      <w:proofErr w:type="spellStart"/>
      <w:r w:rsidRPr="005322D0">
        <w:rPr>
          <w:rFonts w:ascii="Times New Roman" w:eastAsia="Times New Roman" w:hAnsi="Times New Roman" w:cs="Times New Roman"/>
          <w:sz w:val="24"/>
          <w:szCs w:val="24"/>
          <w:lang w:bidi="th-TH"/>
        </w:rPr>
        <w:t>MoAF</w:t>
      </w:r>
      <w:proofErr w:type="spellEnd"/>
      <w:r w:rsidRPr="005322D0">
        <w:rPr>
          <w:rFonts w:ascii="Times New Roman" w:eastAsia="Times New Roman" w:hAnsi="Times New Roman" w:cs="Times New Roman"/>
          <w:sz w:val="24"/>
          <w:szCs w:val="24"/>
          <w:lang w:bidi="th-TH"/>
        </w:rPr>
        <w:t>, Thimphu for kind information.</w:t>
      </w:r>
    </w:p>
    <w:p w14:paraId="3C3E4AFA" w14:textId="77777777" w:rsidR="005322D0" w:rsidRDefault="005322D0" w:rsidP="007637A4">
      <w:pPr>
        <w:rPr>
          <w:rFonts w:ascii="Arial" w:hAnsi="Arial" w:cs="Arial"/>
          <w:sz w:val="24"/>
          <w:szCs w:val="24"/>
        </w:rPr>
      </w:pPr>
    </w:p>
    <w:p w14:paraId="3CCF313C" w14:textId="77777777" w:rsidR="007637A4" w:rsidRDefault="007637A4" w:rsidP="007637A4">
      <w:pPr>
        <w:rPr>
          <w:rFonts w:ascii="Arial" w:hAnsi="Arial" w:cs="Arial"/>
          <w:sz w:val="24"/>
          <w:szCs w:val="24"/>
        </w:rPr>
      </w:pPr>
      <w:r w:rsidRPr="007637A4">
        <w:rPr>
          <w:rFonts w:ascii="Arial" w:hAnsi="Arial" w:cs="Arial"/>
          <w:sz w:val="24"/>
          <w:szCs w:val="24"/>
        </w:rPr>
        <w:t>Annexure 4- Nursery Registration Certificate</w:t>
      </w:r>
    </w:p>
    <w:p w14:paraId="73A0B185" w14:textId="77777777" w:rsidR="005322D0" w:rsidRPr="005322D0" w:rsidRDefault="005322D0" w:rsidP="005322D0">
      <w:pPr>
        <w:rPr>
          <w:rFonts w:ascii="Arial" w:hAnsi="Arial" w:cs="Arial"/>
          <w:sz w:val="24"/>
          <w:szCs w:val="24"/>
        </w:rPr>
      </w:pPr>
    </w:p>
    <w:p w14:paraId="76C73CA4" w14:textId="77777777" w:rsidR="005322D0" w:rsidRDefault="005322D0" w:rsidP="005322D0">
      <w:pPr>
        <w:rPr>
          <w:rFonts w:ascii="Arial" w:hAnsi="Arial" w:cs="Arial"/>
          <w:sz w:val="24"/>
          <w:szCs w:val="24"/>
        </w:rPr>
      </w:pPr>
      <w:r w:rsidRPr="005322D0">
        <w:rPr>
          <w:rFonts w:ascii="Arial" w:hAnsi="Arial" w:cs="Arial"/>
          <w:sz w:val="24"/>
          <w:szCs w:val="24"/>
        </w:rPr>
        <w:t xml:space="preserve">The Proprietor, </w:t>
      </w:r>
    </w:p>
    <w:p w14:paraId="546E4D33" w14:textId="77777777" w:rsidR="005322D0" w:rsidRDefault="005322D0" w:rsidP="005322D0">
      <w:pPr>
        <w:rPr>
          <w:rFonts w:ascii="Arial" w:hAnsi="Arial" w:cs="Arial"/>
          <w:sz w:val="24"/>
          <w:szCs w:val="24"/>
        </w:rPr>
      </w:pPr>
      <w:r>
        <w:rPr>
          <w:rFonts w:ascii="Arial" w:hAnsi="Arial" w:cs="Arial"/>
          <w:sz w:val="24"/>
          <w:szCs w:val="24"/>
        </w:rPr>
        <w:t>………………………………….</w:t>
      </w:r>
    </w:p>
    <w:p w14:paraId="26946D7A" w14:textId="77777777" w:rsidR="005322D0" w:rsidRPr="005322D0" w:rsidRDefault="005322D0" w:rsidP="005322D0">
      <w:pPr>
        <w:rPr>
          <w:rFonts w:ascii="Arial" w:hAnsi="Arial" w:cs="Arial"/>
          <w:sz w:val="24"/>
          <w:szCs w:val="24"/>
        </w:rPr>
      </w:pPr>
      <w:r>
        <w:rPr>
          <w:rFonts w:ascii="Arial" w:hAnsi="Arial" w:cs="Arial"/>
          <w:sz w:val="24"/>
          <w:szCs w:val="24"/>
        </w:rPr>
        <w:t>………………………………………..</w:t>
      </w:r>
    </w:p>
    <w:p w14:paraId="2738B3E5" w14:textId="77777777" w:rsidR="005322D0" w:rsidRPr="005322D0" w:rsidRDefault="005322D0" w:rsidP="005322D0">
      <w:pPr>
        <w:rPr>
          <w:rFonts w:ascii="Arial" w:hAnsi="Arial" w:cs="Arial"/>
          <w:sz w:val="24"/>
          <w:szCs w:val="24"/>
        </w:rPr>
      </w:pPr>
      <w:r w:rsidRPr="005322D0">
        <w:rPr>
          <w:rFonts w:ascii="Arial" w:hAnsi="Arial" w:cs="Arial"/>
          <w:sz w:val="24"/>
          <w:szCs w:val="24"/>
        </w:rPr>
        <w:t xml:space="preserve">BAFRA has registered your nursery as follows: </w:t>
      </w:r>
    </w:p>
    <w:p w14:paraId="455A121C" w14:textId="77777777" w:rsidR="005322D0" w:rsidRPr="005322D0" w:rsidRDefault="005322D0" w:rsidP="005322D0">
      <w:pPr>
        <w:rPr>
          <w:rFonts w:ascii="Arial" w:hAnsi="Arial" w:cs="Arial"/>
          <w:sz w:val="24"/>
          <w:szCs w:val="24"/>
        </w:rPr>
      </w:pPr>
      <w:r w:rsidRPr="005322D0">
        <w:rPr>
          <w:rFonts w:ascii="Arial" w:hAnsi="Arial" w:cs="Arial"/>
          <w:sz w:val="24"/>
          <w:szCs w:val="24"/>
        </w:rPr>
        <w:t xml:space="preserve">To be filled by Authority (location, license no. and name of holder, etc.) </w:t>
      </w:r>
    </w:p>
    <w:p w14:paraId="2B75A5AC" w14:textId="77777777" w:rsidR="005322D0" w:rsidRDefault="005322D0" w:rsidP="005322D0">
      <w:pPr>
        <w:rPr>
          <w:rFonts w:ascii="Arial" w:hAnsi="Arial" w:cs="Arial"/>
          <w:sz w:val="24"/>
          <w:szCs w:val="24"/>
        </w:rPr>
      </w:pPr>
      <w:r w:rsidRPr="005322D0">
        <w:rPr>
          <w:rFonts w:ascii="Arial" w:hAnsi="Arial" w:cs="Arial"/>
          <w:sz w:val="24"/>
          <w:szCs w:val="24"/>
        </w:rPr>
        <w:t>Registration Number awarded</w:t>
      </w:r>
      <w:r w:rsidRPr="005322D0">
        <w:rPr>
          <w:rFonts w:ascii="Arial" w:hAnsi="Arial" w:cs="Arial"/>
          <w:b/>
          <w:bCs/>
          <w:sz w:val="24"/>
          <w:szCs w:val="24"/>
        </w:rPr>
        <w:t>: BAFRA/</w:t>
      </w:r>
      <w:proofErr w:type="spellStart"/>
      <w:r w:rsidRPr="005322D0">
        <w:rPr>
          <w:rFonts w:ascii="Arial" w:hAnsi="Arial" w:cs="Arial"/>
          <w:b/>
          <w:bCs/>
          <w:sz w:val="24"/>
          <w:szCs w:val="24"/>
        </w:rPr>
        <w:t>Dz</w:t>
      </w:r>
      <w:proofErr w:type="spellEnd"/>
      <w:r w:rsidRPr="005322D0">
        <w:rPr>
          <w:rFonts w:ascii="Arial" w:hAnsi="Arial" w:cs="Arial"/>
          <w:b/>
          <w:bCs/>
          <w:sz w:val="24"/>
          <w:szCs w:val="24"/>
        </w:rPr>
        <w:t xml:space="preserve"> Code/NR-01/</w:t>
      </w:r>
      <w:r w:rsidRPr="005322D0">
        <w:rPr>
          <w:rFonts w:ascii="Arial" w:hAnsi="Arial" w:cs="Arial"/>
          <w:sz w:val="24"/>
          <w:szCs w:val="24"/>
        </w:rPr>
        <w:t xml:space="preserve">_______dated___________ </w:t>
      </w:r>
    </w:p>
    <w:p w14:paraId="5B6187BB" w14:textId="77777777" w:rsidR="00842571" w:rsidRDefault="00842571" w:rsidP="005322D0">
      <w:pPr>
        <w:rPr>
          <w:rFonts w:ascii="Arial" w:hAnsi="Arial" w:cs="Arial"/>
          <w:sz w:val="24"/>
          <w:szCs w:val="24"/>
        </w:rPr>
      </w:pPr>
    </w:p>
    <w:p w14:paraId="47A0FF61" w14:textId="77777777" w:rsidR="00842571" w:rsidRPr="005322D0" w:rsidRDefault="00842571" w:rsidP="005322D0">
      <w:pPr>
        <w:rPr>
          <w:rFonts w:ascii="Arial" w:hAnsi="Arial" w:cs="Arial"/>
          <w:sz w:val="24"/>
          <w:szCs w:val="24"/>
        </w:rPr>
      </w:pPr>
    </w:p>
    <w:p w14:paraId="0671FC0A" w14:textId="77777777" w:rsidR="005322D0" w:rsidRPr="005322D0" w:rsidRDefault="005322D0" w:rsidP="005322D0">
      <w:pPr>
        <w:rPr>
          <w:rFonts w:ascii="Arial" w:hAnsi="Arial" w:cs="Arial"/>
          <w:sz w:val="24"/>
          <w:szCs w:val="24"/>
        </w:rPr>
      </w:pPr>
      <w:r w:rsidRPr="005322D0">
        <w:rPr>
          <w:rFonts w:ascii="Arial" w:hAnsi="Arial" w:cs="Arial"/>
          <w:b/>
          <w:bCs/>
          <w:sz w:val="24"/>
          <w:szCs w:val="24"/>
        </w:rPr>
        <w:t xml:space="preserve">Signature </w:t>
      </w:r>
      <w:proofErr w:type="spellStart"/>
      <w:r w:rsidRPr="005322D0">
        <w:rPr>
          <w:rFonts w:ascii="Arial" w:hAnsi="Arial" w:cs="Arial"/>
          <w:b/>
          <w:bCs/>
          <w:sz w:val="24"/>
          <w:szCs w:val="24"/>
        </w:rPr>
        <w:t>Signature</w:t>
      </w:r>
      <w:proofErr w:type="spellEnd"/>
      <w:r w:rsidRPr="005322D0">
        <w:rPr>
          <w:rFonts w:ascii="Arial" w:hAnsi="Arial" w:cs="Arial"/>
          <w:b/>
          <w:bCs/>
          <w:sz w:val="24"/>
          <w:szCs w:val="24"/>
        </w:rPr>
        <w:t xml:space="preserve"> </w:t>
      </w:r>
    </w:p>
    <w:p w14:paraId="5DDED044" w14:textId="77777777" w:rsidR="005322D0" w:rsidRPr="005322D0" w:rsidRDefault="005322D0" w:rsidP="005322D0">
      <w:pPr>
        <w:rPr>
          <w:rFonts w:ascii="Arial" w:hAnsi="Arial" w:cs="Arial"/>
          <w:sz w:val="24"/>
          <w:szCs w:val="24"/>
        </w:rPr>
      </w:pPr>
      <w:r w:rsidRPr="005322D0">
        <w:rPr>
          <w:rFonts w:ascii="Arial" w:hAnsi="Arial" w:cs="Arial"/>
          <w:b/>
          <w:bCs/>
          <w:sz w:val="24"/>
          <w:szCs w:val="24"/>
        </w:rPr>
        <w:t xml:space="preserve">Name of Inspector Officer In-charge </w:t>
      </w:r>
    </w:p>
    <w:p w14:paraId="47E8A93A" w14:textId="77777777" w:rsidR="005322D0" w:rsidRPr="005322D0" w:rsidRDefault="005322D0" w:rsidP="005322D0">
      <w:pPr>
        <w:rPr>
          <w:rFonts w:ascii="Arial" w:hAnsi="Arial" w:cs="Arial"/>
          <w:sz w:val="24"/>
          <w:szCs w:val="24"/>
        </w:rPr>
      </w:pPr>
      <w:r w:rsidRPr="005322D0">
        <w:rPr>
          <w:rFonts w:ascii="Arial" w:hAnsi="Arial" w:cs="Arial"/>
          <w:b/>
          <w:bCs/>
          <w:sz w:val="24"/>
          <w:szCs w:val="24"/>
        </w:rPr>
        <w:t xml:space="preserve">Designation: </w:t>
      </w:r>
    </w:p>
    <w:p w14:paraId="43B0FED2" w14:textId="77777777" w:rsidR="005322D0" w:rsidRPr="005322D0" w:rsidRDefault="005322D0" w:rsidP="005322D0">
      <w:pPr>
        <w:rPr>
          <w:rFonts w:ascii="Arial" w:hAnsi="Arial" w:cs="Arial"/>
          <w:sz w:val="24"/>
          <w:szCs w:val="24"/>
        </w:rPr>
      </w:pPr>
      <w:r w:rsidRPr="005322D0">
        <w:rPr>
          <w:rFonts w:ascii="Arial" w:hAnsi="Arial" w:cs="Arial"/>
          <w:b/>
          <w:bCs/>
          <w:sz w:val="24"/>
          <w:szCs w:val="24"/>
        </w:rPr>
        <w:t xml:space="preserve">BAFRA, </w:t>
      </w:r>
      <w:proofErr w:type="spellStart"/>
      <w:r w:rsidRPr="005322D0">
        <w:rPr>
          <w:rFonts w:ascii="Arial" w:hAnsi="Arial" w:cs="Arial"/>
          <w:b/>
          <w:bCs/>
          <w:sz w:val="24"/>
          <w:szCs w:val="24"/>
        </w:rPr>
        <w:t>MoAF</w:t>
      </w:r>
      <w:proofErr w:type="spellEnd"/>
      <w:r w:rsidRPr="005322D0">
        <w:rPr>
          <w:rFonts w:ascii="Arial" w:hAnsi="Arial" w:cs="Arial"/>
          <w:b/>
          <w:bCs/>
          <w:sz w:val="24"/>
          <w:szCs w:val="24"/>
        </w:rPr>
        <w:t xml:space="preserve"> </w:t>
      </w:r>
    </w:p>
    <w:p w14:paraId="782C9594" w14:textId="77777777" w:rsidR="005322D0" w:rsidRPr="007637A4" w:rsidRDefault="005322D0" w:rsidP="005322D0">
      <w:pPr>
        <w:rPr>
          <w:rFonts w:ascii="Arial" w:hAnsi="Arial" w:cs="Arial"/>
          <w:sz w:val="24"/>
          <w:szCs w:val="24"/>
        </w:rPr>
      </w:pPr>
      <w:r w:rsidRPr="005322D0">
        <w:rPr>
          <w:rFonts w:ascii="Arial" w:hAnsi="Arial" w:cs="Arial"/>
          <w:b/>
          <w:bCs/>
          <w:sz w:val="24"/>
          <w:szCs w:val="24"/>
        </w:rPr>
        <w:t>(____________Dzongkhag</w:t>
      </w:r>
    </w:p>
    <w:p w14:paraId="6173400E" w14:textId="77777777" w:rsidR="007637A4" w:rsidRDefault="007637A4" w:rsidP="007637A4">
      <w:pPr>
        <w:rPr>
          <w:rFonts w:ascii="Arial" w:hAnsi="Arial" w:cs="Arial"/>
          <w:sz w:val="24"/>
          <w:szCs w:val="24"/>
        </w:rPr>
      </w:pPr>
      <w:r w:rsidRPr="007637A4">
        <w:rPr>
          <w:rFonts w:ascii="Arial" w:hAnsi="Arial" w:cs="Arial"/>
          <w:sz w:val="24"/>
          <w:szCs w:val="24"/>
        </w:rPr>
        <w:t>Annexure 5- Import Permit for Food</w:t>
      </w:r>
    </w:p>
    <w:p w14:paraId="1D6D4B81" w14:textId="77777777" w:rsidR="00842571" w:rsidRPr="00842571" w:rsidRDefault="00842571" w:rsidP="00842571">
      <w:pPr>
        <w:spacing w:before="120" w:after="120" w:line="240" w:lineRule="auto"/>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IMPORT PERMIT FOR FOOD (Food not covered under Livestock, Plant and Biosafety Regulations)</w:t>
      </w:r>
    </w:p>
    <w:p w14:paraId="04F6555B" w14:textId="77777777" w:rsidR="00842571" w:rsidRPr="00842571" w:rsidRDefault="00842571" w:rsidP="00842571">
      <w:pPr>
        <w:spacing w:before="120" w:after="120" w:line="240" w:lineRule="auto"/>
        <w:jc w:val="both"/>
        <w:rPr>
          <w:rFonts w:ascii="Times New Roman" w:eastAsiaTheme="minorEastAsia" w:hAnsi="Times New Roman" w:cs="Times New Roman"/>
          <w:sz w:val="24"/>
          <w:szCs w:val="24"/>
          <w:lang w:val="en-CA"/>
        </w:rPr>
      </w:pPr>
    </w:p>
    <w:tbl>
      <w:tblPr>
        <w:tblStyle w:val="TableGrid1"/>
        <w:tblW w:w="0" w:type="auto"/>
        <w:tblLook w:val="04A0" w:firstRow="1" w:lastRow="0" w:firstColumn="1" w:lastColumn="0" w:noHBand="0" w:noVBand="1"/>
      </w:tblPr>
      <w:tblGrid>
        <w:gridCol w:w="2952"/>
        <w:gridCol w:w="1476"/>
        <w:gridCol w:w="1476"/>
        <w:gridCol w:w="2952"/>
      </w:tblGrid>
      <w:tr w:rsidR="00842571" w:rsidRPr="00842571" w14:paraId="083624BD" w14:textId="77777777" w:rsidTr="002B09F3">
        <w:tc>
          <w:tcPr>
            <w:tcW w:w="8856" w:type="dxa"/>
            <w:gridSpan w:val="4"/>
          </w:tcPr>
          <w:p w14:paraId="79352E17"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This import permit is granted in accordance with the Food Act of Bhutan, 2005.</w:t>
            </w:r>
          </w:p>
        </w:tc>
      </w:tr>
      <w:tr w:rsidR="00842571" w:rsidRPr="00842571" w14:paraId="0E320CA1" w14:textId="77777777" w:rsidTr="002B09F3">
        <w:tc>
          <w:tcPr>
            <w:tcW w:w="4428" w:type="dxa"/>
            <w:gridSpan w:val="2"/>
          </w:tcPr>
          <w:p w14:paraId="202C2E38"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Name and Address of Importer</w:t>
            </w:r>
          </w:p>
        </w:tc>
        <w:tc>
          <w:tcPr>
            <w:tcW w:w="4428" w:type="dxa"/>
            <w:gridSpan w:val="2"/>
          </w:tcPr>
          <w:p w14:paraId="59F5DFBA"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Name and Address of Exporter</w:t>
            </w:r>
          </w:p>
          <w:p w14:paraId="4894C40D"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 xml:space="preserve">First time </w:t>
            </w:r>
            <w:proofErr w:type="gramStart"/>
            <w:r w:rsidRPr="00842571">
              <w:rPr>
                <w:rFonts w:ascii="Times New Roman" w:eastAsiaTheme="minorEastAsia" w:hAnsi="Times New Roman" w:cs="Times New Roman"/>
                <w:sz w:val="24"/>
                <w:szCs w:val="24"/>
                <w:lang w:val="en-CA"/>
              </w:rPr>
              <w:t>supplier  Yes</w:t>
            </w:r>
            <w:proofErr w:type="gramEnd"/>
            <w:r w:rsidRPr="00842571">
              <w:rPr>
                <w:rFonts w:ascii="Times New Roman" w:eastAsiaTheme="minorEastAsia" w:hAnsi="Times New Roman" w:cs="Times New Roman"/>
                <w:sz w:val="24"/>
                <w:szCs w:val="24"/>
                <w:lang w:val="en-CA"/>
              </w:rPr>
              <w:t xml:space="preserve">   No</w:t>
            </w:r>
          </w:p>
        </w:tc>
      </w:tr>
      <w:tr w:rsidR="00842571" w:rsidRPr="00842571" w14:paraId="77462F0E" w14:textId="77777777" w:rsidTr="002B09F3">
        <w:tc>
          <w:tcPr>
            <w:tcW w:w="4428" w:type="dxa"/>
            <w:gridSpan w:val="2"/>
          </w:tcPr>
          <w:p w14:paraId="311B312A"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c>
          <w:tcPr>
            <w:tcW w:w="4428" w:type="dxa"/>
            <w:gridSpan w:val="2"/>
          </w:tcPr>
          <w:p w14:paraId="7B39E654"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r>
      <w:tr w:rsidR="00842571" w:rsidRPr="00842571" w14:paraId="105038F1" w14:textId="77777777" w:rsidTr="002B09F3">
        <w:tc>
          <w:tcPr>
            <w:tcW w:w="4428" w:type="dxa"/>
            <w:gridSpan w:val="2"/>
          </w:tcPr>
          <w:p w14:paraId="5A8826BE"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Entry Point</w:t>
            </w:r>
          </w:p>
        </w:tc>
        <w:tc>
          <w:tcPr>
            <w:tcW w:w="4428" w:type="dxa"/>
            <w:gridSpan w:val="2"/>
          </w:tcPr>
          <w:p w14:paraId="34432E33"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Country of Origin</w:t>
            </w:r>
          </w:p>
        </w:tc>
      </w:tr>
      <w:tr w:rsidR="00842571" w:rsidRPr="00842571" w14:paraId="2B50CDF5" w14:textId="77777777" w:rsidTr="002B09F3">
        <w:tc>
          <w:tcPr>
            <w:tcW w:w="4428" w:type="dxa"/>
            <w:gridSpan w:val="2"/>
          </w:tcPr>
          <w:p w14:paraId="70A523EE"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c>
          <w:tcPr>
            <w:tcW w:w="4428" w:type="dxa"/>
            <w:gridSpan w:val="2"/>
          </w:tcPr>
          <w:p w14:paraId="0A604C03"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r>
      <w:tr w:rsidR="00842571" w:rsidRPr="00842571" w14:paraId="6594EF40" w14:textId="77777777" w:rsidTr="002B09F3">
        <w:tc>
          <w:tcPr>
            <w:tcW w:w="4428" w:type="dxa"/>
            <w:gridSpan w:val="2"/>
          </w:tcPr>
          <w:p w14:paraId="55F9F2B0"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 xml:space="preserve">Description of Product </w:t>
            </w:r>
          </w:p>
        </w:tc>
        <w:tc>
          <w:tcPr>
            <w:tcW w:w="4428" w:type="dxa"/>
            <w:gridSpan w:val="2"/>
          </w:tcPr>
          <w:p w14:paraId="70E03D1A"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Common Name     Quantity</w:t>
            </w:r>
          </w:p>
        </w:tc>
      </w:tr>
      <w:tr w:rsidR="00842571" w:rsidRPr="00842571" w14:paraId="3A72EFE2" w14:textId="77777777" w:rsidTr="002B09F3">
        <w:tc>
          <w:tcPr>
            <w:tcW w:w="4428" w:type="dxa"/>
            <w:gridSpan w:val="2"/>
          </w:tcPr>
          <w:p w14:paraId="1DAB5E2B"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c>
          <w:tcPr>
            <w:tcW w:w="4428" w:type="dxa"/>
            <w:gridSpan w:val="2"/>
          </w:tcPr>
          <w:p w14:paraId="52484B05"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r>
      <w:tr w:rsidR="00842571" w:rsidRPr="00842571" w14:paraId="248FD5BE" w14:textId="77777777" w:rsidTr="002B09F3">
        <w:tc>
          <w:tcPr>
            <w:tcW w:w="4428" w:type="dxa"/>
            <w:gridSpan w:val="2"/>
          </w:tcPr>
          <w:p w14:paraId="66698E9C"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Final Destination</w:t>
            </w:r>
          </w:p>
        </w:tc>
        <w:tc>
          <w:tcPr>
            <w:tcW w:w="4428" w:type="dxa"/>
            <w:gridSpan w:val="2"/>
          </w:tcPr>
          <w:p w14:paraId="7A90EAE2"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Expected Date of arrival</w:t>
            </w:r>
          </w:p>
        </w:tc>
      </w:tr>
      <w:tr w:rsidR="00842571" w:rsidRPr="00842571" w14:paraId="08083452" w14:textId="77777777" w:rsidTr="002B09F3">
        <w:tc>
          <w:tcPr>
            <w:tcW w:w="4428" w:type="dxa"/>
            <w:gridSpan w:val="2"/>
          </w:tcPr>
          <w:p w14:paraId="3D079465"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c>
          <w:tcPr>
            <w:tcW w:w="4428" w:type="dxa"/>
            <w:gridSpan w:val="2"/>
          </w:tcPr>
          <w:p w14:paraId="66D4AD46"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r>
      <w:tr w:rsidR="00842571" w:rsidRPr="00842571" w14:paraId="1B03FFE6" w14:textId="77777777" w:rsidTr="002B09F3">
        <w:tc>
          <w:tcPr>
            <w:tcW w:w="4428" w:type="dxa"/>
            <w:gridSpan w:val="2"/>
          </w:tcPr>
          <w:p w14:paraId="3DCBD1C1" w14:textId="77777777" w:rsidR="00842571" w:rsidRPr="00842571" w:rsidRDefault="00842571" w:rsidP="00842571">
            <w:pPr>
              <w:spacing w:before="120" w:after="120"/>
              <w:jc w:val="both"/>
              <w:rPr>
                <w:rFonts w:ascii="Times New Roman" w:eastAsiaTheme="minorEastAsia" w:hAnsi="Times New Roman" w:cs="Times New Roman"/>
                <w:b/>
                <w:bCs/>
                <w:sz w:val="24"/>
                <w:szCs w:val="24"/>
                <w:lang w:val="en-CA"/>
              </w:rPr>
            </w:pPr>
            <w:r w:rsidRPr="00842571">
              <w:rPr>
                <w:rFonts w:ascii="Times New Roman" w:eastAsiaTheme="minorEastAsia" w:hAnsi="Times New Roman" w:cs="Times New Roman"/>
                <w:b/>
                <w:bCs/>
                <w:sz w:val="24"/>
                <w:szCs w:val="24"/>
                <w:lang w:val="en-CA"/>
              </w:rPr>
              <w:t xml:space="preserve">General Entry </w:t>
            </w:r>
            <w:proofErr w:type="gramStart"/>
            <w:r w:rsidRPr="00842571">
              <w:rPr>
                <w:rFonts w:ascii="Times New Roman" w:eastAsiaTheme="minorEastAsia" w:hAnsi="Times New Roman" w:cs="Times New Roman"/>
                <w:b/>
                <w:bCs/>
                <w:sz w:val="24"/>
                <w:szCs w:val="24"/>
                <w:lang w:val="en-CA"/>
              </w:rPr>
              <w:t>Conditions :</w:t>
            </w:r>
            <w:proofErr w:type="gramEnd"/>
          </w:p>
        </w:tc>
        <w:tc>
          <w:tcPr>
            <w:tcW w:w="4428" w:type="dxa"/>
            <w:gridSpan w:val="2"/>
          </w:tcPr>
          <w:p w14:paraId="4F3ABA25"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r>
      <w:tr w:rsidR="00842571" w:rsidRPr="00842571" w14:paraId="1315E94F" w14:textId="77777777" w:rsidTr="002B09F3">
        <w:trPr>
          <w:trHeight w:val="1340"/>
        </w:trPr>
        <w:tc>
          <w:tcPr>
            <w:tcW w:w="8856" w:type="dxa"/>
            <w:gridSpan w:val="4"/>
          </w:tcPr>
          <w:p w14:paraId="037CE7F6"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The consignment of food should –</w:t>
            </w:r>
          </w:p>
          <w:p w14:paraId="69DB6DD4" w14:textId="77777777" w:rsidR="00842571" w:rsidRPr="00842571" w:rsidRDefault="00842571" w:rsidP="00842571">
            <w:pPr>
              <w:numPr>
                <w:ilvl w:val="0"/>
                <w:numId w:val="10"/>
              </w:numPr>
              <w:spacing w:before="120" w:after="120"/>
              <w:jc w:val="both"/>
              <w:rPr>
                <w:rFonts w:eastAsiaTheme="minorEastAsia"/>
                <w:sz w:val="24"/>
                <w:szCs w:val="24"/>
                <w:lang w:val="en-CA"/>
              </w:rPr>
            </w:pPr>
            <w:r w:rsidRPr="00842571">
              <w:rPr>
                <w:rFonts w:eastAsiaTheme="minorEastAsia"/>
                <w:sz w:val="24"/>
                <w:szCs w:val="24"/>
                <w:lang w:val="en-CA"/>
              </w:rPr>
              <w:t xml:space="preserve">Be accompanied by Bhutan Food Safety Certificate (Annexure 1) only for high risk products. </w:t>
            </w:r>
          </w:p>
          <w:p w14:paraId="22115754" w14:textId="77777777" w:rsidR="00842571" w:rsidRPr="00842571" w:rsidRDefault="00842571" w:rsidP="00842571">
            <w:pPr>
              <w:numPr>
                <w:ilvl w:val="0"/>
                <w:numId w:val="10"/>
              </w:numPr>
              <w:spacing w:before="120" w:after="120"/>
              <w:jc w:val="both"/>
              <w:rPr>
                <w:rFonts w:eastAsiaTheme="minorEastAsia"/>
                <w:sz w:val="24"/>
                <w:szCs w:val="24"/>
                <w:lang w:val="en-CA"/>
              </w:rPr>
            </w:pPr>
            <w:r w:rsidRPr="00842571">
              <w:rPr>
                <w:rFonts w:eastAsiaTheme="minorEastAsia"/>
                <w:sz w:val="24"/>
                <w:szCs w:val="24"/>
                <w:lang w:val="en-CA"/>
              </w:rPr>
              <w:t xml:space="preserve">Meet National Food </w:t>
            </w:r>
            <w:proofErr w:type="gramStart"/>
            <w:r w:rsidRPr="00842571">
              <w:rPr>
                <w:rFonts w:eastAsiaTheme="minorEastAsia"/>
                <w:sz w:val="24"/>
                <w:szCs w:val="24"/>
                <w:lang w:val="en-CA"/>
              </w:rPr>
              <w:t>labelling</w:t>
            </w:r>
            <w:proofErr w:type="gramEnd"/>
            <w:r w:rsidRPr="00842571">
              <w:rPr>
                <w:rFonts w:eastAsiaTheme="minorEastAsia"/>
                <w:sz w:val="24"/>
                <w:szCs w:val="24"/>
                <w:lang w:val="en-CA"/>
              </w:rPr>
              <w:t xml:space="preserve"> Requirements</w:t>
            </w:r>
          </w:p>
          <w:p w14:paraId="0E4FE7EB" w14:textId="77777777" w:rsidR="00842571" w:rsidRPr="00842571" w:rsidRDefault="00842571" w:rsidP="00842571">
            <w:pPr>
              <w:numPr>
                <w:ilvl w:val="0"/>
                <w:numId w:val="10"/>
              </w:numPr>
              <w:spacing w:before="120" w:after="120"/>
              <w:jc w:val="both"/>
              <w:rPr>
                <w:rFonts w:eastAsiaTheme="minorEastAsia"/>
                <w:sz w:val="24"/>
                <w:szCs w:val="24"/>
                <w:lang w:val="en-CA"/>
              </w:rPr>
            </w:pPr>
            <w:r w:rsidRPr="00842571">
              <w:rPr>
                <w:rFonts w:eastAsiaTheme="minorEastAsia"/>
                <w:sz w:val="24"/>
                <w:szCs w:val="24"/>
                <w:lang w:val="en-CA"/>
              </w:rPr>
              <w:t xml:space="preserve">Have </w:t>
            </w:r>
            <w:proofErr w:type="spellStart"/>
            <w:r w:rsidRPr="00842571">
              <w:rPr>
                <w:rFonts w:eastAsiaTheme="minorEastAsia"/>
                <w:sz w:val="24"/>
                <w:szCs w:val="24"/>
                <w:lang w:val="en-CA"/>
              </w:rPr>
              <w:t>atleast</w:t>
            </w:r>
            <w:proofErr w:type="spellEnd"/>
            <w:r w:rsidRPr="00842571">
              <w:rPr>
                <w:rFonts w:eastAsiaTheme="minorEastAsia"/>
                <w:sz w:val="24"/>
                <w:szCs w:val="24"/>
                <w:lang w:val="en-CA"/>
              </w:rPr>
              <w:t xml:space="preserve"> 50% of its shelf during the time </w:t>
            </w:r>
            <w:proofErr w:type="gramStart"/>
            <w:r w:rsidRPr="00842571">
              <w:rPr>
                <w:rFonts w:eastAsiaTheme="minorEastAsia"/>
                <w:sz w:val="24"/>
                <w:szCs w:val="24"/>
                <w:lang w:val="en-CA"/>
              </w:rPr>
              <w:t>of  import</w:t>
            </w:r>
            <w:proofErr w:type="gramEnd"/>
          </w:p>
          <w:p w14:paraId="2A80D0E7" w14:textId="77777777" w:rsidR="00842571" w:rsidRPr="00842571" w:rsidRDefault="00842571" w:rsidP="00842571">
            <w:pPr>
              <w:numPr>
                <w:ilvl w:val="0"/>
                <w:numId w:val="10"/>
              </w:numPr>
              <w:spacing w:before="120" w:after="120"/>
              <w:jc w:val="both"/>
              <w:rPr>
                <w:rFonts w:eastAsiaTheme="minorEastAsia"/>
                <w:sz w:val="24"/>
                <w:szCs w:val="24"/>
                <w:lang w:val="en-CA"/>
              </w:rPr>
            </w:pPr>
            <w:r w:rsidRPr="00842571">
              <w:rPr>
                <w:rFonts w:eastAsiaTheme="minorEastAsia"/>
                <w:sz w:val="24"/>
                <w:szCs w:val="24"/>
                <w:lang w:val="en-CA"/>
              </w:rPr>
              <w:lastRenderedPageBreak/>
              <w:t xml:space="preserve">The consignment of Food Lot must be </w:t>
            </w:r>
            <w:r w:rsidRPr="00842571">
              <w:rPr>
                <w:rFonts w:eastAsiaTheme="minorEastAsia"/>
                <w:sz w:val="24"/>
                <w:szCs w:val="24"/>
                <w:lang w:val="en-GB"/>
              </w:rPr>
              <w:t>unloaded from transport for inspection and or sampling (if required)</w:t>
            </w:r>
          </w:p>
          <w:p w14:paraId="2ADB000A" w14:textId="77777777" w:rsidR="00842571" w:rsidRPr="00842571" w:rsidRDefault="00842571" w:rsidP="00842571">
            <w:pPr>
              <w:numPr>
                <w:ilvl w:val="0"/>
                <w:numId w:val="10"/>
              </w:numPr>
              <w:spacing w:before="120" w:after="120"/>
              <w:jc w:val="both"/>
              <w:rPr>
                <w:rFonts w:eastAsiaTheme="minorEastAsia"/>
                <w:sz w:val="24"/>
                <w:szCs w:val="24"/>
                <w:lang w:val="en-GB"/>
              </w:rPr>
            </w:pPr>
            <w:r w:rsidRPr="00842571">
              <w:rPr>
                <w:rFonts w:eastAsiaTheme="minorEastAsia"/>
                <w:sz w:val="24"/>
                <w:szCs w:val="24"/>
                <w:lang w:val="en-GB"/>
              </w:rPr>
              <w:t>Evidence they are in good regulatory standing from responsible authority in exporting country</w:t>
            </w:r>
          </w:p>
          <w:p w14:paraId="2E9D5C78" w14:textId="77777777" w:rsidR="00842571" w:rsidRPr="00842571" w:rsidRDefault="00842571" w:rsidP="00842571">
            <w:pPr>
              <w:numPr>
                <w:ilvl w:val="0"/>
                <w:numId w:val="10"/>
              </w:numPr>
              <w:spacing w:before="120" w:after="120"/>
              <w:jc w:val="both"/>
              <w:rPr>
                <w:rFonts w:eastAsiaTheme="minorEastAsia"/>
                <w:sz w:val="24"/>
                <w:szCs w:val="24"/>
                <w:lang w:val="en-GB"/>
              </w:rPr>
            </w:pPr>
            <w:r w:rsidRPr="00842571">
              <w:rPr>
                <w:rFonts w:eastAsiaTheme="minorEastAsia"/>
                <w:sz w:val="24"/>
                <w:szCs w:val="24"/>
                <w:lang w:val="en-GB"/>
              </w:rPr>
              <w:t>For first time imports from new suppliers, please attach a copy of the last inspection report</w:t>
            </w:r>
          </w:p>
          <w:p w14:paraId="65F14374" w14:textId="77777777" w:rsidR="00842571" w:rsidRPr="00842571" w:rsidRDefault="00842571" w:rsidP="00842571">
            <w:pPr>
              <w:numPr>
                <w:ilvl w:val="0"/>
                <w:numId w:val="10"/>
              </w:numPr>
              <w:spacing w:before="120" w:after="120"/>
              <w:jc w:val="both"/>
              <w:rPr>
                <w:rFonts w:eastAsiaTheme="minorEastAsia"/>
                <w:sz w:val="24"/>
                <w:szCs w:val="24"/>
                <w:lang w:val="en-GB"/>
              </w:rPr>
            </w:pPr>
            <w:r w:rsidRPr="00842571">
              <w:rPr>
                <w:rFonts w:eastAsiaTheme="minorEastAsia"/>
                <w:sz w:val="24"/>
                <w:szCs w:val="24"/>
                <w:lang w:val="en-GB"/>
              </w:rPr>
              <w:t xml:space="preserve">Transported in appropriate transport condition </w:t>
            </w:r>
          </w:p>
          <w:p w14:paraId="73B5AD80" w14:textId="77777777" w:rsidR="00842571" w:rsidRPr="00842571" w:rsidRDefault="00842571" w:rsidP="00842571">
            <w:pPr>
              <w:spacing w:before="120" w:after="120"/>
              <w:jc w:val="both"/>
              <w:rPr>
                <w:rFonts w:ascii="Times New Roman" w:eastAsiaTheme="minorEastAsia" w:hAnsi="Times New Roman" w:cs="Times New Roman"/>
                <w:sz w:val="24"/>
                <w:szCs w:val="24"/>
                <w:lang w:val="en-GB"/>
              </w:rPr>
            </w:pPr>
            <w:r w:rsidRPr="00842571">
              <w:rPr>
                <w:rFonts w:ascii="Times New Roman" w:eastAsiaTheme="minorEastAsia" w:hAnsi="Times New Roman" w:cs="Times New Roman"/>
                <w:sz w:val="24"/>
                <w:szCs w:val="24"/>
                <w:lang w:val="en-GB"/>
              </w:rPr>
              <w:t>The importer must:</w:t>
            </w:r>
          </w:p>
          <w:p w14:paraId="1BCE0B14" w14:textId="77777777" w:rsidR="00842571" w:rsidRPr="00842571" w:rsidRDefault="00842571" w:rsidP="00842571">
            <w:pPr>
              <w:numPr>
                <w:ilvl w:val="0"/>
                <w:numId w:val="9"/>
              </w:numPr>
              <w:spacing w:before="120" w:after="120"/>
              <w:jc w:val="both"/>
              <w:rPr>
                <w:rFonts w:eastAsiaTheme="minorEastAsia"/>
                <w:sz w:val="24"/>
                <w:szCs w:val="24"/>
                <w:lang w:val="en-GB"/>
              </w:rPr>
            </w:pPr>
            <w:r w:rsidRPr="00842571">
              <w:rPr>
                <w:rFonts w:eastAsiaTheme="minorEastAsia"/>
                <w:sz w:val="24"/>
                <w:szCs w:val="24"/>
                <w:lang w:val="en-GB"/>
              </w:rPr>
              <w:t xml:space="preserve">advise BAFRA of any circumstance that may affect the safety and suitability of the food. </w:t>
            </w:r>
          </w:p>
          <w:p w14:paraId="4A8BB03E" w14:textId="77777777" w:rsidR="00842571" w:rsidRPr="00842571" w:rsidRDefault="00842571" w:rsidP="00842571">
            <w:pPr>
              <w:spacing w:before="120" w:after="120"/>
              <w:jc w:val="both"/>
              <w:rPr>
                <w:rFonts w:ascii="Times New Roman" w:eastAsiaTheme="minorEastAsia" w:hAnsi="Times New Roman" w:cs="Times New Roman"/>
                <w:sz w:val="24"/>
                <w:szCs w:val="24"/>
                <w:lang w:val="en-GB"/>
              </w:rPr>
            </w:pPr>
            <w:r w:rsidRPr="00842571">
              <w:rPr>
                <w:rFonts w:ascii="Times New Roman" w:eastAsiaTheme="minorEastAsia" w:hAnsi="Times New Roman" w:cs="Times New Roman"/>
                <w:sz w:val="24"/>
                <w:szCs w:val="24"/>
                <w:lang w:val="en-GB"/>
              </w:rPr>
              <w:t xml:space="preserve">The import permit may be revoked where BAFRA determines </w:t>
            </w:r>
            <w:proofErr w:type="gramStart"/>
            <w:r w:rsidRPr="00842571">
              <w:rPr>
                <w:rFonts w:ascii="Times New Roman" w:eastAsiaTheme="minorEastAsia" w:hAnsi="Times New Roman" w:cs="Times New Roman"/>
                <w:sz w:val="24"/>
                <w:szCs w:val="24"/>
                <w:lang w:val="en-GB"/>
              </w:rPr>
              <w:t>that :</w:t>
            </w:r>
            <w:proofErr w:type="gramEnd"/>
            <w:r w:rsidRPr="00842571">
              <w:rPr>
                <w:rFonts w:ascii="Times New Roman" w:eastAsiaTheme="minorEastAsia" w:hAnsi="Times New Roman" w:cs="Times New Roman"/>
                <w:sz w:val="24"/>
                <w:szCs w:val="24"/>
                <w:lang w:val="en-GB"/>
              </w:rPr>
              <w:t xml:space="preserve"> </w:t>
            </w:r>
          </w:p>
          <w:p w14:paraId="6BF51A48" w14:textId="77777777" w:rsidR="00842571" w:rsidRPr="00842571" w:rsidRDefault="00842571" w:rsidP="00842571">
            <w:pPr>
              <w:numPr>
                <w:ilvl w:val="0"/>
                <w:numId w:val="9"/>
              </w:numPr>
              <w:spacing w:before="120" w:after="120"/>
              <w:jc w:val="both"/>
              <w:rPr>
                <w:rFonts w:eastAsiaTheme="minorEastAsia"/>
                <w:sz w:val="24"/>
                <w:szCs w:val="24"/>
                <w:lang w:val="en-GB"/>
              </w:rPr>
            </w:pPr>
            <w:r w:rsidRPr="00842571">
              <w:rPr>
                <w:rFonts w:eastAsiaTheme="minorEastAsia"/>
                <w:sz w:val="24"/>
                <w:szCs w:val="24"/>
                <w:lang w:val="en-GB"/>
              </w:rPr>
              <w:t xml:space="preserve">the zoonotic disease outbreak has occurred in the exporting </w:t>
            </w:r>
            <w:proofErr w:type="gramStart"/>
            <w:r w:rsidRPr="00842571">
              <w:rPr>
                <w:rFonts w:eastAsiaTheme="minorEastAsia"/>
                <w:sz w:val="24"/>
                <w:szCs w:val="24"/>
                <w:lang w:val="en-GB"/>
              </w:rPr>
              <w:t>country ,</w:t>
            </w:r>
            <w:proofErr w:type="gramEnd"/>
          </w:p>
          <w:p w14:paraId="34FE1B3E" w14:textId="77777777" w:rsidR="00842571" w:rsidRPr="00842571" w:rsidRDefault="00842571" w:rsidP="00842571">
            <w:pPr>
              <w:numPr>
                <w:ilvl w:val="0"/>
                <w:numId w:val="9"/>
              </w:numPr>
              <w:spacing w:before="120" w:after="120"/>
              <w:jc w:val="both"/>
              <w:rPr>
                <w:rFonts w:eastAsiaTheme="minorEastAsia"/>
                <w:sz w:val="24"/>
                <w:szCs w:val="24"/>
                <w:lang w:val="en-GB"/>
              </w:rPr>
            </w:pPr>
            <w:r w:rsidRPr="00842571">
              <w:rPr>
                <w:rFonts w:eastAsiaTheme="minorEastAsia"/>
                <w:sz w:val="24"/>
                <w:szCs w:val="24"/>
                <w:lang w:val="en-GB"/>
              </w:rPr>
              <w:t xml:space="preserve">there is a food safety problem in the exporting country or the processor is no longer in good regulatory standing, </w:t>
            </w:r>
          </w:p>
          <w:p w14:paraId="1367E055" w14:textId="77777777" w:rsidR="00842571" w:rsidRPr="00842571" w:rsidRDefault="00842571" w:rsidP="00842571">
            <w:pPr>
              <w:numPr>
                <w:ilvl w:val="0"/>
                <w:numId w:val="9"/>
              </w:numPr>
              <w:spacing w:before="120" w:after="120"/>
              <w:jc w:val="both"/>
              <w:rPr>
                <w:rFonts w:eastAsiaTheme="minorEastAsia"/>
                <w:sz w:val="24"/>
                <w:szCs w:val="24"/>
                <w:lang w:val="en-GB"/>
              </w:rPr>
            </w:pPr>
            <w:r w:rsidRPr="00842571">
              <w:rPr>
                <w:rFonts w:eastAsiaTheme="minorEastAsia"/>
                <w:sz w:val="24"/>
                <w:szCs w:val="24"/>
                <w:lang w:val="en-GB"/>
              </w:rPr>
              <w:t xml:space="preserve">Importer is determined to be </w:t>
            </w:r>
            <w:proofErr w:type="spellStart"/>
            <w:r w:rsidRPr="00842571">
              <w:rPr>
                <w:rFonts w:eastAsiaTheme="minorEastAsia"/>
                <w:sz w:val="24"/>
                <w:szCs w:val="24"/>
                <w:lang w:val="en-GB"/>
              </w:rPr>
              <w:t>non compliant</w:t>
            </w:r>
            <w:proofErr w:type="spellEnd"/>
            <w:r w:rsidRPr="00842571">
              <w:rPr>
                <w:rFonts w:eastAsiaTheme="minorEastAsia"/>
                <w:sz w:val="24"/>
                <w:szCs w:val="24"/>
                <w:lang w:val="en-GB"/>
              </w:rPr>
              <w:t xml:space="preserve"> following an inspection</w:t>
            </w:r>
          </w:p>
        </w:tc>
      </w:tr>
      <w:tr w:rsidR="00842571" w:rsidRPr="00842571" w14:paraId="194510EB" w14:textId="77777777" w:rsidTr="002B09F3">
        <w:tc>
          <w:tcPr>
            <w:tcW w:w="8856" w:type="dxa"/>
            <w:gridSpan w:val="4"/>
          </w:tcPr>
          <w:p w14:paraId="4AA439AA"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 xml:space="preserve">Special Entry requirements </w:t>
            </w:r>
          </w:p>
        </w:tc>
      </w:tr>
      <w:tr w:rsidR="00842571" w:rsidRPr="00842571" w14:paraId="736FB518" w14:textId="77777777" w:rsidTr="002B09F3">
        <w:tc>
          <w:tcPr>
            <w:tcW w:w="4428" w:type="dxa"/>
            <w:gridSpan w:val="2"/>
          </w:tcPr>
          <w:p w14:paraId="09A6B8E7"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c>
          <w:tcPr>
            <w:tcW w:w="4428" w:type="dxa"/>
            <w:gridSpan w:val="2"/>
          </w:tcPr>
          <w:p w14:paraId="5C102BDD"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r>
      <w:tr w:rsidR="00842571" w:rsidRPr="00842571" w14:paraId="7C0F4012" w14:textId="77777777" w:rsidTr="002B09F3">
        <w:tc>
          <w:tcPr>
            <w:tcW w:w="4428" w:type="dxa"/>
            <w:gridSpan w:val="2"/>
          </w:tcPr>
          <w:p w14:paraId="1F834492"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Permit duration</w:t>
            </w:r>
          </w:p>
        </w:tc>
        <w:tc>
          <w:tcPr>
            <w:tcW w:w="4428" w:type="dxa"/>
            <w:gridSpan w:val="2"/>
          </w:tcPr>
          <w:p w14:paraId="09EA496B"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r>
      <w:tr w:rsidR="00842571" w:rsidRPr="00842571" w14:paraId="7DD396D5" w14:textId="77777777" w:rsidTr="002B09F3">
        <w:tc>
          <w:tcPr>
            <w:tcW w:w="4428" w:type="dxa"/>
            <w:gridSpan w:val="2"/>
          </w:tcPr>
          <w:p w14:paraId="7019E733"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c>
          <w:tcPr>
            <w:tcW w:w="4428" w:type="dxa"/>
            <w:gridSpan w:val="2"/>
          </w:tcPr>
          <w:p w14:paraId="2CC788B0"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r>
      <w:tr w:rsidR="00842571" w:rsidRPr="00842571" w14:paraId="7CD79F49" w14:textId="77777777" w:rsidTr="002B09F3">
        <w:trPr>
          <w:trHeight w:val="255"/>
        </w:trPr>
        <w:tc>
          <w:tcPr>
            <w:tcW w:w="2952" w:type="dxa"/>
          </w:tcPr>
          <w:p w14:paraId="394E73D9"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Date of Issue</w:t>
            </w:r>
          </w:p>
        </w:tc>
        <w:tc>
          <w:tcPr>
            <w:tcW w:w="2952" w:type="dxa"/>
            <w:gridSpan w:val="2"/>
            <w:vMerge w:val="restart"/>
          </w:tcPr>
          <w:p w14:paraId="11BF1916"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c>
          <w:tcPr>
            <w:tcW w:w="2952" w:type="dxa"/>
            <w:vMerge w:val="restart"/>
          </w:tcPr>
          <w:p w14:paraId="6B321EE1"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Name and signature of Authorised Officer</w:t>
            </w:r>
          </w:p>
        </w:tc>
      </w:tr>
      <w:tr w:rsidR="00842571" w:rsidRPr="00842571" w14:paraId="046CF610" w14:textId="77777777" w:rsidTr="002B09F3">
        <w:trPr>
          <w:trHeight w:val="255"/>
        </w:trPr>
        <w:tc>
          <w:tcPr>
            <w:tcW w:w="2952" w:type="dxa"/>
          </w:tcPr>
          <w:p w14:paraId="7706B5F7"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r w:rsidRPr="00842571">
              <w:rPr>
                <w:rFonts w:ascii="Times New Roman" w:eastAsiaTheme="minorEastAsia" w:hAnsi="Times New Roman" w:cs="Times New Roman"/>
                <w:sz w:val="24"/>
                <w:szCs w:val="24"/>
                <w:lang w:val="en-CA"/>
              </w:rPr>
              <w:t xml:space="preserve">Valid until: </w:t>
            </w:r>
          </w:p>
        </w:tc>
        <w:tc>
          <w:tcPr>
            <w:tcW w:w="2952" w:type="dxa"/>
            <w:gridSpan w:val="2"/>
            <w:vMerge/>
          </w:tcPr>
          <w:p w14:paraId="577FCE13"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c>
          <w:tcPr>
            <w:tcW w:w="2952" w:type="dxa"/>
            <w:vMerge/>
          </w:tcPr>
          <w:p w14:paraId="5D1186CB" w14:textId="77777777" w:rsidR="00842571" w:rsidRPr="00842571" w:rsidRDefault="00842571" w:rsidP="00842571">
            <w:pPr>
              <w:spacing w:before="120" w:after="120"/>
              <w:jc w:val="both"/>
              <w:rPr>
                <w:rFonts w:ascii="Times New Roman" w:eastAsiaTheme="minorEastAsia" w:hAnsi="Times New Roman" w:cs="Times New Roman"/>
                <w:sz w:val="24"/>
                <w:szCs w:val="24"/>
                <w:lang w:val="en-CA"/>
              </w:rPr>
            </w:pPr>
          </w:p>
        </w:tc>
      </w:tr>
    </w:tbl>
    <w:p w14:paraId="63286EE5" w14:textId="77777777" w:rsidR="00842571" w:rsidRPr="00842571" w:rsidRDefault="00842571" w:rsidP="00842571">
      <w:pPr>
        <w:spacing w:before="120" w:after="120" w:line="240" w:lineRule="auto"/>
        <w:jc w:val="both"/>
        <w:rPr>
          <w:rFonts w:ascii="Times New Roman" w:eastAsiaTheme="minorEastAsia" w:hAnsi="Times New Roman" w:cs="Times New Roman"/>
          <w:b/>
          <w:bCs/>
          <w:sz w:val="24"/>
          <w:szCs w:val="24"/>
          <w:lang w:val="en-GB"/>
        </w:rPr>
      </w:pPr>
    </w:p>
    <w:p w14:paraId="2133320B" w14:textId="77777777" w:rsidR="007637A4" w:rsidRPr="00E67E8D" w:rsidRDefault="007637A4" w:rsidP="007637A4">
      <w:pPr>
        <w:rPr>
          <w:rFonts w:ascii="Arial" w:hAnsi="Arial" w:cs="Arial"/>
          <w:b/>
          <w:sz w:val="24"/>
          <w:szCs w:val="24"/>
        </w:rPr>
      </w:pPr>
      <w:r w:rsidRPr="00E67E8D">
        <w:rPr>
          <w:rFonts w:ascii="Arial" w:hAnsi="Arial" w:cs="Arial"/>
          <w:b/>
          <w:sz w:val="24"/>
          <w:szCs w:val="24"/>
        </w:rPr>
        <w:t>Annexure 6-Import Permit Animal Products</w:t>
      </w:r>
    </w:p>
    <w:p w14:paraId="44138439" w14:textId="77777777" w:rsidR="00CA38F3" w:rsidRPr="00CA38F3" w:rsidRDefault="00CA38F3" w:rsidP="00CA38F3">
      <w:pPr>
        <w:spacing w:after="0" w:line="240" w:lineRule="auto"/>
        <w:rPr>
          <w:rFonts w:ascii="Baskerville Old Face" w:eastAsia="Times New Roman" w:hAnsi="Baskerville Old Face" w:cs="Angsana New"/>
          <w:bCs/>
          <w:sz w:val="24"/>
          <w:szCs w:val="24"/>
          <w:lang w:bidi="th-TH"/>
        </w:rPr>
      </w:pPr>
      <w:r w:rsidRPr="00CA38F3">
        <w:rPr>
          <w:rFonts w:ascii="Baskerville Old Face" w:eastAsia="Times New Roman" w:hAnsi="Baskerville Old Face" w:cs="Angsana New"/>
          <w:bCs/>
          <w:sz w:val="24"/>
          <w:szCs w:val="24"/>
          <w:lang w:bidi="th-TH"/>
        </w:rPr>
        <w:t>To…………………</w:t>
      </w:r>
    </w:p>
    <w:p w14:paraId="3BC44956" w14:textId="77777777" w:rsidR="00CA38F3" w:rsidRPr="00CA38F3" w:rsidRDefault="00CA38F3" w:rsidP="00CA38F3">
      <w:pPr>
        <w:spacing w:after="0" w:line="240" w:lineRule="auto"/>
        <w:rPr>
          <w:rFonts w:ascii="Baskerville Old Face" w:eastAsia="Times New Roman" w:hAnsi="Baskerville Old Face" w:cs="Angsana New"/>
          <w:bCs/>
          <w:sz w:val="24"/>
          <w:szCs w:val="24"/>
          <w:lang w:bidi="th-TH"/>
        </w:rPr>
      </w:pPr>
      <w:r w:rsidRPr="00CA38F3">
        <w:rPr>
          <w:rFonts w:ascii="Baskerville Old Face" w:eastAsia="Times New Roman" w:hAnsi="Baskerville Old Face" w:cs="Angsana New"/>
          <w:bCs/>
          <w:sz w:val="24"/>
          <w:szCs w:val="24"/>
          <w:lang w:bidi="th-TH"/>
        </w:rPr>
        <w:t>………………….</w:t>
      </w:r>
    </w:p>
    <w:p w14:paraId="743E3EC8" w14:textId="77777777" w:rsidR="00CA38F3" w:rsidRPr="00CA38F3" w:rsidRDefault="00CA38F3" w:rsidP="00CA38F3">
      <w:pPr>
        <w:spacing w:after="0" w:line="240" w:lineRule="auto"/>
        <w:rPr>
          <w:rFonts w:ascii="Baskerville Old Face" w:eastAsia="Times New Roman" w:hAnsi="Baskerville Old Face" w:cs="Angsana New"/>
          <w:bCs/>
          <w:sz w:val="24"/>
          <w:szCs w:val="24"/>
          <w:lang w:bidi="th-TH"/>
        </w:rPr>
      </w:pPr>
      <w:r w:rsidRPr="00CA38F3">
        <w:rPr>
          <w:rFonts w:ascii="Baskerville Old Face" w:eastAsia="Times New Roman" w:hAnsi="Baskerville Old Face" w:cs="Angsana New"/>
          <w:bCs/>
          <w:sz w:val="24"/>
          <w:szCs w:val="24"/>
          <w:lang w:bidi="th-TH"/>
        </w:rPr>
        <w:t>…………………..</w:t>
      </w:r>
    </w:p>
    <w:p w14:paraId="12FB76FF" w14:textId="77777777" w:rsidR="00CA38F3" w:rsidRPr="00CA38F3" w:rsidRDefault="00CA38F3" w:rsidP="00CA38F3">
      <w:pPr>
        <w:spacing w:after="0" w:line="240" w:lineRule="auto"/>
        <w:jc w:val="center"/>
        <w:rPr>
          <w:rFonts w:ascii="Times New Roman" w:eastAsia="Times New Roman" w:hAnsi="Times New Roman" w:cs="Angsana New"/>
          <w:i/>
          <w:sz w:val="20"/>
          <w:szCs w:val="20"/>
          <w:lang w:bidi="th-TH"/>
        </w:rPr>
      </w:pPr>
    </w:p>
    <w:p w14:paraId="5410BD52" w14:textId="77777777" w:rsidR="00CA38F3" w:rsidRPr="00CA38F3" w:rsidRDefault="00CA38F3" w:rsidP="00CA38F3">
      <w:pPr>
        <w:spacing w:after="0" w:line="240" w:lineRule="auto"/>
        <w:rPr>
          <w:rFonts w:ascii="Cambria" w:eastAsia="Times New Roman" w:hAnsi="Cambria" w:cs="Angsana New"/>
          <w:i/>
          <w:iCs/>
          <w:sz w:val="24"/>
          <w:szCs w:val="24"/>
          <w:u w:val="single"/>
          <w:lang w:bidi="th-TH"/>
        </w:rPr>
      </w:pPr>
      <w:r w:rsidRPr="00CA38F3">
        <w:rPr>
          <w:rFonts w:ascii="Cambria" w:eastAsia="Times New Roman" w:hAnsi="Cambria" w:cs="Angsana New"/>
          <w:b/>
          <w:bCs/>
          <w:i/>
          <w:iCs/>
          <w:sz w:val="24"/>
          <w:szCs w:val="24"/>
          <w:lang w:bidi="th-TH"/>
        </w:rPr>
        <w:t>Sub:</w:t>
      </w:r>
      <w:r w:rsidRPr="00CA38F3">
        <w:rPr>
          <w:rFonts w:ascii="Cambria" w:eastAsia="Times New Roman" w:hAnsi="Cambria" w:cs="Angsana New"/>
          <w:b/>
          <w:bCs/>
          <w:i/>
          <w:iCs/>
          <w:sz w:val="24"/>
          <w:szCs w:val="24"/>
          <w:u w:val="single"/>
          <w:lang w:bidi="th-TH"/>
        </w:rPr>
        <w:t xml:space="preserve"> Permission to import new egg trays/cartons</w:t>
      </w:r>
    </w:p>
    <w:p w14:paraId="213BE4D5" w14:textId="77777777" w:rsidR="00CA38F3" w:rsidRPr="00CA38F3" w:rsidRDefault="00CA38F3" w:rsidP="00CA38F3">
      <w:pPr>
        <w:spacing w:after="0" w:line="240" w:lineRule="auto"/>
        <w:rPr>
          <w:rFonts w:ascii="Baskerville Old Face" w:eastAsia="Times New Roman" w:hAnsi="Baskerville Old Face" w:cs="Angsana New"/>
          <w:sz w:val="24"/>
          <w:szCs w:val="24"/>
          <w:lang w:bidi="th-TH"/>
        </w:rPr>
      </w:pPr>
    </w:p>
    <w:p w14:paraId="11C68464" w14:textId="77777777" w:rsidR="00CA38F3" w:rsidRPr="00CA38F3" w:rsidRDefault="00CA38F3" w:rsidP="00CA38F3">
      <w:pPr>
        <w:spacing w:after="0" w:line="240" w:lineRule="auto"/>
        <w:jc w:val="both"/>
        <w:rPr>
          <w:rFonts w:ascii="Baskerville Old Face" w:eastAsia="Times New Roman" w:hAnsi="Baskerville Old Face" w:cs="Angsana New"/>
          <w:sz w:val="24"/>
          <w:szCs w:val="24"/>
          <w:lang w:bidi="th-TH"/>
        </w:rPr>
      </w:pPr>
    </w:p>
    <w:p w14:paraId="07D1AEF9" w14:textId="77777777" w:rsidR="00CA38F3" w:rsidRPr="00CA38F3" w:rsidRDefault="00CA38F3" w:rsidP="00CA38F3">
      <w:pPr>
        <w:spacing w:after="0" w:line="240" w:lineRule="auto"/>
        <w:jc w:val="both"/>
        <w:rPr>
          <w:rFonts w:ascii="Baskerville Old Face" w:eastAsia="Times New Roman" w:hAnsi="Baskerville Old Face" w:cs="Angsana New"/>
          <w:sz w:val="24"/>
          <w:szCs w:val="24"/>
          <w:lang w:bidi="th-TH"/>
        </w:rPr>
      </w:pPr>
      <w:r w:rsidRPr="00CA38F3">
        <w:rPr>
          <w:rFonts w:ascii="Baskerville Old Face" w:eastAsia="Times New Roman" w:hAnsi="Baskerville Old Face" w:cs="Angsana New"/>
          <w:sz w:val="24"/>
          <w:szCs w:val="24"/>
          <w:lang w:bidi="th-TH"/>
        </w:rPr>
        <w:t>Sir,</w:t>
      </w:r>
    </w:p>
    <w:p w14:paraId="1232343E" w14:textId="77777777" w:rsidR="00CA38F3" w:rsidRPr="00CA38F3" w:rsidRDefault="00CA38F3" w:rsidP="00CA38F3">
      <w:pPr>
        <w:spacing w:after="0" w:line="240" w:lineRule="auto"/>
        <w:jc w:val="both"/>
        <w:rPr>
          <w:rFonts w:ascii="Baskerville Old Face" w:eastAsia="Times New Roman" w:hAnsi="Baskerville Old Face" w:cs="Angsana New"/>
          <w:sz w:val="24"/>
          <w:szCs w:val="24"/>
          <w:lang w:bidi="th-TH"/>
        </w:rPr>
      </w:pPr>
    </w:p>
    <w:p w14:paraId="2B0AE154" w14:textId="77777777" w:rsidR="00CA38F3" w:rsidRPr="00CA38F3" w:rsidRDefault="00CA38F3" w:rsidP="00CA38F3">
      <w:pPr>
        <w:spacing w:after="0" w:line="240" w:lineRule="auto"/>
        <w:jc w:val="both"/>
        <w:rPr>
          <w:rFonts w:ascii="Baskerville Old Face" w:eastAsia="Times New Roman" w:hAnsi="Baskerville Old Face" w:cs="Angsana New"/>
          <w:sz w:val="24"/>
          <w:szCs w:val="24"/>
          <w:lang w:bidi="th-TH"/>
        </w:rPr>
      </w:pPr>
      <w:r w:rsidRPr="00CA38F3">
        <w:rPr>
          <w:rFonts w:ascii="Baskerville Old Face" w:eastAsia="Times New Roman" w:hAnsi="Baskerville Old Face" w:cs="Angsana New"/>
          <w:sz w:val="24"/>
          <w:szCs w:val="24"/>
          <w:lang w:bidi="th-TH"/>
        </w:rPr>
        <w:t xml:space="preserve">Kindly refer to your letter ………. , dated……………………., regarding the request for a permit to allow import of ……………………bundles ( Numbers………..)of fresh new egg paper trays from </w:t>
      </w:r>
      <w:r w:rsidRPr="00CA38F3">
        <w:rPr>
          <w:rFonts w:ascii="Baskerville Old Face" w:eastAsia="Times New Roman" w:hAnsi="Baskerville Old Face" w:cs="Angsana New"/>
          <w:sz w:val="24"/>
          <w:szCs w:val="24"/>
          <w:lang w:bidi="th-TH"/>
        </w:rPr>
        <w:lastRenderedPageBreak/>
        <w:t>……………………………………………………………………………... In this regard approval is granted provided the following conditions are met:</w:t>
      </w:r>
    </w:p>
    <w:p w14:paraId="5B730CD6" w14:textId="77777777" w:rsidR="00CA38F3" w:rsidRPr="00CA38F3" w:rsidRDefault="00CA38F3" w:rsidP="00CA38F3">
      <w:pPr>
        <w:spacing w:after="0" w:line="240" w:lineRule="auto"/>
        <w:jc w:val="both"/>
        <w:rPr>
          <w:rFonts w:ascii="Baskerville Old Face" w:eastAsia="Times New Roman" w:hAnsi="Baskerville Old Face" w:cs="Angsana New"/>
          <w:sz w:val="24"/>
          <w:szCs w:val="24"/>
          <w:lang w:bidi="th-TH"/>
        </w:rPr>
      </w:pPr>
    </w:p>
    <w:p w14:paraId="67C045DB" w14:textId="77777777" w:rsidR="00CA38F3" w:rsidRPr="00CA38F3" w:rsidRDefault="00CA38F3" w:rsidP="00CA38F3">
      <w:pPr>
        <w:numPr>
          <w:ilvl w:val="0"/>
          <w:numId w:val="11"/>
        </w:numPr>
        <w:spacing w:after="0" w:line="240" w:lineRule="auto"/>
        <w:jc w:val="both"/>
        <w:rPr>
          <w:rFonts w:ascii="Baskerville Old Face" w:eastAsia="Times New Roman" w:hAnsi="Baskerville Old Face" w:cs="Angsana New"/>
          <w:sz w:val="24"/>
          <w:szCs w:val="24"/>
          <w:lang w:bidi="th-TH"/>
        </w:rPr>
      </w:pPr>
      <w:r w:rsidRPr="00CA38F3">
        <w:rPr>
          <w:rFonts w:ascii="Baskerville Old Face" w:eastAsia="Times New Roman" w:hAnsi="Baskerville Old Face" w:cs="Angsana New"/>
          <w:sz w:val="24"/>
          <w:szCs w:val="24"/>
          <w:lang w:bidi="th-TH"/>
        </w:rPr>
        <w:t xml:space="preserve">The items (Egg cartons/ baskets </w:t>
      </w:r>
      <w:proofErr w:type="spellStart"/>
      <w:r w:rsidRPr="00CA38F3">
        <w:rPr>
          <w:rFonts w:ascii="Baskerville Old Face" w:eastAsia="Times New Roman" w:hAnsi="Baskerville Old Face" w:cs="Angsana New"/>
          <w:sz w:val="24"/>
          <w:szCs w:val="24"/>
          <w:lang w:bidi="th-TH"/>
        </w:rPr>
        <w:t>etc</w:t>
      </w:r>
      <w:proofErr w:type="spellEnd"/>
      <w:r w:rsidRPr="00CA38F3">
        <w:rPr>
          <w:rFonts w:ascii="Baskerville Old Face" w:eastAsia="Times New Roman" w:hAnsi="Baskerville Old Face" w:cs="Angsana New"/>
          <w:sz w:val="24"/>
          <w:szCs w:val="24"/>
          <w:lang w:bidi="th-TH"/>
        </w:rPr>
        <w:t>/ egg trays) should be totally new.</w:t>
      </w:r>
    </w:p>
    <w:p w14:paraId="5644D3C6" w14:textId="77777777" w:rsidR="00CA38F3" w:rsidRPr="00CA38F3" w:rsidRDefault="00CA38F3" w:rsidP="00CA38F3">
      <w:pPr>
        <w:numPr>
          <w:ilvl w:val="0"/>
          <w:numId w:val="11"/>
        </w:numPr>
        <w:spacing w:after="0" w:line="240" w:lineRule="auto"/>
        <w:jc w:val="both"/>
        <w:rPr>
          <w:rFonts w:ascii="Baskerville Old Face" w:eastAsia="Times New Roman" w:hAnsi="Baskerville Old Face" w:cs="Angsana New"/>
          <w:sz w:val="24"/>
          <w:szCs w:val="24"/>
          <w:lang w:bidi="th-TH"/>
        </w:rPr>
      </w:pPr>
      <w:r w:rsidRPr="00CA38F3">
        <w:rPr>
          <w:rFonts w:ascii="Baskerville Old Face" w:eastAsia="Times New Roman" w:hAnsi="Baskerville Old Face" w:cs="Angsana New"/>
          <w:sz w:val="24"/>
          <w:szCs w:val="24"/>
          <w:lang w:bidi="th-TH"/>
        </w:rPr>
        <w:t xml:space="preserve">The source of such items should be from company located out of the disease endemic areas and in case of Bird Flu endemic areas (at </w:t>
      </w:r>
      <w:proofErr w:type="gramStart"/>
      <w:r w:rsidRPr="00CA38F3">
        <w:rPr>
          <w:rFonts w:ascii="Baskerville Old Face" w:eastAsia="Times New Roman" w:hAnsi="Baskerville Old Face" w:cs="Angsana New"/>
          <w:sz w:val="24"/>
          <w:szCs w:val="24"/>
          <w:lang w:bidi="th-TH"/>
        </w:rPr>
        <w:t xml:space="preserve">least  </w:t>
      </w:r>
      <w:r w:rsidRPr="00CA38F3">
        <w:rPr>
          <w:rFonts w:ascii="Baskerville Old Face" w:eastAsia="Times New Roman" w:hAnsi="Baskerville Old Face" w:cs="Angsana New"/>
          <w:b/>
          <w:sz w:val="24"/>
          <w:szCs w:val="24"/>
          <w:lang w:bidi="th-TH"/>
        </w:rPr>
        <w:t>30</w:t>
      </w:r>
      <w:proofErr w:type="gramEnd"/>
      <w:r w:rsidRPr="00CA38F3">
        <w:rPr>
          <w:rFonts w:ascii="Baskerville Old Face" w:eastAsia="Times New Roman" w:hAnsi="Baskerville Old Face" w:cs="Angsana New"/>
          <w:b/>
          <w:sz w:val="24"/>
          <w:szCs w:val="24"/>
          <w:lang w:bidi="th-TH"/>
        </w:rPr>
        <w:t>km</w:t>
      </w:r>
      <w:r w:rsidRPr="00CA38F3">
        <w:rPr>
          <w:rFonts w:ascii="Baskerville Old Face" w:eastAsia="Times New Roman" w:hAnsi="Baskerville Old Face" w:cs="Angsana New"/>
          <w:sz w:val="24"/>
          <w:szCs w:val="24"/>
          <w:lang w:bidi="th-TH"/>
        </w:rPr>
        <w:t xml:space="preserve"> away from the epicenter)</w:t>
      </w:r>
    </w:p>
    <w:p w14:paraId="297D3E61" w14:textId="77777777" w:rsidR="00CA38F3" w:rsidRPr="00CA38F3" w:rsidRDefault="00CA38F3" w:rsidP="00CA38F3">
      <w:pPr>
        <w:spacing w:after="0" w:line="240" w:lineRule="auto"/>
        <w:jc w:val="both"/>
        <w:rPr>
          <w:rFonts w:ascii="Baskerville Old Face" w:eastAsia="Times New Roman" w:hAnsi="Baskerville Old Face" w:cs="Angsana New"/>
          <w:sz w:val="24"/>
          <w:szCs w:val="24"/>
          <w:lang w:bidi="th-TH"/>
        </w:rPr>
      </w:pPr>
    </w:p>
    <w:p w14:paraId="44CED4D9" w14:textId="77777777" w:rsidR="00CA38F3" w:rsidRPr="00CA38F3" w:rsidRDefault="00CA38F3" w:rsidP="00CA38F3">
      <w:pPr>
        <w:spacing w:after="0" w:line="240" w:lineRule="auto"/>
        <w:jc w:val="both"/>
        <w:rPr>
          <w:rFonts w:ascii="Baskerville Old Face" w:eastAsia="Times New Roman" w:hAnsi="Baskerville Old Face" w:cs="Angsana New"/>
          <w:sz w:val="24"/>
          <w:szCs w:val="24"/>
          <w:lang w:bidi="th-TH"/>
        </w:rPr>
      </w:pPr>
      <w:r w:rsidRPr="00CA38F3">
        <w:rPr>
          <w:rFonts w:ascii="Baskerville Old Face" w:eastAsia="Times New Roman" w:hAnsi="Baskerville Old Face" w:cs="Angsana New"/>
          <w:sz w:val="24"/>
          <w:szCs w:val="24"/>
          <w:lang w:bidi="th-TH"/>
        </w:rPr>
        <w:t xml:space="preserve">The consignment should be declared to BAFRA Official at the entry point upon importation into the country for inspection and verification. </w:t>
      </w:r>
    </w:p>
    <w:p w14:paraId="4DC858DB" w14:textId="77777777" w:rsidR="00CA38F3" w:rsidRPr="00CA38F3" w:rsidRDefault="00CA38F3" w:rsidP="00CA38F3">
      <w:pPr>
        <w:spacing w:after="0" w:line="240" w:lineRule="auto"/>
        <w:jc w:val="both"/>
        <w:rPr>
          <w:rFonts w:ascii="Baskerville Old Face" w:eastAsia="Times New Roman" w:hAnsi="Baskerville Old Face" w:cs="Angsana New"/>
          <w:sz w:val="24"/>
          <w:szCs w:val="24"/>
          <w:lang w:bidi="th-TH"/>
        </w:rPr>
      </w:pPr>
    </w:p>
    <w:p w14:paraId="1A05A31A" w14:textId="77777777" w:rsidR="00CA38F3" w:rsidRPr="00CA38F3" w:rsidRDefault="00CA38F3" w:rsidP="00CA38F3">
      <w:pPr>
        <w:spacing w:after="0" w:line="240" w:lineRule="auto"/>
        <w:jc w:val="both"/>
        <w:rPr>
          <w:rFonts w:ascii="Baskerville Old Face" w:eastAsia="Times New Roman" w:hAnsi="Baskerville Old Face" w:cs="Angsana New"/>
          <w:sz w:val="24"/>
          <w:szCs w:val="24"/>
          <w:lang w:bidi="th-TH"/>
        </w:rPr>
      </w:pPr>
      <w:r w:rsidRPr="00CA38F3">
        <w:rPr>
          <w:rFonts w:ascii="Baskerville Old Face" w:eastAsia="Times New Roman" w:hAnsi="Baskerville Old Face" w:cs="Angsana New"/>
          <w:sz w:val="24"/>
          <w:szCs w:val="24"/>
          <w:lang w:bidi="th-TH"/>
        </w:rPr>
        <w:t>Yours Sincerely,</w:t>
      </w:r>
    </w:p>
    <w:p w14:paraId="654ED23E" w14:textId="77777777" w:rsidR="00CA38F3" w:rsidRPr="00CA38F3" w:rsidRDefault="00CA38F3" w:rsidP="00CA38F3">
      <w:pPr>
        <w:tabs>
          <w:tab w:val="left" w:pos="3583"/>
        </w:tabs>
        <w:spacing w:after="0" w:line="240" w:lineRule="auto"/>
        <w:rPr>
          <w:rFonts w:ascii="Times New Roman" w:eastAsia="Times New Roman" w:hAnsi="Times New Roman" w:cs="Angsana New"/>
          <w:i/>
          <w:sz w:val="20"/>
          <w:szCs w:val="20"/>
          <w:lang w:bidi="th-TH"/>
        </w:rPr>
      </w:pPr>
    </w:p>
    <w:p w14:paraId="1BE47E66" w14:textId="77777777" w:rsidR="00CA38F3" w:rsidRPr="00CA38F3" w:rsidRDefault="00CA38F3" w:rsidP="00CA38F3">
      <w:pPr>
        <w:tabs>
          <w:tab w:val="left" w:pos="195"/>
        </w:tabs>
        <w:spacing w:after="0" w:line="240" w:lineRule="auto"/>
        <w:rPr>
          <w:rFonts w:ascii="Times New Roman" w:eastAsia="Times New Roman" w:hAnsi="Times New Roman" w:cs="Angsana New"/>
          <w:i/>
          <w:sz w:val="20"/>
          <w:szCs w:val="20"/>
          <w:lang w:bidi="th-TH"/>
        </w:rPr>
      </w:pPr>
      <w:r w:rsidRPr="00CA38F3">
        <w:rPr>
          <w:rFonts w:ascii="Times New Roman" w:eastAsia="Times New Roman" w:hAnsi="Times New Roman" w:cs="Angsana New"/>
          <w:i/>
          <w:sz w:val="20"/>
          <w:szCs w:val="20"/>
          <w:lang w:bidi="th-TH"/>
        </w:rPr>
        <w:tab/>
      </w:r>
    </w:p>
    <w:p w14:paraId="27D1DBC8" w14:textId="77777777" w:rsidR="00CA38F3" w:rsidRPr="00CA38F3" w:rsidRDefault="00CA38F3" w:rsidP="00CA38F3">
      <w:pPr>
        <w:tabs>
          <w:tab w:val="left" w:pos="195"/>
        </w:tabs>
        <w:spacing w:after="0" w:line="240" w:lineRule="auto"/>
        <w:rPr>
          <w:rFonts w:ascii="Times New Roman" w:eastAsia="Times New Roman" w:hAnsi="Times New Roman" w:cs="Angsana New"/>
          <w:i/>
          <w:sz w:val="20"/>
          <w:szCs w:val="20"/>
          <w:lang w:bidi="th-TH"/>
        </w:rPr>
      </w:pPr>
    </w:p>
    <w:p w14:paraId="38E9617F" w14:textId="77777777" w:rsidR="00CA38F3" w:rsidRPr="00CA38F3" w:rsidRDefault="00CA38F3" w:rsidP="00CA38F3">
      <w:pPr>
        <w:tabs>
          <w:tab w:val="left" w:pos="195"/>
        </w:tabs>
        <w:spacing w:after="0" w:line="240" w:lineRule="auto"/>
        <w:rPr>
          <w:rFonts w:ascii="Times New Roman" w:eastAsia="Times New Roman" w:hAnsi="Times New Roman" w:cs="Angsana New"/>
          <w:i/>
          <w:sz w:val="20"/>
          <w:szCs w:val="20"/>
          <w:lang w:bidi="th-TH"/>
        </w:rPr>
      </w:pPr>
    </w:p>
    <w:p w14:paraId="6C4E16CE" w14:textId="77777777" w:rsidR="00CA38F3" w:rsidRPr="00CA38F3" w:rsidRDefault="00CA38F3" w:rsidP="00CA38F3">
      <w:pPr>
        <w:tabs>
          <w:tab w:val="left" w:pos="195"/>
        </w:tabs>
        <w:spacing w:after="0" w:line="240" w:lineRule="auto"/>
        <w:rPr>
          <w:rFonts w:ascii="Times New Roman" w:eastAsia="Times New Roman" w:hAnsi="Times New Roman" w:cs="Angsana New"/>
          <w:i/>
          <w:sz w:val="20"/>
          <w:szCs w:val="20"/>
          <w:lang w:bidi="th-TH"/>
        </w:rPr>
      </w:pPr>
    </w:p>
    <w:p w14:paraId="0ACDDC98" w14:textId="77777777" w:rsidR="00CA38F3" w:rsidRPr="00CA38F3" w:rsidRDefault="00CA38F3" w:rsidP="00CA38F3">
      <w:pPr>
        <w:tabs>
          <w:tab w:val="left" w:pos="195"/>
        </w:tabs>
        <w:spacing w:after="0" w:line="240" w:lineRule="auto"/>
        <w:rPr>
          <w:rFonts w:ascii="Times New Roman" w:eastAsia="Times New Roman" w:hAnsi="Times New Roman" w:cs="Angsana New"/>
          <w:i/>
          <w:sz w:val="20"/>
          <w:szCs w:val="20"/>
          <w:lang w:bidi="th-TH"/>
        </w:rPr>
      </w:pPr>
    </w:p>
    <w:p w14:paraId="16945B29" w14:textId="77777777" w:rsidR="00CA38F3" w:rsidRDefault="00CA38F3" w:rsidP="00CA38F3">
      <w:pPr>
        <w:rPr>
          <w:rFonts w:ascii="Baskerville Old Face" w:eastAsia="Times New Roman" w:hAnsi="Baskerville Old Face" w:cs="Times New Roman"/>
          <w:b/>
          <w:bCs/>
          <w:noProof/>
          <w:sz w:val="24"/>
          <w:szCs w:val="24"/>
          <w:lang w:val="en-GB" w:eastAsia="en-GB" w:bidi="bo-CN"/>
        </w:rPr>
      </w:pPr>
      <w:r w:rsidRPr="00CA38F3">
        <w:rPr>
          <w:rFonts w:ascii="Baskerville Old Face" w:eastAsia="Times New Roman" w:hAnsi="Baskerville Old Face" w:cs="Times New Roman"/>
          <w:b/>
          <w:bCs/>
          <w:noProof/>
          <w:sz w:val="24"/>
          <w:szCs w:val="24"/>
          <w:lang w:val="en-GB" w:eastAsia="en-GB" w:bidi="bo-CN"/>
        </w:rPr>
        <w:t>Name , seal and signature of issuing Authority.</w:t>
      </w:r>
    </w:p>
    <w:p w14:paraId="5479E040" w14:textId="77777777" w:rsidR="00E67E8D" w:rsidRDefault="00E67E8D" w:rsidP="00CA38F3">
      <w:pPr>
        <w:rPr>
          <w:rFonts w:ascii="Baskerville Old Face" w:eastAsia="Times New Roman" w:hAnsi="Baskerville Old Face" w:cs="Times New Roman"/>
          <w:b/>
          <w:bCs/>
          <w:noProof/>
          <w:sz w:val="24"/>
          <w:szCs w:val="24"/>
          <w:lang w:val="en-GB" w:eastAsia="en-GB" w:bidi="bo-CN"/>
        </w:rPr>
      </w:pPr>
    </w:p>
    <w:p w14:paraId="629CE578" w14:textId="77777777" w:rsidR="00E67E8D" w:rsidRPr="00E67E8D" w:rsidRDefault="00E67E8D" w:rsidP="00E67E8D">
      <w:pPr>
        <w:spacing w:after="0" w:line="240" w:lineRule="auto"/>
        <w:jc w:val="center"/>
        <w:outlineLvl w:val="0"/>
        <w:rPr>
          <w:rFonts w:ascii="Times New Roman" w:eastAsia="Times New Roman" w:hAnsi="Times New Roman" w:cs="Angsana New"/>
          <w:b/>
          <w:sz w:val="24"/>
          <w:szCs w:val="24"/>
          <w:lang w:bidi="th-TH"/>
        </w:rPr>
      </w:pPr>
      <w:r w:rsidRPr="00E67E8D">
        <w:rPr>
          <w:rFonts w:ascii="Times New Roman" w:eastAsia="Times New Roman" w:hAnsi="Times New Roman" w:cs="Angsana New"/>
          <w:b/>
          <w:sz w:val="24"/>
          <w:szCs w:val="24"/>
          <w:lang w:bidi="th-TH"/>
        </w:rPr>
        <w:t>IMPORT PERMIT FOR FRESH TABLE EGGS, INTO THE KINGDOM OF BHUTAN</w:t>
      </w:r>
    </w:p>
    <w:p w14:paraId="381C0DDA" w14:textId="77777777" w:rsidR="00E67E8D" w:rsidRPr="00E67E8D" w:rsidRDefault="00E67E8D" w:rsidP="00E67E8D">
      <w:pPr>
        <w:spacing w:after="0" w:line="240" w:lineRule="auto"/>
        <w:jc w:val="center"/>
        <w:outlineLvl w:val="0"/>
        <w:rPr>
          <w:rFonts w:ascii="Times New Roman" w:eastAsia="Times New Roman" w:hAnsi="Times New Roman" w:cs="Angsana New"/>
          <w:b/>
          <w:sz w:val="24"/>
          <w:szCs w:val="24"/>
          <w:lang w:bidi="th-TH"/>
        </w:rPr>
      </w:pPr>
    </w:p>
    <w:p w14:paraId="274C3532" w14:textId="77777777" w:rsidR="00E67E8D" w:rsidRPr="00E67E8D" w:rsidRDefault="00E67E8D" w:rsidP="00E67E8D">
      <w:pPr>
        <w:spacing w:after="120" w:line="240" w:lineRule="auto"/>
        <w:contextualSpacing/>
        <w:rPr>
          <w:rFonts w:ascii="Times New Roman" w:eastAsia="Times New Roman" w:hAnsi="Times New Roman" w:cs="Angsana New"/>
          <w:sz w:val="24"/>
          <w:szCs w:val="24"/>
          <w:lang w:bidi="th-TH"/>
        </w:rPr>
      </w:pPr>
      <w:r w:rsidRPr="00E67E8D">
        <w:rPr>
          <w:rFonts w:ascii="Times New Roman" w:eastAsia="Times New Roman" w:hAnsi="Times New Roman" w:cs="Angsana New"/>
          <w:sz w:val="24"/>
          <w:szCs w:val="24"/>
          <w:lang w:bidi="th-TH"/>
        </w:rPr>
        <w:t xml:space="preserve">Permission is hereby granted to </w:t>
      </w:r>
      <w:r w:rsidRPr="00E67E8D">
        <w:rPr>
          <w:rFonts w:ascii="Times New Roman" w:eastAsia="Times New Roman" w:hAnsi="Times New Roman" w:cs="Angsana New"/>
          <w:b/>
          <w:i/>
          <w:sz w:val="24"/>
          <w:szCs w:val="24"/>
          <w:lang w:bidi="th-TH"/>
        </w:rPr>
        <w:t>…………………………</w:t>
      </w:r>
      <w:proofErr w:type="gramStart"/>
      <w:r w:rsidRPr="00E67E8D">
        <w:rPr>
          <w:rFonts w:ascii="Times New Roman" w:eastAsia="Times New Roman" w:hAnsi="Times New Roman" w:cs="Angsana New"/>
          <w:b/>
          <w:i/>
          <w:sz w:val="24"/>
          <w:szCs w:val="24"/>
          <w:lang w:bidi="th-TH"/>
        </w:rPr>
        <w:t>… ,</w:t>
      </w:r>
      <w:proofErr w:type="gramEnd"/>
      <w:r w:rsidRPr="00E67E8D">
        <w:rPr>
          <w:rFonts w:ascii="Times New Roman" w:eastAsia="Times New Roman" w:hAnsi="Times New Roman" w:cs="Angsana New"/>
          <w:b/>
          <w:i/>
          <w:sz w:val="24"/>
          <w:szCs w:val="24"/>
          <w:lang w:bidi="th-TH"/>
        </w:rPr>
        <w:t xml:space="preserve">   </w:t>
      </w:r>
      <w:r w:rsidRPr="00E67E8D">
        <w:rPr>
          <w:rFonts w:ascii="Times New Roman" w:eastAsia="Times New Roman" w:hAnsi="Times New Roman" w:cs="Angsana New"/>
          <w:sz w:val="24"/>
          <w:szCs w:val="24"/>
          <w:lang w:bidi="th-TH"/>
        </w:rPr>
        <w:t>bearing Citizenship ID card no:</w:t>
      </w:r>
      <w:r w:rsidRPr="00E67E8D">
        <w:rPr>
          <w:rFonts w:ascii="Times New Roman" w:eastAsia="Times New Roman" w:hAnsi="Times New Roman" w:cs="Angsana New"/>
          <w:b/>
          <w:bCs/>
          <w:i/>
          <w:iCs/>
          <w:sz w:val="24"/>
          <w:szCs w:val="24"/>
          <w:lang w:bidi="th-TH"/>
        </w:rPr>
        <w:t>………….. /</w:t>
      </w:r>
      <w:r w:rsidRPr="00E67E8D">
        <w:rPr>
          <w:rFonts w:ascii="Times New Roman" w:eastAsia="Times New Roman" w:hAnsi="Times New Roman" w:cs="Angsana New"/>
          <w:sz w:val="24"/>
          <w:szCs w:val="24"/>
          <w:lang w:bidi="th-TH"/>
        </w:rPr>
        <w:t xml:space="preserve">License </w:t>
      </w:r>
      <w:proofErr w:type="gramStart"/>
      <w:r w:rsidRPr="00E67E8D">
        <w:rPr>
          <w:rFonts w:ascii="Times New Roman" w:eastAsia="Times New Roman" w:hAnsi="Times New Roman" w:cs="Angsana New"/>
          <w:sz w:val="24"/>
          <w:szCs w:val="24"/>
          <w:lang w:bidi="th-TH"/>
        </w:rPr>
        <w:t>No:</w:t>
      </w:r>
      <w:r w:rsidRPr="00E67E8D">
        <w:rPr>
          <w:rFonts w:ascii="Times-BoldItalic" w:eastAsia="Times New Roman" w:hAnsi="Times-BoldItalic" w:cs="Times-BoldItalic"/>
          <w:b/>
          <w:bCs/>
          <w:i/>
          <w:iCs/>
          <w:sz w:val="24"/>
          <w:szCs w:val="24"/>
          <w:lang w:val="en-GB" w:eastAsia="en-GB" w:bidi="bo-CN"/>
        </w:rPr>
        <w:t>…</w:t>
      </w:r>
      <w:proofErr w:type="gramEnd"/>
      <w:r w:rsidRPr="00E67E8D">
        <w:rPr>
          <w:rFonts w:ascii="Times-BoldItalic" w:eastAsia="Times New Roman" w:hAnsi="Times-BoldItalic" w:cs="Times-BoldItalic"/>
          <w:b/>
          <w:bCs/>
          <w:i/>
          <w:iCs/>
          <w:sz w:val="24"/>
          <w:szCs w:val="24"/>
          <w:lang w:val="en-GB" w:eastAsia="en-GB" w:bidi="bo-CN"/>
        </w:rPr>
        <w:t>…….</w:t>
      </w:r>
      <w:r w:rsidRPr="00E67E8D">
        <w:rPr>
          <w:rFonts w:ascii="Times New Roman" w:eastAsia="Times New Roman" w:hAnsi="Times New Roman" w:cs="Angsana New"/>
          <w:sz w:val="24"/>
          <w:szCs w:val="24"/>
          <w:lang w:bidi="th-TH"/>
        </w:rPr>
        <w:t xml:space="preserve">of </w:t>
      </w:r>
      <w:r w:rsidRPr="00E67E8D">
        <w:rPr>
          <w:rFonts w:ascii="Times New Roman" w:eastAsia="Times New Roman" w:hAnsi="Times New Roman" w:cs="Angsana New"/>
          <w:b/>
          <w:i/>
          <w:sz w:val="24"/>
          <w:szCs w:val="24"/>
          <w:lang w:bidi="th-TH"/>
        </w:rPr>
        <w:t xml:space="preserve"> …….. </w:t>
      </w:r>
      <w:r w:rsidRPr="00E67E8D">
        <w:rPr>
          <w:rFonts w:ascii="Times New Roman" w:eastAsia="Times New Roman" w:hAnsi="Times New Roman" w:cs="Angsana New"/>
          <w:sz w:val="24"/>
          <w:szCs w:val="24"/>
          <w:lang w:bidi="th-TH"/>
        </w:rPr>
        <w:t xml:space="preserve">Town under </w:t>
      </w:r>
      <w:r w:rsidRPr="00E67E8D">
        <w:rPr>
          <w:rFonts w:ascii="Times New Roman" w:eastAsia="Times New Roman" w:hAnsi="Times New Roman" w:cs="Angsana New"/>
          <w:b/>
          <w:bCs/>
          <w:i/>
          <w:iCs/>
          <w:sz w:val="24"/>
          <w:szCs w:val="24"/>
          <w:lang w:bidi="th-TH"/>
        </w:rPr>
        <w:t xml:space="preserve">…… </w:t>
      </w:r>
      <w:r w:rsidRPr="00E67E8D">
        <w:rPr>
          <w:rFonts w:ascii="Times New Roman" w:eastAsia="Times New Roman" w:hAnsi="Times New Roman" w:cs="Angsana New"/>
          <w:b/>
          <w:i/>
          <w:sz w:val="24"/>
          <w:szCs w:val="24"/>
          <w:lang w:bidi="th-TH"/>
        </w:rPr>
        <w:t xml:space="preserve">Dzongkhag </w:t>
      </w:r>
      <w:r w:rsidRPr="00E67E8D">
        <w:rPr>
          <w:rFonts w:ascii="Times New Roman" w:eastAsia="Times New Roman" w:hAnsi="Times New Roman" w:cs="Angsana New"/>
          <w:sz w:val="24"/>
          <w:szCs w:val="24"/>
          <w:lang w:bidi="th-TH"/>
        </w:rPr>
        <w:t>to import the following goods into the Kingdom of Bhutan.</w:t>
      </w:r>
    </w:p>
    <w:tbl>
      <w:tblPr>
        <w:tblpPr w:leftFromText="180" w:rightFromText="180" w:vertAnchor="text" w:tblpY="1"/>
        <w:tblOverlap w:val="neve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9"/>
        <w:gridCol w:w="1772"/>
        <w:gridCol w:w="3420"/>
        <w:gridCol w:w="3330"/>
      </w:tblGrid>
      <w:tr w:rsidR="00E67E8D" w:rsidRPr="00E67E8D" w14:paraId="507B2860" w14:textId="77777777" w:rsidTr="002B09F3">
        <w:trPr>
          <w:trHeight w:val="350"/>
        </w:trPr>
        <w:tc>
          <w:tcPr>
            <w:tcW w:w="899" w:type="dxa"/>
          </w:tcPr>
          <w:p w14:paraId="31A18034" w14:textId="77777777" w:rsidR="00E67E8D" w:rsidRPr="00E67E8D" w:rsidRDefault="00E67E8D" w:rsidP="00E67E8D">
            <w:pPr>
              <w:spacing w:after="0" w:line="240" w:lineRule="auto"/>
              <w:rPr>
                <w:rFonts w:ascii="Times New Roman" w:eastAsia="Times New Roman" w:hAnsi="Times New Roman" w:cs="Angsana New"/>
                <w:bCs/>
                <w:sz w:val="24"/>
                <w:szCs w:val="24"/>
                <w:lang w:bidi="th-TH"/>
              </w:rPr>
            </w:pPr>
            <w:r w:rsidRPr="00E67E8D">
              <w:rPr>
                <w:rFonts w:ascii="Times New Roman" w:eastAsia="Times New Roman" w:hAnsi="Times New Roman" w:cs="Angsana New"/>
                <w:b/>
                <w:bCs/>
                <w:sz w:val="24"/>
                <w:szCs w:val="24"/>
                <w:lang w:bidi="th-TH"/>
              </w:rPr>
              <w:t>Sl. No.</w:t>
            </w:r>
          </w:p>
        </w:tc>
        <w:tc>
          <w:tcPr>
            <w:tcW w:w="1772" w:type="dxa"/>
          </w:tcPr>
          <w:p w14:paraId="1BC017D8" w14:textId="77777777" w:rsidR="00E67E8D" w:rsidRPr="00E67E8D" w:rsidRDefault="00E67E8D" w:rsidP="00E67E8D">
            <w:pPr>
              <w:spacing w:after="0" w:line="240" w:lineRule="auto"/>
              <w:rPr>
                <w:rFonts w:ascii="Times New Roman" w:eastAsia="Times New Roman" w:hAnsi="Times New Roman" w:cs="Angsana New"/>
                <w:b/>
                <w:bCs/>
                <w:i/>
                <w:sz w:val="24"/>
                <w:szCs w:val="24"/>
                <w:lang w:bidi="th-TH"/>
              </w:rPr>
            </w:pPr>
            <w:r w:rsidRPr="00E67E8D">
              <w:rPr>
                <w:rFonts w:ascii="Times New Roman" w:eastAsia="Times New Roman" w:hAnsi="Times New Roman" w:cs="Angsana New"/>
                <w:b/>
                <w:bCs/>
                <w:sz w:val="24"/>
                <w:szCs w:val="24"/>
                <w:lang w:bidi="th-TH"/>
              </w:rPr>
              <w:t>Type of products</w:t>
            </w:r>
          </w:p>
        </w:tc>
        <w:tc>
          <w:tcPr>
            <w:tcW w:w="3420" w:type="dxa"/>
          </w:tcPr>
          <w:p w14:paraId="335F81DA" w14:textId="77777777" w:rsidR="00E67E8D" w:rsidRPr="00E67E8D" w:rsidRDefault="00E67E8D" w:rsidP="00E67E8D">
            <w:pPr>
              <w:spacing w:after="0" w:line="240" w:lineRule="auto"/>
              <w:rPr>
                <w:rFonts w:ascii="Times New Roman" w:eastAsia="Times New Roman" w:hAnsi="Times New Roman" w:cs="Angsana New"/>
                <w:b/>
                <w:bCs/>
                <w:sz w:val="24"/>
                <w:szCs w:val="24"/>
                <w:lang w:bidi="th-TH"/>
              </w:rPr>
            </w:pPr>
            <w:r w:rsidRPr="00E67E8D">
              <w:rPr>
                <w:rFonts w:ascii="Times New Roman" w:eastAsia="Times New Roman" w:hAnsi="Times New Roman" w:cs="Angsana New"/>
                <w:b/>
                <w:bCs/>
                <w:sz w:val="24"/>
                <w:szCs w:val="24"/>
                <w:lang w:bidi="th-TH"/>
              </w:rPr>
              <w:t>Quantity (Nos/Carton</w:t>
            </w:r>
          </w:p>
        </w:tc>
        <w:tc>
          <w:tcPr>
            <w:tcW w:w="3330" w:type="dxa"/>
          </w:tcPr>
          <w:p w14:paraId="72054D80" w14:textId="77777777" w:rsidR="00E67E8D" w:rsidRPr="00E67E8D" w:rsidRDefault="00E67E8D" w:rsidP="00E67E8D">
            <w:pPr>
              <w:tabs>
                <w:tab w:val="right" w:pos="3114"/>
              </w:tabs>
              <w:spacing w:after="0" w:line="240" w:lineRule="auto"/>
              <w:rPr>
                <w:rFonts w:ascii="Times New Roman" w:eastAsia="Times New Roman" w:hAnsi="Times New Roman" w:cs="Angsana New"/>
                <w:b/>
                <w:bCs/>
                <w:sz w:val="24"/>
                <w:szCs w:val="24"/>
                <w:lang w:bidi="th-TH"/>
              </w:rPr>
            </w:pPr>
            <w:r w:rsidRPr="00E67E8D">
              <w:rPr>
                <w:rFonts w:ascii="Times New Roman" w:eastAsia="Times New Roman" w:hAnsi="Times New Roman" w:cs="Angsana New"/>
                <w:b/>
                <w:bCs/>
                <w:sz w:val="24"/>
                <w:szCs w:val="24"/>
                <w:lang w:bidi="th-TH"/>
              </w:rPr>
              <w:t>Country of Origin</w:t>
            </w:r>
            <w:r w:rsidRPr="00E67E8D">
              <w:rPr>
                <w:rFonts w:ascii="Times New Roman" w:eastAsia="Times New Roman" w:hAnsi="Times New Roman" w:cs="Angsana New"/>
                <w:b/>
                <w:bCs/>
                <w:sz w:val="24"/>
                <w:szCs w:val="24"/>
                <w:lang w:bidi="th-TH"/>
              </w:rPr>
              <w:tab/>
            </w:r>
          </w:p>
        </w:tc>
      </w:tr>
      <w:tr w:rsidR="00E67E8D" w:rsidRPr="00E67E8D" w14:paraId="0C7B20AD" w14:textId="77777777" w:rsidTr="002B09F3">
        <w:trPr>
          <w:trHeight w:val="274"/>
        </w:trPr>
        <w:tc>
          <w:tcPr>
            <w:tcW w:w="899" w:type="dxa"/>
          </w:tcPr>
          <w:p w14:paraId="1FC8D4E7" w14:textId="77777777" w:rsidR="00E67E8D" w:rsidRPr="00E67E8D" w:rsidRDefault="00E67E8D" w:rsidP="00E67E8D">
            <w:pPr>
              <w:spacing w:after="0" w:line="240" w:lineRule="auto"/>
              <w:rPr>
                <w:rFonts w:ascii="Times New Roman" w:eastAsia="Times New Roman" w:hAnsi="Times New Roman" w:cs="Angsana New"/>
                <w:bCs/>
                <w:i/>
                <w:sz w:val="24"/>
                <w:szCs w:val="24"/>
                <w:lang w:bidi="th-TH"/>
              </w:rPr>
            </w:pPr>
            <w:r w:rsidRPr="00E67E8D">
              <w:rPr>
                <w:rFonts w:ascii="Times New Roman" w:eastAsia="Times New Roman" w:hAnsi="Times New Roman" w:cs="Angsana New"/>
                <w:bCs/>
                <w:i/>
                <w:sz w:val="24"/>
                <w:szCs w:val="24"/>
                <w:lang w:bidi="th-TH"/>
              </w:rPr>
              <w:t>1</w:t>
            </w:r>
          </w:p>
        </w:tc>
        <w:tc>
          <w:tcPr>
            <w:tcW w:w="1772" w:type="dxa"/>
          </w:tcPr>
          <w:p w14:paraId="769C5637" w14:textId="77777777" w:rsidR="00E67E8D" w:rsidRPr="00E67E8D" w:rsidRDefault="00E67E8D" w:rsidP="00E67E8D">
            <w:pPr>
              <w:spacing w:after="0" w:line="240" w:lineRule="auto"/>
              <w:rPr>
                <w:rFonts w:ascii="Times New Roman" w:eastAsia="Times New Roman" w:hAnsi="Times New Roman" w:cs="Angsana New"/>
                <w:bCs/>
                <w:i/>
                <w:sz w:val="24"/>
                <w:szCs w:val="24"/>
                <w:lang w:bidi="th-TH"/>
              </w:rPr>
            </w:pPr>
          </w:p>
        </w:tc>
        <w:tc>
          <w:tcPr>
            <w:tcW w:w="3420" w:type="dxa"/>
          </w:tcPr>
          <w:p w14:paraId="66A473F0" w14:textId="77777777" w:rsidR="00E67E8D" w:rsidRPr="00E67E8D" w:rsidRDefault="00E67E8D" w:rsidP="00E67E8D">
            <w:pPr>
              <w:spacing w:after="0" w:line="240" w:lineRule="auto"/>
              <w:rPr>
                <w:rFonts w:ascii="Times New Roman" w:eastAsia="Times New Roman" w:hAnsi="Times New Roman" w:cs="Angsana New"/>
                <w:bCs/>
                <w:i/>
                <w:sz w:val="24"/>
                <w:szCs w:val="24"/>
                <w:lang w:bidi="th-TH"/>
              </w:rPr>
            </w:pPr>
          </w:p>
        </w:tc>
        <w:tc>
          <w:tcPr>
            <w:tcW w:w="3330" w:type="dxa"/>
          </w:tcPr>
          <w:p w14:paraId="4E00B70C" w14:textId="77777777" w:rsidR="00E67E8D" w:rsidRPr="00E67E8D" w:rsidRDefault="00E67E8D" w:rsidP="00E67E8D">
            <w:pPr>
              <w:spacing w:after="0" w:line="240" w:lineRule="auto"/>
              <w:rPr>
                <w:rFonts w:ascii="Times New Roman" w:eastAsia="Times New Roman" w:hAnsi="Times New Roman" w:cs="Angsana New"/>
                <w:i/>
                <w:sz w:val="24"/>
                <w:szCs w:val="24"/>
                <w:lang w:bidi="th-TH"/>
              </w:rPr>
            </w:pPr>
          </w:p>
        </w:tc>
      </w:tr>
    </w:tbl>
    <w:p w14:paraId="6AA1541A"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4A245FAF" w14:textId="77777777" w:rsidR="00E67E8D" w:rsidRPr="00E67E8D" w:rsidRDefault="00E67E8D" w:rsidP="00E67E8D">
      <w:pPr>
        <w:tabs>
          <w:tab w:val="left" w:pos="1245"/>
        </w:tabs>
        <w:spacing w:after="0" w:line="240" w:lineRule="auto"/>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 xml:space="preserve">1.The eggs are accompanied by a certificate issued by the Company Veterinarian or the </w:t>
      </w:r>
      <w:proofErr w:type="gramStart"/>
      <w:r w:rsidRPr="00E67E8D">
        <w:rPr>
          <w:rFonts w:ascii="Times New Roman" w:eastAsia="Times New Roman" w:hAnsi="Times New Roman" w:cs="Angsana New"/>
          <w:sz w:val="24"/>
          <w:szCs w:val="28"/>
          <w:lang w:bidi="th-TH"/>
        </w:rPr>
        <w:t>Veterinarian  in</w:t>
      </w:r>
      <w:proofErr w:type="gramEnd"/>
      <w:r w:rsidRPr="00E67E8D">
        <w:rPr>
          <w:rFonts w:ascii="Times New Roman" w:eastAsia="Times New Roman" w:hAnsi="Times New Roman" w:cs="Angsana New"/>
          <w:sz w:val="24"/>
          <w:szCs w:val="28"/>
          <w:lang w:bidi="th-TH"/>
        </w:rPr>
        <w:t>-charge of the farm certifying that the eggs are free from diseases and are fit for human consumption.</w:t>
      </w:r>
    </w:p>
    <w:p w14:paraId="7077882D" w14:textId="77777777" w:rsidR="00E67E8D" w:rsidRPr="00E67E8D" w:rsidRDefault="00E67E8D" w:rsidP="00E67E8D">
      <w:pPr>
        <w:tabs>
          <w:tab w:val="left" w:pos="1245"/>
        </w:tabs>
        <w:spacing w:after="0" w:line="240" w:lineRule="auto"/>
        <w:rPr>
          <w:rFonts w:ascii="Times New Roman" w:eastAsia="Times New Roman" w:hAnsi="Times New Roman" w:cs="Angsana New"/>
          <w:sz w:val="24"/>
          <w:szCs w:val="28"/>
          <w:lang w:bidi="th-TH"/>
        </w:rPr>
      </w:pPr>
    </w:p>
    <w:p w14:paraId="34B00AC1" w14:textId="77777777" w:rsidR="00E67E8D" w:rsidRPr="00E67E8D" w:rsidRDefault="00E67E8D" w:rsidP="00E67E8D">
      <w:pPr>
        <w:tabs>
          <w:tab w:val="left" w:pos="1245"/>
        </w:tabs>
        <w:spacing w:after="0" w:line="240" w:lineRule="auto"/>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 xml:space="preserve">2.The eggs are accompanied by a certificate issued by the Government Veterinarian in-charge of the area of origin of eggs certifying that the area is free from active outbreaks of infectious diseases like New Castle Disease, Avian Influenza, Salmonellosis etc.  </w:t>
      </w:r>
    </w:p>
    <w:p w14:paraId="609950DF" w14:textId="77777777" w:rsidR="00E67E8D" w:rsidRPr="00E67E8D" w:rsidRDefault="00E67E8D" w:rsidP="00E67E8D">
      <w:pPr>
        <w:tabs>
          <w:tab w:val="left" w:pos="1245"/>
        </w:tabs>
        <w:spacing w:after="0" w:line="240" w:lineRule="auto"/>
        <w:rPr>
          <w:rFonts w:ascii="Times New Roman" w:eastAsia="Times New Roman" w:hAnsi="Times New Roman" w:cs="Angsana New"/>
          <w:sz w:val="24"/>
          <w:szCs w:val="28"/>
          <w:lang w:bidi="th-TH"/>
        </w:rPr>
      </w:pPr>
    </w:p>
    <w:p w14:paraId="74C07524" w14:textId="77777777" w:rsidR="00E67E8D" w:rsidRPr="00E67E8D" w:rsidRDefault="00E67E8D" w:rsidP="00E67E8D">
      <w:pPr>
        <w:tabs>
          <w:tab w:val="left" w:pos="1245"/>
        </w:tabs>
        <w:spacing w:after="0" w:line="240" w:lineRule="auto"/>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3.The consignment clears import inspection conducted on the randomly selected 20% of the total egg cartons without a single egg found soiled/dirty.</w:t>
      </w:r>
    </w:p>
    <w:p w14:paraId="165AE921"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38AE64FD" w14:textId="77777777" w:rsidR="00E67E8D" w:rsidRPr="00E67E8D" w:rsidRDefault="00E67E8D" w:rsidP="00E67E8D">
      <w:pPr>
        <w:spacing w:after="0" w:line="240" w:lineRule="auto"/>
        <w:rPr>
          <w:rFonts w:ascii="Times New Roman" w:eastAsia="Times New Roman" w:hAnsi="Times New Roman" w:cs="Angsana New"/>
          <w:sz w:val="24"/>
          <w:szCs w:val="24"/>
          <w:lang w:bidi="th-TH"/>
        </w:rPr>
      </w:pPr>
      <w:r w:rsidRPr="00E67E8D">
        <w:rPr>
          <w:rFonts w:ascii="Times New Roman" w:eastAsia="Times New Roman" w:hAnsi="Times New Roman" w:cs="Angsana New"/>
          <w:sz w:val="24"/>
          <w:szCs w:val="24"/>
          <w:lang w:bidi="th-TH"/>
        </w:rPr>
        <w:t>4. During the transportation of eggs into the Kingdom the consignment doesn’t pass through an area      where there is active outbreak of diseases mentioned in condition no.1 (a)</w:t>
      </w:r>
    </w:p>
    <w:p w14:paraId="15651B20" w14:textId="77777777" w:rsidR="00E67E8D" w:rsidRPr="00E67E8D" w:rsidRDefault="00E67E8D" w:rsidP="00E67E8D">
      <w:pPr>
        <w:spacing w:after="0" w:line="240" w:lineRule="auto"/>
        <w:jc w:val="both"/>
        <w:rPr>
          <w:rFonts w:ascii="Times New Roman" w:eastAsia="Times New Roman" w:hAnsi="Times New Roman" w:cs="Angsana New"/>
          <w:sz w:val="24"/>
          <w:szCs w:val="24"/>
          <w:lang w:bidi="th-TH"/>
        </w:rPr>
      </w:pPr>
      <w:r w:rsidRPr="00E67E8D">
        <w:rPr>
          <w:rFonts w:ascii="Times New Roman" w:eastAsia="Times New Roman" w:hAnsi="Times New Roman" w:cs="Angsana New"/>
          <w:sz w:val="24"/>
          <w:szCs w:val="24"/>
          <w:lang w:bidi="th-TH"/>
        </w:rPr>
        <w:t>5. All information and documentation requested by the BAFRA Officials of the Ministry of Agriculture and Forests as to their ownership and content is provided.</w:t>
      </w:r>
    </w:p>
    <w:p w14:paraId="62CE4C9A" w14:textId="77777777" w:rsidR="00E67E8D" w:rsidRPr="00E67E8D" w:rsidRDefault="00E67E8D" w:rsidP="00E67E8D">
      <w:pPr>
        <w:spacing w:after="0" w:line="240" w:lineRule="auto"/>
        <w:jc w:val="both"/>
        <w:rPr>
          <w:rFonts w:ascii="Times New Roman" w:eastAsia="Times New Roman" w:hAnsi="Times New Roman" w:cs="Angsana New"/>
          <w:b/>
          <w:bCs/>
          <w:sz w:val="24"/>
          <w:szCs w:val="24"/>
          <w:lang w:bidi="th-TH"/>
        </w:rPr>
      </w:pPr>
      <w:r w:rsidRPr="00E67E8D">
        <w:rPr>
          <w:rFonts w:ascii="Times New Roman" w:eastAsia="Times New Roman" w:hAnsi="Times New Roman" w:cs="Angsana New"/>
          <w:sz w:val="24"/>
          <w:szCs w:val="24"/>
          <w:lang w:bidi="th-TH"/>
        </w:rPr>
        <w:t xml:space="preserve">6. The consignment enters Bhutan at </w:t>
      </w:r>
      <w:r w:rsidRPr="00E67E8D">
        <w:rPr>
          <w:rFonts w:ascii="Times New Roman" w:eastAsia="Times New Roman" w:hAnsi="Times New Roman" w:cs="Angsana New"/>
          <w:b/>
          <w:i/>
          <w:sz w:val="24"/>
          <w:szCs w:val="24"/>
          <w:lang w:bidi="th-TH"/>
        </w:rPr>
        <w:t>…………………</w:t>
      </w:r>
      <w:proofErr w:type="spellStart"/>
      <w:r w:rsidRPr="00E67E8D">
        <w:rPr>
          <w:rFonts w:ascii="Times New Roman" w:eastAsia="Times New Roman" w:hAnsi="Times New Roman" w:cs="Angsana New"/>
          <w:sz w:val="24"/>
          <w:szCs w:val="24"/>
          <w:lang w:bidi="th-TH"/>
        </w:rPr>
        <w:t>andis</w:t>
      </w:r>
      <w:proofErr w:type="spellEnd"/>
      <w:r w:rsidRPr="00E67E8D">
        <w:rPr>
          <w:rFonts w:ascii="Times New Roman" w:eastAsia="Times New Roman" w:hAnsi="Times New Roman" w:cs="Angsana New"/>
          <w:sz w:val="24"/>
          <w:szCs w:val="24"/>
          <w:lang w:bidi="th-TH"/>
        </w:rPr>
        <w:t xml:space="preserve"> </w:t>
      </w:r>
      <w:proofErr w:type="spellStart"/>
      <w:r w:rsidRPr="00E67E8D">
        <w:rPr>
          <w:rFonts w:ascii="Times New Roman" w:eastAsia="Times New Roman" w:hAnsi="Times New Roman" w:cs="Angsana New"/>
          <w:sz w:val="24"/>
          <w:szCs w:val="24"/>
          <w:lang w:bidi="th-TH"/>
        </w:rPr>
        <w:t>immediatelypresented</w:t>
      </w:r>
      <w:proofErr w:type="spellEnd"/>
      <w:r w:rsidRPr="00E67E8D">
        <w:rPr>
          <w:rFonts w:ascii="Times New Roman" w:eastAsia="Times New Roman" w:hAnsi="Times New Roman" w:cs="Angsana New"/>
          <w:sz w:val="24"/>
          <w:szCs w:val="24"/>
          <w:lang w:bidi="th-TH"/>
        </w:rPr>
        <w:t xml:space="preserve"> to Officer In charge, BAFRA for inspection.</w:t>
      </w:r>
    </w:p>
    <w:p w14:paraId="1F5D8FB5" w14:textId="77777777" w:rsidR="00E67E8D" w:rsidRPr="00E67E8D" w:rsidRDefault="00E67E8D" w:rsidP="00E67E8D">
      <w:pPr>
        <w:spacing w:after="0" w:line="240" w:lineRule="auto"/>
        <w:ind w:left="360"/>
        <w:jc w:val="both"/>
        <w:rPr>
          <w:rFonts w:ascii="Times New Roman" w:eastAsia="Times New Roman" w:hAnsi="Times New Roman" w:cs="Angsana New"/>
          <w:b/>
          <w:bCs/>
          <w:sz w:val="20"/>
          <w:szCs w:val="20"/>
          <w:lang w:bidi="th-TH"/>
        </w:rPr>
      </w:pPr>
    </w:p>
    <w:p w14:paraId="635ECB79" w14:textId="77777777" w:rsidR="00E67E8D" w:rsidRPr="00E67E8D" w:rsidRDefault="00E67E8D" w:rsidP="00E67E8D">
      <w:pPr>
        <w:spacing w:after="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lastRenderedPageBreak/>
        <w:t xml:space="preserve">THIS PERMIT IS VALID UP TO </w:t>
      </w:r>
      <w:r w:rsidRPr="00E67E8D">
        <w:rPr>
          <w:rFonts w:ascii="Times New Roman" w:eastAsia="Times New Roman" w:hAnsi="Times New Roman" w:cs="Angsana New"/>
          <w:b/>
          <w:bCs/>
          <w:color w:val="800000"/>
          <w:sz w:val="20"/>
          <w:szCs w:val="20"/>
          <w:lang w:bidi="th-TH"/>
        </w:rPr>
        <w:t>(</w:t>
      </w:r>
      <w:r w:rsidRPr="00E67E8D">
        <w:rPr>
          <w:rFonts w:ascii="Times New Roman" w:eastAsia="Times New Roman" w:hAnsi="Times New Roman" w:cs="Angsana New"/>
          <w:b/>
          <w:bCs/>
          <w:color w:val="800000"/>
          <w:sz w:val="20"/>
          <w:szCs w:val="20"/>
          <w:u w:val="single"/>
          <w:lang w:bidi="th-TH"/>
        </w:rPr>
        <w:t>30)</w:t>
      </w:r>
      <w:r w:rsidRPr="00E67E8D">
        <w:rPr>
          <w:rFonts w:ascii="Times New Roman" w:eastAsia="Times New Roman" w:hAnsi="Times New Roman" w:cs="Angsana New"/>
          <w:b/>
          <w:bCs/>
          <w:sz w:val="20"/>
          <w:szCs w:val="20"/>
          <w:lang w:bidi="th-TH"/>
        </w:rPr>
        <w:t xml:space="preserve"> DAYS FROM THE DATE OF ISSUE.</w:t>
      </w:r>
    </w:p>
    <w:p w14:paraId="46B0CE0D"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07DDB48C"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5F6420F2"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1F50C5B3"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78BD1913" w14:textId="77777777" w:rsidR="00E67E8D" w:rsidRPr="00E67E8D" w:rsidRDefault="00E67E8D" w:rsidP="00E67E8D">
      <w:pPr>
        <w:spacing w:after="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Times New Roman"/>
          <w:b/>
          <w:bCs/>
          <w:sz w:val="20"/>
          <w:szCs w:val="20"/>
          <w:lang w:bidi="th-TH"/>
        </w:rPr>
        <w:t>Seal, Name and Signature</w:t>
      </w:r>
    </w:p>
    <w:p w14:paraId="0977DED3" w14:textId="77777777" w:rsidR="00E67E8D" w:rsidRPr="00E67E8D" w:rsidRDefault="00E67E8D" w:rsidP="00E67E8D">
      <w:pPr>
        <w:spacing w:after="120" w:line="240" w:lineRule="auto"/>
        <w:jc w:val="both"/>
        <w:rPr>
          <w:rFonts w:ascii="Times New Roman" w:eastAsia="Times New Roman" w:hAnsi="Times New Roman" w:cs="Angsana New"/>
          <w:sz w:val="20"/>
          <w:szCs w:val="20"/>
          <w:lang w:bidi="th-TH"/>
        </w:rPr>
      </w:pPr>
    </w:p>
    <w:p w14:paraId="56ABEDF0" w14:textId="77777777" w:rsidR="00E67E8D" w:rsidRPr="00E67E8D" w:rsidRDefault="00E67E8D" w:rsidP="00E67E8D">
      <w:pPr>
        <w:spacing w:after="12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t>THIS PERMIT IS SUBJECT TO CANCELLATION AT THE DISCRETION OF THE DIRECTOR GENERAL, BHUTAN AGRICULTURE AND FOOD REGULATORY AUTHORITY, MINISTRY OF AGRICULTURE &amp; FORESTS, THIMPHU, BHUTAN.</w:t>
      </w:r>
    </w:p>
    <w:p w14:paraId="1CD3ED40" w14:textId="77777777" w:rsidR="00E67E8D" w:rsidRPr="00E67E8D" w:rsidRDefault="00E67E8D" w:rsidP="00E67E8D">
      <w:pPr>
        <w:spacing w:after="0" w:line="240" w:lineRule="auto"/>
        <w:jc w:val="center"/>
        <w:outlineLvl w:val="0"/>
        <w:rPr>
          <w:rFonts w:ascii="Times New Roman" w:eastAsia="Times New Roman" w:hAnsi="Times New Roman" w:cs="Angsana New"/>
          <w:b/>
          <w:sz w:val="20"/>
          <w:szCs w:val="20"/>
          <w:lang w:bidi="th-TH"/>
        </w:rPr>
      </w:pPr>
      <w:r w:rsidRPr="00E67E8D">
        <w:rPr>
          <w:rFonts w:ascii="Times New Roman" w:eastAsia="Times New Roman" w:hAnsi="Times New Roman" w:cs="Angsana New"/>
          <w:b/>
          <w:sz w:val="20"/>
          <w:szCs w:val="20"/>
          <w:lang w:bidi="th-TH"/>
        </w:rPr>
        <w:t>IMPORT PERMIT FOR FRESH FISH / CHILLED/ FROZEN FISH OR CRUSTACEANS INTO THE KINGDOM OF BHUTAN</w:t>
      </w:r>
    </w:p>
    <w:p w14:paraId="09417AA8" w14:textId="77777777" w:rsidR="00E67E8D" w:rsidRPr="00E67E8D" w:rsidRDefault="00E67E8D" w:rsidP="00E67E8D">
      <w:pPr>
        <w:spacing w:after="0" w:line="240" w:lineRule="auto"/>
        <w:jc w:val="center"/>
        <w:outlineLvl w:val="0"/>
        <w:rPr>
          <w:rFonts w:ascii="Times New Roman" w:eastAsia="Times New Roman" w:hAnsi="Times New Roman" w:cs="Angsana New"/>
          <w:b/>
          <w:sz w:val="20"/>
          <w:szCs w:val="20"/>
          <w:lang w:bidi="th-TH"/>
        </w:rPr>
      </w:pPr>
    </w:p>
    <w:p w14:paraId="300B40AB" w14:textId="77777777" w:rsidR="00E67E8D" w:rsidRPr="00E67E8D" w:rsidRDefault="00E67E8D" w:rsidP="00E67E8D">
      <w:pPr>
        <w:spacing w:after="120" w:line="240" w:lineRule="auto"/>
        <w:contextualSpacing/>
        <w:rPr>
          <w:rFonts w:ascii="Times New Roman" w:eastAsia="Times New Roman" w:hAnsi="Times New Roman" w:cs="Angsana New"/>
          <w:sz w:val="20"/>
          <w:szCs w:val="20"/>
          <w:lang w:bidi="th-TH"/>
        </w:rPr>
      </w:pPr>
      <w:r w:rsidRPr="00E67E8D">
        <w:rPr>
          <w:rFonts w:ascii="Times New Roman" w:eastAsia="Times New Roman" w:hAnsi="Times New Roman" w:cs="Angsana New"/>
          <w:sz w:val="20"/>
          <w:szCs w:val="20"/>
          <w:lang w:bidi="th-TH"/>
        </w:rPr>
        <w:t xml:space="preserve">Permission is hereby </w:t>
      </w:r>
      <w:proofErr w:type="gramStart"/>
      <w:r w:rsidRPr="00E67E8D">
        <w:rPr>
          <w:rFonts w:ascii="Times New Roman" w:eastAsia="Times New Roman" w:hAnsi="Times New Roman" w:cs="Angsana New"/>
          <w:sz w:val="20"/>
          <w:szCs w:val="20"/>
          <w:lang w:bidi="th-TH"/>
        </w:rPr>
        <w:t xml:space="preserve">granted,  </w:t>
      </w:r>
      <w:r w:rsidRPr="00E67E8D">
        <w:rPr>
          <w:rFonts w:ascii="Times New Roman" w:eastAsia="Times New Roman" w:hAnsi="Times New Roman" w:cs="Angsana New"/>
          <w:b/>
          <w:i/>
          <w:sz w:val="20"/>
          <w:szCs w:val="20"/>
          <w:lang w:bidi="th-TH"/>
        </w:rPr>
        <w:t>…</w:t>
      </w:r>
      <w:proofErr w:type="gramEnd"/>
      <w:r w:rsidRPr="00E67E8D">
        <w:rPr>
          <w:rFonts w:ascii="Times New Roman" w:eastAsia="Times New Roman" w:hAnsi="Times New Roman" w:cs="Angsana New"/>
          <w:b/>
          <w:i/>
          <w:sz w:val="20"/>
          <w:szCs w:val="20"/>
          <w:lang w:bidi="th-TH"/>
        </w:rPr>
        <w:t>…………………….</w:t>
      </w:r>
      <w:r w:rsidRPr="00E67E8D">
        <w:rPr>
          <w:rFonts w:ascii="Times New Roman" w:eastAsia="Times New Roman" w:hAnsi="Times New Roman" w:cs="Angsana New"/>
          <w:sz w:val="20"/>
          <w:szCs w:val="20"/>
          <w:lang w:bidi="th-TH"/>
        </w:rPr>
        <w:t xml:space="preserve"> meat shop, ………………. Thimphu</w:t>
      </w:r>
      <w:proofErr w:type="gramStart"/>
      <w:r w:rsidRPr="00E67E8D">
        <w:rPr>
          <w:rFonts w:ascii="Times New Roman" w:eastAsia="Times New Roman" w:hAnsi="Times New Roman" w:cs="Angsana New"/>
          <w:sz w:val="20"/>
          <w:szCs w:val="20"/>
          <w:lang w:bidi="th-TH"/>
        </w:rPr>
        <w:t xml:space="preserve">, </w:t>
      </w:r>
      <w:r w:rsidRPr="00E67E8D">
        <w:rPr>
          <w:rFonts w:ascii="Times New Roman" w:eastAsia="Times New Roman" w:hAnsi="Times New Roman" w:cs="Angsana New"/>
          <w:b/>
          <w:i/>
          <w:sz w:val="20"/>
          <w:szCs w:val="20"/>
          <w:lang w:bidi="th-TH"/>
        </w:rPr>
        <w:t>,</w:t>
      </w:r>
      <w:proofErr w:type="gramEnd"/>
      <w:r w:rsidRPr="00E67E8D">
        <w:rPr>
          <w:rFonts w:ascii="Times New Roman" w:eastAsia="Times New Roman" w:hAnsi="Times New Roman" w:cs="Angsana New"/>
          <w:b/>
          <w:i/>
          <w:sz w:val="20"/>
          <w:szCs w:val="20"/>
          <w:lang w:bidi="th-TH"/>
        </w:rPr>
        <w:t xml:space="preserve">   </w:t>
      </w:r>
      <w:r w:rsidRPr="00E67E8D">
        <w:rPr>
          <w:rFonts w:ascii="Times New Roman" w:eastAsia="Times New Roman" w:hAnsi="Times New Roman" w:cs="Angsana New"/>
          <w:sz w:val="20"/>
          <w:szCs w:val="20"/>
          <w:lang w:bidi="th-TH"/>
        </w:rPr>
        <w:t>bearing Citizenship ID card no:</w:t>
      </w:r>
      <w:r w:rsidRPr="00E67E8D">
        <w:rPr>
          <w:rFonts w:ascii="Times New Roman" w:eastAsia="Times New Roman" w:hAnsi="Times New Roman" w:cs="Angsana New"/>
          <w:b/>
          <w:bCs/>
          <w:i/>
          <w:iCs/>
          <w:sz w:val="20"/>
          <w:szCs w:val="20"/>
          <w:lang w:bidi="th-TH"/>
        </w:rPr>
        <w:t>………………… /</w:t>
      </w:r>
      <w:r w:rsidRPr="00E67E8D">
        <w:rPr>
          <w:rFonts w:ascii="Times New Roman" w:eastAsia="Times New Roman" w:hAnsi="Times New Roman" w:cs="Angsana New"/>
          <w:sz w:val="20"/>
          <w:szCs w:val="20"/>
          <w:lang w:bidi="th-TH"/>
        </w:rPr>
        <w:t>License No:</w:t>
      </w:r>
      <w:r w:rsidRPr="00E67E8D">
        <w:rPr>
          <w:rFonts w:ascii="Times-BoldItalic" w:eastAsia="Times New Roman" w:hAnsi="Times-BoldItalic" w:cs="Times-BoldItalic"/>
          <w:b/>
          <w:bCs/>
          <w:i/>
          <w:iCs/>
          <w:sz w:val="20"/>
          <w:szCs w:val="20"/>
          <w:lang w:val="en-GB" w:eastAsia="en-GB" w:bidi="bo-CN"/>
        </w:rPr>
        <w:t xml:space="preserve">……………… </w:t>
      </w:r>
      <w:r w:rsidRPr="00E67E8D">
        <w:rPr>
          <w:rFonts w:ascii="Times New Roman" w:eastAsia="Times New Roman" w:hAnsi="Times New Roman" w:cs="Angsana New"/>
          <w:b/>
          <w:i/>
          <w:sz w:val="20"/>
          <w:szCs w:val="20"/>
          <w:lang w:bidi="th-TH"/>
        </w:rPr>
        <w:t xml:space="preserve"> , </w:t>
      </w:r>
      <w:r w:rsidRPr="00E67E8D">
        <w:rPr>
          <w:rFonts w:ascii="Times New Roman" w:eastAsia="Times New Roman" w:hAnsi="Times New Roman" w:cs="Angsana New"/>
          <w:sz w:val="20"/>
          <w:szCs w:val="20"/>
          <w:lang w:bidi="th-TH"/>
        </w:rPr>
        <w:t xml:space="preserve"> under …………………… </w:t>
      </w:r>
      <w:r w:rsidRPr="00E67E8D">
        <w:rPr>
          <w:rFonts w:ascii="Times New Roman" w:eastAsia="Times New Roman" w:hAnsi="Times New Roman" w:cs="Angsana New"/>
          <w:b/>
          <w:i/>
          <w:sz w:val="20"/>
          <w:szCs w:val="20"/>
          <w:lang w:bidi="th-TH"/>
        </w:rPr>
        <w:t xml:space="preserve">Dzongkhag </w:t>
      </w:r>
      <w:r w:rsidRPr="00E67E8D">
        <w:rPr>
          <w:rFonts w:ascii="Times New Roman" w:eastAsia="Times New Roman" w:hAnsi="Times New Roman" w:cs="Angsana New"/>
          <w:sz w:val="20"/>
          <w:szCs w:val="20"/>
          <w:lang w:bidi="th-TH"/>
        </w:rPr>
        <w:t>to import the following goods into the Kingdom of Bhutan.</w:t>
      </w:r>
    </w:p>
    <w:tbl>
      <w:tblPr>
        <w:tblpPr w:leftFromText="180" w:rightFromText="180" w:vertAnchor="text" w:tblpY="1"/>
        <w:tblOverlap w:val="neve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1951"/>
        <w:gridCol w:w="3420"/>
        <w:gridCol w:w="3330"/>
      </w:tblGrid>
      <w:tr w:rsidR="00E67E8D" w:rsidRPr="00E67E8D" w14:paraId="5AAF748B" w14:textId="77777777" w:rsidTr="002B09F3">
        <w:trPr>
          <w:trHeight w:val="350"/>
        </w:trPr>
        <w:tc>
          <w:tcPr>
            <w:tcW w:w="720" w:type="dxa"/>
          </w:tcPr>
          <w:p w14:paraId="3ABCBE75" w14:textId="77777777" w:rsidR="00E67E8D" w:rsidRPr="00E67E8D" w:rsidRDefault="00E67E8D" w:rsidP="00E67E8D">
            <w:pPr>
              <w:spacing w:after="0" w:line="240" w:lineRule="auto"/>
              <w:rPr>
                <w:rFonts w:ascii="Times New Roman" w:eastAsia="Times New Roman" w:hAnsi="Times New Roman" w:cs="Angsana New"/>
                <w:bCs/>
                <w:sz w:val="20"/>
                <w:szCs w:val="20"/>
                <w:lang w:bidi="th-TH"/>
              </w:rPr>
            </w:pPr>
            <w:r w:rsidRPr="00E67E8D">
              <w:rPr>
                <w:rFonts w:ascii="Times New Roman" w:eastAsia="Times New Roman" w:hAnsi="Times New Roman" w:cs="Angsana New"/>
                <w:b/>
                <w:bCs/>
                <w:sz w:val="20"/>
                <w:szCs w:val="20"/>
                <w:lang w:bidi="th-TH"/>
              </w:rPr>
              <w:t>Sl. No.</w:t>
            </w:r>
          </w:p>
        </w:tc>
        <w:tc>
          <w:tcPr>
            <w:tcW w:w="1951" w:type="dxa"/>
          </w:tcPr>
          <w:p w14:paraId="75E35C47" w14:textId="77777777" w:rsidR="00E67E8D" w:rsidRPr="00E67E8D" w:rsidRDefault="00E67E8D" w:rsidP="00E67E8D">
            <w:pPr>
              <w:spacing w:after="0" w:line="240" w:lineRule="auto"/>
              <w:rPr>
                <w:rFonts w:ascii="Times New Roman" w:eastAsia="Times New Roman" w:hAnsi="Times New Roman" w:cs="Angsana New"/>
                <w:b/>
                <w:bCs/>
                <w:i/>
                <w:sz w:val="20"/>
                <w:szCs w:val="20"/>
                <w:lang w:bidi="th-TH"/>
              </w:rPr>
            </w:pPr>
            <w:r w:rsidRPr="00E67E8D">
              <w:rPr>
                <w:rFonts w:ascii="Times New Roman" w:eastAsia="Times New Roman" w:hAnsi="Times New Roman" w:cs="Angsana New"/>
                <w:b/>
                <w:bCs/>
                <w:sz w:val="20"/>
                <w:szCs w:val="20"/>
                <w:lang w:bidi="th-TH"/>
              </w:rPr>
              <w:t>Type of products</w:t>
            </w:r>
          </w:p>
        </w:tc>
        <w:tc>
          <w:tcPr>
            <w:tcW w:w="3420" w:type="dxa"/>
          </w:tcPr>
          <w:p w14:paraId="2E57FE77" w14:textId="77777777" w:rsidR="00E67E8D" w:rsidRPr="00E67E8D" w:rsidRDefault="00E67E8D" w:rsidP="00E67E8D">
            <w:pPr>
              <w:spacing w:after="0" w:line="240" w:lineRule="auto"/>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t>Quantity (Kg</w:t>
            </w:r>
            <w:r w:rsidRPr="00E67E8D">
              <w:rPr>
                <w:rFonts w:ascii="Times New Roman" w:eastAsia="Times New Roman" w:hAnsi="Times New Roman" w:cs="Angsana New"/>
                <w:bCs/>
                <w:sz w:val="20"/>
                <w:szCs w:val="20"/>
                <w:lang w:bidi="th-TH"/>
              </w:rPr>
              <w:t>/</w:t>
            </w:r>
            <w:r w:rsidRPr="00E67E8D">
              <w:rPr>
                <w:rFonts w:ascii="Times New Roman" w:eastAsia="Times New Roman" w:hAnsi="Times New Roman" w:cs="Angsana New"/>
                <w:b/>
                <w:bCs/>
                <w:sz w:val="20"/>
                <w:szCs w:val="20"/>
                <w:lang w:bidi="th-TH"/>
              </w:rPr>
              <w:t>Lt</w:t>
            </w:r>
            <w:r w:rsidRPr="00E67E8D">
              <w:rPr>
                <w:rFonts w:ascii="Times New Roman" w:eastAsia="Times New Roman" w:hAnsi="Times New Roman" w:cs="Angsana New"/>
                <w:bCs/>
                <w:sz w:val="20"/>
                <w:szCs w:val="20"/>
                <w:lang w:bidi="th-TH"/>
              </w:rPr>
              <w:t>)</w:t>
            </w:r>
          </w:p>
        </w:tc>
        <w:tc>
          <w:tcPr>
            <w:tcW w:w="3330" w:type="dxa"/>
          </w:tcPr>
          <w:p w14:paraId="00C9D9A6" w14:textId="77777777" w:rsidR="00E67E8D" w:rsidRPr="00E67E8D" w:rsidRDefault="00E67E8D" w:rsidP="00E67E8D">
            <w:pPr>
              <w:tabs>
                <w:tab w:val="right" w:pos="3114"/>
              </w:tabs>
              <w:spacing w:after="0" w:line="240" w:lineRule="auto"/>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t>Country of Origin</w:t>
            </w:r>
            <w:r w:rsidRPr="00E67E8D">
              <w:rPr>
                <w:rFonts w:ascii="Times New Roman" w:eastAsia="Times New Roman" w:hAnsi="Times New Roman" w:cs="Angsana New"/>
                <w:b/>
                <w:bCs/>
                <w:sz w:val="20"/>
                <w:szCs w:val="20"/>
                <w:lang w:bidi="th-TH"/>
              </w:rPr>
              <w:tab/>
            </w:r>
          </w:p>
        </w:tc>
      </w:tr>
      <w:tr w:rsidR="00E67E8D" w:rsidRPr="00E67E8D" w14:paraId="01F5CD80" w14:textId="77777777" w:rsidTr="002B09F3">
        <w:trPr>
          <w:trHeight w:val="274"/>
        </w:trPr>
        <w:tc>
          <w:tcPr>
            <w:tcW w:w="720" w:type="dxa"/>
          </w:tcPr>
          <w:p w14:paraId="1816DE07"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1951" w:type="dxa"/>
          </w:tcPr>
          <w:p w14:paraId="40507634"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420" w:type="dxa"/>
          </w:tcPr>
          <w:p w14:paraId="69D3838D"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330" w:type="dxa"/>
          </w:tcPr>
          <w:p w14:paraId="726AB02E" w14:textId="77777777" w:rsidR="00E67E8D" w:rsidRPr="00E67E8D" w:rsidRDefault="00E67E8D" w:rsidP="00E67E8D">
            <w:pPr>
              <w:spacing w:after="0" w:line="240" w:lineRule="auto"/>
              <w:rPr>
                <w:rFonts w:ascii="Calibri" w:eastAsia="Times New Roman" w:hAnsi="Calibri" w:cs="Calibri"/>
                <w:b/>
                <w:color w:val="000000"/>
                <w:sz w:val="20"/>
                <w:szCs w:val="20"/>
                <w:lang w:bidi="th-TH"/>
              </w:rPr>
            </w:pPr>
          </w:p>
        </w:tc>
      </w:tr>
    </w:tbl>
    <w:p w14:paraId="4DD9537B" w14:textId="77777777" w:rsidR="00E67E8D" w:rsidRPr="00E67E8D" w:rsidRDefault="00E67E8D" w:rsidP="00E67E8D">
      <w:pPr>
        <w:ind w:left="360"/>
        <w:rPr>
          <w:rFonts w:ascii="Times New Roman" w:eastAsia="Times New Roman" w:hAnsi="Times New Roman" w:cs="Angsana New"/>
          <w:sz w:val="24"/>
          <w:szCs w:val="28"/>
          <w:lang w:bidi="th-TH"/>
        </w:rPr>
      </w:pPr>
    </w:p>
    <w:p w14:paraId="2564876E" w14:textId="77777777" w:rsidR="00E67E8D" w:rsidRPr="00E67E8D" w:rsidRDefault="00E67E8D" w:rsidP="00E67E8D">
      <w:pPr>
        <w:numPr>
          <w:ilvl w:val="0"/>
          <w:numId w:val="12"/>
        </w:numPr>
        <w:spacing w:after="0" w:line="240" w:lineRule="auto"/>
        <w:contextualSpacing/>
        <w:rPr>
          <w:rFonts w:ascii="Times New Roman" w:eastAsia="Times New Roman" w:hAnsi="Times New Roman" w:cs="Angsana New"/>
          <w:sz w:val="24"/>
          <w:szCs w:val="28"/>
          <w:lang w:bidi="th-TH"/>
        </w:rPr>
      </w:pPr>
    </w:p>
    <w:p w14:paraId="1CAC471A" w14:textId="77777777" w:rsidR="00E67E8D" w:rsidRPr="00E67E8D" w:rsidRDefault="00E67E8D" w:rsidP="00E67E8D">
      <w:pPr>
        <w:ind w:left="360"/>
        <w:rPr>
          <w:rFonts w:ascii="Times New Roman" w:eastAsia="Times New Roman" w:hAnsi="Times New Roman" w:cs="Angsana New"/>
          <w:sz w:val="24"/>
          <w:szCs w:val="28"/>
          <w:lang w:bidi="th-TH"/>
        </w:rPr>
      </w:pPr>
    </w:p>
    <w:p w14:paraId="18307682" w14:textId="77777777" w:rsidR="00E67E8D" w:rsidRPr="00E67E8D" w:rsidRDefault="00E67E8D" w:rsidP="00E67E8D">
      <w:pPr>
        <w:numPr>
          <w:ilvl w:val="0"/>
          <w:numId w:val="13"/>
        </w:numPr>
        <w:spacing w:after="0" w:line="240" w:lineRule="auto"/>
        <w:contextualSpacing/>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 xml:space="preserve">The fresh / frozen fish consignment is accompanied by Health Certificate issued by the Export Inspection Agency (EIC/EIA) of Export Inspection Council attesting that the products: </w:t>
      </w:r>
    </w:p>
    <w:p w14:paraId="163F0656" w14:textId="77777777" w:rsidR="00E67E8D" w:rsidRPr="00E67E8D" w:rsidRDefault="00E67E8D" w:rsidP="00E67E8D">
      <w:pPr>
        <w:spacing w:after="0" w:line="240" w:lineRule="auto"/>
        <w:ind w:left="720" w:hanging="720"/>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a.</w:t>
      </w:r>
      <w:r w:rsidRPr="00E67E8D">
        <w:rPr>
          <w:rFonts w:ascii="Times New Roman" w:eastAsia="Times New Roman" w:hAnsi="Times New Roman" w:cs="Angsana New"/>
          <w:sz w:val="24"/>
          <w:szCs w:val="28"/>
          <w:lang w:bidi="th-TH"/>
        </w:rPr>
        <w:tab/>
        <w:t xml:space="preserve">Were derived from fishes which showed no clinical signs of infectious fish diseases such as Epizootic </w:t>
      </w:r>
      <w:proofErr w:type="spellStart"/>
      <w:r w:rsidRPr="00E67E8D">
        <w:rPr>
          <w:rFonts w:ascii="Times New Roman" w:eastAsia="Times New Roman" w:hAnsi="Times New Roman" w:cs="Angsana New"/>
          <w:sz w:val="24"/>
          <w:szCs w:val="28"/>
          <w:lang w:bidi="th-TH"/>
        </w:rPr>
        <w:t>haematopoietic</w:t>
      </w:r>
      <w:proofErr w:type="spellEnd"/>
      <w:r w:rsidRPr="00E67E8D">
        <w:rPr>
          <w:rFonts w:ascii="Times New Roman" w:eastAsia="Times New Roman" w:hAnsi="Times New Roman" w:cs="Angsana New"/>
          <w:sz w:val="24"/>
          <w:szCs w:val="28"/>
          <w:lang w:bidi="th-TH"/>
        </w:rPr>
        <w:t xml:space="preserve"> necrosis disease, Epizootic ulcerative syndrome, Infectious </w:t>
      </w:r>
      <w:proofErr w:type="spellStart"/>
      <w:r w:rsidRPr="00E67E8D">
        <w:rPr>
          <w:rFonts w:ascii="Times New Roman" w:eastAsia="Times New Roman" w:hAnsi="Times New Roman" w:cs="Angsana New"/>
          <w:sz w:val="24"/>
          <w:szCs w:val="28"/>
          <w:lang w:bidi="th-TH"/>
        </w:rPr>
        <w:t>haematopoietic</w:t>
      </w:r>
      <w:proofErr w:type="spellEnd"/>
      <w:r w:rsidRPr="00E67E8D">
        <w:rPr>
          <w:rFonts w:ascii="Times New Roman" w:eastAsia="Times New Roman" w:hAnsi="Times New Roman" w:cs="Angsana New"/>
          <w:sz w:val="24"/>
          <w:szCs w:val="28"/>
          <w:lang w:bidi="th-TH"/>
        </w:rPr>
        <w:t xml:space="preserve"> necrosis, Spring </w:t>
      </w:r>
      <w:proofErr w:type="spellStart"/>
      <w:r w:rsidRPr="00E67E8D">
        <w:rPr>
          <w:rFonts w:ascii="Times New Roman" w:eastAsia="Times New Roman" w:hAnsi="Times New Roman" w:cs="Angsana New"/>
          <w:sz w:val="24"/>
          <w:szCs w:val="28"/>
          <w:lang w:bidi="th-TH"/>
        </w:rPr>
        <w:t>viraemia</w:t>
      </w:r>
      <w:proofErr w:type="spellEnd"/>
      <w:r w:rsidRPr="00E67E8D">
        <w:rPr>
          <w:rFonts w:ascii="Times New Roman" w:eastAsia="Times New Roman" w:hAnsi="Times New Roman" w:cs="Angsana New"/>
          <w:sz w:val="24"/>
          <w:szCs w:val="28"/>
          <w:lang w:bidi="th-TH"/>
        </w:rPr>
        <w:t xml:space="preserve"> of carp, Viral </w:t>
      </w:r>
      <w:proofErr w:type="spellStart"/>
      <w:r w:rsidRPr="00E67E8D">
        <w:rPr>
          <w:rFonts w:ascii="Times New Roman" w:eastAsia="Times New Roman" w:hAnsi="Times New Roman" w:cs="Angsana New"/>
          <w:sz w:val="24"/>
          <w:szCs w:val="28"/>
          <w:lang w:bidi="th-TH"/>
        </w:rPr>
        <w:t>haemorrhagic</w:t>
      </w:r>
      <w:proofErr w:type="spellEnd"/>
      <w:r w:rsidRPr="00E67E8D">
        <w:rPr>
          <w:rFonts w:ascii="Times New Roman" w:eastAsia="Times New Roman" w:hAnsi="Times New Roman" w:cs="Angsana New"/>
          <w:sz w:val="24"/>
          <w:szCs w:val="28"/>
          <w:lang w:bidi="th-TH"/>
        </w:rPr>
        <w:t xml:space="preserve"> </w:t>
      </w:r>
      <w:proofErr w:type="spellStart"/>
      <w:r w:rsidRPr="00E67E8D">
        <w:rPr>
          <w:rFonts w:ascii="Times New Roman" w:eastAsia="Times New Roman" w:hAnsi="Times New Roman" w:cs="Angsana New"/>
          <w:sz w:val="24"/>
          <w:szCs w:val="28"/>
          <w:lang w:bidi="th-TH"/>
        </w:rPr>
        <w:t>septicaemia</w:t>
      </w:r>
      <w:proofErr w:type="spellEnd"/>
      <w:r w:rsidRPr="00E67E8D">
        <w:rPr>
          <w:rFonts w:ascii="Times New Roman" w:eastAsia="Times New Roman" w:hAnsi="Times New Roman" w:cs="Angsana New"/>
          <w:sz w:val="24"/>
          <w:szCs w:val="28"/>
          <w:lang w:bidi="th-TH"/>
        </w:rPr>
        <w:t xml:space="preserve"> etc. </w:t>
      </w:r>
    </w:p>
    <w:p w14:paraId="0AE2D20F" w14:textId="77777777" w:rsidR="00E67E8D" w:rsidRPr="00E67E8D" w:rsidRDefault="00E67E8D" w:rsidP="00E67E8D">
      <w:pPr>
        <w:spacing w:after="0" w:line="240" w:lineRule="auto"/>
        <w:ind w:left="720" w:hanging="720"/>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b.</w:t>
      </w:r>
      <w:r w:rsidRPr="00E67E8D">
        <w:rPr>
          <w:rFonts w:ascii="Times New Roman" w:eastAsia="Times New Roman" w:hAnsi="Times New Roman" w:cs="Angsana New"/>
          <w:sz w:val="24"/>
          <w:szCs w:val="28"/>
          <w:lang w:bidi="th-TH"/>
        </w:rPr>
        <w:tab/>
        <w:t>Have been processed in a processing plant that observes principles of Good Hygienic Practices and Good Manufacturing Practices;</w:t>
      </w:r>
    </w:p>
    <w:p w14:paraId="3AA1417F" w14:textId="77777777" w:rsidR="00E67E8D" w:rsidRPr="00E67E8D" w:rsidRDefault="00E67E8D" w:rsidP="00E67E8D">
      <w:pPr>
        <w:spacing w:after="0" w:line="240" w:lineRule="auto"/>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c.</w:t>
      </w:r>
      <w:r w:rsidRPr="00E67E8D">
        <w:rPr>
          <w:rFonts w:ascii="Times New Roman" w:eastAsia="Times New Roman" w:hAnsi="Times New Roman" w:cs="Angsana New"/>
          <w:sz w:val="24"/>
          <w:szCs w:val="28"/>
          <w:lang w:bidi="th-TH"/>
        </w:rPr>
        <w:tab/>
        <w:t>Meets Bhutan Mandatory Standard for Heavy Metals in foods</w:t>
      </w:r>
    </w:p>
    <w:p w14:paraId="575A79E1" w14:textId="77777777" w:rsidR="00E67E8D" w:rsidRPr="00E67E8D" w:rsidRDefault="00E67E8D" w:rsidP="00E67E8D">
      <w:pPr>
        <w:spacing w:after="0" w:line="240" w:lineRule="auto"/>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d.</w:t>
      </w:r>
      <w:r w:rsidRPr="00E67E8D">
        <w:rPr>
          <w:rFonts w:ascii="Times New Roman" w:eastAsia="Times New Roman" w:hAnsi="Times New Roman" w:cs="Angsana New"/>
          <w:sz w:val="24"/>
          <w:szCs w:val="28"/>
          <w:lang w:bidi="th-TH"/>
        </w:rPr>
        <w:tab/>
        <w:t>Have not been treated with any chemical preservatives including formalin</w:t>
      </w:r>
    </w:p>
    <w:p w14:paraId="45029749" w14:textId="77777777" w:rsidR="00E67E8D" w:rsidRPr="00E67E8D" w:rsidRDefault="00E67E8D" w:rsidP="00E67E8D">
      <w:pPr>
        <w:spacing w:after="0" w:line="240" w:lineRule="auto"/>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e.</w:t>
      </w:r>
      <w:r w:rsidRPr="00E67E8D">
        <w:rPr>
          <w:rFonts w:ascii="Times New Roman" w:eastAsia="Times New Roman" w:hAnsi="Times New Roman" w:cs="Angsana New"/>
          <w:sz w:val="24"/>
          <w:szCs w:val="28"/>
          <w:lang w:bidi="th-TH"/>
        </w:rPr>
        <w:tab/>
        <w:t>Is fit for human consumption;</w:t>
      </w:r>
    </w:p>
    <w:p w14:paraId="0F72B09A" w14:textId="77777777" w:rsidR="00E67E8D" w:rsidRPr="00E67E8D" w:rsidRDefault="00E67E8D" w:rsidP="00E67E8D">
      <w:pPr>
        <w:spacing w:after="0" w:line="240" w:lineRule="auto"/>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2.</w:t>
      </w:r>
      <w:r w:rsidRPr="00E67E8D">
        <w:rPr>
          <w:rFonts w:ascii="Times New Roman" w:eastAsia="Times New Roman" w:hAnsi="Times New Roman" w:cs="Angsana New"/>
          <w:sz w:val="24"/>
          <w:szCs w:val="28"/>
          <w:lang w:bidi="th-TH"/>
        </w:rPr>
        <w:tab/>
        <w:t xml:space="preserve">Fresh/frozen fish should be transported either packed in ice or in refrigerated vehicles; </w:t>
      </w:r>
    </w:p>
    <w:p w14:paraId="3DEDB8B2" w14:textId="77777777" w:rsidR="00E67E8D" w:rsidRPr="00E67E8D" w:rsidRDefault="00E67E8D" w:rsidP="00E67E8D">
      <w:pPr>
        <w:spacing w:after="0" w:line="240" w:lineRule="auto"/>
        <w:ind w:left="720" w:hanging="720"/>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3.</w:t>
      </w:r>
      <w:r w:rsidRPr="00E67E8D">
        <w:rPr>
          <w:rFonts w:ascii="Times New Roman" w:eastAsia="Times New Roman" w:hAnsi="Times New Roman" w:cs="Angsana New"/>
          <w:sz w:val="24"/>
          <w:szCs w:val="28"/>
          <w:lang w:bidi="th-TH"/>
        </w:rPr>
        <w:tab/>
        <w:t xml:space="preserve">Ice used to pack and transport fishes should be clean and be made using portable water in EIA approved ice plants; </w:t>
      </w:r>
    </w:p>
    <w:p w14:paraId="63D359B5" w14:textId="77777777" w:rsidR="00E67E8D" w:rsidRPr="00E67E8D" w:rsidRDefault="00E67E8D" w:rsidP="00E67E8D">
      <w:pPr>
        <w:spacing w:after="0" w:line="240" w:lineRule="auto"/>
        <w:ind w:left="720" w:hanging="720"/>
        <w:rPr>
          <w:rFonts w:ascii="Times New Roman" w:eastAsia="Times New Roman" w:hAnsi="Times New Roman" w:cs="Angsana New"/>
          <w:sz w:val="24"/>
          <w:szCs w:val="28"/>
          <w:lang w:bidi="th-TH"/>
        </w:rPr>
      </w:pPr>
      <w:r w:rsidRPr="00E67E8D">
        <w:rPr>
          <w:rFonts w:ascii="Times New Roman" w:eastAsia="Times New Roman" w:hAnsi="Times New Roman" w:cs="Angsana New"/>
          <w:sz w:val="24"/>
          <w:szCs w:val="28"/>
          <w:lang w:bidi="th-TH"/>
        </w:rPr>
        <w:t>4.</w:t>
      </w:r>
      <w:r w:rsidRPr="00E67E8D">
        <w:rPr>
          <w:rFonts w:ascii="Times New Roman" w:eastAsia="Times New Roman" w:hAnsi="Times New Roman" w:cs="Angsana New"/>
          <w:sz w:val="24"/>
          <w:szCs w:val="28"/>
          <w:lang w:bidi="th-TH"/>
        </w:rPr>
        <w:tab/>
        <w:t>All information and documentation requested by the BAFRA Officials of the Ministry of Agriculture and Forests regarding the consignment is provided;</w:t>
      </w:r>
    </w:p>
    <w:p w14:paraId="3E2554D0" w14:textId="77777777" w:rsidR="00E67E8D" w:rsidRPr="00E67E8D" w:rsidRDefault="00E67E8D" w:rsidP="00E67E8D">
      <w:pPr>
        <w:spacing w:after="0" w:line="240" w:lineRule="auto"/>
        <w:rPr>
          <w:rFonts w:ascii="Times New Roman" w:eastAsia="Times New Roman" w:hAnsi="Times New Roman" w:cs="Angsana New"/>
          <w:sz w:val="24"/>
          <w:szCs w:val="20"/>
          <w:lang w:bidi="th-TH"/>
        </w:rPr>
      </w:pPr>
    </w:p>
    <w:p w14:paraId="39338428" w14:textId="77777777" w:rsidR="00E67E8D" w:rsidRPr="00E67E8D" w:rsidRDefault="00E67E8D" w:rsidP="00E67E8D">
      <w:pPr>
        <w:spacing w:after="0" w:line="240" w:lineRule="auto"/>
        <w:ind w:left="360"/>
        <w:jc w:val="both"/>
        <w:rPr>
          <w:rFonts w:ascii="Times New Roman" w:eastAsia="Times New Roman" w:hAnsi="Times New Roman" w:cs="Angsana New"/>
          <w:b/>
          <w:bCs/>
          <w:sz w:val="20"/>
          <w:szCs w:val="20"/>
          <w:lang w:bidi="th-TH"/>
        </w:rPr>
      </w:pPr>
    </w:p>
    <w:p w14:paraId="0861CF25" w14:textId="77777777" w:rsidR="00E67E8D" w:rsidRPr="00E67E8D" w:rsidRDefault="00E67E8D" w:rsidP="00E67E8D">
      <w:pPr>
        <w:spacing w:after="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t xml:space="preserve">THIS PERMIT IS VALID UP TO </w:t>
      </w:r>
      <w:r w:rsidRPr="00E67E8D">
        <w:rPr>
          <w:rFonts w:ascii="Times New Roman" w:eastAsia="Times New Roman" w:hAnsi="Times New Roman" w:cs="Angsana New"/>
          <w:b/>
          <w:bCs/>
          <w:color w:val="800000"/>
          <w:sz w:val="20"/>
          <w:szCs w:val="20"/>
          <w:lang w:bidi="th-TH"/>
        </w:rPr>
        <w:t>(</w:t>
      </w:r>
      <w:r w:rsidRPr="00E67E8D">
        <w:rPr>
          <w:rFonts w:ascii="Times New Roman" w:eastAsia="Times New Roman" w:hAnsi="Times New Roman" w:cs="Angsana New"/>
          <w:b/>
          <w:bCs/>
          <w:color w:val="800000"/>
          <w:sz w:val="20"/>
          <w:szCs w:val="20"/>
          <w:u w:val="single"/>
          <w:lang w:bidi="th-TH"/>
        </w:rPr>
        <w:t>30)</w:t>
      </w:r>
      <w:r w:rsidRPr="00E67E8D">
        <w:rPr>
          <w:rFonts w:ascii="Times New Roman" w:eastAsia="Times New Roman" w:hAnsi="Times New Roman" w:cs="Angsana New"/>
          <w:b/>
          <w:bCs/>
          <w:sz w:val="20"/>
          <w:szCs w:val="20"/>
          <w:lang w:bidi="th-TH"/>
        </w:rPr>
        <w:t xml:space="preserve"> DAYS FROM THE DATE OF ISSUE.</w:t>
      </w:r>
    </w:p>
    <w:p w14:paraId="2B548566"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648E746B"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481508F5"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6A0581E8"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r w:rsidRPr="00E67E8D">
        <w:rPr>
          <w:rFonts w:ascii="Times New Roman" w:eastAsia="Times New Roman" w:hAnsi="Times New Roman" w:cs="Times New Roman"/>
          <w:b/>
          <w:bCs/>
          <w:sz w:val="20"/>
          <w:szCs w:val="20"/>
          <w:lang w:bidi="th-TH"/>
        </w:rPr>
        <w:t xml:space="preserve">Seal, Name &amp; </w:t>
      </w:r>
      <w:proofErr w:type="gramStart"/>
      <w:r w:rsidRPr="00E67E8D">
        <w:rPr>
          <w:rFonts w:ascii="Times New Roman" w:eastAsia="Times New Roman" w:hAnsi="Times New Roman" w:cs="Times New Roman"/>
          <w:b/>
          <w:bCs/>
          <w:sz w:val="20"/>
          <w:szCs w:val="20"/>
          <w:lang w:bidi="th-TH"/>
        </w:rPr>
        <w:t>Signature .</w:t>
      </w:r>
      <w:proofErr w:type="gramEnd"/>
    </w:p>
    <w:p w14:paraId="7055987D" w14:textId="77777777" w:rsidR="00E67E8D" w:rsidRPr="00E67E8D" w:rsidRDefault="00E67E8D" w:rsidP="00E67E8D">
      <w:pPr>
        <w:spacing w:after="0" w:line="240" w:lineRule="auto"/>
        <w:jc w:val="both"/>
        <w:rPr>
          <w:rFonts w:ascii="Times New Roman" w:eastAsia="Times New Roman" w:hAnsi="Times New Roman" w:cs="Angsana New"/>
          <w:b/>
          <w:bCs/>
          <w:sz w:val="20"/>
          <w:szCs w:val="20"/>
          <w:lang w:bidi="th-TH"/>
        </w:rPr>
      </w:pPr>
    </w:p>
    <w:p w14:paraId="1EC7F33D" w14:textId="77777777" w:rsidR="00E67E8D" w:rsidRPr="00E67E8D" w:rsidRDefault="00E67E8D" w:rsidP="00E67E8D">
      <w:pPr>
        <w:spacing w:after="12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lastRenderedPageBreak/>
        <w:t>THIS PERMIT IS SUBJECT TO CANCELLATION AT THE DISCRETION OF THE DIRECTOR GENERAL, BHUTAN AGRICULTURE AND FOOD REGULATORY AUTHORITY, MINISTRY OF AGRICULTURE &amp; FORESTS, THIMPHU, BHUTAN.</w:t>
      </w:r>
    </w:p>
    <w:p w14:paraId="77CB4080" w14:textId="77777777" w:rsidR="00E67E8D" w:rsidRPr="00E67E8D" w:rsidRDefault="00E67E8D" w:rsidP="00E67E8D">
      <w:pPr>
        <w:spacing w:after="0" w:line="240" w:lineRule="auto"/>
        <w:jc w:val="center"/>
        <w:outlineLvl w:val="0"/>
        <w:rPr>
          <w:rFonts w:ascii="Times New Roman" w:eastAsia="Times New Roman" w:hAnsi="Times New Roman" w:cs="Angsana New"/>
          <w:b/>
          <w:sz w:val="20"/>
          <w:szCs w:val="20"/>
          <w:lang w:bidi="th-TH"/>
        </w:rPr>
      </w:pPr>
      <w:r w:rsidRPr="00E67E8D">
        <w:rPr>
          <w:rFonts w:ascii="Times New Roman" w:eastAsia="Times New Roman" w:hAnsi="Times New Roman" w:cs="Angsana New"/>
          <w:b/>
          <w:sz w:val="20"/>
          <w:szCs w:val="20"/>
          <w:lang w:bidi="th-TH"/>
        </w:rPr>
        <w:t>IMPORT PERMIT FOR FRESH BEEF, PORK, MUTTON, MILK, HONEY BEE AND FISH OR CRUSTACEANS INTO THE KINGDOM OF BHUTAN</w:t>
      </w:r>
    </w:p>
    <w:p w14:paraId="4B766A6E" w14:textId="77777777" w:rsidR="00E67E8D" w:rsidRPr="00E67E8D" w:rsidRDefault="00E67E8D" w:rsidP="00E67E8D">
      <w:pPr>
        <w:spacing w:after="0" w:line="240" w:lineRule="auto"/>
        <w:jc w:val="center"/>
        <w:outlineLvl w:val="0"/>
        <w:rPr>
          <w:rFonts w:ascii="Times New Roman" w:eastAsia="Times New Roman" w:hAnsi="Times New Roman" w:cs="Angsana New"/>
          <w:b/>
          <w:sz w:val="20"/>
          <w:szCs w:val="20"/>
          <w:lang w:bidi="th-TH"/>
        </w:rPr>
      </w:pPr>
    </w:p>
    <w:p w14:paraId="18DDE896" w14:textId="77777777" w:rsidR="00E67E8D" w:rsidRPr="00E67E8D" w:rsidRDefault="00E67E8D" w:rsidP="00E67E8D">
      <w:pPr>
        <w:spacing w:after="120" w:line="240" w:lineRule="auto"/>
        <w:contextualSpacing/>
        <w:rPr>
          <w:rFonts w:ascii="Times New Roman" w:eastAsia="Times New Roman" w:hAnsi="Times New Roman" w:cs="Angsana New"/>
          <w:sz w:val="20"/>
          <w:szCs w:val="20"/>
          <w:lang w:bidi="th-TH"/>
        </w:rPr>
      </w:pPr>
      <w:r w:rsidRPr="00E67E8D">
        <w:rPr>
          <w:rFonts w:ascii="Times New Roman" w:eastAsia="Times New Roman" w:hAnsi="Times New Roman" w:cs="Angsana New"/>
          <w:sz w:val="20"/>
          <w:szCs w:val="20"/>
          <w:lang w:bidi="th-TH"/>
        </w:rPr>
        <w:t xml:space="preserve">Permission is hereby granted to </w:t>
      </w:r>
      <w:r w:rsidRPr="00E67E8D">
        <w:rPr>
          <w:rFonts w:ascii="Times New Roman" w:eastAsia="Times New Roman" w:hAnsi="Times New Roman" w:cs="Angsana New"/>
          <w:b/>
          <w:i/>
          <w:sz w:val="20"/>
          <w:szCs w:val="20"/>
          <w:lang w:bidi="th-TH"/>
        </w:rPr>
        <w:t>…………………………</w:t>
      </w:r>
      <w:proofErr w:type="gramStart"/>
      <w:r w:rsidRPr="00E67E8D">
        <w:rPr>
          <w:rFonts w:ascii="Times New Roman" w:eastAsia="Times New Roman" w:hAnsi="Times New Roman" w:cs="Angsana New"/>
          <w:b/>
          <w:i/>
          <w:sz w:val="20"/>
          <w:szCs w:val="20"/>
          <w:lang w:bidi="th-TH"/>
        </w:rPr>
        <w:t>… ,</w:t>
      </w:r>
      <w:proofErr w:type="gramEnd"/>
      <w:r w:rsidRPr="00E67E8D">
        <w:rPr>
          <w:rFonts w:ascii="Times New Roman" w:eastAsia="Times New Roman" w:hAnsi="Times New Roman" w:cs="Angsana New"/>
          <w:b/>
          <w:i/>
          <w:sz w:val="20"/>
          <w:szCs w:val="20"/>
          <w:lang w:bidi="th-TH"/>
        </w:rPr>
        <w:t xml:space="preserve">   </w:t>
      </w:r>
      <w:r w:rsidRPr="00E67E8D">
        <w:rPr>
          <w:rFonts w:ascii="Times New Roman" w:eastAsia="Times New Roman" w:hAnsi="Times New Roman" w:cs="Angsana New"/>
          <w:sz w:val="20"/>
          <w:szCs w:val="20"/>
          <w:lang w:bidi="th-TH"/>
        </w:rPr>
        <w:t>bearing Citizenship ID card no:</w:t>
      </w:r>
      <w:r w:rsidRPr="00E67E8D">
        <w:rPr>
          <w:rFonts w:ascii="Times New Roman" w:eastAsia="Times New Roman" w:hAnsi="Times New Roman" w:cs="Angsana New"/>
          <w:b/>
          <w:bCs/>
          <w:i/>
          <w:iCs/>
          <w:sz w:val="20"/>
          <w:szCs w:val="20"/>
          <w:lang w:bidi="th-TH"/>
        </w:rPr>
        <w:t>…………………../</w:t>
      </w:r>
      <w:r w:rsidRPr="00E67E8D">
        <w:rPr>
          <w:rFonts w:ascii="Times New Roman" w:eastAsia="Times New Roman" w:hAnsi="Times New Roman" w:cs="Angsana New"/>
          <w:sz w:val="20"/>
          <w:szCs w:val="20"/>
          <w:lang w:bidi="th-TH"/>
        </w:rPr>
        <w:t>License No:</w:t>
      </w:r>
      <w:r w:rsidRPr="00E67E8D">
        <w:rPr>
          <w:rFonts w:ascii="Times-BoldItalic" w:eastAsia="Times New Roman" w:hAnsi="Times-BoldItalic" w:cs="Times-BoldItalic"/>
          <w:b/>
          <w:bCs/>
          <w:i/>
          <w:iCs/>
          <w:sz w:val="20"/>
          <w:szCs w:val="20"/>
          <w:lang w:val="en-GB" w:eastAsia="en-GB" w:bidi="bo-CN"/>
        </w:rPr>
        <w:t>…………….</w:t>
      </w:r>
      <w:r w:rsidRPr="00E67E8D">
        <w:rPr>
          <w:rFonts w:ascii="Times New Roman" w:eastAsia="Times New Roman" w:hAnsi="Times New Roman" w:cs="Angsana New"/>
          <w:sz w:val="20"/>
          <w:szCs w:val="20"/>
          <w:lang w:bidi="th-TH"/>
        </w:rPr>
        <w:t xml:space="preserve">of </w:t>
      </w:r>
      <w:r w:rsidRPr="00E67E8D">
        <w:rPr>
          <w:rFonts w:ascii="Times New Roman" w:eastAsia="Times New Roman" w:hAnsi="Times New Roman" w:cs="Angsana New"/>
          <w:b/>
          <w:i/>
          <w:sz w:val="20"/>
          <w:szCs w:val="20"/>
          <w:lang w:bidi="th-TH"/>
        </w:rPr>
        <w:t xml:space="preserve"> …………………. </w:t>
      </w:r>
      <w:r w:rsidRPr="00E67E8D">
        <w:rPr>
          <w:rFonts w:ascii="Times New Roman" w:eastAsia="Times New Roman" w:hAnsi="Times New Roman" w:cs="Angsana New"/>
          <w:sz w:val="20"/>
          <w:szCs w:val="20"/>
          <w:lang w:bidi="th-TH"/>
        </w:rPr>
        <w:t xml:space="preserve">Town under </w:t>
      </w:r>
      <w:r w:rsidRPr="00E67E8D">
        <w:rPr>
          <w:rFonts w:ascii="Times New Roman" w:eastAsia="Times New Roman" w:hAnsi="Times New Roman" w:cs="Angsana New"/>
          <w:b/>
          <w:bCs/>
          <w:i/>
          <w:iCs/>
          <w:sz w:val="20"/>
          <w:szCs w:val="20"/>
          <w:lang w:bidi="th-TH"/>
        </w:rPr>
        <w:t xml:space="preserve">…………………. </w:t>
      </w:r>
      <w:r w:rsidRPr="00E67E8D">
        <w:rPr>
          <w:rFonts w:ascii="Times New Roman" w:eastAsia="Times New Roman" w:hAnsi="Times New Roman" w:cs="Angsana New"/>
          <w:b/>
          <w:i/>
          <w:sz w:val="20"/>
          <w:szCs w:val="20"/>
          <w:lang w:bidi="th-TH"/>
        </w:rPr>
        <w:t xml:space="preserve">Dzongkhag </w:t>
      </w:r>
      <w:r w:rsidRPr="00E67E8D">
        <w:rPr>
          <w:rFonts w:ascii="Times New Roman" w:eastAsia="Times New Roman" w:hAnsi="Times New Roman" w:cs="Angsana New"/>
          <w:sz w:val="20"/>
          <w:szCs w:val="20"/>
          <w:lang w:bidi="th-TH"/>
        </w:rPr>
        <w:t>to import the following goods into the Kingdom of Bhutan.</w:t>
      </w:r>
    </w:p>
    <w:tbl>
      <w:tblPr>
        <w:tblpPr w:leftFromText="180" w:rightFromText="180" w:vertAnchor="text" w:tblpY="1"/>
        <w:tblOverlap w:val="neve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9"/>
        <w:gridCol w:w="1772"/>
        <w:gridCol w:w="3420"/>
        <w:gridCol w:w="3330"/>
      </w:tblGrid>
      <w:tr w:rsidR="00E67E8D" w:rsidRPr="00E67E8D" w14:paraId="6107D4E8" w14:textId="77777777" w:rsidTr="002B09F3">
        <w:trPr>
          <w:trHeight w:val="350"/>
        </w:trPr>
        <w:tc>
          <w:tcPr>
            <w:tcW w:w="899" w:type="dxa"/>
          </w:tcPr>
          <w:p w14:paraId="1430882E" w14:textId="77777777" w:rsidR="00E67E8D" w:rsidRPr="00E67E8D" w:rsidRDefault="00E67E8D" w:rsidP="00E67E8D">
            <w:pPr>
              <w:spacing w:after="0" w:line="240" w:lineRule="auto"/>
              <w:rPr>
                <w:rFonts w:ascii="Times New Roman" w:eastAsia="Times New Roman" w:hAnsi="Times New Roman" w:cs="Angsana New"/>
                <w:bCs/>
                <w:sz w:val="20"/>
                <w:szCs w:val="20"/>
                <w:lang w:bidi="th-TH"/>
              </w:rPr>
            </w:pPr>
            <w:r w:rsidRPr="00E67E8D">
              <w:rPr>
                <w:rFonts w:ascii="Times New Roman" w:eastAsia="Times New Roman" w:hAnsi="Times New Roman" w:cs="Angsana New"/>
                <w:b/>
                <w:bCs/>
                <w:sz w:val="20"/>
                <w:szCs w:val="20"/>
                <w:lang w:bidi="th-TH"/>
              </w:rPr>
              <w:t>Sl. No.</w:t>
            </w:r>
          </w:p>
        </w:tc>
        <w:tc>
          <w:tcPr>
            <w:tcW w:w="1772" w:type="dxa"/>
          </w:tcPr>
          <w:p w14:paraId="24E4FD57" w14:textId="77777777" w:rsidR="00E67E8D" w:rsidRPr="00E67E8D" w:rsidRDefault="00E67E8D" w:rsidP="00E67E8D">
            <w:pPr>
              <w:spacing w:after="0" w:line="240" w:lineRule="auto"/>
              <w:rPr>
                <w:rFonts w:ascii="Times New Roman" w:eastAsia="Times New Roman" w:hAnsi="Times New Roman" w:cs="Angsana New"/>
                <w:b/>
                <w:bCs/>
                <w:i/>
                <w:sz w:val="20"/>
                <w:szCs w:val="20"/>
                <w:lang w:bidi="th-TH"/>
              </w:rPr>
            </w:pPr>
            <w:r w:rsidRPr="00E67E8D">
              <w:rPr>
                <w:rFonts w:ascii="Times New Roman" w:eastAsia="Times New Roman" w:hAnsi="Times New Roman" w:cs="Angsana New"/>
                <w:b/>
                <w:bCs/>
                <w:sz w:val="20"/>
                <w:szCs w:val="20"/>
                <w:lang w:bidi="th-TH"/>
              </w:rPr>
              <w:t>Type of products</w:t>
            </w:r>
          </w:p>
        </w:tc>
        <w:tc>
          <w:tcPr>
            <w:tcW w:w="3420" w:type="dxa"/>
          </w:tcPr>
          <w:p w14:paraId="7FD7C805" w14:textId="77777777" w:rsidR="00E67E8D" w:rsidRPr="00E67E8D" w:rsidRDefault="00E67E8D" w:rsidP="00E67E8D">
            <w:pPr>
              <w:spacing w:after="0" w:line="240" w:lineRule="auto"/>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t>Quantity (Kg</w:t>
            </w:r>
            <w:r w:rsidRPr="00E67E8D">
              <w:rPr>
                <w:rFonts w:ascii="Times New Roman" w:eastAsia="Times New Roman" w:hAnsi="Times New Roman" w:cs="Angsana New"/>
                <w:bCs/>
                <w:sz w:val="20"/>
                <w:szCs w:val="20"/>
                <w:lang w:bidi="th-TH"/>
              </w:rPr>
              <w:t>/</w:t>
            </w:r>
            <w:r w:rsidRPr="00E67E8D">
              <w:rPr>
                <w:rFonts w:ascii="Times New Roman" w:eastAsia="Times New Roman" w:hAnsi="Times New Roman" w:cs="Angsana New"/>
                <w:b/>
                <w:bCs/>
                <w:sz w:val="20"/>
                <w:szCs w:val="20"/>
                <w:lang w:bidi="th-TH"/>
              </w:rPr>
              <w:t>Lt</w:t>
            </w:r>
            <w:r w:rsidRPr="00E67E8D">
              <w:rPr>
                <w:rFonts w:ascii="Times New Roman" w:eastAsia="Times New Roman" w:hAnsi="Times New Roman" w:cs="Angsana New"/>
                <w:bCs/>
                <w:sz w:val="20"/>
                <w:szCs w:val="20"/>
                <w:lang w:bidi="th-TH"/>
              </w:rPr>
              <w:t>)</w:t>
            </w:r>
          </w:p>
        </w:tc>
        <w:tc>
          <w:tcPr>
            <w:tcW w:w="3330" w:type="dxa"/>
          </w:tcPr>
          <w:p w14:paraId="14216AB8" w14:textId="77777777" w:rsidR="00E67E8D" w:rsidRPr="00E67E8D" w:rsidRDefault="00E67E8D" w:rsidP="00E67E8D">
            <w:pPr>
              <w:tabs>
                <w:tab w:val="right" w:pos="3114"/>
              </w:tabs>
              <w:spacing w:after="0" w:line="240" w:lineRule="auto"/>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t>Country of Origin</w:t>
            </w:r>
            <w:r w:rsidRPr="00E67E8D">
              <w:rPr>
                <w:rFonts w:ascii="Times New Roman" w:eastAsia="Times New Roman" w:hAnsi="Times New Roman" w:cs="Angsana New"/>
                <w:b/>
                <w:bCs/>
                <w:sz w:val="20"/>
                <w:szCs w:val="20"/>
                <w:lang w:bidi="th-TH"/>
              </w:rPr>
              <w:tab/>
            </w:r>
          </w:p>
        </w:tc>
      </w:tr>
      <w:tr w:rsidR="00E67E8D" w:rsidRPr="00E67E8D" w14:paraId="65848946" w14:textId="77777777" w:rsidTr="002B09F3">
        <w:trPr>
          <w:trHeight w:val="274"/>
        </w:trPr>
        <w:tc>
          <w:tcPr>
            <w:tcW w:w="899" w:type="dxa"/>
          </w:tcPr>
          <w:p w14:paraId="047FADBD"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1772" w:type="dxa"/>
          </w:tcPr>
          <w:p w14:paraId="3138DCE4"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420" w:type="dxa"/>
          </w:tcPr>
          <w:p w14:paraId="6D7ED744"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330" w:type="dxa"/>
          </w:tcPr>
          <w:p w14:paraId="36152DA3" w14:textId="77777777" w:rsidR="00E67E8D" w:rsidRPr="00E67E8D" w:rsidRDefault="00E67E8D" w:rsidP="00E67E8D">
            <w:pPr>
              <w:spacing w:after="0" w:line="240" w:lineRule="auto"/>
              <w:rPr>
                <w:rFonts w:ascii="Times New Roman" w:eastAsia="Times New Roman" w:hAnsi="Times New Roman" w:cs="Angsana New"/>
                <w:i/>
                <w:sz w:val="20"/>
                <w:szCs w:val="20"/>
                <w:lang w:bidi="th-TH"/>
              </w:rPr>
            </w:pPr>
          </w:p>
        </w:tc>
      </w:tr>
      <w:tr w:rsidR="00E67E8D" w:rsidRPr="00E67E8D" w14:paraId="1CC2F669" w14:textId="77777777" w:rsidTr="002B09F3">
        <w:trPr>
          <w:trHeight w:val="274"/>
        </w:trPr>
        <w:tc>
          <w:tcPr>
            <w:tcW w:w="899" w:type="dxa"/>
          </w:tcPr>
          <w:p w14:paraId="28933213"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1772" w:type="dxa"/>
          </w:tcPr>
          <w:p w14:paraId="31F4CF1B"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420" w:type="dxa"/>
          </w:tcPr>
          <w:p w14:paraId="17BA0E3C"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330" w:type="dxa"/>
          </w:tcPr>
          <w:p w14:paraId="57C0DBF4" w14:textId="77777777" w:rsidR="00E67E8D" w:rsidRPr="00E67E8D" w:rsidRDefault="00E67E8D" w:rsidP="00E67E8D">
            <w:pPr>
              <w:spacing w:after="0" w:line="240" w:lineRule="auto"/>
              <w:rPr>
                <w:rFonts w:ascii="Times New Roman" w:eastAsia="Times New Roman" w:hAnsi="Times New Roman" w:cs="Angsana New"/>
                <w:i/>
                <w:sz w:val="20"/>
                <w:szCs w:val="20"/>
                <w:lang w:bidi="th-TH"/>
              </w:rPr>
            </w:pPr>
          </w:p>
        </w:tc>
      </w:tr>
      <w:tr w:rsidR="00E67E8D" w:rsidRPr="00E67E8D" w14:paraId="614C88B6" w14:textId="77777777" w:rsidTr="002B09F3">
        <w:trPr>
          <w:trHeight w:val="274"/>
        </w:trPr>
        <w:tc>
          <w:tcPr>
            <w:tcW w:w="899" w:type="dxa"/>
          </w:tcPr>
          <w:p w14:paraId="7E73DAA8"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1772" w:type="dxa"/>
          </w:tcPr>
          <w:p w14:paraId="3D9847EE"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420" w:type="dxa"/>
          </w:tcPr>
          <w:p w14:paraId="160C5AB1"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330" w:type="dxa"/>
          </w:tcPr>
          <w:p w14:paraId="72FFFAFC" w14:textId="77777777" w:rsidR="00E67E8D" w:rsidRPr="00E67E8D" w:rsidRDefault="00E67E8D" w:rsidP="00E67E8D">
            <w:pPr>
              <w:spacing w:after="0" w:line="240" w:lineRule="auto"/>
              <w:rPr>
                <w:rFonts w:ascii="Times New Roman" w:eastAsia="Times New Roman" w:hAnsi="Times New Roman" w:cs="Angsana New"/>
                <w:i/>
                <w:sz w:val="20"/>
                <w:szCs w:val="20"/>
                <w:lang w:bidi="th-TH"/>
              </w:rPr>
            </w:pPr>
          </w:p>
        </w:tc>
      </w:tr>
      <w:tr w:rsidR="00E67E8D" w:rsidRPr="00E67E8D" w14:paraId="08DAF568" w14:textId="77777777" w:rsidTr="002B09F3">
        <w:trPr>
          <w:trHeight w:val="274"/>
        </w:trPr>
        <w:tc>
          <w:tcPr>
            <w:tcW w:w="899" w:type="dxa"/>
          </w:tcPr>
          <w:p w14:paraId="50258F00"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1772" w:type="dxa"/>
          </w:tcPr>
          <w:p w14:paraId="4BEBC785"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420" w:type="dxa"/>
          </w:tcPr>
          <w:p w14:paraId="2F520EF6" w14:textId="77777777" w:rsidR="00E67E8D" w:rsidRPr="00E67E8D" w:rsidRDefault="00E67E8D" w:rsidP="00E67E8D">
            <w:pPr>
              <w:spacing w:after="0" w:line="240" w:lineRule="auto"/>
              <w:rPr>
                <w:rFonts w:ascii="Times New Roman" w:eastAsia="Times New Roman" w:hAnsi="Times New Roman" w:cs="Angsana New"/>
                <w:bCs/>
                <w:i/>
                <w:sz w:val="20"/>
                <w:szCs w:val="20"/>
                <w:lang w:bidi="th-TH"/>
              </w:rPr>
            </w:pPr>
          </w:p>
        </w:tc>
        <w:tc>
          <w:tcPr>
            <w:tcW w:w="3330" w:type="dxa"/>
          </w:tcPr>
          <w:p w14:paraId="7A14BE71" w14:textId="77777777" w:rsidR="00E67E8D" w:rsidRPr="00E67E8D" w:rsidRDefault="00E67E8D" w:rsidP="00E67E8D">
            <w:pPr>
              <w:spacing w:after="0" w:line="240" w:lineRule="auto"/>
              <w:rPr>
                <w:rFonts w:ascii="Times New Roman" w:eastAsia="Times New Roman" w:hAnsi="Times New Roman" w:cs="Angsana New"/>
                <w:i/>
                <w:sz w:val="20"/>
                <w:szCs w:val="20"/>
                <w:lang w:bidi="th-TH"/>
              </w:rPr>
            </w:pPr>
          </w:p>
        </w:tc>
      </w:tr>
    </w:tbl>
    <w:p w14:paraId="5305501A"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0DDECD90"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3780D82B"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64F1AEB4"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26C81B5D"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65CE8ECE"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404974BD"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5D1052D2"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p>
    <w:p w14:paraId="56462C29" w14:textId="77777777" w:rsidR="00E67E8D" w:rsidRPr="00E67E8D" w:rsidRDefault="00E67E8D" w:rsidP="00E67E8D">
      <w:pPr>
        <w:spacing w:after="0" w:line="240" w:lineRule="auto"/>
        <w:jc w:val="both"/>
        <w:rPr>
          <w:rFonts w:ascii="Times New Roman" w:eastAsia="Times New Roman" w:hAnsi="Times New Roman" w:cs="Angsana New"/>
          <w:sz w:val="20"/>
          <w:szCs w:val="20"/>
          <w:lang w:bidi="th-TH"/>
        </w:rPr>
      </w:pPr>
      <w:r w:rsidRPr="00E67E8D">
        <w:rPr>
          <w:rFonts w:ascii="Times New Roman" w:eastAsia="Times New Roman" w:hAnsi="Times New Roman" w:cs="Angsana New"/>
          <w:sz w:val="20"/>
          <w:szCs w:val="20"/>
          <w:lang w:bidi="th-TH"/>
        </w:rPr>
        <w:t>1. The beef / pork / mutton / milk / fish are accompanied by an approved certificate completed by the Government Veterinarian attesting that:</w:t>
      </w:r>
    </w:p>
    <w:p w14:paraId="5D1913FC" w14:textId="77777777" w:rsidR="00E67E8D" w:rsidRPr="00E67E8D" w:rsidRDefault="00E67E8D" w:rsidP="00E67E8D">
      <w:pPr>
        <w:numPr>
          <w:ilvl w:val="1"/>
          <w:numId w:val="14"/>
        </w:numPr>
        <w:tabs>
          <w:tab w:val="left" w:pos="900"/>
        </w:tabs>
        <w:spacing w:after="0" w:line="240" w:lineRule="auto"/>
        <w:jc w:val="both"/>
        <w:rPr>
          <w:rFonts w:ascii="Times New Roman" w:eastAsia="Times New Roman" w:hAnsi="Times New Roman" w:cs="Angsana New"/>
          <w:sz w:val="20"/>
          <w:szCs w:val="20"/>
          <w:lang w:bidi="th-TH"/>
        </w:rPr>
      </w:pPr>
      <w:r w:rsidRPr="00E67E8D">
        <w:rPr>
          <w:rFonts w:ascii="Times New Roman" w:eastAsia="Times New Roman" w:hAnsi="Times New Roman" w:cs="Angsana New"/>
          <w:sz w:val="20"/>
          <w:szCs w:val="20"/>
          <w:lang w:bidi="th-TH"/>
        </w:rPr>
        <w:t xml:space="preserve">The area of origin of animals / fish meant for slaughter is free from </w:t>
      </w:r>
      <w:r w:rsidRPr="00E67E8D">
        <w:rPr>
          <w:rFonts w:ascii="Times New Roman" w:eastAsia="Times New Roman" w:hAnsi="Times New Roman" w:cs="Angsana New"/>
          <w:b/>
          <w:bCs/>
          <w:i/>
          <w:iCs/>
          <w:sz w:val="20"/>
          <w:szCs w:val="20"/>
          <w:lang w:bidi="th-TH"/>
        </w:rPr>
        <w:t xml:space="preserve">Rinderpest, Foot and Mouth Disease, Anthrax, </w:t>
      </w:r>
      <w:proofErr w:type="spellStart"/>
      <w:r w:rsidRPr="00E67E8D">
        <w:rPr>
          <w:rFonts w:ascii="Times New Roman" w:eastAsia="Times New Roman" w:hAnsi="Times New Roman" w:cs="Angsana New"/>
          <w:b/>
          <w:bCs/>
          <w:i/>
          <w:iCs/>
          <w:sz w:val="20"/>
          <w:szCs w:val="20"/>
          <w:lang w:bidi="th-TH"/>
        </w:rPr>
        <w:t>Haemorrhagic</w:t>
      </w:r>
      <w:proofErr w:type="spellEnd"/>
      <w:r w:rsidRPr="00E67E8D">
        <w:rPr>
          <w:rFonts w:ascii="Times New Roman" w:eastAsia="Times New Roman" w:hAnsi="Times New Roman" w:cs="Angsana New"/>
          <w:b/>
          <w:bCs/>
          <w:i/>
          <w:iCs/>
          <w:sz w:val="20"/>
          <w:szCs w:val="20"/>
          <w:lang w:bidi="th-TH"/>
        </w:rPr>
        <w:t xml:space="preserve"> </w:t>
      </w:r>
      <w:proofErr w:type="spellStart"/>
      <w:r w:rsidRPr="00E67E8D">
        <w:rPr>
          <w:rFonts w:ascii="Times New Roman" w:eastAsia="Times New Roman" w:hAnsi="Times New Roman" w:cs="Angsana New"/>
          <w:b/>
          <w:bCs/>
          <w:i/>
          <w:iCs/>
          <w:sz w:val="20"/>
          <w:szCs w:val="20"/>
          <w:lang w:bidi="th-TH"/>
        </w:rPr>
        <w:t>Septicaemia</w:t>
      </w:r>
      <w:proofErr w:type="spellEnd"/>
      <w:r w:rsidRPr="00E67E8D">
        <w:rPr>
          <w:rFonts w:ascii="Times New Roman" w:eastAsia="Times New Roman" w:hAnsi="Times New Roman" w:cs="Angsana New"/>
          <w:b/>
          <w:bCs/>
          <w:i/>
          <w:iCs/>
          <w:sz w:val="20"/>
          <w:szCs w:val="20"/>
          <w:lang w:bidi="th-TH"/>
        </w:rPr>
        <w:t xml:space="preserve">, Black Quarter, Contagious Bovine </w:t>
      </w:r>
      <w:proofErr w:type="spellStart"/>
      <w:r w:rsidRPr="00E67E8D">
        <w:rPr>
          <w:rFonts w:ascii="Times New Roman" w:eastAsia="Times New Roman" w:hAnsi="Times New Roman" w:cs="Angsana New"/>
          <w:b/>
          <w:bCs/>
          <w:i/>
          <w:iCs/>
          <w:sz w:val="20"/>
          <w:szCs w:val="20"/>
          <w:lang w:bidi="th-TH"/>
        </w:rPr>
        <w:t>Pleuro</w:t>
      </w:r>
      <w:proofErr w:type="spellEnd"/>
      <w:r w:rsidRPr="00E67E8D">
        <w:rPr>
          <w:rFonts w:ascii="Times New Roman" w:eastAsia="Times New Roman" w:hAnsi="Times New Roman" w:cs="Angsana New"/>
          <w:b/>
          <w:bCs/>
          <w:i/>
          <w:iCs/>
          <w:sz w:val="20"/>
          <w:szCs w:val="20"/>
          <w:lang w:bidi="th-TH"/>
        </w:rPr>
        <w:t xml:space="preserve"> </w:t>
      </w:r>
      <w:proofErr w:type="gramStart"/>
      <w:r w:rsidRPr="00E67E8D">
        <w:rPr>
          <w:rFonts w:ascii="Times New Roman" w:eastAsia="Times New Roman" w:hAnsi="Times New Roman" w:cs="Angsana New"/>
          <w:b/>
          <w:bCs/>
          <w:i/>
          <w:iCs/>
          <w:sz w:val="20"/>
          <w:szCs w:val="20"/>
          <w:lang w:bidi="th-TH"/>
        </w:rPr>
        <w:t xml:space="preserve">Pneumonia,  </w:t>
      </w:r>
      <w:proofErr w:type="spellStart"/>
      <w:r w:rsidRPr="00E67E8D">
        <w:rPr>
          <w:rFonts w:ascii="Times New Roman" w:eastAsia="Times New Roman" w:hAnsi="Times New Roman" w:cs="Angsana New"/>
          <w:b/>
          <w:bCs/>
          <w:i/>
          <w:iCs/>
          <w:sz w:val="20"/>
          <w:szCs w:val="20"/>
          <w:lang w:bidi="th-TH"/>
        </w:rPr>
        <w:t>Peste</w:t>
      </w:r>
      <w:proofErr w:type="spellEnd"/>
      <w:proofErr w:type="gramEnd"/>
      <w:r w:rsidRPr="00E67E8D">
        <w:rPr>
          <w:rFonts w:ascii="Times New Roman" w:eastAsia="Times New Roman" w:hAnsi="Times New Roman" w:cs="Angsana New"/>
          <w:b/>
          <w:bCs/>
          <w:i/>
          <w:iCs/>
          <w:sz w:val="20"/>
          <w:szCs w:val="20"/>
          <w:lang w:bidi="th-TH"/>
        </w:rPr>
        <w:t xml:space="preserve"> des Petits </w:t>
      </w:r>
      <w:proofErr w:type="spellStart"/>
      <w:r w:rsidRPr="00E67E8D">
        <w:rPr>
          <w:rFonts w:ascii="Times New Roman" w:eastAsia="Times New Roman" w:hAnsi="Times New Roman" w:cs="Angsana New"/>
          <w:b/>
          <w:bCs/>
          <w:i/>
          <w:iCs/>
          <w:sz w:val="20"/>
          <w:szCs w:val="20"/>
          <w:lang w:bidi="th-TH"/>
        </w:rPr>
        <w:t>Ruminents</w:t>
      </w:r>
      <w:proofErr w:type="spellEnd"/>
      <w:r w:rsidRPr="00E67E8D">
        <w:rPr>
          <w:rFonts w:ascii="Times New Roman" w:eastAsia="Times New Roman" w:hAnsi="Times New Roman" w:cs="Angsana New"/>
          <w:b/>
          <w:bCs/>
          <w:i/>
          <w:iCs/>
          <w:sz w:val="20"/>
          <w:szCs w:val="20"/>
          <w:lang w:bidi="th-TH"/>
        </w:rPr>
        <w:t xml:space="preserve">, Sheep Pox, Swine Fever </w:t>
      </w:r>
      <w:r w:rsidRPr="00E67E8D">
        <w:rPr>
          <w:rFonts w:ascii="Times New Roman" w:eastAsia="Times New Roman" w:hAnsi="Times New Roman" w:cs="Angsana New"/>
          <w:sz w:val="20"/>
          <w:szCs w:val="20"/>
          <w:lang w:bidi="th-TH"/>
        </w:rPr>
        <w:t>and</w:t>
      </w:r>
      <w:r w:rsidRPr="00E67E8D">
        <w:rPr>
          <w:rFonts w:ascii="Times New Roman" w:eastAsia="Times New Roman" w:hAnsi="Times New Roman" w:cs="Angsana New"/>
          <w:b/>
          <w:bCs/>
          <w:i/>
          <w:iCs/>
          <w:sz w:val="20"/>
          <w:szCs w:val="20"/>
          <w:lang w:bidi="th-TH"/>
        </w:rPr>
        <w:t xml:space="preserve"> Transmissible Water Borne Diseases</w:t>
      </w:r>
      <w:r w:rsidRPr="00E67E8D">
        <w:rPr>
          <w:rFonts w:ascii="Times New Roman" w:eastAsia="Times New Roman" w:hAnsi="Times New Roman" w:cs="Angsana New"/>
          <w:sz w:val="20"/>
          <w:szCs w:val="20"/>
          <w:lang w:bidi="th-TH"/>
        </w:rPr>
        <w:t xml:space="preserve"> particularly those of Virus origin.</w:t>
      </w:r>
    </w:p>
    <w:p w14:paraId="26208463" w14:textId="77777777" w:rsidR="00E67E8D" w:rsidRPr="00E67E8D" w:rsidRDefault="00E67E8D" w:rsidP="00E67E8D">
      <w:pPr>
        <w:numPr>
          <w:ilvl w:val="1"/>
          <w:numId w:val="14"/>
        </w:numPr>
        <w:spacing w:after="0" w:line="240" w:lineRule="auto"/>
        <w:jc w:val="both"/>
        <w:rPr>
          <w:rFonts w:ascii="Times New Roman" w:eastAsia="Times New Roman" w:hAnsi="Times New Roman" w:cs="Angsana New"/>
          <w:sz w:val="20"/>
          <w:szCs w:val="20"/>
          <w:lang w:bidi="th-TH"/>
        </w:rPr>
      </w:pPr>
      <w:r w:rsidRPr="00E67E8D">
        <w:rPr>
          <w:rFonts w:ascii="Times New Roman" w:eastAsia="Times New Roman" w:hAnsi="Times New Roman" w:cs="Angsana New"/>
          <w:sz w:val="20"/>
          <w:szCs w:val="20"/>
          <w:lang w:bidi="th-TH"/>
        </w:rPr>
        <w:t xml:space="preserve">The beef / pork / mutton / fish are processed in a hygienic s laughter house. </w:t>
      </w:r>
    </w:p>
    <w:p w14:paraId="48839BA3" w14:textId="77777777" w:rsidR="00E67E8D" w:rsidRPr="00E67E8D" w:rsidRDefault="00E67E8D" w:rsidP="00E67E8D">
      <w:pPr>
        <w:numPr>
          <w:ilvl w:val="1"/>
          <w:numId w:val="14"/>
        </w:numPr>
        <w:spacing w:after="0" w:line="240" w:lineRule="auto"/>
        <w:jc w:val="both"/>
        <w:rPr>
          <w:rFonts w:ascii="Times New Roman" w:eastAsia="Times New Roman" w:hAnsi="Times New Roman" w:cs="Angsana New"/>
          <w:sz w:val="20"/>
          <w:szCs w:val="20"/>
          <w:lang w:bidi="th-TH"/>
        </w:rPr>
      </w:pPr>
      <w:r w:rsidRPr="00E67E8D">
        <w:rPr>
          <w:rFonts w:ascii="Times New Roman" w:eastAsia="Times New Roman" w:hAnsi="Times New Roman" w:cs="Angsana New"/>
          <w:sz w:val="20"/>
          <w:szCs w:val="20"/>
          <w:lang w:bidi="th-TH"/>
        </w:rPr>
        <w:t xml:space="preserve">The origin / source of milk </w:t>
      </w:r>
      <w:proofErr w:type="gramStart"/>
      <w:r w:rsidRPr="00E67E8D">
        <w:rPr>
          <w:rFonts w:ascii="Times New Roman" w:eastAsia="Times New Roman" w:hAnsi="Times New Roman" w:cs="Angsana New"/>
          <w:sz w:val="20"/>
          <w:szCs w:val="20"/>
          <w:lang w:bidi="th-TH"/>
        </w:rPr>
        <w:t>are</w:t>
      </w:r>
      <w:proofErr w:type="gramEnd"/>
      <w:r w:rsidRPr="00E67E8D">
        <w:rPr>
          <w:rFonts w:ascii="Times New Roman" w:eastAsia="Times New Roman" w:hAnsi="Times New Roman" w:cs="Angsana New"/>
          <w:sz w:val="20"/>
          <w:szCs w:val="20"/>
          <w:lang w:bidi="th-TH"/>
        </w:rPr>
        <w:t xml:space="preserve"> free from diseases like </w:t>
      </w:r>
      <w:r w:rsidRPr="00E67E8D">
        <w:rPr>
          <w:rFonts w:ascii="Times New Roman" w:eastAsia="Times New Roman" w:hAnsi="Times New Roman" w:cs="Angsana New"/>
          <w:b/>
          <w:bCs/>
          <w:i/>
          <w:iCs/>
          <w:sz w:val="20"/>
          <w:szCs w:val="20"/>
          <w:lang w:bidi="th-TH"/>
        </w:rPr>
        <w:t>Bovine Tuberculosis, Brucellosis</w:t>
      </w:r>
      <w:r w:rsidRPr="00E67E8D">
        <w:rPr>
          <w:rFonts w:ascii="Times New Roman" w:eastAsia="Times New Roman" w:hAnsi="Times New Roman" w:cs="Angsana New"/>
          <w:sz w:val="20"/>
          <w:szCs w:val="20"/>
          <w:lang w:bidi="th-TH"/>
        </w:rPr>
        <w:t xml:space="preserve"> etc.</w:t>
      </w:r>
    </w:p>
    <w:p w14:paraId="7BF6959A" w14:textId="77777777" w:rsidR="00E67E8D" w:rsidRPr="00E67E8D" w:rsidRDefault="00E67E8D" w:rsidP="00E67E8D">
      <w:pPr>
        <w:numPr>
          <w:ilvl w:val="0"/>
          <w:numId w:val="15"/>
        </w:numPr>
        <w:spacing w:after="0" w:line="240" w:lineRule="auto"/>
        <w:jc w:val="both"/>
        <w:rPr>
          <w:rFonts w:ascii="Times New Roman" w:eastAsia="Times New Roman" w:hAnsi="Times New Roman" w:cs="Angsana New"/>
          <w:sz w:val="20"/>
          <w:szCs w:val="20"/>
          <w:lang w:bidi="th-TH"/>
        </w:rPr>
      </w:pPr>
      <w:r w:rsidRPr="00E67E8D">
        <w:rPr>
          <w:rFonts w:ascii="Times New Roman" w:eastAsia="Times New Roman" w:hAnsi="Times New Roman" w:cs="Angsana New"/>
          <w:sz w:val="20"/>
          <w:szCs w:val="20"/>
          <w:lang w:bidi="th-TH"/>
        </w:rPr>
        <w:t xml:space="preserve">The beef / pork / mutton / milk / fish are accompanied with inspection certificate certifying that the beef / pork / mutton / milk / fish is fit for human consumption. </w:t>
      </w:r>
    </w:p>
    <w:p w14:paraId="3DD62989" w14:textId="77777777" w:rsidR="00E67E8D" w:rsidRPr="00E67E8D" w:rsidRDefault="00E67E8D" w:rsidP="00E67E8D">
      <w:pPr>
        <w:numPr>
          <w:ilvl w:val="0"/>
          <w:numId w:val="15"/>
        </w:numPr>
        <w:spacing w:after="0" w:line="240" w:lineRule="auto"/>
        <w:rPr>
          <w:rFonts w:ascii="Times New Roman" w:eastAsia="Times New Roman" w:hAnsi="Times New Roman" w:cs="Angsana New"/>
          <w:sz w:val="20"/>
          <w:szCs w:val="20"/>
          <w:lang w:bidi="th-TH"/>
        </w:rPr>
      </w:pPr>
      <w:r w:rsidRPr="00E67E8D">
        <w:rPr>
          <w:rFonts w:ascii="Times New Roman" w:eastAsia="Times New Roman" w:hAnsi="Times New Roman" w:cs="Angsana New"/>
          <w:sz w:val="20"/>
          <w:szCs w:val="20"/>
          <w:lang w:bidi="th-TH"/>
        </w:rPr>
        <w:t>During the transportation of beef / pork / mutton / fish into the Kingdom the consignment doesn’t pass through an area where there is active outbreak of diseases mentioned in condition no.1 (a)</w:t>
      </w:r>
    </w:p>
    <w:p w14:paraId="5C043885" w14:textId="77777777" w:rsidR="00E67E8D" w:rsidRPr="00E67E8D" w:rsidRDefault="00E67E8D" w:rsidP="00E67E8D">
      <w:pPr>
        <w:numPr>
          <w:ilvl w:val="0"/>
          <w:numId w:val="15"/>
        </w:numPr>
        <w:spacing w:after="0" w:line="240" w:lineRule="auto"/>
        <w:jc w:val="both"/>
        <w:rPr>
          <w:rFonts w:ascii="Times New Roman" w:eastAsia="Times New Roman" w:hAnsi="Times New Roman" w:cs="Angsana New"/>
          <w:sz w:val="20"/>
          <w:szCs w:val="20"/>
          <w:lang w:bidi="th-TH"/>
        </w:rPr>
      </w:pPr>
      <w:r w:rsidRPr="00E67E8D">
        <w:rPr>
          <w:rFonts w:ascii="Times New Roman" w:eastAsia="Times New Roman" w:hAnsi="Times New Roman" w:cs="Angsana New"/>
          <w:sz w:val="20"/>
          <w:szCs w:val="20"/>
          <w:lang w:bidi="th-TH"/>
        </w:rPr>
        <w:t>All information and documentation requested by the BAFRA Officials of the Ministry of Agriculture and Forests as to their ownership and content is provided.</w:t>
      </w:r>
    </w:p>
    <w:p w14:paraId="28F938A9" w14:textId="77777777" w:rsidR="00E67E8D" w:rsidRPr="00E67E8D" w:rsidRDefault="00E67E8D" w:rsidP="00E67E8D">
      <w:pPr>
        <w:numPr>
          <w:ilvl w:val="0"/>
          <w:numId w:val="15"/>
        </w:numPr>
        <w:spacing w:after="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Angsana New"/>
          <w:sz w:val="20"/>
          <w:szCs w:val="20"/>
          <w:lang w:bidi="th-TH"/>
        </w:rPr>
        <w:t xml:space="preserve">The consignment enters Bhutan at </w:t>
      </w:r>
      <w:r w:rsidRPr="00E67E8D">
        <w:rPr>
          <w:rFonts w:ascii="Times New Roman" w:eastAsia="Times New Roman" w:hAnsi="Times New Roman" w:cs="Angsana New"/>
          <w:b/>
          <w:i/>
          <w:sz w:val="20"/>
          <w:szCs w:val="20"/>
          <w:lang w:bidi="th-TH"/>
        </w:rPr>
        <w:t xml:space="preserve">………………………. </w:t>
      </w:r>
      <w:proofErr w:type="spellStart"/>
      <w:r w:rsidRPr="00E67E8D">
        <w:rPr>
          <w:rFonts w:ascii="Times New Roman" w:eastAsia="Times New Roman" w:hAnsi="Times New Roman" w:cs="Angsana New"/>
          <w:sz w:val="20"/>
          <w:szCs w:val="20"/>
          <w:lang w:bidi="th-TH"/>
        </w:rPr>
        <w:t>andis</w:t>
      </w:r>
      <w:proofErr w:type="spellEnd"/>
      <w:r w:rsidRPr="00E67E8D">
        <w:rPr>
          <w:rFonts w:ascii="Times New Roman" w:eastAsia="Times New Roman" w:hAnsi="Times New Roman" w:cs="Angsana New"/>
          <w:sz w:val="20"/>
          <w:szCs w:val="20"/>
          <w:lang w:bidi="th-TH"/>
        </w:rPr>
        <w:t xml:space="preserve"> </w:t>
      </w:r>
      <w:proofErr w:type="spellStart"/>
      <w:r w:rsidRPr="00E67E8D">
        <w:rPr>
          <w:rFonts w:ascii="Times New Roman" w:eastAsia="Times New Roman" w:hAnsi="Times New Roman" w:cs="Angsana New"/>
          <w:sz w:val="20"/>
          <w:szCs w:val="20"/>
          <w:lang w:bidi="th-TH"/>
        </w:rPr>
        <w:t>immediatelypresented</w:t>
      </w:r>
      <w:proofErr w:type="spellEnd"/>
      <w:r w:rsidRPr="00E67E8D">
        <w:rPr>
          <w:rFonts w:ascii="Times New Roman" w:eastAsia="Times New Roman" w:hAnsi="Times New Roman" w:cs="Angsana New"/>
          <w:sz w:val="20"/>
          <w:szCs w:val="20"/>
          <w:lang w:bidi="th-TH"/>
        </w:rPr>
        <w:t xml:space="preserve"> to Officer In charge, BAFRA for inspection.</w:t>
      </w:r>
    </w:p>
    <w:p w14:paraId="7BFF65E9" w14:textId="77777777" w:rsidR="00E67E8D" w:rsidRPr="00E67E8D" w:rsidRDefault="00E67E8D" w:rsidP="00E67E8D">
      <w:pPr>
        <w:spacing w:after="0" w:line="240" w:lineRule="auto"/>
        <w:ind w:left="360"/>
        <w:jc w:val="both"/>
        <w:rPr>
          <w:rFonts w:ascii="Times New Roman" w:eastAsia="Times New Roman" w:hAnsi="Times New Roman" w:cs="Angsana New"/>
          <w:b/>
          <w:bCs/>
          <w:sz w:val="20"/>
          <w:szCs w:val="20"/>
          <w:lang w:bidi="th-TH"/>
        </w:rPr>
      </w:pPr>
    </w:p>
    <w:p w14:paraId="0FF59688" w14:textId="77777777" w:rsidR="00E67E8D" w:rsidRPr="00E67E8D" w:rsidRDefault="00E67E8D" w:rsidP="00E67E8D">
      <w:pPr>
        <w:spacing w:after="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t xml:space="preserve">THIS PERMIT IS VALID UP TO </w:t>
      </w:r>
      <w:r w:rsidRPr="00E67E8D">
        <w:rPr>
          <w:rFonts w:ascii="Times New Roman" w:eastAsia="Times New Roman" w:hAnsi="Times New Roman" w:cs="Angsana New"/>
          <w:b/>
          <w:bCs/>
          <w:color w:val="800000"/>
          <w:sz w:val="20"/>
          <w:szCs w:val="20"/>
          <w:lang w:bidi="th-TH"/>
        </w:rPr>
        <w:t>(</w:t>
      </w:r>
      <w:r w:rsidRPr="00E67E8D">
        <w:rPr>
          <w:rFonts w:ascii="Times New Roman" w:eastAsia="Times New Roman" w:hAnsi="Times New Roman" w:cs="Angsana New"/>
          <w:b/>
          <w:bCs/>
          <w:color w:val="800000"/>
          <w:sz w:val="20"/>
          <w:szCs w:val="20"/>
          <w:u w:val="single"/>
          <w:lang w:bidi="th-TH"/>
        </w:rPr>
        <w:t>30)</w:t>
      </w:r>
      <w:r w:rsidRPr="00E67E8D">
        <w:rPr>
          <w:rFonts w:ascii="Times New Roman" w:eastAsia="Times New Roman" w:hAnsi="Times New Roman" w:cs="Angsana New"/>
          <w:b/>
          <w:bCs/>
          <w:sz w:val="20"/>
          <w:szCs w:val="20"/>
          <w:lang w:bidi="th-TH"/>
        </w:rPr>
        <w:t xml:space="preserve"> DAYS FROM THE DATE OF ISSUE.</w:t>
      </w:r>
    </w:p>
    <w:p w14:paraId="5B9C8EAF"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201AC105"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3D6B9071"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62911EA8"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74520A8A" w14:textId="77777777" w:rsidR="00E67E8D" w:rsidRPr="00E67E8D" w:rsidRDefault="00E67E8D" w:rsidP="00E67E8D">
      <w:pPr>
        <w:spacing w:after="0" w:line="240" w:lineRule="auto"/>
        <w:jc w:val="both"/>
        <w:rPr>
          <w:rFonts w:ascii="Times New Roman" w:eastAsia="Times New Roman" w:hAnsi="Times New Roman" w:cs="Times New Roman"/>
          <w:b/>
          <w:bCs/>
          <w:sz w:val="20"/>
          <w:szCs w:val="20"/>
          <w:lang w:bidi="th-TH"/>
        </w:rPr>
      </w:pPr>
    </w:p>
    <w:p w14:paraId="0A6B4579" w14:textId="77777777" w:rsidR="00E67E8D" w:rsidRPr="00E67E8D" w:rsidRDefault="00E67E8D" w:rsidP="00E67E8D">
      <w:pPr>
        <w:spacing w:after="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Times New Roman"/>
          <w:b/>
          <w:bCs/>
          <w:sz w:val="20"/>
          <w:szCs w:val="20"/>
          <w:lang w:bidi="th-TH"/>
        </w:rPr>
        <w:t>Name, Seal &amp; Signature</w:t>
      </w:r>
    </w:p>
    <w:p w14:paraId="5054F7D1" w14:textId="77777777" w:rsidR="00E67E8D" w:rsidRPr="00E67E8D" w:rsidRDefault="00E67E8D" w:rsidP="00E67E8D">
      <w:pPr>
        <w:spacing w:after="120" w:line="240" w:lineRule="auto"/>
        <w:jc w:val="both"/>
        <w:rPr>
          <w:rFonts w:ascii="Times New Roman" w:eastAsia="Times New Roman" w:hAnsi="Times New Roman" w:cs="Angsana New"/>
          <w:sz w:val="20"/>
          <w:szCs w:val="20"/>
          <w:lang w:bidi="th-TH"/>
        </w:rPr>
      </w:pPr>
    </w:p>
    <w:p w14:paraId="66B3E3FE" w14:textId="77777777" w:rsidR="00E67E8D" w:rsidRPr="00E67E8D" w:rsidRDefault="00E67E8D" w:rsidP="00E67E8D">
      <w:pPr>
        <w:spacing w:after="12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t>THIS PERMIT IS SUBJECT TO CANCELLATION AT THE DISCRETION OF THE DIRECTOR GENERAL, BHUTAN AGRICULTURE AND FOOD REGULATORY AUTHORITY, MINISTRY OF AGRICULTURE &amp; FORESTS, THIMPHU, BHUTAN.</w:t>
      </w:r>
    </w:p>
    <w:p w14:paraId="1E3E63AA" w14:textId="77777777" w:rsidR="00E67E8D" w:rsidRPr="00E67E8D" w:rsidRDefault="00E67E8D" w:rsidP="00E67E8D">
      <w:pPr>
        <w:spacing w:after="0" w:line="240" w:lineRule="auto"/>
        <w:rPr>
          <w:rFonts w:ascii="Times New Roman" w:eastAsia="Times New Roman" w:hAnsi="Times New Roman" w:cs="Times New Roman"/>
          <w:b/>
          <w:sz w:val="18"/>
          <w:szCs w:val="18"/>
          <w:lang w:bidi="th-TH"/>
        </w:rPr>
      </w:pPr>
      <w:r w:rsidRPr="00E67E8D">
        <w:rPr>
          <w:rFonts w:ascii="Times New Roman" w:eastAsia="Times New Roman" w:hAnsi="Times New Roman" w:cs="Times New Roman"/>
          <w:b/>
          <w:sz w:val="18"/>
          <w:szCs w:val="18"/>
          <w:lang w:bidi="th-TH"/>
        </w:rPr>
        <w:t>IMPORT PERMIT OF RAW MATERIALS FOR MAKING FISHING FLIES</w:t>
      </w:r>
    </w:p>
    <w:p w14:paraId="5A8222CF" w14:textId="77777777" w:rsidR="00E67E8D" w:rsidRPr="00E67E8D" w:rsidRDefault="00E67E8D" w:rsidP="00E67E8D">
      <w:pPr>
        <w:spacing w:after="0" w:line="240" w:lineRule="auto"/>
        <w:ind w:left="-540"/>
        <w:jc w:val="both"/>
        <w:rPr>
          <w:rFonts w:ascii="Times New Roman" w:eastAsia="Times New Roman" w:hAnsi="Times New Roman" w:cs="Times New Roman"/>
          <w:sz w:val="18"/>
          <w:szCs w:val="18"/>
          <w:lang w:bidi="th-TH"/>
        </w:rPr>
      </w:pPr>
      <w:r w:rsidRPr="00E67E8D">
        <w:rPr>
          <w:rFonts w:ascii="Times New Roman" w:eastAsia="Times New Roman" w:hAnsi="Times New Roman" w:cs="Times New Roman"/>
          <w:sz w:val="18"/>
          <w:szCs w:val="18"/>
          <w:lang w:bidi="th-TH"/>
        </w:rPr>
        <w:t xml:space="preserve">Permission is hereby granted to ………………………of </w:t>
      </w:r>
      <w:r w:rsidRPr="00E67E8D">
        <w:rPr>
          <w:rFonts w:ascii="Times New Roman" w:eastAsia="Times New Roman" w:hAnsi="Times New Roman" w:cs="Times New Roman"/>
          <w:sz w:val="18"/>
          <w:szCs w:val="18"/>
          <w:u w:val="single"/>
          <w:lang w:bidi="th-TH"/>
        </w:rPr>
        <w:t>License No</w:t>
      </w:r>
      <w:r w:rsidRPr="00E67E8D">
        <w:rPr>
          <w:rFonts w:ascii="Times New Roman" w:eastAsia="Times New Roman" w:hAnsi="Times New Roman" w:cs="Times New Roman"/>
          <w:sz w:val="18"/>
          <w:szCs w:val="18"/>
          <w:lang w:bidi="th-TH"/>
        </w:rPr>
        <w:t xml:space="preserve">. /Citizen ID No…………. of </w:t>
      </w:r>
      <w:r w:rsidRPr="00E67E8D">
        <w:rPr>
          <w:rFonts w:ascii="Times New Roman" w:eastAsia="Times New Roman" w:hAnsi="Times New Roman" w:cs="Times New Roman"/>
          <w:b/>
          <w:bCs/>
          <w:i/>
          <w:iCs/>
          <w:sz w:val="18"/>
          <w:szCs w:val="18"/>
          <w:lang w:bidi="th-TH"/>
        </w:rPr>
        <w:t xml:space="preserve">………………. </w:t>
      </w:r>
      <w:r w:rsidRPr="00E67E8D">
        <w:rPr>
          <w:rFonts w:ascii="Times New Roman" w:eastAsia="Times New Roman" w:hAnsi="Times New Roman" w:cs="Times New Roman"/>
          <w:sz w:val="18"/>
          <w:szCs w:val="18"/>
          <w:lang w:bidi="th-TH"/>
        </w:rPr>
        <w:t xml:space="preserve">Village/Town, under </w:t>
      </w:r>
      <w:r w:rsidRPr="00E67E8D">
        <w:rPr>
          <w:rFonts w:ascii="Times New Roman" w:eastAsia="Times New Roman" w:hAnsi="Times New Roman" w:cs="Times New Roman"/>
          <w:b/>
          <w:bCs/>
          <w:i/>
          <w:iCs/>
          <w:sz w:val="18"/>
          <w:szCs w:val="18"/>
          <w:lang w:bidi="th-TH"/>
        </w:rPr>
        <w:t xml:space="preserve">…………. </w:t>
      </w:r>
      <w:proofErr w:type="spellStart"/>
      <w:r w:rsidRPr="00E67E8D">
        <w:rPr>
          <w:rFonts w:ascii="Times New Roman" w:eastAsia="Times New Roman" w:hAnsi="Times New Roman" w:cs="Times New Roman"/>
          <w:sz w:val="18"/>
          <w:szCs w:val="18"/>
          <w:lang w:bidi="th-TH"/>
        </w:rPr>
        <w:t>Geog</w:t>
      </w:r>
      <w:proofErr w:type="spellEnd"/>
      <w:r w:rsidRPr="00E67E8D">
        <w:rPr>
          <w:rFonts w:ascii="Times New Roman" w:eastAsia="Times New Roman" w:hAnsi="Times New Roman" w:cs="Times New Roman"/>
          <w:sz w:val="18"/>
          <w:szCs w:val="18"/>
          <w:lang w:bidi="th-TH"/>
        </w:rPr>
        <w:t xml:space="preserve"> of </w:t>
      </w:r>
      <w:r w:rsidRPr="00E67E8D">
        <w:rPr>
          <w:rFonts w:ascii="Times New Roman" w:eastAsia="Times New Roman" w:hAnsi="Times New Roman" w:cs="Times New Roman"/>
          <w:b/>
          <w:bCs/>
          <w:i/>
          <w:iCs/>
          <w:sz w:val="18"/>
          <w:szCs w:val="18"/>
          <w:lang w:bidi="th-TH"/>
        </w:rPr>
        <w:t>……</w:t>
      </w:r>
      <w:proofErr w:type="gramStart"/>
      <w:r w:rsidRPr="00E67E8D">
        <w:rPr>
          <w:rFonts w:ascii="Times New Roman" w:eastAsia="Times New Roman" w:hAnsi="Times New Roman" w:cs="Times New Roman"/>
          <w:b/>
          <w:bCs/>
          <w:i/>
          <w:iCs/>
          <w:sz w:val="18"/>
          <w:szCs w:val="18"/>
          <w:lang w:bidi="th-TH"/>
        </w:rPr>
        <w:t>….</w:t>
      </w:r>
      <w:r w:rsidRPr="00E67E8D">
        <w:rPr>
          <w:rFonts w:ascii="Times New Roman" w:eastAsia="Times New Roman" w:hAnsi="Times New Roman" w:cs="Times New Roman"/>
          <w:sz w:val="18"/>
          <w:szCs w:val="18"/>
          <w:lang w:bidi="th-TH"/>
        </w:rPr>
        <w:t>Dzongkhag</w:t>
      </w:r>
      <w:proofErr w:type="gramEnd"/>
      <w:r w:rsidRPr="00E67E8D">
        <w:rPr>
          <w:rFonts w:ascii="Times New Roman" w:eastAsia="Times New Roman" w:hAnsi="Times New Roman" w:cs="Times New Roman"/>
          <w:sz w:val="18"/>
          <w:szCs w:val="18"/>
          <w:lang w:bidi="th-TH"/>
        </w:rPr>
        <w:t xml:space="preserve"> to import the following items </w:t>
      </w:r>
      <w:proofErr w:type="spellStart"/>
      <w:r w:rsidRPr="00E67E8D">
        <w:rPr>
          <w:rFonts w:ascii="Times New Roman" w:eastAsia="Times New Roman" w:hAnsi="Times New Roman" w:cs="Times New Roman"/>
          <w:sz w:val="18"/>
          <w:szCs w:val="18"/>
          <w:lang w:bidi="th-TH"/>
        </w:rPr>
        <w:t>intothe</w:t>
      </w:r>
      <w:proofErr w:type="spellEnd"/>
      <w:r w:rsidRPr="00E67E8D">
        <w:rPr>
          <w:rFonts w:ascii="Times New Roman" w:eastAsia="Times New Roman" w:hAnsi="Times New Roman" w:cs="Times New Roman"/>
          <w:sz w:val="18"/>
          <w:szCs w:val="18"/>
          <w:lang w:bidi="th-TH"/>
        </w:rPr>
        <w:t xml:space="preserve"> Kingdom of Bhutan. </w:t>
      </w:r>
    </w:p>
    <w:p w14:paraId="4D7E45ED" w14:textId="77777777" w:rsidR="00E67E8D" w:rsidRPr="00E67E8D" w:rsidRDefault="00E67E8D" w:rsidP="00E67E8D">
      <w:pPr>
        <w:spacing w:after="0" w:line="240" w:lineRule="auto"/>
        <w:ind w:left="-540"/>
        <w:jc w:val="both"/>
        <w:rPr>
          <w:rFonts w:ascii="Times New Roman" w:eastAsia="Times New Roman" w:hAnsi="Times New Roman" w:cs="Times New Roman"/>
          <w:sz w:val="18"/>
          <w:szCs w:val="18"/>
          <w:lang w:bidi="th-TH"/>
        </w:rPr>
      </w:pPr>
    </w:p>
    <w:tbl>
      <w:tblPr>
        <w:tblStyle w:val="TableGrid2"/>
        <w:tblW w:w="0" w:type="auto"/>
        <w:tblInd w:w="-432" w:type="dxa"/>
        <w:tblLook w:val="01E0" w:firstRow="1" w:lastRow="1" w:firstColumn="1" w:lastColumn="1" w:noHBand="0" w:noVBand="0"/>
      </w:tblPr>
      <w:tblGrid>
        <w:gridCol w:w="1158"/>
        <w:gridCol w:w="4839"/>
        <w:gridCol w:w="1372"/>
        <w:gridCol w:w="2306"/>
      </w:tblGrid>
      <w:tr w:rsidR="00E67E8D" w:rsidRPr="00E67E8D" w14:paraId="42C2F657" w14:textId="77777777" w:rsidTr="002B09F3">
        <w:tc>
          <w:tcPr>
            <w:tcW w:w="1158" w:type="dxa"/>
          </w:tcPr>
          <w:p w14:paraId="004D7011" w14:textId="77777777" w:rsidR="00E67E8D" w:rsidRPr="00E67E8D" w:rsidRDefault="00E67E8D" w:rsidP="00E67E8D">
            <w:pPr>
              <w:jc w:val="both"/>
              <w:rPr>
                <w:rFonts w:cs="Times New Roman"/>
                <w:b/>
                <w:bCs/>
                <w:sz w:val="18"/>
                <w:szCs w:val="18"/>
                <w:lang w:bidi="th-TH"/>
              </w:rPr>
            </w:pPr>
            <w:r w:rsidRPr="00E67E8D">
              <w:rPr>
                <w:rFonts w:cs="Times New Roman"/>
                <w:b/>
                <w:bCs/>
                <w:sz w:val="18"/>
                <w:szCs w:val="18"/>
                <w:lang w:bidi="th-TH"/>
              </w:rPr>
              <w:t>Sl. No.</w:t>
            </w:r>
          </w:p>
        </w:tc>
        <w:tc>
          <w:tcPr>
            <w:tcW w:w="4839" w:type="dxa"/>
          </w:tcPr>
          <w:p w14:paraId="35D0DCEC" w14:textId="77777777" w:rsidR="00E67E8D" w:rsidRPr="00E67E8D" w:rsidRDefault="00E67E8D" w:rsidP="00E67E8D">
            <w:pPr>
              <w:jc w:val="both"/>
              <w:rPr>
                <w:rFonts w:cs="Times New Roman"/>
                <w:b/>
                <w:bCs/>
                <w:sz w:val="18"/>
                <w:szCs w:val="18"/>
                <w:lang w:bidi="th-TH"/>
              </w:rPr>
            </w:pPr>
            <w:r w:rsidRPr="00E67E8D">
              <w:rPr>
                <w:rFonts w:cs="Times New Roman"/>
                <w:b/>
                <w:bCs/>
                <w:sz w:val="18"/>
                <w:szCs w:val="18"/>
                <w:lang w:bidi="th-TH"/>
              </w:rPr>
              <w:t>Particulars</w:t>
            </w:r>
          </w:p>
        </w:tc>
        <w:tc>
          <w:tcPr>
            <w:tcW w:w="1372" w:type="dxa"/>
          </w:tcPr>
          <w:p w14:paraId="28B80BAD" w14:textId="77777777" w:rsidR="00E67E8D" w:rsidRPr="00E67E8D" w:rsidRDefault="00E67E8D" w:rsidP="00E67E8D">
            <w:pPr>
              <w:jc w:val="both"/>
              <w:rPr>
                <w:rFonts w:cs="Times New Roman"/>
                <w:b/>
                <w:bCs/>
                <w:sz w:val="18"/>
                <w:szCs w:val="18"/>
                <w:lang w:bidi="th-TH"/>
              </w:rPr>
            </w:pPr>
            <w:r w:rsidRPr="00E67E8D">
              <w:rPr>
                <w:rFonts w:cs="Times New Roman"/>
                <w:b/>
                <w:bCs/>
                <w:sz w:val="18"/>
                <w:szCs w:val="18"/>
                <w:lang w:bidi="th-TH"/>
              </w:rPr>
              <w:t>Quantity</w:t>
            </w:r>
          </w:p>
        </w:tc>
        <w:tc>
          <w:tcPr>
            <w:tcW w:w="2306" w:type="dxa"/>
          </w:tcPr>
          <w:p w14:paraId="37A4A7B7" w14:textId="77777777" w:rsidR="00E67E8D" w:rsidRPr="00E67E8D" w:rsidRDefault="00E67E8D" w:rsidP="00E67E8D">
            <w:pPr>
              <w:jc w:val="both"/>
              <w:rPr>
                <w:rFonts w:cs="Times New Roman"/>
                <w:b/>
                <w:bCs/>
                <w:sz w:val="18"/>
                <w:szCs w:val="18"/>
                <w:lang w:bidi="th-TH"/>
              </w:rPr>
            </w:pPr>
            <w:r w:rsidRPr="00E67E8D">
              <w:rPr>
                <w:rFonts w:cs="Times New Roman"/>
                <w:b/>
                <w:bCs/>
                <w:sz w:val="18"/>
                <w:szCs w:val="18"/>
                <w:lang w:bidi="th-TH"/>
              </w:rPr>
              <w:t>Country of origin</w:t>
            </w:r>
          </w:p>
        </w:tc>
      </w:tr>
      <w:tr w:rsidR="00E67E8D" w:rsidRPr="00E67E8D" w14:paraId="1F8D18A7" w14:textId="77777777" w:rsidTr="002B09F3">
        <w:tc>
          <w:tcPr>
            <w:tcW w:w="1158" w:type="dxa"/>
          </w:tcPr>
          <w:p w14:paraId="4C713FCC" w14:textId="77777777" w:rsidR="00E67E8D" w:rsidRPr="00E67E8D" w:rsidRDefault="00E67E8D" w:rsidP="00E67E8D">
            <w:pPr>
              <w:jc w:val="center"/>
              <w:rPr>
                <w:rFonts w:cs="Times New Roman"/>
                <w:i/>
                <w:iCs/>
                <w:sz w:val="18"/>
                <w:szCs w:val="18"/>
                <w:lang w:bidi="th-TH"/>
              </w:rPr>
            </w:pPr>
          </w:p>
        </w:tc>
        <w:tc>
          <w:tcPr>
            <w:tcW w:w="4839" w:type="dxa"/>
          </w:tcPr>
          <w:p w14:paraId="2FA946EF" w14:textId="77777777" w:rsidR="00E67E8D" w:rsidRPr="00E67E8D" w:rsidRDefault="00E67E8D" w:rsidP="00E67E8D">
            <w:pPr>
              <w:jc w:val="both"/>
              <w:rPr>
                <w:rFonts w:cs="Times New Roman"/>
                <w:i/>
                <w:iCs/>
                <w:sz w:val="18"/>
                <w:szCs w:val="18"/>
                <w:lang w:bidi="th-TH"/>
              </w:rPr>
            </w:pPr>
          </w:p>
        </w:tc>
        <w:tc>
          <w:tcPr>
            <w:tcW w:w="1372" w:type="dxa"/>
          </w:tcPr>
          <w:p w14:paraId="0C12FFCA" w14:textId="77777777" w:rsidR="00E67E8D" w:rsidRPr="00E67E8D" w:rsidRDefault="00E67E8D" w:rsidP="00E67E8D">
            <w:pPr>
              <w:jc w:val="both"/>
              <w:rPr>
                <w:rFonts w:cs="Times New Roman"/>
                <w:i/>
                <w:iCs/>
                <w:sz w:val="18"/>
                <w:szCs w:val="18"/>
                <w:lang w:bidi="th-TH"/>
              </w:rPr>
            </w:pPr>
          </w:p>
        </w:tc>
        <w:tc>
          <w:tcPr>
            <w:tcW w:w="2306" w:type="dxa"/>
          </w:tcPr>
          <w:p w14:paraId="4FEBAE5D" w14:textId="77777777" w:rsidR="00E67E8D" w:rsidRPr="00E67E8D" w:rsidRDefault="00E67E8D" w:rsidP="00E67E8D">
            <w:pPr>
              <w:jc w:val="both"/>
              <w:rPr>
                <w:rFonts w:cs="Times New Roman"/>
                <w:i/>
                <w:iCs/>
                <w:sz w:val="18"/>
                <w:szCs w:val="18"/>
                <w:lang w:bidi="th-TH"/>
              </w:rPr>
            </w:pPr>
          </w:p>
        </w:tc>
      </w:tr>
      <w:tr w:rsidR="00E67E8D" w:rsidRPr="00E67E8D" w14:paraId="763EBF0C" w14:textId="77777777" w:rsidTr="002B09F3">
        <w:tc>
          <w:tcPr>
            <w:tcW w:w="1158" w:type="dxa"/>
          </w:tcPr>
          <w:p w14:paraId="02F7839B" w14:textId="77777777" w:rsidR="00E67E8D" w:rsidRPr="00E67E8D" w:rsidRDefault="00E67E8D" w:rsidP="00E67E8D">
            <w:pPr>
              <w:jc w:val="center"/>
              <w:rPr>
                <w:rFonts w:cs="Times New Roman"/>
                <w:i/>
                <w:iCs/>
                <w:sz w:val="18"/>
                <w:szCs w:val="18"/>
                <w:lang w:bidi="th-TH"/>
              </w:rPr>
            </w:pPr>
          </w:p>
        </w:tc>
        <w:tc>
          <w:tcPr>
            <w:tcW w:w="4839" w:type="dxa"/>
          </w:tcPr>
          <w:p w14:paraId="6C8088FA" w14:textId="77777777" w:rsidR="00E67E8D" w:rsidRPr="00E67E8D" w:rsidRDefault="00E67E8D" w:rsidP="00E67E8D">
            <w:pPr>
              <w:jc w:val="both"/>
              <w:rPr>
                <w:rFonts w:cs="Times New Roman"/>
                <w:i/>
                <w:iCs/>
                <w:sz w:val="18"/>
                <w:szCs w:val="18"/>
                <w:lang w:bidi="th-TH"/>
              </w:rPr>
            </w:pPr>
          </w:p>
        </w:tc>
        <w:tc>
          <w:tcPr>
            <w:tcW w:w="1372" w:type="dxa"/>
          </w:tcPr>
          <w:p w14:paraId="1A13DD74" w14:textId="77777777" w:rsidR="00E67E8D" w:rsidRPr="00E67E8D" w:rsidRDefault="00E67E8D" w:rsidP="00E67E8D">
            <w:pPr>
              <w:jc w:val="both"/>
              <w:rPr>
                <w:rFonts w:cs="Times New Roman"/>
                <w:i/>
                <w:iCs/>
                <w:sz w:val="18"/>
                <w:szCs w:val="18"/>
                <w:lang w:bidi="th-TH"/>
              </w:rPr>
            </w:pPr>
          </w:p>
        </w:tc>
        <w:tc>
          <w:tcPr>
            <w:tcW w:w="2306" w:type="dxa"/>
          </w:tcPr>
          <w:p w14:paraId="072374A6" w14:textId="77777777" w:rsidR="00E67E8D" w:rsidRPr="00E67E8D" w:rsidRDefault="00E67E8D" w:rsidP="00E67E8D">
            <w:pPr>
              <w:rPr>
                <w:rFonts w:cs="Times New Roman"/>
                <w:i/>
                <w:iCs/>
                <w:sz w:val="18"/>
                <w:szCs w:val="18"/>
                <w:lang w:bidi="th-TH"/>
              </w:rPr>
            </w:pPr>
          </w:p>
        </w:tc>
      </w:tr>
      <w:tr w:rsidR="00E67E8D" w:rsidRPr="00E67E8D" w14:paraId="085EA34B" w14:textId="77777777" w:rsidTr="002B09F3">
        <w:tc>
          <w:tcPr>
            <w:tcW w:w="1158" w:type="dxa"/>
          </w:tcPr>
          <w:p w14:paraId="603418C8" w14:textId="77777777" w:rsidR="00E67E8D" w:rsidRPr="00E67E8D" w:rsidRDefault="00E67E8D" w:rsidP="00E67E8D">
            <w:pPr>
              <w:jc w:val="center"/>
              <w:rPr>
                <w:rFonts w:cs="Times New Roman"/>
                <w:i/>
                <w:iCs/>
                <w:sz w:val="18"/>
                <w:szCs w:val="18"/>
                <w:lang w:bidi="th-TH"/>
              </w:rPr>
            </w:pPr>
          </w:p>
        </w:tc>
        <w:tc>
          <w:tcPr>
            <w:tcW w:w="4839" w:type="dxa"/>
          </w:tcPr>
          <w:p w14:paraId="49A7A060" w14:textId="77777777" w:rsidR="00E67E8D" w:rsidRPr="00E67E8D" w:rsidRDefault="00E67E8D" w:rsidP="00E67E8D">
            <w:pPr>
              <w:jc w:val="both"/>
              <w:rPr>
                <w:rFonts w:cs="Times New Roman"/>
                <w:i/>
                <w:iCs/>
                <w:sz w:val="18"/>
                <w:szCs w:val="18"/>
                <w:lang w:bidi="th-TH"/>
              </w:rPr>
            </w:pPr>
          </w:p>
        </w:tc>
        <w:tc>
          <w:tcPr>
            <w:tcW w:w="1372" w:type="dxa"/>
          </w:tcPr>
          <w:p w14:paraId="3EC0560C" w14:textId="77777777" w:rsidR="00E67E8D" w:rsidRPr="00E67E8D" w:rsidRDefault="00E67E8D" w:rsidP="00E67E8D">
            <w:pPr>
              <w:jc w:val="both"/>
              <w:rPr>
                <w:rFonts w:cs="Times New Roman"/>
                <w:i/>
                <w:iCs/>
                <w:sz w:val="18"/>
                <w:szCs w:val="18"/>
                <w:lang w:bidi="th-TH"/>
              </w:rPr>
            </w:pPr>
          </w:p>
        </w:tc>
        <w:tc>
          <w:tcPr>
            <w:tcW w:w="2306" w:type="dxa"/>
          </w:tcPr>
          <w:p w14:paraId="73B1D5A9" w14:textId="77777777" w:rsidR="00E67E8D" w:rsidRPr="00E67E8D" w:rsidRDefault="00E67E8D" w:rsidP="00E67E8D">
            <w:pPr>
              <w:rPr>
                <w:rFonts w:cs="Times New Roman"/>
                <w:i/>
                <w:iCs/>
                <w:sz w:val="18"/>
                <w:szCs w:val="18"/>
                <w:lang w:bidi="th-TH"/>
              </w:rPr>
            </w:pPr>
          </w:p>
        </w:tc>
      </w:tr>
      <w:tr w:rsidR="00E67E8D" w:rsidRPr="00E67E8D" w14:paraId="6E612342" w14:textId="77777777" w:rsidTr="002B09F3">
        <w:tc>
          <w:tcPr>
            <w:tcW w:w="1158" w:type="dxa"/>
          </w:tcPr>
          <w:p w14:paraId="31AB2121" w14:textId="77777777" w:rsidR="00E67E8D" w:rsidRPr="00E67E8D" w:rsidRDefault="00E67E8D" w:rsidP="00E67E8D">
            <w:pPr>
              <w:jc w:val="center"/>
              <w:rPr>
                <w:rFonts w:cs="Times New Roman"/>
                <w:i/>
                <w:iCs/>
                <w:sz w:val="18"/>
                <w:szCs w:val="18"/>
                <w:lang w:bidi="th-TH"/>
              </w:rPr>
            </w:pPr>
          </w:p>
        </w:tc>
        <w:tc>
          <w:tcPr>
            <w:tcW w:w="4839" w:type="dxa"/>
          </w:tcPr>
          <w:p w14:paraId="0D22C143" w14:textId="77777777" w:rsidR="00E67E8D" w:rsidRPr="00E67E8D" w:rsidRDefault="00E67E8D" w:rsidP="00E67E8D">
            <w:pPr>
              <w:jc w:val="both"/>
              <w:rPr>
                <w:rFonts w:cs="Times New Roman"/>
                <w:i/>
                <w:iCs/>
                <w:sz w:val="18"/>
                <w:szCs w:val="18"/>
                <w:lang w:bidi="th-TH"/>
              </w:rPr>
            </w:pPr>
          </w:p>
        </w:tc>
        <w:tc>
          <w:tcPr>
            <w:tcW w:w="1372" w:type="dxa"/>
          </w:tcPr>
          <w:p w14:paraId="095CEBC1" w14:textId="77777777" w:rsidR="00E67E8D" w:rsidRPr="00E67E8D" w:rsidRDefault="00E67E8D" w:rsidP="00E67E8D">
            <w:pPr>
              <w:jc w:val="both"/>
              <w:rPr>
                <w:rFonts w:cs="Times New Roman"/>
                <w:i/>
                <w:iCs/>
                <w:sz w:val="18"/>
                <w:szCs w:val="18"/>
                <w:lang w:bidi="th-TH"/>
              </w:rPr>
            </w:pPr>
          </w:p>
        </w:tc>
        <w:tc>
          <w:tcPr>
            <w:tcW w:w="2306" w:type="dxa"/>
          </w:tcPr>
          <w:p w14:paraId="4CCCF85F" w14:textId="77777777" w:rsidR="00E67E8D" w:rsidRPr="00E67E8D" w:rsidRDefault="00E67E8D" w:rsidP="00E67E8D">
            <w:pPr>
              <w:rPr>
                <w:rFonts w:cs="Times New Roman"/>
                <w:i/>
                <w:iCs/>
                <w:sz w:val="18"/>
                <w:szCs w:val="18"/>
                <w:lang w:bidi="th-TH"/>
              </w:rPr>
            </w:pPr>
          </w:p>
        </w:tc>
      </w:tr>
      <w:tr w:rsidR="00E67E8D" w:rsidRPr="00E67E8D" w14:paraId="7203E8A6" w14:textId="77777777" w:rsidTr="002B09F3">
        <w:tc>
          <w:tcPr>
            <w:tcW w:w="1158" w:type="dxa"/>
          </w:tcPr>
          <w:p w14:paraId="1F929782" w14:textId="77777777" w:rsidR="00E67E8D" w:rsidRPr="00E67E8D" w:rsidRDefault="00E67E8D" w:rsidP="00E67E8D">
            <w:pPr>
              <w:jc w:val="center"/>
              <w:rPr>
                <w:rFonts w:cs="Times New Roman"/>
                <w:i/>
                <w:iCs/>
                <w:sz w:val="18"/>
                <w:szCs w:val="18"/>
                <w:lang w:bidi="th-TH"/>
              </w:rPr>
            </w:pPr>
          </w:p>
        </w:tc>
        <w:tc>
          <w:tcPr>
            <w:tcW w:w="4839" w:type="dxa"/>
          </w:tcPr>
          <w:p w14:paraId="55CB2BDE" w14:textId="77777777" w:rsidR="00E67E8D" w:rsidRPr="00E67E8D" w:rsidRDefault="00E67E8D" w:rsidP="00E67E8D">
            <w:pPr>
              <w:jc w:val="both"/>
              <w:rPr>
                <w:rFonts w:cs="Times New Roman"/>
                <w:i/>
                <w:iCs/>
                <w:sz w:val="18"/>
                <w:szCs w:val="18"/>
                <w:lang w:bidi="th-TH"/>
              </w:rPr>
            </w:pPr>
          </w:p>
        </w:tc>
        <w:tc>
          <w:tcPr>
            <w:tcW w:w="1372" w:type="dxa"/>
          </w:tcPr>
          <w:p w14:paraId="6E5ED516" w14:textId="77777777" w:rsidR="00E67E8D" w:rsidRPr="00E67E8D" w:rsidRDefault="00E67E8D" w:rsidP="00E67E8D">
            <w:pPr>
              <w:jc w:val="both"/>
              <w:rPr>
                <w:rFonts w:cs="Times New Roman"/>
                <w:i/>
                <w:iCs/>
                <w:sz w:val="18"/>
                <w:szCs w:val="18"/>
                <w:lang w:bidi="th-TH"/>
              </w:rPr>
            </w:pPr>
          </w:p>
        </w:tc>
        <w:tc>
          <w:tcPr>
            <w:tcW w:w="2306" w:type="dxa"/>
          </w:tcPr>
          <w:p w14:paraId="4721AD58" w14:textId="77777777" w:rsidR="00E67E8D" w:rsidRPr="00E67E8D" w:rsidRDefault="00E67E8D" w:rsidP="00E67E8D">
            <w:pPr>
              <w:rPr>
                <w:rFonts w:cs="Times New Roman"/>
                <w:i/>
                <w:iCs/>
                <w:sz w:val="18"/>
                <w:szCs w:val="18"/>
                <w:lang w:bidi="th-TH"/>
              </w:rPr>
            </w:pPr>
          </w:p>
        </w:tc>
      </w:tr>
      <w:tr w:rsidR="00E67E8D" w:rsidRPr="00E67E8D" w14:paraId="0C5F5559" w14:textId="77777777" w:rsidTr="002B09F3">
        <w:tc>
          <w:tcPr>
            <w:tcW w:w="1158" w:type="dxa"/>
          </w:tcPr>
          <w:p w14:paraId="1B0126C9" w14:textId="77777777" w:rsidR="00E67E8D" w:rsidRPr="00E67E8D" w:rsidRDefault="00E67E8D" w:rsidP="00E67E8D">
            <w:pPr>
              <w:jc w:val="center"/>
              <w:rPr>
                <w:rFonts w:cs="Times New Roman"/>
                <w:i/>
                <w:iCs/>
                <w:sz w:val="18"/>
                <w:szCs w:val="18"/>
                <w:lang w:bidi="th-TH"/>
              </w:rPr>
            </w:pPr>
          </w:p>
        </w:tc>
        <w:tc>
          <w:tcPr>
            <w:tcW w:w="4839" w:type="dxa"/>
          </w:tcPr>
          <w:p w14:paraId="1639B7E0" w14:textId="77777777" w:rsidR="00E67E8D" w:rsidRPr="00E67E8D" w:rsidRDefault="00E67E8D" w:rsidP="00E67E8D">
            <w:pPr>
              <w:jc w:val="both"/>
              <w:rPr>
                <w:rFonts w:cs="Times New Roman"/>
                <w:i/>
                <w:iCs/>
                <w:sz w:val="18"/>
                <w:szCs w:val="18"/>
                <w:lang w:bidi="th-TH"/>
              </w:rPr>
            </w:pPr>
          </w:p>
        </w:tc>
        <w:tc>
          <w:tcPr>
            <w:tcW w:w="1372" w:type="dxa"/>
          </w:tcPr>
          <w:p w14:paraId="3F4FD176" w14:textId="77777777" w:rsidR="00E67E8D" w:rsidRPr="00E67E8D" w:rsidRDefault="00E67E8D" w:rsidP="00E67E8D">
            <w:pPr>
              <w:jc w:val="both"/>
              <w:rPr>
                <w:rFonts w:cs="Times New Roman"/>
                <w:i/>
                <w:iCs/>
                <w:sz w:val="18"/>
                <w:szCs w:val="18"/>
                <w:lang w:bidi="th-TH"/>
              </w:rPr>
            </w:pPr>
          </w:p>
        </w:tc>
        <w:tc>
          <w:tcPr>
            <w:tcW w:w="2306" w:type="dxa"/>
          </w:tcPr>
          <w:p w14:paraId="74236179" w14:textId="77777777" w:rsidR="00E67E8D" w:rsidRPr="00E67E8D" w:rsidRDefault="00E67E8D" w:rsidP="00E67E8D">
            <w:pPr>
              <w:rPr>
                <w:rFonts w:cs="Times New Roman"/>
                <w:i/>
                <w:iCs/>
                <w:sz w:val="18"/>
                <w:szCs w:val="18"/>
                <w:lang w:bidi="th-TH"/>
              </w:rPr>
            </w:pPr>
          </w:p>
        </w:tc>
      </w:tr>
      <w:tr w:rsidR="00E67E8D" w:rsidRPr="00E67E8D" w14:paraId="6612ED37" w14:textId="77777777" w:rsidTr="002B09F3">
        <w:tc>
          <w:tcPr>
            <w:tcW w:w="1158" w:type="dxa"/>
          </w:tcPr>
          <w:p w14:paraId="4059EA82" w14:textId="77777777" w:rsidR="00E67E8D" w:rsidRPr="00E67E8D" w:rsidRDefault="00E67E8D" w:rsidP="00E67E8D">
            <w:pPr>
              <w:jc w:val="center"/>
              <w:rPr>
                <w:rFonts w:cs="Times New Roman"/>
                <w:i/>
                <w:iCs/>
                <w:sz w:val="18"/>
                <w:szCs w:val="18"/>
                <w:lang w:bidi="th-TH"/>
              </w:rPr>
            </w:pPr>
          </w:p>
        </w:tc>
        <w:tc>
          <w:tcPr>
            <w:tcW w:w="4839" w:type="dxa"/>
          </w:tcPr>
          <w:p w14:paraId="54865963" w14:textId="77777777" w:rsidR="00E67E8D" w:rsidRPr="00E67E8D" w:rsidRDefault="00E67E8D" w:rsidP="00E67E8D">
            <w:pPr>
              <w:jc w:val="both"/>
              <w:rPr>
                <w:rFonts w:cs="Times New Roman"/>
                <w:i/>
                <w:iCs/>
                <w:sz w:val="18"/>
                <w:szCs w:val="18"/>
                <w:lang w:bidi="th-TH"/>
              </w:rPr>
            </w:pPr>
          </w:p>
        </w:tc>
        <w:tc>
          <w:tcPr>
            <w:tcW w:w="1372" w:type="dxa"/>
          </w:tcPr>
          <w:p w14:paraId="412014D7" w14:textId="77777777" w:rsidR="00E67E8D" w:rsidRPr="00E67E8D" w:rsidRDefault="00E67E8D" w:rsidP="00E67E8D">
            <w:pPr>
              <w:jc w:val="both"/>
              <w:rPr>
                <w:rFonts w:cs="Times New Roman"/>
                <w:i/>
                <w:iCs/>
                <w:sz w:val="18"/>
                <w:szCs w:val="18"/>
                <w:lang w:bidi="th-TH"/>
              </w:rPr>
            </w:pPr>
          </w:p>
        </w:tc>
        <w:tc>
          <w:tcPr>
            <w:tcW w:w="2306" w:type="dxa"/>
          </w:tcPr>
          <w:p w14:paraId="06CC48D6" w14:textId="77777777" w:rsidR="00E67E8D" w:rsidRPr="00E67E8D" w:rsidRDefault="00E67E8D" w:rsidP="00E67E8D">
            <w:pPr>
              <w:rPr>
                <w:rFonts w:cs="Times New Roman"/>
                <w:i/>
                <w:iCs/>
                <w:sz w:val="18"/>
                <w:szCs w:val="18"/>
                <w:lang w:bidi="th-TH"/>
              </w:rPr>
            </w:pPr>
          </w:p>
        </w:tc>
      </w:tr>
      <w:tr w:rsidR="00E67E8D" w:rsidRPr="00E67E8D" w14:paraId="256D1BBE" w14:textId="77777777" w:rsidTr="002B09F3">
        <w:tc>
          <w:tcPr>
            <w:tcW w:w="1158" w:type="dxa"/>
          </w:tcPr>
          <w:p w14:paraId="7F234F03" w14:textId="77777777" w:rsidR="00E67E8D" w:rsidRPr="00E67E8D" w:rsidRDefault="00E67E8D" w:rsidP="00E67E8D">
            <w:pPr>
              <w:jc w:val="center"/>
              <w:rPr>
                <w:rFonts w:cs="Times New Roman"/>
                <w:i/>
                <w:iCs/>
                <w:sz w:val="18"/>
                <w:szCs w:val="18"/>
                <w:lang w:bidi="th-TH"/>
              </w:rPr>
            </w:pPr>
          </w:p>
        </w:tc>
        <w:tc>
          <w:tcPr>
            <w:tcW w:w="4839" w:type="dxa"/>
          </w:tcPr>
          <w:p w14:paraId="089B25D9" w14:textId="77777777" w:rsidR="00E67E8D" w:rsidRPr="00E67E8D" w:rsidRDefault="00E67E8D" w:rsidP="00E67E8D">
            <w:pPr>
              <w:jc w:val="both"/>
              <w:rPr>
                <w:rFonts w:cs="Times New Roman"/>
                <w:i/>
                <w:iCs/>
                <w:sz w:val="18"/>
                <w:szCs w:val="18"/>
                <w:lang w:bidi="th-TH"/>
              </w:rPr>
            </w:pPr>
          </w:p>
        </w:tc>
        <w:tc>
          <w:tcPr>
            <w:tcW w:w="1372" w:type="dxa"/>
          </w:tcPr>
          <w:p w14:paraId="43079DC5" w14:textId="77777777" w:rsidR="00E67E8D" w:rsidRPr="00E67E8D" w:rsidRDefault="00E67E8D" w:rsidP="00E67E8D">
            <w:pPr>
              <w:jc w:val="both"/>
              <w:rPr>
                <w:rFonts w:cs="Times New Roman"/>
                <w:i/>
                <w:iCs/>
                <w:sz w:val="18"/>
                <w:szCs w:val="18"/>
                <w:lang w:bidi="th-TH"/>
              </w:rPr>
            </w:pPr>
          </w:p>
        </w:tc>
        <w:tc>
          <w:tcPr>
            <w:tcW w:w="2306" w:type="dxa"/>
          </w:tcPr>
          <w:p w14:paraId="163C614A" w14:textId="77777777" w:rsidR="00E67E8D" w:rsidRPr="00E67E8D" w:rsidRDefault="00E67E8D" w:rsidP="00E67E8D">
            <w:pPr>
              <w:rPr>
                <w:rFonts w:cs="Times New Roman"/>
                <w:i/>
                <w:iCs/>
                <w:sz w:val="18"/>
                <w:szCs w:val="18"/>
                <w:lang w:bidi="th-TH"/>
              </w:rPr>
            </w:pPr>
          </w:p>
        </w:tc>
      </w:tr>
      <w:tr w:rsidR="00E67E8D" w:rsidRPr="00E67E8D" w14:paraId="5DE26BBA" w14:textId="77777777" w:rsidTr="002B09F3">
        <w:tc>
          <w:tcPr>
            <w:tcW w:w="1158" w:type="dxa"/>
          </w:tcPr>
          <w:p w14:paraId="65CE02EA" w14:textId="77777777" w:rsidR="00E67E8D" w:rsidRPr="00E67E8D" w:rsidRDefault="00E67E8D" w:rsidP="00E67E8D">
            <w:pPr>
              <w:jc w:val="center"/>
              <w:rPr>
                <w:rFonts w:cs="Times New Roman"/>
                <w:i/>
                <w:iCs/>
                <w:sz w:val="18"/>
                <w:szCs w:val="18"/>
                <w:lang w:bidi="th-TH"/>
              </w:rPr>
            </w:pPr>
          </w:p>
        </w:tc>
        <w:tc>
          <w:tcPr>
            <w:tcW w:w="4839" w:type="dxa"/>
          </w:tcPr>
          <w:p w14:paraId="2B52C25F" w14:textId="77777777" w:rsidR="00E67E8D" w:rsidRPr="00E67E8D" w:rsidRDefault="00E67E8D" w:rsidP="00E67E8D">
            <w:pPr>
              <w:jc w:val="both"/>
              <w:rPr>
                <w:rFonts w:cs="Times New Roman"/>
                <w:i/>
                <w:iCs/>
                <w:sz w:val="18"/>
                <w:szCs w:val="18"/>
                <w:lang w:bidi="th-TH"/>
              </w:rPr>
            </w:pPr>
          </w:p>
        </w:tc>
        <w:tc>
          <w:tcPr>
            <w:tcW w:w="1372" w:type="dxa"/>
          </w:tcPr>
          <w:p w14:paraId="20F7778D" w14:textId="77777777" w:rsidR="00E67E8D" w:rsidRPr="00E67E8D" w:rsidRDefault="00E67E8D" w:rsidP="00E67E8D">
            <w:pPr>
              <w:jc w:val="both"/>
              <w:rPr>
                <w:rFonts w:cs="Times New Roman"/>
                <w:i/>
                <w:iCs/>
                <w:sz w:val="18"/>
                <w:szCs w:val="18"/>
                <w:lang w:bidi="th-TH"/>
              </w:rPr>
            </w:pPr>
          </w:p>
        </w:tc>
        <w:tc>
          <w:tcPr>
            <w:tcW w:w="2306" w:type="dxa"/>
          </w:tcPr>
          <w:p w14:paraId="50B2292C" w14:textId="77777777" w:rsidR="00E67E8D" w:rsidRPr="00E67E8D" w:rsidRDefault="00E67E8D" w:rsidP="00E67E8D">
            <w:pPr>
              <w:rPr>
                <w:rFonts w:cs="Times New Roman"/>
                <w:i/>
                <w:iCs/>
                <w:sz w:val="18"/>
                <w:szCs w:val="18"/>
                <w:lang w:bidi="th-TH"/>
              </w:rPr>
            </w:pPr>
          </w:p>
        </w:tc>
      </w:tr>
    </w:tbl>
    <w:p w14:paraId="524BAA3E" w14:textId="77777777" w:rsidR="00E67E8D" w:rsidRPr="00E67E8D" w:rsidRDefault="00E67E8D" w:rsidP="00E67E8D">
      <w:pPr>
        <w:keepNext/>
        <w:spacing w:after="0" w:line="240" w:lineRule="auto"/>
        <w:ind w:hanging="540"/>
        <w:jc w:val="center"/>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b/>
          <w:bCs/>
          <w:sz w:val="18"/>
          <w:szCs w:val="18"/>
          <w:lang w:eastAsia="ja-JP"/>
        </w:rPr>
        <w:t xml:space="preserve">PROVIDED THAT </w:t>
      </w:r>
      <w:r w:rsidRPr="00E67E8D">
        <w:rPr>
          <w:rFonts w:ascii="Times New Roman" w:eastAsia="MS Mincho" w:hAnsi="Times New Roman" w:cs="Times New Roman"/>
          <w:sz w:val="18"/>
          <w:szCs w:val="18"/>
          <w:lang w:eastAsia="ja-JP"/>
        </w:rPr>
        <w:t>the following conditions are met.</w:t>
      </w:r>
    </w:p>
    <w:p w14:paraId="3BCEE70A" w14:textId="77777777" w:rsidR="00E67E8D" w:rsidRPr="00E67E8D" w:rsidRDefault="00E67E8D" w:rsidP="00E67E8D">
      <w:pPr>
        <w:keepNext/>
        <w:numPr>
          <w:ilvl w:val="0"/>
          <w:numId w:val="17"/>
        </w:numPr>
        <w:tabs>
          <w:tab w:val="clear" w:pos="360"/>
        </w:tabs>
        <w:spacing w:after="0" w:line="240" w:lineRule="auto"/>
        <w:ind w:left="-18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 consignment is accompanied by a Sanitary Certificate issued by the Government approved veterinary authority of the exporting country stating that:</w:t>
      </w:r>
    </w:p>
    <w:p w14:paraId="0B822E4C" w14:textId="77777777" w:rsidR="00E67E8D" w:rsidRPr="00E67E8D" w:rsidRDefault="00E67E8D" w:rsidP="00E67E8D">
      <w:pPr>
        <w:keepNext/>
        <w:numPr>
          <w:ilvl w:val="1"/>
          <w:numId w:val="17"/>
        </w:numPr>
        <w:spacing w:after="0" w:line="240" w:lineRule="auto"/>
        <w:ind w:left="36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 xml:space="preserve">The </w:t>
      </w:r>
      <w:proofErr w:type="gramStart"/>
      <w:r w:rsidRPr="00E67E8D">
        <w:rPr>
          <w:rFonts w:ascii="Times New Roman" w:eastAsia="MS Mincho" w:hAnsi="Times New Roman" w:cs="Times New Roman"/>
          <w:sz w:val="18"/>
          <w:szCs w:val="18"/>
          <w:lang w:eastAsia="ja-JP"/>
        </w:rPr>
        <w:t>above mentioned</w:t>
      </w:r>
      <w:proofErr w:type="gramEnd"/>
      <w:r w:rsidRPr="00E67E8D">
        <w:rPr>
          <w:rFonts w:ascii="Times New Roman" w:eastAsia="MS Mincho" w:hAnsi="Times New Roman" w:cs="Times New Roman"/>
          <w:sz w:val="18"/>
          <w:szCs w:val="18"/>
          <w:lang w:eastAsia="ja-JP"/>
        </w:rPr>
        <w:t xml:space="preserve"> products have been appropriately processed to render them free of any infectious agent.</w:t>
      </w:r>
    </w:p>
    <w:p w14:paraId="1C36CDE9" w14:textId="77777777" w:rsidR="00E67E8D" w:rsidRPr="00E67E8D" w:rsidRDefault="00E67E8D" w:rsidP="00E67E8D">
      <w:pPr>
        <w:keepNext/>
        <w:numPr>
          <w:ilvl w:val="1"/>
          <w:numId w:val="17"/>
        </w:numPr>
        <w:spacing w:after="0" w:line="240" w:lineRule="auto"/>
        <w:ind w:left="36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 premises of origin are free of any infectious diseases which could be carried by these products and have been so free during the three months prior to the date of certification.</w:t>
      </w:r>
    </w:p>
    <w:p w14:paraId="7D86353D" w14:textId="77777777" w:rsidR="00E67E8D" w:rsidRPr="00E67E8D" w:rsidRDefault="00E67E8D" w:rsidP="00E67E8D">
      <w:pPr>
        <w:keepNext/>
        <w:numPr>
          <w:ilvl w:val="1"/>
          <w:numId w:val="17"/>
        </w:numPr>
        <w:spacing w:after="0" w:line="240" w:lineRule="auto"/>
        <w:ind w:left="36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These products are legal to trade as per the regulations of the exporting country.</w:t>
      </w:r>
    </w:p>
    <w:p w14:paraId="20B55DF2" w14:textId="77777777" w:rsidR="00E67E8D" w:rsidRPr="00E67E8D" w:rsidRDefault="00E67E8D" w:rsidP="00E67E8D">
      <w:pPr>
        <w:keepNext/>
        <w:numPr>
          <w:ilvl w:val="0"/>
          <w:numId w:val="17"/>
        </w:numPr>
        <w:tabs>
          <w:tab w:val="clear" w:pos="360"/>
        </w:tabs>
        <w:spacing w:after="0" w:line="240" w:lineRule="auto"/>
        <w:ind w:left="-18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 destruction of the unused raw materials is carried out in the presence of the BAFRA officials.</w:t>
      </w:r>
    </w:p>
    <w:p w14:paraId="68E1DF42" w14:textId="77777777" w:rsidR="00E67E8D" w:rsidRPr="00E67E8D" w:rsidRDefault="00E67E8D" w:rsidP="00E67E8D">
      <w:pPr>
        <w:keepNext/>
        <w:numPr>
          <w:ilvl w:val="0"/>
          <w:numId w:val="17"/>
        </w:numPr>
        <w:tabs>
          <w:tab w:val="clear" w:pos="360"/>
        </w:tabs>
        <w:spacing w:after="0" w:line="240" w:lineRule="auto"/>
        <w:ind w:left="-18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 consignment enters Bhutan at International Airport, Paro and is immediately presented to the BAFRA Officials for inspection along with the necessary documents.</w:t>
      </w:r>
    </w:p>
    <w:p w14:paraId="3C3ED8B8" w14:textId="77777777" w:rsidR="00E67E8D" w:rsidRPr="00E67E8D" w:rsidRDefault="00E67E8D" w:rsidP="00E67E8D">
      <w:pPr>
        <w:spacing w:after="0" w:line="480" w:lineRule="auto"/>
        <w:rPr>
          <w:rFonts w:ascii="Times New Roman" w:eastAsia="Times New Roman" w:hAnsi="Times New Roman" w:cs="Times New Roman"/>
          <w:sz w:val="18"/>
          <w:szCs w:val="18"/>
          <w:lang w:bidi="th-TH"/>
        </w:rPr>
      </w:pPr>
      <w:r w:rsidRPr="00E67E8D">
        <w:rPr>
          <w:rFonts w:ascii="Times New Roman" w:eastAsia="Times New Roman" w:hAnsi="Times New Roman" w:cs="Times New Roman"/>
          <w:b/>
          <w:sz w:val="18"/>
          <w:szCs w:val="18"/>
          <w:lang w:bidi="th-TH"/>
        </w:rPr>
        <w:t>THIS PERMIT IS VALID FOR A PERIOD OF (</w:t>
      </w:r>
      <w:r w:rsidRPr="00E67E8D">
        <w:rPr>
          <w:rFonts w:ascii="Times New Roman" w:eastAsia="Times New Roman" w:hAnsi="Times New Roman" w:cs="Times New Roman"/>
          <w:b/>
          <w:i/>
          <w:iCs/>
          <w:sz w:val="18"/>
          <w:szCs w:val="18"/>
          <w:lang w:bidi="th-TH"/>
        </w:rPr>
        <w:t>30)</w:t>
      </w:r>
      <w:r w:rsidRPr="00E67E8D">
        <w:rPr>
          <w:rFonts w:ascii="Times New Roman" w:eastAsia="Times New Roman" w:hAnsi="Times New Roman" w:cs="Times New Roman"/>
          <w:b/>
          <w:sz w:val="18"/>
          <w:szCs w:val="18"/>
          <w:lang w:bidi="th-TH"/>
        </w:rPr>
        <w:t xml:space="preserve"> DAYS FROM THE DATE OF ISSUE </w:t>
      </w:r>
      <w:r w:rsidRPr="00E67E8D">
        <w:rPr>
          <w:rFonts w:ascii="Times New Roman" w:eastAsia="Times New Roman" w:hAnsi="Times New Roman" w:cs="Times New Roman"/>
          <w:sz w:val="18"/>
          <w:szCs w:val="18"/>
          <w:lang w:bidi="th-TH"/>
        </w:rPr>
        <w:t>Signature………………………………</w:t>
      </w:r>
      <w:proofErr w:type="gramStart"/>
      <w:r w:rsidRPr="00E67E8D">
        <w:rPr>
          <w:rFonts w:ascii="Times New Roman" w:eastAsia="Times New Roman" w:hAnsi="Times New Roman" w:cs="Times New Roman"/>
          <w:sz w:val="18"/>
          <w:szCs w:val="18"/>
          <w:lang w:bidi="th-TH"/>
        </w:rPr>
        <w:t>…..</w:t>
      </w:r>
      <w:proofErr w:type="gramEnd"/>
    </w:p>
    <w:p w14:paraId="520CDA58" w14:textId="77777777" w:rsidR="00E67E8D" w:rsidRPr="00E67E8D" w:rsidRDefault="00E67E8D" w:rsidP="00E67E8D">
      <w:pPr>
        <w:spacing w:after="0" w:line="480" w:lineRule="auto"/>
        <w:rPr>
          <w:rFonts w:ascii="Times New Roman" w:eastAsia="Times New Roman" w:hAnsi="Times New Roman" w:cs="Times New Roman"/>
          <w:sz w:val="18"/>
          <w:szCs w:val="18"/>
          <w:lang w:bidi="th-TH"/>
        </w:rPr>
      </w:pPr>
      <w:r w:rsidRPr="00E67E8D">
        <w:rPr>
          <w:rFonts w:ascii="Times New Roman" w:eastAsia="Times New Roman" w:hAnsi="Times New Roman" w:cs="Times New Roman"/>
          <w:sz w:val="18"/>
          <w:szCs w:val="18"/>
          <w:lang w:bidi="th-TH"/>
        </w:rPr>
        <w:t>Seal……………………………………</w:t>
      </w:r>
      <w:proofErr w:type="gramStart"/>
      <w:r w:rsidRPr="00E67E8D">
        <w:rPr>
          <w:rFonts w:ascii="Times New Roman" w:eastAsia="Times New Roman" w:hAnsi="Times New Roman" w:cs="Times New Roman"/>
          <w:sz w:val="18"/>
          <w:szCs w:val="18"/>
          <w:lang w:bidi="th-TH"/>
        </w:rPr>
        <w:t>…..</w:t>
      </w:r>
      <w:proofErr w:type="gramEnd"/>
    </w:p>
    <w:p w14:paraId="52213118" w14:textId="77777777" w:rsidR="00E67E8D" w:rsidRPr="00E67E8D" w:rsidRDefault="00E67E8D" w:rsidP="00E67E8D">
      <w:pPr>
        <w:spacing w:after="120" w:line="240" w:lineRule="auto"/>
        <w:ind w:left="-540"/>
        <w:jc w:val="both"/>
        <w:rPr>
          <w:rFonts w:ascii="Times New Roman" w:eastAsia="Times New Roman" w:hAnsi="Times New Roman" w:cs="Times New Roman"/>
          <w:b/>
          <w:sz w:val="18"/>
          <w:szCs w:val="18"/>
        </w:rPr>
      </w:pPr>
      <w:r w:rsidRPr="00E67E8D">
        <w:rPr>
          <w:rFonts w:ascii="Times New Roman" w:eastAsia="Times New Roman" w:hAnsi="Times New Roman" w:cs="Times New Roman"/>
          <w:b/>
          <w:sz w:val="18"/>
          <w:szCs w:val="18"/>
        </w:rPr>
        <w:t>THIS PERMIT IS SUBJECT TO CANCELLATION AT THE DISCRETION OF THE EXECUTIVE DIRECTOR, BHUTAN AGRICULTURE AND FOOD REGULATORY AUTHORITY, MINISTRY OF AGRICULTURE, THIMPHU, BHUTAN.</w:t>
      </w:r>
    </w:p>
    <w:p w14:paraId="5E65385D" w14:textId="77777777" w:rsidR="00E67E8D" w:rsidRPr="00E67E8D" w:rsidRDefault="00E67E8D" w:rsidP="00E67E8D">
      <w:pPr>
        <w:tabs>
          <w:tab w:val="center" w:pos="4945"/>
          <w:tab w:val="left" w:pos="8427"/>
        </w:tabs>
        <w:spacing w:after="120" w:line="240" w:lineRule="auto"/>
        <w:jc w:val="center"/>
        <w:rPr>
          <w:rFonts w:ascii="Times New Roman" w:eastAsia="Times New Roman" w:hAnsi="Times New Roman" w:cs="Angsana New"/>
          <w:b/>
          <w:sz w:val="20"/>
          <w:szCs w:val="20"/>
          <w:lang w:bidi="th-TH"/>
        </w:rPr>
      </w:pPr>
      <w:r w:rsidRPr="00E67E8D">
        <w:rPr>
          <w:rFonts w:ascii="Times New Roman" w:eastAsia="Times New Roman" w:hAnsi="Times New Roman" w:cs="Angsana New"/>
          <w:b/>
          <w:sz w:val="20"/>
          <w:szCs w:val="20"/>
          <w:lang w:bidi="th-TH"/>
        </w:rPr>
        <w:t>IMPORT PERMIT FOR ANIMAL AND POULTRY FEED CONCENTRATE MIXTURES</w:t>
      </w:r>
    </w:p>
    <w:p w14:paraId="6C302F09" w14:textId="77777777" w:rsidR="00E67E8D" w:rsidRPr="00E67E8D" w:rsidRDefault="00E67E8D" w:rsidP="00E67E8D">
      <w:pPr>
        <w:tabs>
          <w:tab w:val="left" w:pos="720"/>
        </w:tabs>
        <w:spacing w:after="0" w:line="240" w:lineRule="auto"/>
        <w:ind w:right="-72"/>
        <w:jc w:val="both"/>
        <w:rPr>
          <w:rFonts w:ascii="Times New Roman" w:eastAsia="Times New Roman" w:hAnsi="Times New Roman" w:cs="Angsana New"/>
          <w:sz w:val="20"/>
          <w:szCs w:val="20"/>
        </w:rPr>
      </w:pPr>
      <w:r w:rsidRPr="00E67E8D">
        <w:rPr>
          <w:rFonts w:ascii="Times New Roman" w:eastAsia="Times New Roman" w:hAnsi="Times New Roman" w:cs="Angsana New"/>
          <w:sz w:val="20"/>
          <w:szCs w:val="20"/>
        </w:rPr>
        <w:t>Permission is hereby granted to</w:t>
      </w:r>
      <w:r w:rsidRPr="00E67E8D">
        <w:rPr>
          <w:rFonts w:ascii="Times New Roman" w:eastAsia="Times New Roman" w:hAnsi="Times New Roman" w:cs="Times New Roman"/>
          <w:b/>
          <w:i/>
          <w:sz w:val="20"/>
          <w:szCs w:val="20"/>
        </w:rPr>
        <w:t xml:space="preserve">………………., </w:t>
      </w:r>
      <w:r w:rsidRPr="00E67E8D">
        <w:rPr>
          <w:rFonts w:ascii="Times New Roman" w:eastAsia="Times New Roman" w:hAnsi="Times New Roman" w:cs="Times New Roman"/>
          <w:bCs/>
          <w:iCs/>
          <w:sz w:val="20"/>
          <w:szCs w:val="20"/>
        </w:rPr>
        <w:t>vide letter No. ……………… dated …………</w:t>
      </w:r>
      <w:proofErr w:type="gramStart"/>
      <w:r w:rsidRPr="00E67E8D">
        <w:rPr>
          <w:rFonts w:ascii="Times New Roman" w:eastAsia="Times New Roman" w:hAnsi="Times New Roman" w:cs="Times New Roman"/>
          <w:bCs/>
          <w:iCs/>
          <w:sz w:val="20"/>
          <w:szCs w:val="20"/>
        </w:rPr>
        <w:t>…..</w:t>
      </w:r>
      <w:proofErr w:type="gramEnd"/>
      <w:r w:rsidRPr="00E67E8D">
        <w:rPr>
          <w:rFonts w:ascii="Times New Roman" w:eastAsia="Times New Roman" w:hAnsi="Times New Roman" w:cs="Times New Roman"/>
          <w:bCs/>
          <w:iCs/>
          <w:sz w:val="20"/>
          <w:szCs w:val="20"/>
        </w:rPr>
        <w:t xml:space="preserve">, </w:t>
      </w:r>
      <w:r w:rsidRPr="00E67E8D">
        <w:rPr>
          <w:rFonts w:ascii="Times New Roman" w:eastAsia="Times New Roman" w:hAnsi="Times New Roman" w:cs="Angsana New"/>
          <w:sz w:val="20"/>
          <w:szCs w:val="20"/>
        </w:rPr>
        <w:t>under</w:t>
      </w:r>
      <w:r w:rsidRPr="00E67E8D">
        <w:rPr>
          <w:rFonts w:ascii="Times New Roman" w:eastAsia="Times New Roman" w:hAnsi="Times New Roman" w:cs="Angsana New"/>
          <w:b/>
          <w:i/>
          <w:sz w:val="20"/>
          <w:szCs w:val="20"/>
        </w:rPr>
        <w:t xml:space="preserve"> ……………..Dzongkhag</w:t>
      </w:r>
      <w:r w:rsidRPr="00E67E8D">
        <w:rPr>
          <w:rFonts w:ascii="Times New Roman" w:eastAsia="Times New Roman" w:hAnsi="Times New Roman" w:cs="Angsana New"/>
          <w:sz w:val="20"/>
          <w:szCs w:val="20"/>
        </w:rPr>
        <w:t xml:space="preserve"> holder license No. </w:t>
      </w:r>
      <w:r w:rsidRPr="00E67E8D">
        <w:rPr>
          <w:rFonts w:ascii="Times New Roman" w:eastAsia="Times New Roman" w:hAnsi="Times New Roman" w:cs="Angsana New"/>
          <w:b/>
          <w:i/>
          <w:sz w:val="20"/>
          <w:szCs w:val="20"/>
        </w:rPr>
        <w:t>………………</w:t>
      </w:r>
      <w:proofErr w:type="spellStart"/>
      <w:r w:rsidRPr="00E67E8D">
        <w:rPr>
          <w:rFonts w:ascii="Times New Roman" w:eastAsia="Times New Roman" w:hAnsi="Times New Roman" w:cs="Angsana New"/>
          <w:b/>
          <w:i/>
          <w:sz w:val="20"/>
          <w:szCs w:val="20"/>
        </w:rPr>
        <w:t>CIDNo</w:t>
      </w:r>
      <w:proofErr w:type="spellEnd"/>
      <w:r w:rsidRPr="00E67E8D">
        <w:rPr>
          <w:rFonts w:ascii="Times New Roman" w:eastAsia="Times New Roman" w:hAnsi="Times New Roman" w:cs="Angsana New"/>
          <w:b/>
          <w:i/>
          <w:sz w:val="20"/>
          <w:szCs w:val="20"/>
        </w:rPr>
        <w:t>………………..</w:t>
      </w:r>
      <w:r w:rsidRPr="00E67E8D">
        <w:rPr>
          <w:rFonts w:ascii="Times New Roman" w:eastAsia="Times New Roman" w:hAnsi="Times New Roman" w:cs="Angsana New"/>
          <w:sz w:val="20"/>
          <w:szCs w:val="20"/>
        </w:rPr>
        <w:t xml:space="preserve">, to import the following feed supplements into the Kingdom of Bhutan. </w:t>
      </w:r>
    </w:p>
    <w:p w14:paraId="0F8951A7" w14:textId="77777777" w:rsidR="00E67E8D" w:rsidRPr="00E67E8D" w:rsidRDefault="00E67E8D" w:rsidP="00E67E8D">
      <w:pPr>
        <w:tabs>
          <w:tab w:val="left" w:pos="720"/>
        </w:tabs>
        <w:spacing w:after="0" w:line="240" w:lineRule="auto"/>
        <w:ind w:right="-72"/>
        <w:jc w:val="both"/>
        <w:rPr>
          <w:rFonts w:ascii="Times New Roman" w:eastAsia="Times New Roman" w:hAnsi="Times New Roman" w:cs="Angsana New"/>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2407"/>
        <w:gridCol w:w="2014"/>
        <w:gridCol w:w="2557"/>
        <w:gridCol w:w="1781"/>
      </w:tblGrid>
      <w:tr w:rsidR="00E67E8D" w:rsidRPr="00E67E8D" w14:paraId="489F7BBF" w14:textId="77777777" w:rsidTr="002B09F3">
        <w:tc>
          <w:tcPr>
            <w:tcW w:w="720" w:type="dxa"/>
            <w:vAlign w:val="center"/>
          </w:tcPr>
          <w:p w14:paraId="220E1E01" w14:textId="77777777" w:rsidR="00E67E8D" w:rsidRPr="00E67E8D" w:rsidRDefault="00E67E8D" w:rsidP="00E67E8D">
            <w:pPr>
              <w:tabs>
                <w:tab w:val="left" w:pos="720"/>
              </w:tabs>
              <w:spacing w:after="0" w:line="240" w:lineRule="auto"/>
              <w:ind w:right="-72"/>
              <w:jc w:val="both"/>
              <w:rPr>
                <w:rFonts w:ascii="Times New Roman" w:eastAsia="Times New Roman" w:hAnsi="Times New Roman" w:cs="Angsana New"/>
                <w:b/>
                <w:sz w:val="20"/>
                <w:szCs w:val="20"/>
              </w:rPr>
            </w:pPr>
            <w:r w:rsidRPr="00E67E8D">
              <w:rPr>
                <w:rFonts w:ascii="Times New Roman" w:eastAsia="Times New Roman" w:hAnsi="Times New Roman" w:cs="Angsana New"/>
                <w:b/>
                <w:sz w:val="20"/>
                <w:szCs w:val="20"/>
              </w:rPr>
              <w:t>S/No.</w:t>
            </w:r>
          </w:p>
        </w:tc>
        <w:tc>
          <w:tcPr>
            <w:tcW w:w="2541" w:type="dxa"/>
            <w:vAlign w:val="center"/>
          </w:tcPr>
          <w:p w14:paraId="12A1D7E5" w14:textId="77777777" w:rsidR="00E67E8D" w:rsidRPr="00E67E8D" w:rsidRDefault="00E67E8D" w:rsidP="00E67E8D">
            <w:pPr>
              <w:tabs>
                <w:tab w:val="left" w:pos="720"/>
              </w:tabs>
              <w:spacing w:after="0" w:line="240" w:lineRule="auto"/>
              <w:ind w:right="-72"/>
              <w:jc w:val="both"/>
              <w:rPr>
                <w:rFonts w:ascii="Times New Roman" w:eastAsia="Times New Roman" w:hAnsi="Times New Roman" w:cs="Angsana New"/>
                <w:b/>
                <w:sz w:val="20"/>
                <w:szCs w:val="20"/>
              </w:rPr>
            </w:pPr>
            <w:r w:rsidRPr="00E67E8D">
              <w:rPr>
                <w:rFonts w:ascii="Times New Roman" w:eastAsia="Times New Roman" w:hAnsi="Times New Roman" w:cs="Angsana New"/>
                <w:b/>
                <w:sz w:val="20"/>
                <w:szCs w:val="20"/>
              </w:rPr>
              <w:t>Type of feed concentrates</w:t>
            </w:r>
          </w:p>
        </w:tc>
        <w:tc>
          <w:tcPr>
            <w:tcW w:w="2139" w:type="dxa"/>
            <w:vAlign w:val="center"/>
          </w:tcPr>
          <w:p w14:paraId="65E42343" w14:textId="77777777" w:rsidR="00E67E8D" w:rsidRPr="00E67E8D" w:rsidRDefault="00E67E8D" w:rsidP="00E67E8D">
            <w:pPr>
              <w:tabs>
                <w:tab w:val="left" w:pos="720"/>
              </w:tabs>
              <w:spacing w:after="0" w:line="240" w:lineRule="auto"/>
              <w:ind w:right="-72"/>
              <w:jc w:val="both"/>
              <w:rPr>
                <w:rFonts w:ascii="Times New Roman" w:eastAsia="Times New Roman" w:hAnsi="Times New Roman" w:cs="Angsana New"/>
                <w:b/>
                <w:sz w:val="20"/>
                <w:szCs w:val="20"/>
              </w:rPr>
            </w:pPr>
            <w:r w:rsidRPr="00E67E8D">
              <w:rPr>
                <w:rFonts w:ascii="Times New Roman" w:eastAsia="Times New Roman" w:hAnsi="Times New Roman" w:cs="Angsana New"/>
                <w:b/>
                <w:sz w:val="20"/>
                <w:szCs w:val="20"/>
              </w:rPr>
              <w:t>Quantity (Kg)</w:t>
            </w:r>
          </w:p>
        </w:tc>
        <w:tc>
          <w:tcPr>
            <w:tcW w:w="2639" w:type="dxa"/>
            <w:vAlign w:val="center"/>
          </w:tcPr>
          <w:p w14:paraId="7C29AE95" w14:textId="77777777" w:rsidR="00E67E8D" w:rsidRPr="00E67E8D" w:rsidRDefault="00E67E8D" w:rsidP="00E67E8D">
            <w:pPr>
              <w:tabs>
                <w:tab w:val="left" w:pos="720"/>
              </w:tabs>
              <w:spacing w:after="0" w:line="240" w:lineRule="auto"/>
              <w:ind w:right="-72"/>
              <w:jc w:val="center"/>
              <w:rPr>
                <w:rFonts w:ascii="Times New Roman" w:eastAsia="Times New Roman" w:hAnsi="Times New Roman" w:cs="Angsana New"/>
                <w:b/>
                <w:sz w:val="20"/>
                <w:szCs w:val="20"/>
              </w:rPr>
            </w:pPr>
            <w:r w:rsidRPr="00E67E8D">
              <w:rPr>
                <w:rFonts w:ascii="Times New Roman" w:eastAsia="Times New Roman" w:hAnsi="Times New Roman" w:cs="Angsana New"/>
                <w:b/>
                <w:sz w:val="20"/>
                <w:szCs w:val="20"/>
              </w:rPr>
              <w:t>Company/Producer</w:t>
            </w:r>
          </w:p>
        </w:tc>
        <w:tc>
          <w:tcPr>
            <w:tcW w:w="1884" w:type="dxa"/>
            <w:vAlign w:val="center"/>
          </w:tcPr>
          <w:p w14:paraId="661B83E3" w14:textId="77777777" w:rsidR="00E67E8D" w:rsidRPr="00E67E8D" w:rsidRDefault="00E67E8D" w:rsidP="00E67E8D">
            <w:pPr>
              <w:tabs>
                <w:tab w:val="left" w:pos="720"/>
              </w:tabs>
              <w:spacing w:after="0" w:line="240" w:lineRule="auto"/>
              <w:ind w:right="-72"/>
              <w:jc w:val="both"/>
              <w:rPr>
                <w:rFonts w:ascii="Times New Roman" w:eastAsia="Times New Roman" w:hAnsi="Times New Roman" w:cs="Angsana New"/>
                <w:b/>
                <w:sz w:val="20"/>
                <w:szCs w:val="20"/>
              </w:rPr>
            </w:pPr>
            <w:r w:rsidRPr="00E67E8D">
              <w:rPr>
                <w:rFonts w:ascii="Times New Roman" w:eastAsia="Times New Roman" w:hAnsi="Times New Roman" w:cs="Angsana New"/>
                <w:b/>
                <w:sz w:val="20"/>
                <w:szCs w:val="20"/>
              </w:rPr>
              <w:t>Country of Origin</w:t>
            </w:r>
          </w:p>
        </w:tc>
      </w:tr>
      <w:tr w:rsidR="00E67E8D" w:rsidRPr="00E67E8D" w14:paraId="0E7F502C" w14:textId="77777777" w:rsidTr="002B09F3">
        <w:tc>
          <w:tcPr>
            <w:tcW w:w="720" w:type="dxa"/>
            <w:vAlign w:val="center"/>
          </w:tcPr>
          <w:p w14:paraId="295B37E3" w14:textId="77777777" w:rsidR="00E67E8D" w:rsidRPr="00E67E8D" w:rsidRDefault="00E67E8D" w:rsidP="00E67E8D">
            <w:pPr>
              <w:tabs>
                <w:tab w:val="left" w:pos="720"/>
              </w:tabs>
              <w:spacing w:after="0" w:line="240" w:lineRule="auto"/>
              <w:ind w:right="-72"/>
              <w:jc w:val="both"/>
              <w:rPr>
                <w:rFonts w:ascii="Times New Roman" w:eastAsia="Times New Roman" w:hAnsi="Times New Roman" w:cs="Angsana New"/>
                <w:i/>
                <w:sz w:val="18"/>
                <w:szCs w:val="18"/>
              </w:rPr>
            </w:pPr>
          </w:p>
        </w:tc>
        <w:tc>
          <w:tcPr>
            <w:tcW w:w="9203" w:type="dxa"/>
            <w:gridSpan w:val="4"/>
            <w:vAlign w:val="center"/>
          </w:tcPr>
          <w:p w14:paraId="2B7BCFB7" w14:textId="77777777" w:rsidR="00E67E8D" w:rsidRPr="00E67E8D" w:rsidRDefault="00E67E8D" w:rsidP="00E67E8D">
            <w:pPr>
              <w:tabs>
                <w:tab w:val="left" w:pos="720"/>
              </w:tabs>
              <w:spacing w:after="0" w:line="240" w:lineRule="auto"/>
              <w:ind w:right="-72"/>
              <w:jc w:val="center"/>
              <w:rPr>
                <w:rFonts w:ascii="Times New Roman" w:eastAsia="Times New Roman" w:hAnsi="Times New Roman" w:cs="Angsana New"/>
                <w:i/>
                <w:sz w:val="18"/>
                <w:szCs w:val="18"/>
              </w:rPr>
            </w:pPr>
          </w:p>
          <w:p w14:paraId="47DC6790" w14:textId="77777777" w:rsidR="00E67E8D" w:rsidRPr="00E67E8D" w:rsidRDefault="00E67E8D" w:rsidP="00E67E8D">
            <w:pPr>
              <w:tabs>
                <w:tab w:val="left" w:pos="720"/>
              </w:tabs>
              <w:spacing w:after="0" w:line="240" w:lineRule="auto"/>
              <w:ind w:right="-72"/>
              <w:jc w:val="center"/>
              <w:rPr>
                <w:rFonts w:ascii="Times New Roman" w:eastAsia="Times New Roman" w:hAnsi="Times New Roman" w:cs="Angsana New"/>
                <w:b/>
                <w:bCs/>
                <w:i/>
                <w:sz w:val="18"/>
                <w:szCs w:val="18"/>
              </w:rPr>
            </w:pPr>
            <w:r w:rsidRPr="00E67E8D">
              <w:rPr>
                <w:rFonts w:ascii="Times New Roman" w:eastAsia="Times New Roman" w:hAnsi="Times New Roman" w:cs="Angsana New"/>
                <w:b/>
                <w:bCs/>
                <w:i/>
                <w:sz w:val="18"/>
                <w:szCs w:val="18"/>
              </w:rPr>
              <w:t>(List attached (</w:t>
            </w:r>
            <w:proofErr w:type="gramStart"/>
            <w:r w:rsidRPr="00E67E8D">
              <w:rPr>
                <w:rFonts w:ascii="Times New Roman" w:eastAsia="Times New Roman" w:hAnsi="Times New Roman" w:cs="Angsana New"/>
                <w:b/>
                <w:bCs/>
                <w:i/>
                <w:sz w:val="18"/>
                <w:szCs w:val="18"/>
              </w:rPr>
              <w:t>overleaf ,</w:t>
            </w:r>
            <w:proofErr w:type="gramEnd"/>
            <w:r w:rsidRPr="00E67E8D">
              <w:rPr>
                <w:rFonts w:ascii="Times New Roman" w:eastAsia="Times New Roman" w:hAnsi="Times New Roman" w:cs="Angsana New"/>
                <w:b/>
                <w:bCs/>
                <w:i/>
                <w:sz w:val="18"/>
                <w:szCs w:val="18"/>
              </w:rPr>
              <w:t xml:space="preserve">  2-2)</w:t>
            </w:r>
          </w:p>
          <w:p w14:paraId="6D7DCF1C" w14:textId="77777777" w:rsidR="00E67E8D" w:rsidRPr="00E67E8D" w:rsidRDefault="00E67E8D" w:rsidP="00E67E8D">
            <w:pPr>
              <w:tabs>
                <w:tab w:val="left" w:pos="720"/>
              </w:tabs>
              <w:spacing w:after="0" w:line="240" w:lineRule="auto"/>
              <w:ind w:right="-72"/>
              <w:jc w:val="center"/>
              <w:rPr>
                <w:rFonts w:ascii="Times New Roman" w:eastAsia="Times New Roman" w:hAnsi="Times New Roman" w:cs="Angsana New"/>
                <w:i/>
                <w:sz w:val="18"/>
                <w:szCs w:val="18"/>
              </w:rPr>
            </w:pPr>
          </w:p>
        </w:tc>
      </w:tr>
    </w:tbl>
    <w:p w14:paraId="45336A25" w14:textId="77777777" w:rsidR="00E67E8D" w:rsidRPr="00E67E8D" w:rsidRDefault="00E67E8D" w:rsidP="00E67E8D">
      <w:pPr>
        <w:spacing w:after="0" w:line="240" w:lineRule="auto"/>
        <w:jc w:val="both"/>
        <w:rPr>
          <w:rFonts w:ascii="Times New Roman" w:eastAsia="Times New Roman" w:hAnsi="Times New Roman" w:cs="Angsana New"/>
          <w:b/>
          <w:bCs/>
          <w:sz w:val="20"/>
          <w:szCs w:val="20"/>
          <w:lang w:bidi="th-TH"/>
        </w:rPr>
      </w:pPr>
    </w:p>
    <w:p w14:paraId="607BF631" w14:textId="77777777" w:rsidR="00E67E8D" w:rsidRPr="00E67E8D" w:rsidRDefault="00E67E8D" w:rsidP="00E67E8D">
      <w:p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b/>
          <w:bCs/>
          <w:sz w:val="18"/>
          <w:szCs w:val="18"/>
          <w:lang w:bidi="th-TH"/>
        </w:rPr>
        <w:t xml:space="preserve">PROVIDED THAT </w:t>
      </w:r>
      <w:r w:rsidRPr="00E67E8D">
        <w:rPr>
          <w:rFonts w:ascii="Times New Roman" w:eastAsia="Times New Roman" w:hAnsi="Times New Roman" w:cs="Angsana New"/>
          <w:sz w:val="18"/>
          <w:szCs w:val="18"/>
          <w:lang w:bidi="th-TH"/>
        </w:rPr>
        <w:t>the following conditions are met:</w:t>
      </w:r>
    </w:p>
    <w:p w14:paraId="0EA08D18" w14:textId="77777777" w:rsidR="00E67E8D" w:rsidRPr="00E67E8D" w:rsidRDefault="00E67E8D" w:rsidP="00E67E8D">
      <w:pPr>
        <w:numPr>
          <w:ilvl w:val="0"/>
          <w:numId w:val="18"/>
        </w:numPr>
        <w:spacing w:after="0" w:line="240" w:lineRule="auto"/>
        <w:jc w:val="both"/>
        <w:rPr>
          <w:rFonts w:ascii="Times New Roman" w:eastAsia="Times New Roman" w:hAnsi="Times New Roman" w:cs="Times New Roman"/>
          <w:sz w:val="18"/>
          <w:szCs w:val="18"/>
          <w:lang w:bidi="th-TH"/>
        </w:rPr>
      </w:pPr>
      <w:r w:rsidRPr="00E67E8D">
        <w:rPr>
          <w:rFonts w:ascii="Times New Roman" w:eastAsia="Times New Roman" w:hAnsi="Times New Roman" w:cs="Angsana New"/>
          <w:sz w:val="18"/>
          <w:szCs w:val="18"/>
          <w:lang w:bidi="th-TH"/>
        </w:rPr>
        <w:t xml:space="preserve">That the animal or poultry feed concentrate mixture originates from a manufacturing plant approved by the veterinary authority of the exporting country; </w:t>
      </w:r>
    </w:p>
    <w:p w14:paraId="40519CA6" w14:textId="77777777" w:rsidR="00E67E8D" w:rsidRPr="00E67E8D" w:rsidRDefault="00E67E8D" w:rsidP="00E67E8D">
      <w:pPr>
        <w:numPr>
          <w:ilvl w:val="0"/>
          <w:numId w:val="18"/>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 xml:space="preserve">That the end product is packed in the plant in new or sterilized packages; </w:t>
      </w:r>
    </w:p>
    <w:p w14:paraId="15F3585C" w14:textId="77777777" w:rsidR="00E67E8D" w:rsidRPr="00E67E8D" w:rsidRDefault="00E67E8D" w:rsidP="00E67E8D">
      <w:pPr>
        <w:numPr>
          <w:ilvl w:val="0"/>
          <w:numId w:val="18"/>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That appropriate precautionary measures had been taken to prevent the contamination of the end product;</w:t>
      </w:r>
    </w:p>
    <w:p w14:paraId="339182E9" w14:textId="77777777" w:rsidR="00E67E8D" w:rsidRPr="00E67E8D" w:rsidRDefault="00E67E8D" w:rsidP="00E67E8D">
      <w:pPr>
        <w:numPr>
          <w:ilvl w:val="0"/>
          <w:numId w:val="18"/>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The packaging of the feed must be clearly labeled in English or Dzongkha with the following information:</w:t>
      </w:r>
    </w:p>
    <w:p w14:paraId="7057F50A" w14:textId="77777777" w:rsidR="00E67E8D" w:rsidRPr="00E67E8D" w:rsidRDefault="00E67E8D" w:rsidP="00E67E8D">
      <w:pPr>
        <w:numPr>
          <w:ilvl w:val="0"/>
          <w:numId w:val="19"/>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Ingredients used in the concentrate mixture;</w:t>
      </w:r>
    </w:p>
    <w:p w14:paraId="79607D03" w14:textId="77777777" w:rsidR="00E67E8D" w:rsidRPr="00E67E8D" w:rsidRDefault="00E67E8D" w:rsidP="00E67E8D">
      <w:pPr>
        <w:numPr>
          <w:ilvl w:val="0"/>
          <w:numId w:val="19"/>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The name, quantity or weight, date of manufacture and expiry date;</w:t>
      </w:r>
    </w:p>
    <w:p w14:paraId="05A8CA03" w14:textId="77777777" w:rsidR="00E67E8D" w:rsidRPr="00E67E8D" w:rsidRDefault="00E67E8D" w:rsidP="00E67E8D">
      <w:pPr>
        <w:numPr>
          <w:ilvl w:val="0"/>
          <w:numId w:val="19"/>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The species of animal for which the mixture is intended;</w:t>
      </w:r>
    </w:p>
    <w:p w14:paraId="375A9A8D" w14:textId="77777777" w:rsidR="00E67E8D" w:rsidRPr="00E67E8D" w:rsidRDefault="00E67E8D" w:rsidP="00E67E8D">
      <w:pPr>
        <w:numPr>
          <w:ilvl w:val="0"/>
          <w:numId w:val="19"/>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The name, address and other contact details of the manufacturer/exporter.</w:t>
      </w:r>
    </w:p>
    <w:p w14:paraId="29E7D550" w14:textId="77777777" w:rsidR="00E67E8D" w:rsidRPr="00E67E8D" w:rsidRDefault="00E67E8D" w:rsidP="00E67E8D">
      <w:pPr>
        <w:numPr>
          <w:ilvl w:val="0"/>
          <w:numId w:val="18"/>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That the consignment shall be accompanied by official veterinary certificate certifying that:</w:t>
      </w:r>
    </w:p>
    <w:p w14:paraId="3DEF197B" w14:textId="77777777" w:rsidR="00E67E8D" w:rsidRPr="00E67E8D" w:rsidRDefault="00E67E8D" w:rsidP="00E67E8D">
      <w:pPr>
        <w:numPr>
          <w:ilvl w:val="0"/>
          <w:numId w:val="20"/>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 xml:space="preserve">Product was not contaminated by pathogens of animal or poultry contagious diseases during manufacturing, packing and storage processes. </w:t>
      </w:r>
    </w:p>
    <w:p w14:paraId="18B15F19" w14:textId="77777777" w:rsidR="00E67E8D" w:rsidRPr="00E67E8D" w:rsidRDefault="00E67E8D" w:rsidP="00E67E8D">
      <w:pPr>
        <w:numPr>
          <w:ilvl w:val="0"/>
          <w:numId w:val="20"/>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Ingredients derived from cattle, sheep, goat or other animals susceptible to bovine spongiform encephalopathy were not from a bovine spongiform encephalopathy infected country and the product and raw materials were not contaminated by pathogen of bovine spongiform encephalopathy while manufacturing and processing.</w:t>
      </w:r>
    </w:p>
    <w:p w14:paraId="679A0CA2" w14:textId="77777777" w:rsidR="00E67E8D" w:rsidRPr="00E67E8D" w:rsidRDefault="00E67E8D" w:rsidP="00E67E8D">
      <w:pPr>
        <w:numPr>
          <w:ilvl w:val="0"/>
          <w:numId w:val="18"/>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 xml:space="preserve">That the concentrate mixture contains only the ingredients approved by BAFRA for the purpose of this import permit. </w:t>
      </w:r>
    </w:p>
    <w:p w14:paraId="1BE398CB" w14:textId="77777777" w:rsidR="00E67E8D" w:rsidRPr="00E67E8D" w:rsidRDefault="00E67E8D" w:rsidP="00E67E8D">
      <w:pPr>
        <w:numPr>
          <w:ilvl w:val="0"/>
          <w:numId w:val="18"/>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 xml:space="preserve">That all appropriate measures are taken </w:t>
      </w:r>
      <w:proofErr w:type="spellStart"/>
      <w:r w:rsidRPr="00E67E8D">
        <w:rPr>
          <w:rFonts w:ascii="Times New Roman" w:eastAsia="Times New Roman" w:hAnsi="Times New Roman" w:cs="Angsana New"/>
          <w:sz w:val="18"/>
          <w:szCs w:val="18"/>
          <w:lang w:bidi="th-TH"/>
        </w:rPr>
        <w:t>en</w:t>
      </w:r>
      <w:proofErr w:type="spellEnd"/>
      <w:r w:rsidRPr="00E67E8D">
        <w:rPr>
          <w:rFonts w:ascii="Times New Roman" w:eastAsia="Times New Roman" w:hAnsi="Times New Roman" w:cs="Angsana New"/>
          <w:sz w:val="18"/>
          <w:szCs w:val="18"/>
          <w:lang w:bidi="th-TH"/>
        </w:rPr>
        <w:t>-route to avoid cross-contamination with infectious agents or toxic substances;</w:t>
      </w:r>
    </w:p>
    <w:p w14:paraId="0569537B" w14:textId="77777777" w:rsidR="00E67E8D" w:rsidRPr="00E67E8D" w:rsidRDefault="00E67E8D" w:rsidP="00E67E8D">
      <w:pPr>
        <w:numPr>
          <w:ilvl w:val="0"/>
          <w:numId w:val="18"/>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All information and documentation requested by the BAFRA Officials of the Ministry of Agriculture and Forests as to their ownership and content is provided.</w:t>
      </w:r>
    </w:p>
    <w:p w14:paraId="34B43DD9" w14:textId="77777777" w:rsidR="00E67E8D" w:rsidRPr="00E67E8D" w:rsidRDefault="00E67E8D" w:rsidP="00E67E8D">
      <w:pPr>
        <w:numPr>
          <w:ilvl w:val="0"/>
          <w:numId w:val="18"/>
        </w:numPr>
        <w:spacing w:after="0" w:line="240" w:lineRule="auto"/>
        <w:jc w:val="both"/>
        <w:rPr>
          <w:rFonts w:ascii="Times New Roman" w:eastAsia="Times New Roman" w:hAnsi="Times New Roman" w:cs="Angsana New"/>
          <w:sz w:val="18"/>
          <w:szCs w:val="18"/>
          <w:lang w:bidi="th-TH"/>
        </w:rPr>
      </w:pPr>
      <w:r w:rsidRPr="00E67E8D">
        <w:rPr>
          <w:rFonts w:ascii="Times New Roman" w:eastAsia="Times New Roman" w:hAnsi="Times New Roman" w:cs="Angsana New"/>
          <w:sz w:val="18"/>
          <w:szCs w:val="18"/>
          <w:lang w:bidi="th-TH"/>
        </w:rPr>
        <w:t xml:space="preserve">The consignment enters Bhutan at </w:t>
      </w:r>
      <w:r w:rsidRPr="00E67E8D">
        <w:rPr>
          <w:rFonts w:ascii="Times New Roman" w:eastAsia="Times New Roman" w:hAnsi="Times New Roman" w:cs="Angsana New"/>
          <w:b/>
          <w:i/>
          <w:sz w:val="18"/>
          <w:szCs w:val="18"/>
          <w:lang w:bidi="th-TH"/>
        </w:rPr>
        <w:t xml:space="preserve">……………… </w:t>
      </w:r>
      <w:r w:rsidRPr="00E67E8D">
        <w:rPr>
          <w:rFonts w:ascii="Times New Roman" w:eastAsia="Times New Roman" w:hAnsi="Times New Roman" w:cs="Angsana New"/>
          <w:sz w:val="18"/>
          <w:szCs w:val="18"/>
          <w:lang w:bidi="th-TH"/>
        </w:rPr>
        <w:t>is immediately presented to Officer-In-Charge, BAFRA for inspection.</w:t>
      </w:r>
    </w:p>
    <w:p w14:paraId="01B56F19" w14:textId="77777777" w:rsidR="00E67E8D" w:rsidRPr="00E67E8D" w:rsidRDefault="00E67E8D" w:rsidP="00E67E8D">
      <w:pPr>
        <w:spacing w:after="0" w:line="240" w:lineRule="auto"/>
        <w:jc w:val="both"/>
        <w:rPr>
          <w:rFonts w:ascii="Times New Roman" w:eastAsia="Times New Roman" w:hAnsi="Times New Roman" w:cs="Angsana New"/>
          <w:sz w:val="18"/>
          <w:szCs w:val="18"/>
          <w:lang w:bidi="th-TH"/>
        </w:rPr>
      </w:pPr>
    </w:p>
    <w:p w14:paraId="2873CD94" w14:textId="77777777" w:rsidR="00E67E8D" w:rsidRPr="00E67E8D" w:rsidRDefault="00E67E8D" w:rsidP="00E67E8D">
      <w:pPr>
        <w:spacing w:after="120" w:line="240" w:lineRule="auto"/>
        <w:rPr>
          <w:rFonts w:ascii="Times New Roman" w:eastAsia="Times New Roman" w:hAnsi="Times New Roman" w:cs="Angsana New"/>
          <w:b/>
          <w:bCs/>
          <w:i/>
          <w:sz w:val="20"/>
          <w:szCs w:val="20"/>
          <w:u w:val="single"/>
          <w:lang w:bidi="th-TH"/>
        </w:rPr>
      </w:pPr>
      <w:r w:rsidRPr="00E67E8D">
        <w:rPr>
          <w:rFonts w:ascii="Times New Roman" w:eastAsia="Times New Roman" w:hAnsi="Times New Roman" w:cs="Angsana New"/>
          <w:b/>
          <w:bCs/>
          <w:sz w:val="20"/>
          <w:szCs w:val="20"/>
          <w:lang w:bidi="th-TH"/>
        </w:rPr>
        <w:t xml:space="preserve">THIS PERMIT IS VALID FOR A PERIOD OF 6 MONTHS FROM THE DATE OF ISSUE. </w:t>
      </w:r>
    </w:p>
    <w:p w14:paraId="7DA262C8" w14:textId="77777777" w:rsidR="00E67E8D" w:rsidRPr="00E67E8D" w:rsidRDefault="00E67E8D" w:rsidP="00E67E8D">
      <w:pPr>
        <w:spacing w:after="0" w:line="240" w:lineRule="auto"/>
        <w:rPr>
          <w:rFonts w:ascii="Times New Roman" w:eastAsia="Times New Roman" w:hAnsi="Times New Roman" w:cs="Angsana New"/>
          <w:lang w:bidi="th-TH"/>
        </w:rPr>
      </w:pPr>
    </w:p>
    <w:p w14:paraId="59B49674" w14:textId="77777777" w:rsidR="00E67E8D" w:rsidRPr="00E67E8D" w:rsidRDefault="00E67E8D" w:rsidP="00E67E8D">
      <w:pPr>
        <w:spacing w:after="0" w:line="240" w:lineRule="auto"/>
        <w:rPr>
          <w:rFonts w:ascii="Times New Roman" w:eastAsia="Times New Roman" w:hAnsi="Times New Roman" w:cs="Angsana New"/>
          <w:lang w:bidi="th-TH"/>
        </w:rPr>
      </w:pPr>
    </w:p>
    <w:p w14:paraId="7FFCCD75" w14:textId="77777777" w:rsidR="00E67E8D" w:rsidRPr="00E67E8D" w:rsidRDefault="00E67E8D" w:rsidP="00E67E8D">
      <w:pPr>
        <w:spacing w:after="0" w:line="240" w:lineRule="auto"/>
        <w:rPr>
          <w:rFonts w:ascii="Times New Roman" w:eastAsia="Times New Roman" w:hAnsi="Times New Roman" w:cs="Angsana New"/>
          <w:b/>
          <w:bCs/>
          <w:sz w:val="20"/>
          <w:szCs w:val="20"/>
          <w:lang w:bidi="th-TH"/>
        </w:rPr>
      </w:pPr>
      <w:r w:rsidRPr="00E67E8D">
        <w:rPr>
          <w:rFonts w:ascii="Times New Roman" w:eastAsia="Times New Roman" w:hAnsi="Times New Roman" w:cs="Times New Roman"/>
          <w:b/>
          <w:bCs/>
          <w:sz w:val="20"/>
          <w:szCs w:val="20"/>
          <w:lang w:bidi="th-TH"/>
        </w:rPr>
        <w:t>Name, seal &amp; Signature</w:t>
      </w:r>
    </w:p>
    <w:p w14:paraId="2063023C" w14:textId="77777777" w:rsidR="00E67E8D" w:rsidRPr="00E67E8D" w:rsidRDefault="00E67E8D" w:rsidP="00E67E8D">
      <w:pPr>
        <w:spacing w:after="120" w:line="240" w:lineRule="auto"/>
        <w:rPr>
          <w:rFonts w:ascii="Times New Roman" w:eastAsia="Times New Roman" w:hAnsi="Times New Roman" w:cs="Angsana New"/>
          <w:sz w:val="20"/>
          <w:szCs w:val="20"/>
          <w:lang w:bidi="th-TH"/>
        </w:rPr>
      </w:pPr>
    </w:p>
    <w:p w14:paraId="11596DAC" w14:textId="77777777" w:rsidR="00E67E8D" w:rsidRPr="00E67E8D" w:rsidRDefault="00E67E8D" w:rsidP="00E67E8D">
      <w:pPr>
        <w:spacing w:after="120" w:line="240" w:lineRule="auto"/>
        <w:jc w:val="both"/>
        <w:rPr>
          <w:rFonts w:ascii="Times New Roman" w:eastAsia="Times New Roman" w:hAnsi="Times New Roman" w:cs="Angsana New"/>
          <w:b/>
          <w:bCs/>
          <w:sz w:val="20"/>
          <w:szCs w:val="20"/>
          <w:lang w:bidi="th-TH"/>
        </w:rPr>
      </w:pPr>
      <w:r w:rsidRPr="00E67E8D">
        <w:rPr>
          <w:rFonts w:ascii="Times New Roman" w:eastAsia="Times New Roman" w:hAnsi="Times New Roman" w:cs="Angsana New"/>
          <w:b/>
          <w:bCs/>
          <w:sz w:val="20"/>
          <w:szCs w:val="20"/>
          <w:lang w:bidi="th-TH"/>
        </w:rPr>
        <w:t>THIS PERMIT IS SUBJECT TO CANCELLATION AT THE DISCRETION OF THE DIRECTOR GENERAL, BHUTAN AGRICULTURE AND FOOD REGULATORY AUTHORITY, MINISTRY OF AGRICULTURE AND FORESTS, THIMPHU, BHUTAN.</w:t>
      </w:r>
    </w:p>
    <w:p w14:paraId="2ED129F7" w14:textId="77777777" w:rsidR="00E67E8D" w:rsidRPr="00E67E8D" w:rsidRDefault="00E67E8D" w:rsidP="00E67E8D">
      <w:pPr>
        <w:spacing w:after="0" w:line="240" w:lineRule="auto"/>
        <w:rPr>
          <w:rFonts w:ascii="Times New Roman" w:eastAsia="Times New Roman" w:hAnsi="Times New Roman" w:cs="Times New Roman"/>
          <w:b/>
          <w:sz w:val="18"/>
          <w:szCs w:val="18"/>
          <w:lang w:bidi="th-TH"/>
        </w:rPr>
      </w:pPr>
      <w:r w:rsidRPr="00E67E8D">
        <w:rPr>
          <w:rFonts w:ascii="Times New Roman" w:eastAsia="Times New Roman" w:hAnsi="Times New Roman" w:cs="Times New Roman"/>
          <w:b/>
          <w:sz w:val="18"/>
          <w:szCs w:val="18"/>
          <w:lang w:bidi="th-TH"/>
        </w:rPr>
        <w:t>IMPORT PERMIT OF RAW MATERIALS FOR MAKING FISHING FLIES</w:t>
      </w:r>
    </w:p>
    <w:p w14:paraId="2943B156" w14:textId="77777777" w:rsidR="00E67E8D" w:rsidRPr="00E67E8D" w:rsidRDefault="00E67E8D" w:rsidP="00E67E8D">
      <w:pPr>
        <w:spacing w:after="0" w:line="240" w:lineRule="auto"/>
        <w:ind w:left="-540"/>
        <w:jc w:val="both"/>
        <w:rPr>
          <w:rFonts w:ascii="Times New Roman" w:eastAsia="Times New Roman" w:hAnsi="Times New Roman" w:cs="Times New Roman"/>
          <w:sz w:val="18"/>
          <w:szCs w:val="18"/>
          <w:lang w:bidi="th-TH"/>
        </w:rPr>
      </w:pPr>
      <w:r w:rsidRPr="00E67E8D">
        <w:rPr>
          <w:rFonts w:ascii="Times New Roman" w:eastAsia="Times New Roman" w:hAnsi="Times New Roman" w:cs="Times New Roman"/>
          <w:sz w:val="18"/>
          <w:szCs w:val="18"/>
          <w:lang w:bidi="th-TH"/>
        </w:rPr>
        <w:t xml:space="preserve">Permission is hereby granted to ………………………of </w:t>
      </w:r>
      <w:r w:rsidRPr="00E67E8D">
        <w:rPr>
          <w:rFonts w:ascii="Times New Roman" w:eastAsia="Times New Roman" w:hAnsi="Times New Roman" w:cs="Times New Roman"/>
          <w:sz w:val="18"/>
          <w:szCs w:val="18"/>
          <w:u w:val="single"/>
          <w:lang w:bidi="th-TH"/>
        </w:rPr>
        <w:t>License No</w:t>
      </w:r>
      <w:r w:rsidRPr="00E67E8D">
        <w:rPr>
          <w:rFonts w:ascii="Times New Roman" w:eastAsia="Times New Roman" w:hAnsi="Times New Roman" w:cs="Times New Roman"/>
          <w:sz w:val="18"/>
          <w:szCs w:val="18"/>
          <w:lang w:bidi="th-TH"/>
        </w:rPr>
        <w:t xml:space="preserve">. /Citizen ID No…………. of </w:t>
      </w:r>
      <w:r w:rsidRPr="00E67E8D">
        <w:rPr>
          <w:rFonts w:ascii="Times New Roman" w:eastAsia="Times New Roman" w:hAnsi="Times New Roman" w:cs="Times New Roman"/>
          <w:b/>
          <w:bCs/>
          <w:i/>
          <w:iCs/>
          <w:sz w:val="18"/>
          <w:szCs w:val="18"/>
          <w:lang w:bidi="th-TH"/>
        </w:rPr>
        <w:t xml:space="preserve">………………. </w:t>
      </w:r>
      <w:r w:rsidRPr="00E67E8D">
        <w:rPr>
          <w:rFonts w:ascii="Times New Roman" w:eastAsia="Times New Roman" w:hAnsi="Times New Roman" w:cs="Times New Roman"/>
          <w:sz w:val="18"/>
          <w:szCs w:val="18"/>
          <w:lang w:bidi="th-TH"/>
        </w:rPr>
        <w:t xml:space="preserve">Village/Town, under </w:t>
      </w:r>
      <w:r w:rsidRPr="00E67E8D">
        <w:rPr>
          <w:rFonts w:ascii="Times New Roman" w:eastAsia="Times New Roman" w:hAnsi="Times New Roman" w:cs="Times New Roman"/>
          <w:b/>
          <w:bCs/>
          <w:i/>
          <w:iCs/>
          <w:sz w:val="18"/>
          <w:szCs w:val="18"/>
          <w:lang w:bidi="th-TH"/>
        </w:rPr>
        <w:t xml:space="preserve">…………. </w:t>
      </w:r>
      <w:proofErr w:type="spellStart"/>
      <w:r w:rsidRPr="00E67E8D">
        <w:rPr>
          <w:rFonts w:ascii="Times New Roman" w:eastAsia="Times New Roman" w:hAnsi="Times New Roman" w:cs="Times New Roman"/>
          <w:sz w:val="18"/>
          <w:szCs w:val="18"/>
          <w:lang w:bidi="th-TH"/>
        </w:rPr>
        <w:t>Geog</w:t>
      </w:r>
      <w:proofErr w:type="spellEnd"/>
      <w:r w:rsidRPr="00E67E8D">
        <w:rPr>
          <w:rFonts w:ascii="Times New Roman" w:eastAsia="Times New Roman" w:hAnsi="Times New Roman" w:cs="Times New Roman"/>
          <w:sz w:val="18"/>
          <w:szCs w:val="18"/>
          <w:lang w:bidi="th-TH"/>
        </w:rPr>
        <w:t xml:space="preserve"> of </w:t>
      </w:r>
      <w:r w:rsidRPr="00E67E8D">
        <w:rPr>
          <w:rFonts w:ascii="Times New Roman" w:eastAsia="Times New Roman" w:hAnsi="Times New Roman" w:cs="Times New Roman"/>
          <w:b/>
          <w:bCs/>
          <w:i/>
          <w:iCs/>
          <w:sz w:val="18"/>
          <w:szCs w:val="18"/>
          <w:lang w:bidi="th-TH"/>
        </w:rPr>
        <w:t>……</w:t>
      </w:r>
      <w:proofErr w:type="gramStart"/>
      <w:r w:rsidRPr="00E67E8D">
        <w:rPr>
          <w:rFonts w:ascii="Times New Roman" w:eastAsia="Times New Roman" w:hAnsi="Times New Roman" w:cs="Times New Roman"/>
          <w:b/>
          <w:bCs/>
          <w:i/>
          <w:iCs/>
          <w:sz w:val="18"/>
          <w:szCs w:val="18"/>
          <w:lang w:bidi="th-TH"/>
        </w:rPr>
        <w:t>….</w:t>
      </w:r>
      <w:r w:rsidRPr="00E67E8D">
        <w:rPr>
          <w:rFonts w:ascii="Times New Roman" w:eastAsia="Times New Roman" w:hAnsi="Times New Roman" w:cs="Times New Roman"/>
          <w:sz w:val="18"/>
          <w:szCs w:val="18"/>
          <w:lang w:bidi="th-TH"/>
        </w:rPr>
        <w:t>Dzongkhag</w:t>
      </w:r>
      <w:proofErr w:type="gramEnd"/>
      <w:r w:rsidRPr="00E67E8D">
        <w:rPr>
          <w:rFonts w:ascii="Times New Roman" w:eastAsia="Times New Roman" w:hAnsi="Times New Roman" w:cs="Times New Roman"/>
          <w:sz w:val="18"/>
          <w:szCs w:val="18"/>
          <w:lang w:bidi="th-TH"/>
        </w:rPr>
        <w:t xml:space="preserve"> to import the following items </w:t>
      </w:r>
      <w:proofErr w:type="spellStart"/>
      <w:r w:rsidRPr="00E67E8D">
        <w:rPr>
          <w:rFonts w:ascii="Times New Roman" w:eastAsia="Times New Roman" w:hAnsi="Times New Roman" w:cs="Times New Roman"/>
          <w:sz w:val="18"/>
          <w:szCs w:val="18"/>
          <w:lang w:bidi="th-TH"/>
        </w:rPr>
        <w:t>intothe</w:t>
      </w:r>
      <w:proofErr w:type="spellEnd"/>
      <w:r w:rsidRPr="00E67E8D">
        <w:rPr>
          <w:rFonts w:ascii="Times New Roman" w:eastAsia="Times New Roman" w:hAnsi="Times New Roman" w:cs="Times New Roman"/>
          <w:sz w:val="18"/>
          <w:szCs w:val="18"/>
          <w:lang w:bidi="th-TH"/>
        </w:rPr>
        <w:t xml:space="preserve"> Kingdom of Bhutan. </w:t>
      </w:r>
    </w:p>
    <w:p w14:paraId="24F70A75" w14:textId="77777777" w:rsidR="00E67E8D" w:rsidRPr="00E67E8D" w:rsidRDefault="00E67E8D" w:rsidP="00E67E8D">
      <w:pPr>
        <w:spacing w:after="0" w:line="240" w:lineRule="auto"/>
        <w:ind w:left="-540"/>
        <w:jc w:val="both"/>
        <w:rPr>
          <w:rFonts w:ascii="Times New Roman" w:eastAsia="Times New Roman" w:hAnsi="Times New Roman" w:cs="Times New Roman"/>
          <w:sz w:val="18"/>
          <w:szCs w:val="18"/>
          <w:lang w:bidi="th-TH"/>
        </w:rPr>
      </w:pPr>
    </w:p>
    <w:tbl>
      <w:tblPr>
        <w:tblStyle w:val="TableGrid3"/>
        <w:tblW w:w="0" w:type="auto"/>
        <w:tblInd w:w="-432" w:type="dxa"/>
        <w:tblLook w:val="01E0" w:firstRow="1" w:lastRow="1" w:firstColumn="1" w:lastColumn="1" w:noHBand="0" w:noVBand="0"/>
      </w:tblPr>
      <w:tblGrid>
        <w:gridCol w:w="1158"/>
        <w:gridCol w:w="4839"/>
        <w:gridCol w:w="1372"/>
        <w:gridCol w:w="2306"/>
      </w:tblGrid>
      <w:tr w:rsidR="00E67E8D" w:rsidRPr="00E67E8D" w14:paraId="1ABD04FB" w14:textId="77777777" w:rsidTr="002B09F3">
        <w:tc>
          <w:tcPr>
            <w:tcW w:w="1158" w:type="dxa"/>
          </w:tcPr>
          <w:p w14:paraId="3458F8A8" w14:textId="77777777" w:rsidR="00E67E8D" w:rsidRPr="00E67E8D" w:rsidRDefault="00E67E8D" w:rsidP="00E67E8D">
            <w:pPr>
              <w:jc w:val="both"/>
              <w:rPr>
                <w:rFonts w:cs="Times New Roman"/>
                <w:b/>
                <w:bCs/>
                <w:sz w:val="18"/>
                <w:szCs w:val="18"/>
                <w:lang w:bidi="th-TH"/>
              </w:rPr>
            </w:pPr>
            <w:r w:rsidRPr="00E67E8D">
              <w:rPr>
                <w:rFonts w:cs="Times New Roman"/>
                <w:b/>
                <w:bCs/>
                <w:sz w:val="18"/>
                <w:szCs w:val="18"/>
                <w:lang w:bidi="th-TH"/>
              </w:rPr>
              <w:t>Sl. No.</w:t>
            </w:r>
          </w:p>
        </w:tc>
        <w:tc>
          <w:tcPr>
            <w:tcW w:w="4839" w:type="dxa"/>
          </w:tcPr>
          <w:p w14:paraId="544809D1" w14:textId="77777777" w:rsidR="00E67E8D" w:rsidRPr="00E67E8D" w:rsidRDefault="00E67E8D" w:rsidP="00E67E8D">
            <w:pPr>
              <w:jc w:val="both"/>
              <w:rPr>
                <w:rFonts w:cs="Times New Roman"/>
                <w:b/>
                <w:bCs/>
                <w:sz w:val="18"/>
                <w:szCs w:val="18"/>
                <w:lang w:bidi="th-TH"/>
              </w:rPr>
            </w:pPr>
            <w:r w:rsidRPr="00E67E8D">
              <w:rPr>
                <w:rFonts w:cs="Times New Roman"/>
                <w:b/>
                <w:bCs/>
                <w:sz w:val="18"/>
                <w:szCs w:val="18"/>
                <w:lang w:bidi="th-TH"/>
              </w:rPr>
              <w:t>Particulars</w:t>
            </w:r>
          </w:p>
        </w:tc>
        <w:tc>
          <w:tcPr>
            <w:tcW w:w="1372" w:type="dxa"/>
          </w:tcPr>
          <w:p w14:paraId="6AAD6706" w14:textId="77777777" w:rsidR="00E67E8D" w:rsidRPr="00E67E8D" w:rsidRDefault="00E67E8D" w:rsidP="00E67E8D">
            <w:pPr>
              <w:jc w:val="both"/>
              <w:rPr>
                <w:rFonts w:cs="Times New Roman"/>
                <w:b/>
                <w:bCs/>
                <w:sz w:val="18"/>
                <w:szCs w:val="18"/>
                <w:lang w:bidi="th-TH"/>
              </w:rPr>
            </w:pPr>
            <w:r w:rsidRPr="00E67E8D">
              <w:rPr>
                <w:rFonts w:cs="Times New Roman"/>
                <w:b/>
                <w:bCs/>
                <w:sz w:val="18"/>
                <w:szCs w:val="18"/>
                <w:lang w:bidi="th-TH"/>
              </w:rPr>
              <w:t>Quantity</w:t>
            </w:r>
          </w:p>
        </w:tc>
        <w:tc>
          <w:tcPr>
            <w:tcW w:w="2306" w:type="dxa"/>
          </w:tcPr>
          <w:p w14:paraId="195631B1" w14:textId="77777777" w:rsidR="00E67E8D" w:rsidRPr="00E67E8D" w:rsidRDefault="00E67E8D" w:rsidP="00E67E8D">
            <w:pPr>
              <w:jc w:val="both"/>
              <w:rPr>
                <w:rFonts w:cs="Times New Roman"/>
                <w:b/>
                <w:bCs/>
                <w:sz w:val="18"/>
                <w:szCs w:val="18"/>
                <w:lang w:bidi="th-TH"/>
              </w:rPr>
            </w:pPr>
            <w:r w:rsidRPr="00E67E8D">
              <w:rPr>
                <w:rFonts w:cs="Times New Roman"/>
                <w:b/>
                <w:bCs/>
                <w:sz w:val="18"/>
                <w:szCs w:val="18"/>
                <w:lang w:bidi="th-TH"/>
              </w:rPr>
              <w:t>Country of origin</w:t>
            </w:r>
          </w:p>
        </w:tc>
      </w:tr>
      <w:tr w:rsidR="00E67E8D" w:rsidRPr="00E67E8D" w14:paraId="4801197B" w14:textId="77777777" w:rsidTr="002B09F3">
        <w:tc>
          <w:tcPr>
            <w:tcW w:w="1158" w:type="dxa"/>
          </w:tcPr>
          <w:p w14:paraId="6074D511" w14:textId="77777777" w:rsidR="00E67E8D" w:rsidRPr="00E67E8D" w:rsidRDefault="00E67E8D" w:rsidP="00E67E8D">
            <w:pPr>
              <w:jc w:val="center"/>
              <w:rPr>
                <w:rFonts w:cs="Times New Roman"/>
                <w:i/>
                <w:iCs/>
                <w:sz w:val="18"/>
                <w:szCs w:val="18"/>
                <w:lang w:bidi="th-TH"/>
              </w:rPr>
            </w:pPr>
          </w:p>
        </w:tc>
        <w:tc>
          <w:tcPr>
            <w:tcW w:w="4839" w:type="dxa"/>
          </w:tcPr>
          <w:p w14:paraId="7D1EDCBE" w14:textId="77777777" w:rsidR="00E67E8D" w:rsidRPr="00E67E8D" w:rsidRDefault="00E67E8D" w:rsidP="00E67E8D">
            <w:pPr>
              <w:jc w:val="both"/>
              <w:rPr>
                <w:rFonts w:cs="Times New Roman"/>
                <w:i/>
                <w:iCs/>
                <w:sz w:val="18"/>
                <w:szCs w:val="18"/>
                <w:lang w:bidi="th-TH"/>
              </w:rPr>
            </w:pPr>
          </w:p>
        </w:tc>
        <w:tc>
          <w:tcPr>
            <w:tcW w:w="1372" w:type="dxa"/>
          </w:tcPr>
          <w:p w14:paraId="2407509F" w14:textId="77777777" w:rsidR="00E67E8D" w:rsidRPr="00E67E8D" w:rsidRDefault="00E67E8D" w:rsidP="00E67E8D">
            <w:pPr>
              <w:jc w:val="both"/>
              <w:rPr>
                <w:rFonts w:cs="Times New Roman"/>
                <w:i/>
                <w:iCs/>
                <w:sz w:val="18"/>
                <w:szCs w:val="18"/>
                <w:lang w:bidi="th-TH"/>
              </w:rPr>
            </w:pPr>
          </w:p>
        </w:tc>
        <w:tc>
          <w:tcPr>
            <w:tcW w:w="2306" w:type="dxa"/>
          </w:tcPr>
          <w:p w14:paraId="47ACB74E" w14:textId="77777777" w:rsidR="00E67E8D" w:rsidRPr="00E67E8D" w:rsidRDefault="00E67E8D" w:rsidP="00E67E8D">
            <w:pPr>
              <w:jc w:val="both"/>
              <w:rPr>
                <w:rFonts w:cs="Times New Roman"/>
                <w:i/>
                <w:iCs/>
                <w:sz w:val="18"/>
                <w:szCs w:val="18"/>
                <w:lang w:bidi="th-TH"/>
              </w:rPr>
            </w:pPr>
          </w:p>
        </w:tc>
      </w:tr>
      <w:tr w:rsidR="00E67E8D" w:rsidRPr="00E67E8D" w14:paraId="5BF19F4F" w14:textId="77777777" w:rsidTr="002B09F3">
        <w:tc>
          <w:tcPr>
            <w:tcW w:w="1158" w:type="dxa"/>
          </w:tcPr>
          <w:p w14:paraId="6D3B5DF8" w14:textId="77777777" w:rsidR="00E67E8D" w:rsidRPr="00E67E8D" w:rsidRDefault="00E67E8D" w:rsidP="00E67E8D">
            <w:pPr>
              <w:jc w:val="center"/>
              <w:rPr>
                <w:rFonts w:cs="Times New Roman"/>
                <w:i/>
                <w:iCs/>
                <w:sz w:val="18"/>
                <w:szCs w:val="18"/>
                <w:lang w:bidi="th-TH"/>
              </w:rPr>
            </w:pPr>
          </w:p>
        </w:tc>
        <w:tc>
          <w:tcPr>
            <w:tcW w:w="4839" w:type="dxa"/>
          </w:tcPr>
          <w:p w14:paraId="1990EE94" w14:textId="77777777" w:rsidR="00E67E8D" w:rsidRPr="00E67E8D" w:rsidRDefault="00E67E8D" w:rsidP="00E67E8D">
            <w:pPr>
              <w:jc w:val="both"/>
              <w:rPr>
                <w:rFonts w:cs="Times New Roman"/>
                <w:i/>
                <w:iCs/>
                <w:sz w:val="18"/>
                <w:szCs w:val="18"/>
                <w:lang w:bidi="th-TH"/>
              </w:rPr>
            </w:pPr>
          </w:p>
        </w:tc>
        <w:tc>
          <w:tcPr>
            <w:tcW w:w="1372" w:type="dxa"/>
          </w:tcPr>
          <w:p w14:paraId="681D646D" w14:textId="77777777" w:rsidR="00E67E8D" w:rsidRPr="00E67E8D" w:rsidRDefault="00E67E8D" w:rsidP="00E67E8D">
            <w:pPr>
              <w:jc w:val="both"/>
              <w:rPr>
                <w:rFonts w:cs="Times New Roman"/>
                <w:i/>
                <w:iCs/>
                <w:sz w:val="18"/>
                <w:szCs w:val="18"/>
                <w:lang w:bidi="th-TH"/>
              </w:rPr>
            </w:pPr>
          </w:p>
        </w:tc>
        <w:tc>
          <w:tcPr>
            <w:tcW w:w="2306" w:type="dxa"/>
          </w:tcPr>
          <w:p w14:paraId="4AA2A06F" w14:textId="77777777" w:rsidR="00E67E8D" w:rsidRPr="00E67E8D" w:rsidRDefault="00E67E8D" w:rsidP="00E67E8D">
            <w:pPr>
              <w:rPr>
                <w:rFonts w:cs="Times New Roman"/>
                <w:i/>
                <w:iCs/>
                <w:sz w:val="18"/>
                <w:szCs w:val="18"/>
                <w:lang w:bidi="th-TH"/>
              </w:rPr>
            </w:pPr>
          </w:p>
        </w:tc>
      </w:tr>
      <w:tr w:rsidR="00E67E8D" w:rsidRPr="00E67E8D" w14:paraId="1A0B59F6" w14:textId="77777777" w:rsidTr="002B09F3">
        <w:tc>
          <w:tcPr>
            <w:tcW w:w="1158" w:type="dxa"/>
          </w:tcPr>
          <w:p w14:paraId="5F79837F" w14:textId="77777777" w:rsidR="00E67E8D" w:rsidRPr="00E67E8D" w:rsidRDefault="00E67E8D" w:rsidP="00E67E8D">
            <w:pPr>
              <w:jc w:val="center"/>
              <w:rPr>
                <w:rFonts w:cs="Times New Roman"/>
                <w:i/>
                <w:iCs/>
                <w:sz w:val="18"/>
                <w:szCs w:val="18"/>
                <w:lang w:bidi="th-TH"/>
              </w:rPr>
            </w:pPr>
          </w:p>
        </w:tc>
        <w:tc>
          <w:tcPr>
            <w:tcW w:w="4839" w:type="dxa"/>
          </w:tcPr>
          <w:p w14:paraId="53B68B42" w14:textId="77777777" w:rsidR="00E67E8D" w:rsidRPr="00E67E8D" w:rsidRDefault="00E67E8D" w:rsidP="00E67E8D">
            <w:pPr>
              <w:jc w:val="both"/>
              <w:rPr>
                <w:rFonts w:cs="Times New Roman"/>
                <w:i/>
                <w:iCs/>
                <w:sz w:val="18"/>
                <w:szCs w:val="18"/>
                <w:lang w:bidi="th-TH"/>
              </w:rPr>
            </w:pPr>
          </w:p>
        </w:tc>
        <w:tc>
          <w:tcPr>
            <w:tcW w:w="1372" w:type="dxa"/>
          </w:tcPr>
          <w:p w14:paraId="1D0940F0" w14:textId="77777777" w:rsidR="00E67E8D" w:rsidRPr="00E67E8D" w:rsidRDefault="00E67E8D" w:rsidP="00E67E8D">
            <w:pPr>
              <w:jc w:val="both"/>
              <w:rPr>
                <w:rFonts w:cs="Times New Roman"/>
                <w:i/>
                <w:iCs/>
                <w:sz w:val="18"/>
                <w:szCs w:val="18"/>
                <w:lang w:bidi="th-TH"/>
              </w:rPr>
            </w:pPr>
          </w:p>
        </w:tc>
        <w:tc>
          <w:tcPr>
            <w:tcW w:w="2306" w:type="dxa"/>
          </w:tcPr>
          <w:p w14:paraId="070D087D" w14:textId="77777777" w:rsidR="00E67E8D" w:rsidRPr="00E67E8D" w:rsidRDefault="00E67E8D" w:rsidP="00E67E8D">
            <w:pPr>
              <w:rPr>
                <w:rFonts w:cs="Times New Roman"/>
                <w:i/>
                <w:iCs/>
                <w:sz w:val="18"/>
                <w:szCs w:val="18"/>
                <w:lang w:bidi="th-TH"/>
              </w:rPr>
            </w:pPr>
          </w:p>
        </w:tc>
      </w:tr>
      <w:tr w:rsidR="00E67E8D" w:rsidRPr="00E67E8D" w14:paraId="1754D053" w14:textId="77777777" w:rsidTr="002B09F3">
        <w:tc>
          <w:tcPr>
            <w:tcW w:w="1158" w:type="dxa"/>
          </w:tcPr>
          <w:p w14:paraId="4086EED6" w14:textId="77777777" w:rsidR="00E67E8D" w:rsidRPr="00E67E8D" w:rsidRDefault="00E67E8D" w:rsidP="00E67E8D">
            <w:pPr>
              <w:jc w:val="center"/>
              <w:rPr>
                <w:rFonts w:cs="Times New Roman"/>
                <w:i/>
                <w:iCs/>
                <w:sz w:val="18"/>
                <w:szCs w:val="18"/>
                <w:lang w:bidi="th-TH"/>
              </w:rPr>
            </w:pPr>
          </w:p>
        </w:tc>
        <w:tc>
          <w:tcPr>
            <w:tcW w:w="4839" w:type="dxa"/>
          </w:tcPr>
          <w:p w14:paraId="138551A0" w14:textId="77777777" w:rsidR="00E67E8D" w:rsidRPr="00E67E8D" w:rsidRDefault="00E67E8D" w:rsidP="00E67E8D">
            <w:pPr>
              <w:jc w:val="both"/>
              <w:rPr>
                <w:rFonts w:cs="Times New Roman"/>
                <w:i/>
                <w:iCs/>
                <w:sz w:val="18"/>
                <w:szCs w:val="18"/>
                <w:lang w:bidi="th-TH"/>
              </w:rPr>
            </w:pPr>
          </w:p>
        </w:tc>
        <w:tc>
          <w:tcPr>
            <w:tcW w:w="1372" w:type="dxa"/>
          </w:tcPr>
          <w:p w14:paraId="7C991E58" w14:textId="77777777" w:rsidR="00E67E8D" w:rsidRPr="00E67E8D" w:rsidRDefault="00E67E8D" w:rsidP="00E67E8D">
            <w:pPr>
              <w:jc w:val="both"/>
              <w:rPr>
                <w:rFonts w:cs="Times New Roman"/>
                <w:i/>
                <w:iCs/>
                <w:sz w:val="18"/>
                <w:szCs w:val="18"/>
                <w:lang w:bidi="th-TH"/>
              </w:rPr>
            </w:pPr>
          </w:p>
        </w:tc>
        <w:tc>
          <w:tcPr>
            <w:tcW w:w="2306" w:type="dxa"/>
          </w:tcPr>
          <w:p w14:paraId="192E1127" w14:textId="77777777" w:rsidR="00E67E8D" w:rsidRPr="00E67E8D" w:rsidRDefault="00E67E8D" w:rsidP="00E67E8D">
            <w:pPr>
              <w:rPr>
                <w:rFonts w:cs="Times New Roman"/>
                <w:i/>
                <w:iCs/>
                <w:sz w:val="18"/>
                <w:szCs w:val="18"/>
                <w:lang w:bidi="th-TH"/>
              </w:rPr>
            </w:pPr>
          </w:p>
        </w:tc>
      </w:tr>
      <w:tr w:rsidR="00E67E8D" w:rsidRPr="00E67E8D" w14:paraId="71C4A844" w14:textId="77777777" w:rsidTr="002B09F3">
        <w:tc>
          <w:tcPr>
            <w:tcW w:w="1158" w:type="dxa"/>
          </w:tcPr>
          <w:p w14:paraId="2BC8BABF" w14:textId="77777777" w:rsidR="00E67E8D" w:rsidRPr="00E67E8D" w:rsidRDefault="00E67E8D" w:rsidP="00E67E8D">
            <w:pPr>
              <w:jc w:val="center"/>
              <w:rPr>
                <w:rFonts w:cs="Times New Roman"/>
                <w:i/>
                <w:iCs/>
                <w:sz w:val="18"/>
                <w:szCs w:val="18"/>
                <w:lang w:bidi="th-TH"/>
              </w:rPr>
            </w:pPr>
          </w:p>
        </w:tc>
        <w:tc>
          <w:tcPr>
            <w:tcW w:w="4839" w:type="dxa"/>
          </w:tcPr>
          <w:p w14:paraId="4EB10CE0" w14:textId="77777777" w:rsidR="00E67E8D" w:rsidRPr="00E67E8D" w:rsidRDefault="00E67E8D" w:rsidP="00E67E8D">
            <w:pPr>
              <w:jc w:val="both"/>
              <w:rPr>
                <w:rFonts w:cs="Times New Roman"/>
                <w:i/>
                <w:iCs/>
                <w:sz w:val="18"/>
                <w:szCs w:val="18"/>
                <w:lang w:bidi="th-TH"/>
              </w:rPr>
            </w:pPr>
          </w:p>
        </w:tc>
        <w:tc>
          <w:tcPr>
            <w:tcW w:w="1372" w:type="dxa"/>
          </w:tcPr>
          <w:p w14:paraId="7947BEE5" w14:textId="77777777" w:rsidR="00E67E8D" w:rsidRPr="00E67E8D" w:rsidRDefault="00E67E8D" w:rsidP="00E67E8D">
            <w:pPr>
              <w:jc w:val="both"/>
              <w:rPr>
                <w:rFonts w:cs="Times New Roman"/>
                <w:i/>
                <w:iCs/>
                <w:sz w:val="18"/>
                <w:szCs w:val="18"/>
                <w:lang w:bidi="th-TH"/>
              </w:rPr>
            </w:pPr>
          </w:p>
        </w:tc>
        <w:tc>
          <w:tcPr>
            <w:tcW w:w="2306" w:type="dxa"/>
          </w:tcPr>
          <w:p w14:paraId="50734902" w14:textId="77777777" w:rsidR="00E67E8D" w:rsidRPr="00E67E8D" w:rsidRDefault="00E67E8D" w:rsidP="00E67E8D">
            <w:pPr>
              <w:rPr>
                <w:rFonts w:cs="Times New Roman"/>
                <w:i/>
                <w:iCs/>
                <w:sz w:val="18"/>
                <w:szCs w:val="18"/>
                <w:lang w:bidi="th-TH"/>
              </w:rPr>
            </w:pPr>
          </w:p>
        </w:tc>
      </w:tr>
      <w:tr w:rsidR="00E67E8D" w:rsidRPr="00E67E8D" w14:paraId="210066C4" w14:textId="77777777" w:rsidTr="002B09F3">
        <w:tc>
          <w:tcPr>
            <w:tcW w:w="1158" w:type="dxa"/>
          </w:tcPr>
          <w:p w14:paraId="2078310A" w14:textId="77777777" w:rsidR="00E67E8D" w:rsidRPr="00E67E8D" w:rsidRDefault="00E67E8D" w:rsidP="00E67E8D">
            <w:pPr>
              <w:jc w:val="center"/>
              <w:rPr>
                <w:rFonts w:cs="Times New Roman"/>
                <w:i/>
                <w:iCs/>
                <w:sz w:val="18"/>
                <w:szCs w:val="18"/>
                <w:lang w:bidi="th-TH"/>
              </w:rPr>
            </w:pPr>
          </w:p>
        </w:tc>
        <w:tc>
          <w:tcPr>
            <w:tcW w:w="4839" w:type="dxa"/>
          </w:tcPr>
          <w:p w14:paraId="3DFE1BAF" w14:textId="77777777" w:rsidR="00E67E8D" w:rsidRPr="00E67E8D" w:rsidRDefault="00E67E8D" w:rsidP="00E67E8D">
            <w:pPr>
              <w:jc w:val="both"/>
              <w:rPr>
                <w:rFonts w:cs="Times New Roman"/>
                <w:i/>
                <w:iCs/>
                <w:sz w:val="18"/>
                <w:szCs w:val="18"/>
                <w:lang w:bidi="th-TH"/>
              </w:rPr>
            </w:pPr>
          </w:p>
        </w:tc>
        <w:tc>
          <w:tcPr>
            <w:tcW w:w="1372" w:type="dxa"/>
          </w:tcPr>
          <w:p w14:paraId="5878D440" w14:textId="77777777" w:rsidR="00E67E8D" w:rsidRPr="00E67E8D" w:rsidRDefault="00E67E8D" w:rsidP="00E67E8D">
            <w:pPr>
              <w:jc w:val="both"/>
              <w:rPr>
                <w:rFonts w:cs="Times New Roman"/>
                <w:i/>
                <w:iCs/>
                <w:sz w:val="18"/>
                <w:szCs w:val="18"/>
                <w:lang w:bidi="th-TH"/>
              </w:rPr>
            </w:pPr>
          </w:p>
        </w:tc>
        <w:tc>
          <w:tcPr>
            <w:tcW w:w="2306" w:type="dxa"/>
          </w:tcPr>
          <w:p w14:paraId="2E7386A0" w14:textId="77777777" w:rsidR="00E67E8D" w:rsidRPr="00E67E8D" w:rsidRDefault="00E67E8D" w:rsidP="00E67E8D">
            <w:pPr>
              <w:rPr>
                <w:rFonts w:cs="Times New Roman"/>
                <w:i/>
                <w:iCs/>
                <w:sz w:val="18"/>
                <w:szCs w:val="18"/>
                <w:lang w:bidi="th-TH"/>
              </w:rPr>
            </w:pPr>
          </w:p>
        </w:tc>
      </w:tr>
      <w:tr w:rsidR="00E67E8D" w:rsidRPr="00E67E8D" w14:paraId="2E26CBA3" w14:textId="77777777" w:rsidTr="002B09F3">
        <w:tc>
          <w:tcPr>
            <w:tcW w:w="1158" w:type="dxa"/>
          </w:tcPr>
          <w:p w14:paraId="27734159" w14:textId="77777777" w:rsidR="00E67E8D" w:rsidRPr="00E67E8D" w:rsidRDefault="00E67E8D" w:rsidP="00E67E8D">
            <w:pPr>
              <w:jc w:val="center"/>
              <w:rPr>
                <w:rFonts w:cs="Times New Roman"/>
                <w:i/>
                <w:iCs/>
                <w:sz w:val="18"/>
                <w:szCs w:val="18"/>
                <w:lang w:bidi="th-TH"/>
              </w:rPr>
            </w:pPr>
          </w:p>
        </w:tc>
        <w:tc>
          <w:tcPr>
            <w:tcW w:w="4839" w:type="dxa"/>
          </w:tcPr>
          <w:p w14:paraId="0B9ECC80" w14:textId="77777777" w:rsidR="00E67E8D" w:rsidRPr="00E67E8D" w:rsidRDefault="00E67E8D" w:rsidP="00E67E8D">
            <w:pPr>
              <w:jc w:val="both"/>
              <w:rPr>
                <w:rFonts w:cs="Times New Roman"/>
                <w:i/>
                <w:iCs/>
                <w:sz w:val="18"/>
                <w:szCs w:val="18"/>
                <w:lang w:bidi="th-TH"/>
              </w:rPr>
            </w:pPr>
          </w:p>
        </w:tc>
        <w:tc>
          <w:tcPr>
            <w:tcW w:w="1372" w:type="dxa"/>
          </w:tcPr>
          <w:p w14:paraId="661803D1" w14:textId="77777777" w:rsidR="00E67E8D" w:rsidRPr="00E67E8D" w:rsidRDefault="00E67E8D" w:rsidP="00E67E8D">
            <w:pPr>
              <w:jc w:val="both"/>
              <w:rPr>
                <w:rFonts w:cs="Times New Roman"/>
                <w:i/>
                <w:iCs/>
                <w:sz w:val="18"/>
                <w:szCs w:val="18"/>
                <w:lang w:bidi="th-TH"/>
              </w:rPr>
            </w:pPr>
          </w:p>
        </w:tc>
        <w:tc>
          <w:tcPr>
            <w:tcW w:w="2306" w:type="dxa"/>
          </w:tcPr>
          <w:p w14:paraId="42576768" w14:textId="77777777" w:rsidR="00E67E8D" w:rsidRPr="00E67E8D" w:rsidRDefault="00E67E8D" w:rsidP="00E67E8D">
            <w:pPr>
              <w:rPr>
                <w:rFonts w:cs="Times New Roman"/>
                <w:i/>
                <w:iCs/>
                <w:sz w:val="18"/>
                <w:szCs w:val="18"/>
                <w:lang w:bidi="th-TH"/>
              </w:rPr>
            </w:pPr>
          </w:p>
        </w:tc>
      </w:tr>
      <w:tr w:rsidR="00E67E8D" w:rsidRPr="00E67E8D" w14:paraId="070ED8EB" w14:textId="77777777" w:rsidTr="002B09F3">
        <w:tc>
          <w:tcPr>
            <w:tcW w:w="1158" w:type="dxa"/>
          </w:tcPr>
          <w:p w14:paraId="215EF14D" w14:textId="77777777" w:rsidR="00E67E8D" w:rsidRPr="00E67E8D" w:rsidRDefault="00E67E8D" w:rsidP="00E67E8D">
            <w:pPr>
              <w:jc w:val="center"/>
              <w:rPr>
                <w:rFonts w:cs="Times New Roman"/>
                <w:i/>
                <w:iCs/>
                <w:sz w:val="18"/>
                <w:szCs w:val="18"/>
                <w:lang w:bidi="th-TH"/>
              </w:rPr>
            </w:pPr>
          </w:p>
        </w:tc>
        <w:tc>
          <w:tcPr>
            <w:tcW w:w="4839" w:type="dxa"/>
          </w:tcPr>
          <w:p w14:paraId="525BDC95" w14:textId="77777777" w:rsidR="00E67E8D" w:rsidRPr="00E67E8D" w:rsidRDefault="00E67E8D" w:rsidP="00E67E8D">
            <w:pPr>
              <w:jc w:val="both"/>
              <w:rPr>
                <w:rFonts w:cs="Times New Roman"/>
                <w:i/>
                <w:iCs/>
                <w:sz w:val="18"/>
                <w:szCs w:val="18"/>
                <w:lang w:bidi="th-TH"/>
              </w:rPr>
            </w:pPr>
          </w:p>
        </w:tc>
        <w:tc>
          <w:tcPr>
            <w:tcW w:w="1372" w:type="dxa"/>
          </w:tcPr>
          <w:p w14:paraId="292A1027" w14:textId="77777777" w:rsidR="00E67E8D" w:rsidRPr="00E67E8D" w:rsidRDefault="00E67E8D" w:rsidP="00E67E8D">
            <w:pPr>
              <w:jc w:val="both"/>
              <w:rPr>
                <w:rFonts w:cs="Times New Roman"/>
                <w:i/>
                <w:iCs/>
                <w:sz w:val="18"/>
                <w:szCs w:val="18"/>
                <w:lang w:bidi="th-TH"/>
              </w:rPr>
            </w:pPr>
          </w:p>
        </w:tc>
        <w:tc>
          <w:tcPr>
            <w:tcW w:w="2306" w:type="dxa"/>
          </w:tcPr>
          <w:p w14:paraId="4DBA81B5" w14:textId="77777777" w:rsidR="00E67E8D" w:rsidRPr="00E67E8D" w:rsidRDefault="00E67E8D" w:rsidP="00E67E8D">
            <w:pPr>
              <w:rPr>
                <w:rFonts w:cs="Times New Roman"/>
                <w:i/>
                <w:iCs/>
                <w:sz w:val="18"/>
                <w:szCs w:val="18"/>
                <w:lang w:bidi="th-TH"/>
              </w:rPr>
            </w:pPr>
          </w:p>
        </w:tc>
      </w:tr>
      <w:tr w:rsidR="00E67E8D" w:rsidRPr="00E67E8D" w14:paraId="036259FA" w14:textId="77777777" w:rsidTr="002B09F3">
        <w:tc>
          <w:tcPr>
            <w:tcW w:w="1158" w:type="dxa"/>
          </w:tcPr>
          <w:p w14:paraId="5FA472E1" w14:textId="77777777" w:rsidR="00E67E8D" w:rsidRPr="00E67E8D" w:rsidRDefault="00E67E8D" w:rsidP="00E67E8D">
            <w:pPr>
              <w:jc w:val="center"/>
              <w:rPr>
                <w:rFonts w:cs="Times New Roman"/>
                <w:i/>
                <w:iCs/>
                <w:sz w:val="18"/>
                <w:szCs w:val="18"/>
                <w:lang w:bidi="th-TH"/>
              </w:rPr>
            </w:pPr>
          </w:p>
        </w:tc>
        <w:tc>
          <w:tcPr>
            <w:tcW w:w="4839" w:type="dxa"/>
          </w:tcPr>
          <w:p w14:paraId="42D814D4" w14:textId="77777777" w:rsidR="00E67E8D" w:rsidRPr="00E67E8D" w:rsidRDefault="00E67E8D" w:rsidP="00E67E8D">
            <w:pPr>
              <w:jc w:val="both"/>
              <w:rPr>
                <w:rFonts w:cs="Times New Roman"/>
                <w:i/>
                <w:iCs/>
                <w:sz w:val="18"/>
                <w:szCs w:val="18"/>
                <w:lang w:bidi="th-TH"/>
              </w:rPr>
            </w:pPr>
          </w:p>
        </w:tc>
        <w:tc>
          <w:tcPr>
            <w:tcW w:w="1372" w:type="dxa"/>
          </w:tcPr>
          <w:p w14:paraId="76A3E2DA" w14:textId="77777777" w:rsidR="00E67E8D" w:rsidRPr="00E67E8D" w:rsidRDefault="00E67E8D" w:rsidP="00E67E8D">
            <w:pPr>
              <w:jc w:val="both"/>
              <w:rPr>
                <w:rFonts w:cs="Times New Roman"/>
                <w:i/>
                <w:iCs/>
                <w:sz w:val="18"/>
                <w:szCs w:val="18"/>
                <w:lang w:bidi="th-TH"/>
              </w:rPr>
            </w:pPr>
          </w:p>
        </w:tc>
        <w:tc>
          <w:tcPr>
            <w:tcW w:w="2306" w:type="dxa"/>
          </w:tcPr>
          <w:p w14:paraId="0842BD3C" w14:textId="77777777" w:rsidR="00E67E8D" w:rsidRPr="00E67E8D" w:rsidRDefault="00E67E8D" w:rsidP="00E67E8D">
            <w:pPr>
              <w:rPr>
                <w:rFonts w:cs="Times New Roman"/>
                <w:i/>
                <w:iCs/>
                <w:sz w:val="18"/>
                <w:szCs w:val="18"/>
                <w:lang w:bidi="th-TH"/>
              </w:rPr>
            </w:pPr>
          </w:p>
        </w:tc>
      </w:tr>
    </w:tbl>
    <w:p w14:paraId="6F22819E" w14:textId="77777777" w:rsidR="00E67E8D" w:rsidRPr="00E67E8D" w:rsidRDefault="00E67E8D" w:rsidP="00E67E8D">
      <w:pPr>
        <w:keepNext/>
        <w:spacing w:after="0" w:line="240" w:lineRule="auto"/>
        <w:ind w:hanging="540"/>
        <w:jc w:val="center"/>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b/>
          <w:bCs/>
          <w:sz w:val="18"/>
          <w:szCs w:val="18"/>
          <w:lang w:eastAsia="ja-JP"/>
        </w:rPr>
        <w:t xml:space="preserve">PROVIDED THAT </w:t>
      </w:r>
      <w:r w:rsidRPr="00E67E8D">
        <w:rPr>
          <w:rFonts w:ascii="Times New Roman" w:eastAsia="MS Mincho" w:hAnsi="Times New Roman" w:cs="Times New Roman"/>
          <w:sz w:val="18"/>
          <w:szCs w:val="18"/>
          <w:lang w:eastAsia="ja-JP"/>
        </w:rPr>
        <w:t>the following conditions are met.</w:t>
      </w:r>
    </w:p>
    <w:p w14:paraId="19D37446" w14:textId="77777777" w:rsidR="00E67E8D" w:rsidRPr="00E67E8D" w:rsidRDefault="00E67E8D" w:rsidP="00E67E8D">
      <w:pPr>
        <w:keepNext/>
        <w:numPr>
          <w:ilvl w:val="0"/>
          <w:numId w:val="17"/>
        </w:numPr>
        <w:tabs>
          <w:tab w:val="clear" w:pos="360"/>
        </w:tabs>
        <w:spacing w:after="0" w:line="240" w:lineRule="auto"/>
        <w:ind w:left="-18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 consignment is accompanied by a Sanitary Certificate issued by the Government approved veterinary authority of the exporting country stating that:</w:t>
      </w:r>
    </w:p>
    <w:p w14:paraId="60206E3B" w14:textId="77777777" w:rsidR="00E67E8D" w:rsidRPr="00E67E8D" w:rsidRDefault="00E67E8D" w:rsidP="00E67E8D">
      <w:pPr>
        <w:keepNext/>
        <w:numPr>
          <w:ilvl w:val="1"/>
          <w:numId w:val="17"/>
        </w:numPr>
        <w:spacing w:after="0" w:line="240" w:lineRule="auto"/>
        <w:ind w:left="36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 xml:space="preserve">The </w:t>
      </w:r>
      <w:proofErr w:type="gramStart"/>
      <w:r w:rsidRPr="00E67E8D">
        <w:rPr>
          <w:rFonts w:ascii="Times New Roman" w:eastAsia="MS Mincho" w:hAnsi="Times New Roman" w:cs="Times New Roman"/>
          <w:sz w:val="18"/>
          <w:szCs w:val="18"/>
          <w:lang w:eastAsia="ja-JP"/>
        </w:rPr>
        <w:t>above mentioned</w:t>
      </w:r>
      <w:proofErr w:type="gramEnd"/>
      <w:r w:rsidRPr="00E67E8D">
        <w:rPr>
          <w:rFonts w:ascii="Times New Roman" w:eastAsia="MS Mincho" w:hAnsi="Times New Roman" w:cs="Times New Roman"/>
          <w:sz w:val="18"/>
          <w:szCs w:val="18"/>
          <w:lang w:eastAsia="ja-JP"/>
        </w:rPr>
        <w:t xml:space="preserve"> products have been appropriately processed to render them free of any infectious agent.</w:t>
      </w:r>
    </w:p>
    <w:p w14:paraId="5731AE3D" w14:textId="77777777" w:rsidR="00E67E8D" w:rsidRPr="00E67E8D" w:rsidRDefault="00E67E8D" w:rsidP="00E67E8D">
      <w:pPr>
        <w:keepNext/>
        <w:numPr>
          <w:ilvl w:val="1"/>
          <w:numId w:val="17"/>
        </w:numPr>
        <w:spacing w:after="0" w:line="240" w:lineRule="auto"/>
        <w:ind w:left="36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 premises of origin are free of any infectious diseases which could be carried by these products and have been so free during the three months prior to the date of certification.</w:t>
      </w:r>
    </w:p>
    <w:p w14:paraId="27F64E13" w14:textId="77777777" w:rsidR="00E67E8D" w:rsidRPr="00E67E8D" w:rsidRDefault="00E67E8D" w:rsidP="00E67E8D">
      <w:pPr>
        <w:keepNext/>
        <w:numPr>
          <w:ilvl w:val="1"/>
          <w:numId w:val="17"/>
        </w:numPr>
        <w:spacing w:after="0" w:line="240" w:lineRule="auto"/>
        <w:ind w:left="36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These products are legal to trade as per the regulations of the exporting country.</w:t>
      </w:r>
    </w:p>
    <w:p w14:paraId="2F1E08AB" w14:textId="77777777" w:rsidR="00E67E8D" w:rsidRPr="00E67E8D" w:rsidRDefault="00E67E8D" w:rsidP="00E67E8D">
      <w:pPr>
        <w:keepNext/>
        <w:numPr>
          <w:ilvl w:val="0"/>
          <w:numId w:val="17"/>
        </w:numPr>
        <w:tabs>
          <w:tab w:val="clear" w:pos="360"/>
        </w:tabs>
        <w:spacing w:after="0" w:line="240" w:lineRule="auto"/>
        <w:ind w:left="-18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 destruction of the unused raw materials is carried out in the presence of the BAFRA officials.</w:t>
      </w:r>
    </w:p>
    <w:p w14:paraId="2E3F52D3" w14:textId="77777777" w:rsidR="00E67E8D" w:rsidRPr="00E67E8D" w:rsidRDefault="00E67E8D" w:rsidP="00E67E8D">
      <w:pPr>
        <w:keepNext/>
        <w:numPr>
          <w:ilvl w:val="0"/>
          <w:numId w:val="17"/>
        </w:numPr>
        <w:tabs>
          <w:tab w:val="clear" w:pos="360"/>
        </w:tabs>
        <w:spacing w:after="0" w:line="240" w:lineRule="auto"/>
        <w:ind w:left="-180"/>
        <w:jc w:val="both"/>
        <w:outlineLvl w:val="1"/>
        <w:rPr>
          <w:rFonts w:ascii="Times New Roman" w:eastAsia="MS Mincho" w:hAnsi="Times New Roman" w:cs="Times New Roman"/>
          <w:sz w:val="18"/>
          <w:szCs w:val="18"/>
          <w:lang w:eastAsia="ja-JP"/>
        </w:rPr>
      </w:pPr>
      <w:r w:rsidRPr="00E67E8D">
        <w:rPr>
          <w:rFonts w:ascii="Times New Roman" w:eastAsia="MS Mincho" w:hAnsi="Times New Roman" w:cs="Times New Roman"/>
          <w:sz w:val="18"/>
          <w:szCs w:val="18"/>
          <w:lang w:eastAsia="ja-JP"/>
        </w:rPr>
        <w:t>The consignment enters Bhutan at International Airport, Paro and is immediately presented to the BAFRA Officials for inspection along with the necessary documents.</w:t>
      </w:r>
    </w:p>
    <w:p w14:paraId="4E59462A" w14:textId="77777777" w:rsidR="00E67E8D" w:rsidRPr="00E67E8D" w:rsidRDefault="00E67E8D" w:rsidP="00E67E8D">
      <w:pPr>
        <w:spacing w:after="0" w:line="480" w:lineRule="auto"/>
        <w:rPr>
          <w:rFonts w:ascii="Times New Roman" w:eastAsia="Times New Roman" w:hAnsi="Times New Roman" w:cs="Times New Roman"/>
          <w:sz w:val="18"/>
          <w:szCs w:val="18"/>
          <w:lang w:bidi="th-TH"/>
        </w:rPr>
      </w:pPr>
      <w:r w:rsidRPr="00E67E8D">
        <w:rPr>
          <w:rFonts w:ascii="Times New Roman" w:eastAsia="Times New Roman" w:hAnsi="Times New Roman" w:cs="Times New Roman"/>
          <w:b/>
          <w:sz w:val="18"/>
          <w:szCs w:val="18"/>
          <w:lang w:bidi="th-TH"/>
        </w:rPr>
        <w:t>THIS PERMIT IS VALID FOR A PERIOD OF (</w:t>
      </w:r>
      <w:r w:rsidRPr="00E67E8D">
        <w:rPr>
          <w:rFonts w:ascii="Times New Roman" w:eastAsia="Times New Roman" w:hAnsi="Times New Roman" w:cs="Times New Roman"/>
          <w:b/>
          <w:i/>
          <w:iCs/>
          <w:sz w:val="18"/>
          <w:szCs w:val="18"/>
          <w:lang w:bidi="th-TH"/>
        </w:rPr>
        <w:t>30)</w:t>
      </w:r>
      <w:r w:rsidRPr="00E67E8D">
        <w:rPr>
          <w:rFonts w:ascii="Times New Roman" w:eastAsia="Times New Roman" w:hAnsi="Times New Roman" w:cs="Times New Roman"/>
          <w:b/>
          <w:sz w:val="18"/>
          <w:szCs w:val="18"/>
          <w:lang w:bidi="th-TH"/>
        </w:rPr>
        <w:t xml:space="preserve"> DAYS FROM THE DATE OF ISSUE </w:t>
      </w:r>
      <w:r w:rsidRPr="00E67E8D">
        <w:rPr>
          <w:rFonts w:ascii="Times New Roman" w:eastAsia="Times New Roman" w:hAnsi="Times New Roman" w:cs="Times New Roman"/>
          <w:sz w:val="18"/>
          <w:szCs w:val="18"/>
          <w:lang w:bidi="th-TH"/>
        </w:rPr>
        <w:t>Signature………………………………</w:t>
      </w:r>
      <w:proofErr w:type="gramStart"/>
      <w:r w:rsidRPr="00E67E8D">
        <w:rPr>
          <w:rFonts w:ascii="Times New Roman" w:eastAsia="Times New Roman" w:hAnsi="Times New Roman" w:cs="Times New Roman"/>
          <w:sz w:val="18"/>
          <w:szCs w:val="18"/>
          <w:lang w:bidi="th-TH"/>
        </w:rPr>
        <w:t>…..</w:t>
      </w:r>
      <w:proofErr w:type="gramEnd"/>
    </w:p>
    <w:p w14:paraId="51E5871C" w14:textId="77777777" w:rsidR="00E67E8D" w:rsidRPr="00E67E8D" w:rsidRDefault="00E67E8D" w:rsidP="00E67E8D">
      <w:pPr>
        <w:spacing w:after="0" w:line="480" w:lineRule="auto"/>
        <w:rPr>
          <w:rFonts w:ascii="Times New Roman" w:eastAsia="Times New Roman" w:hAnsi="Times New Roman" w:cs="Times New Roman"/>
          <w:sz w:val="18"/>
          <w:szCs w:val="18"/>
          <w:lang w:bidi="th-TH"/>
        </w:rPr>
      </w:pPr>
      <w:r w:rsidRPr="00E67E8D">
        <w:rPr>
          <w:rFonts w:ascii="Times New Roman" w:eastAsia="Times New Roman" w:hAnsi="Times New Roman" w:cs="Times New Roman"/>
          <w:sz w:val="18"/>
          <w:szCs w:val="18"/>
          <w:lang w:bidi="th-TH"/>
        </w:rPr>
        <w:t>Seal……………………………………</w:t>
      </w:r>
      <w:proofErr w:type="gramStart"/>
      <w:r w:rsidRPr="00E67E8D">
        <w:rPr>
          <w:rFonts w:ascii="Times New Roman" w:eastAsia="Times New Roman" w:hAnsi="Times New Roman" w:cs="Times New Roman"/>
          <w:sz w:val="18"/>
          <w:szCs w:val="18"/>
          <w:lang w:bidi="th-TH"/>
        </w:rPr>
        <w:t>…..</w:t>
      </w:r>
      <w:proofErr w:type="gramEnd"/>
    </w:p>
    <w:p w14:paraId="6D7D0C72" w14:textId="77777777" w:rsidR="00E67E8D" w:rsidRPr="00E67E8D" w:rsidRDefault="00E67E8D" w:rsidP="00E67E8D">
      <w:pPr>
        <w:spacing w:after="120" w:line="240" w:lineRule="auto"/>
        <w:ind w:left="-540"/>
        <w:jc w:val="both"/>
        <w:rPr>
          <w:rFonts w:ascii="Times New Roman" w:eastAsia="Times New Roman" w:hAnsi="Times New Roman" w:cs="Times New Roman"/>
          <w:b/>
          <w:sz w:val="18"/>
          <w:szCs w:val="18"/>
        </w:rPr>
      </w:pPr>
      <w:r w:rsidRPr="00E67E8D">
        <w:rPr>
          <w:rFonts w:ascii="Times New Roman" w:eastAsia="Times New Roman" w:hAnsi="Times New Roman" w:cs="Times New Roman"/>
          <w:b/>
          <w:sz w:val="18"/>
          <w:szCs w:val="18"/>
        </w:rPr>
        <w:t>THIS PERMIT IS SUBJECT TO CANCELLATION AT THE DISCRETION OF THE EXECUTIVE DIRECTOR, BHUTAN AGRICULTURE AND FOOD REGULATORY AUTHORITY, MINISTRY OF AGRICULTURE, THIMPHU, BHUTAN.</w:t>
      </w:r>
    </w:p>
    <w:p w14:paraId="715351FE" w14:textId="77777777" w:rsidR="00E67E8D" w:rsidRDefault="00E67E8D" w:rsidP="00CA38F3">
      <w:pPr>
        <w:rPr>
          <w:rFonts w:ascii="Arial" w:hAnsi="Arial" w:cs="Arial"/>
          <w:sz w:val="24"/>
          <w:szCs w:val="24"/>
        </w:rPr>
      </w:pPr>
    </w:p>
    <w:p w14:paraId="247D82B9" w14:textId="77777777" w:rsidR="002B09F3" w:rsidRPr="002B09F3" w:rsidRDefault="002B09F3" w:rsidP="002B09F3">
      <w:pPr>
        <w:spacing w:after="0" w:line="240" w:lineRule="auto"/>
        <w:jc w:val="center"/>
        <w:rPr>
          <w:rFonts w:ascii="Baskerville Old Face" w:eastAsia="Times New Roman" w:hAnsi="Baskerville Old Face" w:cs="Times New Roman"/>
          <w:b/>
          <w:sz w:val="24"/>
          <w:szCs w:val="24"/>
          <w:lang w:bidi="th-TH"/>
        </w:rPr>
      </w:pPr>
      <w:r w:rsidRPr="002B09F3">
        <w:rPr>
          <w:rFonts w:ascii="Baskerville Old Face" w:eastAsia="Times New Roman" w:hAnsi="Baskerville Old Face" w:cs="Times New Roman"/>
          <w:b/>
          <w:sz w:val="24"/>
          <w:szCs w:val="24"/>
          <w:lang w:bidi="th-TH"/>
        </w:rPr>
        <w:t>PERMIT FOR IMPORT OF PROCESSED LIVESTOCK PRODUCTS INTO BHUTAN</w:t>
      </w:r>
    </w:p>
    <w:p w14:paraId="7E0CBA03" w14:textId="77777777" w:rsidR="002B09F3" w:rsidRPr="002B09F3" w:rsidRDefault="002B09F3" w:rsidP="002B09F3">
      <w:pPr>
        <w:spacing w:after="0" w:line="240" w:lineRule="auto"/>
        <w:jc w:val="center"/>
        <w:outlineLvl w:val="0"/>
        <w:rPr>
          <w:rFonts w:ascii="Times New Roman" w:eastAsia="Times New Roman" w:hAnsi="Times New Roman" w:cs="Angsana New"/>
          <w:b/>
          <w:sz w:val="20"/>
          <w:szCs w:val="20"/>
          <w:lang w:bidi="th-TH"/>
        </w:rPr>
      </w:pPr>
    </w:p>
    <w:p w14:paraId="4948F7E1" w14:textId="77777777" w:rsidR="002B09F3" w:rsidRPr="002B09F3" w:rsidRDefault="002B09F3" w:rsidP="002B09F3">
      <w:pPr>
        <w:spacing w:after="0" w:line="240" w:lineRule="auto"/>
        <w:contextualSpacing/>
        <w:jc w:val="both"/>
        <w:rPr>
          <w:rFonts w:ascii="Times New Roman" w:eastAsia="MS Mincho" w:hAnsi="Times New Roman" w:cs="Angsana New"/>
          <w:b/>
          <w:bCs/>
          <w:i/>
          <w:iCs/>
          <w:sz w:val="20"/>
          <w:szCs w:val="20"/>
          <w:lang w:eastAsia="ja-JP"/>
        </w:rPr>
      </w:pPr>
      <w:r w:rsidRPr="002B09F3">
        <w:rPr>
          <w:rFonts w:ascii="Times New Roman" w:eastAsia="MS Mincho" w:hAnsi="Times New Roman" w:cs="Angsana New"/>
          <w:sz w:val="20"/>
          <w:szCs w:val="20"/>
          <w:lang w:eastAsia="ja-JP"/>
        </w:rPr>
        <w:t xml:space="preserve">Permission is hereby granted to </w:t>
      </w:r>
      <w:r w:rsidRPr="002B09F3">
        <w:rPr>
          <w:rFonts w:ascii="Times New Roman" w:eastAsia="MS Mincho" w:hAnsi="Times New Roman" w:cs="Angsana New"/>
          <w:b/>
          <w:bCs/>
          <w:i/>
          <w:iCs/>
          <w:sz w:val="20"/>
          <w:szCs w:val="20"/>
          <w:lang w:eastAsia="ja-JP"/>
        </w:rPr>
        <w:t>……………………………………</w:t>
      </w:r>
      <w:proofErr w:type="gramStart"/>
      <w:r w:rsidRPr="002B09F3">
        <w:rPr>
          <w:rFonts w:ascii="Times New Roman" w:eastAsia="MS Mincho" w:hAnsi="Times New Roman" w:cs="Angsana New"/>
          <w:b/>
          <w:bCs/>
          <w:i/>
          <w:iCs/>
          <w:sz w:val="20"/>
          <w:szCs w:val="20"/>
          <w:lang w:eastAsia="ja-JP"/>
        </w:rPr>
        <w:t>…..</w:t>
      </w:r>
      <w:proofErr w:type="gramEnd"/>
      <w:r w:rsidRPr="002B09F3">
        <w:rPr>
          <w:rFonts w:ascii="Times New Roman" w:eastAsia="MS Mincho" w:hAnsi="Times New Roman" w:cs="Angsana New"/>
          <w:b/>
          <w:bCs/>
          <w:i/>
          <w:iCs/>
          <w:sz w:val="20"/>
          <w:szCs w:val="20"/>
          <w:lang w:eastAsia="ja-JP"/>
        </w:rPr>
        <w:t xml:space="preserve"> Bhutan, </w:t>
      </w:r>
    </w:p>
    <w:p w14:paraId="0F5A5712" w14:textId="77777777" w:rsidR="002B09F3" w:rsidRPr="002B09F3" w:rsidRDefault="002B09F3" w:rsidP="002B09F3">
      <w:pPr>
        <w:spacing w:after="0" w:line="240" w:lineRule="auto"/>
        <w:contextualSpacing/>
        <w:jc w:val="both"/>
        <w:rPr>
          <w:rFonts w:ascii="Times New Roman" w:eastAsia="MS Mincho" w:hAnsi="Times New Roman" w:cs="Angsana New"/>
          <w:sz w:val="20"/>
          <w:szCs w:val="20"/>
          <w:lang w:eastAsia="ja-JP"/>
        </w:rPr>
      </w:pPr>
      <w:proofErr w:type="spellStart"/>
      <w:r w:rsidRPr="002B09F3">
        <w:rPr>
          <w:rFonts w:ascii="Times New Roman" w:eastAsia="MS Mincho" w:hAnsi="Times New Roman" w:cs="Angsana New"/>
          <w:b/>
          <w:bCs/>
          <w:i/>
          <w:iCs/>
          <w:sz w:val="20"/>
          <w:szCs w:val="20"/>
          <w:lang w:eastAsia="ja-JP"/>
        </w:rPr>
        <w:t>Thimphu</w:t>
      </w:r>
      <w:r w:rsidRPr="002B09F3">
        <w:rPr>
          <w:rFonts w:ascii="Times New Roman" w:eastAsia="MS Mincho" w:hAnsi="Times New Roman" w:cs="Angsana New"/>
          <w:sz w:val="20"/>
          <w:szCs w:val="20"/>
          <w:lang w:eastAsia="ja-JP"/>
        </w:rPr>
        <w:t>bearing</w:t>
      </w:r>
      <w:proofErr w:type="spellEnd"/>
      <w:r w:rsidRPr="002B09F3">
        <w:rPr>
          <w:rFonts w:ascii="Times New Roman" w:eastAsia="MS Mincho" w:hAnsi="Times New Roman" w:cs="Angsana New"/>
          <w:sz w:val="20"/>
          <w:szCs w:val="20"/>
          <w:lang w:eastAsia="ja-JP"/>
        </w:rPr>
        <w:t xml:space="preserve">, CID. No. </w:t>
      </w:r>
      <w:r w:rsidRPr="002B09F3">
        <w:rPr>
          <w:rFonts w:ascii="Times New Roman" w:eastAsia="MS Mincho" w:hAnsi="Times New Roman" w:cs="Angsana New"/>
          <w:b/>
          <w:i/>
          <w:sz w:val="20"/>
          <w:szCs w:val="20"/>
          <w:lang w:eastAsia="ja-JP"/>
        </w:rPr>
        <w:t xml:space="preserve">…………………  </w:t>
      </w:r>
      <w:r w:rsidRPr="002B09F3">
        <w:rPr>
          <w:rFonts w:ascii="Times New Roman" w:eastAsia="MS Mincho" w:hAnsi="Times New Roman" w:cs="Angsana New"/>
          <w:sz w:val="20"/>
          <w:szCs w:val="20"/>
          <w:lang w:eastAsia="ja-JP"/>
        </w:rPr>
        <w:t xml:space="preserve">Trade license </w:t>
      </w:r>
      <w:r w:rsidRPr="002B09F3">
        <w:rPr>
          <w:rFonts w:ascii="Times New Roman" w:eastAsia="MS Mincho" w:hAnsi="Times New Roman" w:cs="Angsana New"/>
          <w:b/>
          <w:i/>
          <w:sz w:val="20"/>
          <w:szCs w:val="20"/>
          <w:lang w:eastAsia="ja-JP"/>
        </w:rPr>
        <w:t>……………</w:t>
      </w:r>
      <w:proofErr w:type="gramStart"/>
      <w:r w:rsidRPr="002B09F3">
        <w:rPr>
          <w:rFonts w:ascii="Times New Roman" w:eastAsia="MS Mincho" w:hAnsi="Times New Roman" w:cs="Angsana New"/>
          <w:b/>
          <w:i/>
          <w:sz w:val="20"/>
          <w:szCs w:val="20"/>
          <w:lang w:eastAsia="ja-JP"/>
        </w:rPr>
        <w:t>…..</w:t>
      </w:r>
      <w:proofErr w:type="gramEnd"/>
      <w:r w:rsidRPr="002B09F3">
        <w:rPr>
          <w:rFonts w:ascii="Times New Roman" w:eastAsia="MS Mincho" w:hAnsi="Times New Roman" w:cs="Angsana New"/>
          <w:b/>
          <w:bCs/>
          <w:i/>
          <w:iCs/>
          <w:sz w:val="20"/>
          <w:szCs w:val="20"/>
          <w:lang w:eastAsia="ja-JP"/>
        </w:rPr>
        <w:t xml:space="preserve">, </w:t>
      </w:r>
      <w:r w:rsidRPr="002B09F3">
        <w:rPr>
          <w:rFonts w:ascii="Times New Roman" w:eastAsia="MS Mincho" w:hAnsi="Times New Roman" w:cs="Angsana New"/>
          <w:b/>
          <w:i/>
          <w:sz w:val="20"/>
          <w:szCs w:val="20"/>
          <w:lang w:eastAsia="ja-JP"/>
        </w:rPr>
        <w:t>to</w:t>
      </w:r>
      <w:r w:rsidRPr="002B09F3">
        <w:rPr>
          <w:rFonts w:ascii="Times New Roman" w:eastAsia="MS Mincho" w:hAnsi="Times New Roman" w:cs="Angsana New"/>
          <w:sz w:val="20"/>
          <w:szCs w:val="20"/>
          <w:lang w:eastAsia="ja-JP"/>
        </w:rPr>
        <w:t xml:space="preserve"> import the following goods into the Kingdom of Bhutan.</w:t>
      </w:r>
    </w:p>
    <w:tbl>
      <w:tblPr>
        <w:tblpPr w:leftFromText="180" w:rightFromText="180" w:vertAnchor="text" w:tblpY="1"/>
        <w:tblOverlap w:val="neve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1526"/>
        <w:gridCol w:w="4624"/>
        <w:gridCol w:w="2491"/>
      </w:tblGrid>
      <w:tr w:rsidR="002B09F3" w:rsidRPr="002B09F3" w14:paraId="1CB620ED" w14:textId="77777777" w:rsidTr="002B09F3">
        <w:trPr>
          <w:trHeight w:val="350"/>
        </w:trPr>
        <w:tc>
          <w:tcPr>
            <w:tcW w:w="780" w:type="dxa"/>
          </w:tcPr>
          <w:p w14:paraId="17CB0956" w14:textId="77777777" w:rsidR="002B09F3" w:rsidRPr="002B09F3" w:rsidRDefault="002B09F3" w:rsidP="002B09F3">
            <w:pPr>
              <w:spacing w:after="0" w:line="240" w:lineRule="auto"/>
              <w:rPr>
                <w:rFonts w:ascii="Times New Roman" w:eastAsia="Times New Roman" w:hAnsi="Times New Roman" w:cs="Angsana New"/>
                <w:bCs/>
                <w:sz w:val="20"/>
                <w:szCs w:val="20"/>
                <w:lang w:bidi="th-TH"/>
              </w:rPr>
            </w:pPr>
            <w:r w:rsidRPr="002B09F3">
              <w:rPr>
                <w:rFonts w:ascii="Times New Roman" w:eastAsia="Times New Roman" w:hAnsi="Times New Roman" w:cs="Angsana New"/>
                <w:b/>
                <w:bCs/>
                <w:sz w:val="20"/>
                <w:szCs w:val="20"/>
                <w:lang w:bidi="th-TH"/>
              </w:rPr>
              <w:t>Sl. No.</w:t>
            </w:r>
          </w:p>
        </w:tc>
        <w:tc>
          <w:tcPr>
            <w:tcW w:w="1526" w:type="dxa"/>
          </w:tcPr>
          <w:p w14:paraId="6331D9C5" w14:textId="77777777" w:rsidR="002B09F3" w:rsidRPr="002B09F3" w:rsidRDefault="002B09F3" w:rsidP="002B09F3">
            <w:pPr>
              <w:spacing w:after="0" w:line="240" w:lineRule="auto"/>
              <w:rPr>
                <w:rFonts w:ascii="Times New Roman" w:eastAsia="Times New Roman" w:hAnsi="Times New Roman" w:cs="Angsana New"/>
                <w:b/>
                <w:bCs/>
                <w:i/>
                <w:sz w:val="20"/>
                <w:szCs w:val="20"/>
                <w:lang w:bidi="th-TH"/>
              </w:rPr>
            </w:pPr>
            <w:r w:rsidRPr="002B09F3">
              <w:rPr>
                <w:rFonts w:ascii="Times New Roman" w:eastAsia="Times New Roman" w:hAnsi="Times New Roman" w:cs="Angsana New"/>
                <w:b/>
                <w:bCs/>
                <w:sz w:val="20"/>
                <w:szCs w:val="20"/>
                <w:lang w:bidi="th-TH"/>
              </w:rPr>
              <w:t>Type of products</w:t>
            </w:r>
          </w:p>
        </w:tc>
        <w:tc>
          <w:tcPr>
            <w:tcW w:w="4624" w:type="dxa"/>
          </w:tcPr>
          <w:p w14:paraId="0A7C36E2" w14:textId="77777777" w:rsidR="002B09F3" w:rsidRPr="002B09F3" w:rsidRDefault="002B09F3" w:rsidP="002B09F3">
            <w:pPr>
              <w:spacing w:after="0" w:line="240" w:lineRule="auto"/>
              <w:rPr>
                <w:rFonts w:ascii="Times New Roman" w:eastAsia="Times New Roman" w:hAnsi="Times New Roman" w:cs="Angsana New"/>
                <w:b/>
                <w:bCs/>
                <w:sz w:val="20"/>
                <w:szCs w:val="20"/>
                <w:lang w:bidi="th-TH"/>
              </w:rPr>
            </w:pPr>
            <w:r w:rsidRPr="002B09F3">
              <w:rPr>
                <w:rFonts w:ascii="Times New Roman" w:eastAsia="Times New Roman" w:hAnsi="Times New Roman" w:cs="Angsana New"/>
                <w:b/>
                <w:bCs/>
                <w:sz w:val="20"/>
                <w:szCs w:val="20"/>
                <w:lang w:bidi="th-TH"/>
              </w:rPr>
              <w:t>Quantity (Kg</w:t>
            </w:r>
            <w:r w:rsidRPr="002B09F3">
              <w:rPr>
                <w:rFonts w:ascii="Times New Roman" w:eastAsia="Times New Roman" w:hAnsi="Times New Roman" w:cs="Angsana New"/>
                <w:bCs/>
                <w:sz w:val="20"/>
                <w:szCs w:val="20"/>
                <w:lang w:bidi="th-TH"/>
              </w:rPr>
              <w:t>/</w:t>
            </w:r>
            <w:r w:rsidRPr="002B09F3">
              <w:rPr>
                <w:rFonts w:ascii="Times New Roman" w:eastAsia="Times New Roman" w:hAnsi="Times New Roman" w:cs="Angsana New"/>
                <w:b/>
                <w:bCs/>
                <w:sz w:val="20"/>
                <w:szCs w:val="20"/>
                <w:lang w:bidi="th-TH"/>
              </w:rPr>
              <w:t>Lt</w:t>
            </w:r>
            <w:r w:rsidRPr="002B09F3">
              <w:rPr>
                <w:rFonts w:ascii="Times New Roman" w:eastAsia="Times New Roman" w:hAnsi="Times New Roman" w:cs="Angsana New"/>
                <w:bCs/>
                <w:sz w:val="20"/>
                <w:szCs w:val="20"/>
                <w:lang w:bidi="th-TH"/>
              </w:rPr>
              <w:t>)</w:t>
            </w:r>
          </w:p>
        </w:tc>
        <w:tc>
          <w:tcPr>
            <w:tcW w:w="2491" w:type="dxa"/>
          </w:tcPr>
          <w:p w14:paraId="5A52272F" w14:textId="77777777" w:rsidR="002B09F3" w:rsidRPr="002B09F3" w:rsidRDefault="002B09F3" w:rsidP="002B09F3">
            <w:pPr>
              <w:tabs>
                <w:tab w:val="right" w:pos="3114"/>
              </w:tabs>
              <w:spacing w:after="0" w:line="240" w:lineRule="auto"/>
              <w:rPr>
                <w:rFonts w:ascii="Times New Roman" w:eastAsia="Times New Roman" w:hAnsi="Times New Roman" w:cs="Angsana New"/>
                <w:b/>
                <w:bCs/>
                <w:sz w:val="20"/>
                <w:szCs w:val="20"/>
                <w:lang w:bidi="th-TH"/>
              </w:rPr>
            </w:pPr>
            <w:r w:rsidRPr="002B09F3">
              <w:rPr>
                <w:rFonts w:ascii="Times New Roman" w:eastAsia="Times New Roman" w:hAnsi="Times New Roman" w:cs="Angsana New"/>
                <w:b/>
                <w:bCs/>
                <w:sz w:val="20"/>
                <w:szCs w:val="20"/>
                <w:lang w:bidi="th-TH"/>
              </w:rPr>
              <w:t>Country of Origin</w:t>
            </w:r>
            <w:r w:rsidRPr="002B09F3">
              <w:rPr>
                <w:rFonts w:ascii="Times New Roman" w:eastAsia="Times New Roman" w:hAnsi="Times New Roman" w:cs="Angsana New"/>
                <w:b/>
                <w:bCs/>
                <w:sz w:val="20"/>
                <w:szCs w:val="20"/>
                <w:lang w:bidi="th-TH"/>
              </w:rPr>
              <w:tab/>
            </w:r>
          </w:p>
        </w:tc>
      </w:tr>
      <w:tr w:rsidR="002B09F3" w:rsidRPr="002B09F3" w14:paraId="1351DC67" w14:textId="77777777" w:rsidTr="002B09F3">
        <w:trPr>
          <w:trHeight w:val="274"/>
        </w:trPr>
        <w:tc>
          <w:tcPr>
            <w:tcW w:w="780" w:type="dxa"/>
          </w:tcPr>
          <w:p w14:paraId="1219D853" w14:textId="77777777" w:rsidR="002B09F3" w:rsidRPr="002B09F3" w:rsidRDefault="002B09F3" w:rsidP="002B09F3">
            <w:pPr>
              <w:spacing w:after="0" w:line="240" w:lineRule="auto"/>
              <w:rPr>
                <w:rFonts w:ascii="Times New Roman" w:eastAsia="Times New Roman" w:hAnsi="Times New Roman" w:cs="Angsana New"/>
                <w:bCs/>
                <w:sz w:val="20"/>
                <w:szCs w:val="20"/>
                <w:lang w:bidi="th-TH"/>
              </w:rPr>
            </w:pPr>
          </w:p>
        </w:tc>
        <w:tc>
          <w:tcPr>
            <w:tcW w:w="1526" w:type="dxa"/>
          </w:tcPr>
          <w:p w14:paraId="048CB2C9" w14:textId="77777777" w:rsidR="002B09F3" w:rsidRPr="002B09F3" w:rsidRDefault="002B09F3" w:rsidP="002B09F3">
            <w:pPr>
              <w:spacing w:after="0" w:line="240" w:lineRule="auto"/>
              <w:rPr>
                <w:rFonts w:ascii="Times New Roman" w:eastAsia="Times New Roman" w:hAnsi="Times New Roman" w:cs="Angsana New"/>
                <w:bCs/>
                <w:i/>
                <w:sz w:val="20"/>
                <w:szCs w:val="20"/>
                <w:lang w:bidi="th-TH"/>
              </w:rPr>
            </w:pPr>
          </w:p>
        </w:tc>
        <w:tc>
          <w:tcPr>
            <w:tcW w:w="4624" w:type="dxa"/>
          </w:tcPr>
          <w:p w14:paraId="24B37933" w14:textId="77777777" w:rsidR="002B09F3" w:rsidRPr="002B09F3" w:rsidRDefault="002B09F3" w:rsidP="002B09F3">
            <w:pPr>
              <w:spacing w:after="0" w:line="240" w:lineRule="auto"/>
              <w:rPr>
                <w:rFonts w:ascii="Times New Roman" w:eastAsia="Times New Roman" w:hAnsi="Times New Roman" w:cs="Angsana New"/>
                <w:bCs/>
                <w:i/>
                <w:sz w:val="20"/>
                <w:szCs w:val="20"/>
                <w:lang w:bidi="th-TH"/>
              </w:rPr>
            </w:pPr>
          </w:p>
        </w:tc>
        <w:tc>
          <w:tcPr>
            <w:tcW w:w="2491" w:type="dxa"/>
          </w:tcPr>
          <w:p w14:paraId="143D6B80" w14:textId="77777777" w:rsidR="002B09F3" w:rsidRPr="002B09F3" w:rsidRDefault="002B09F3" w:rsidP="002B09F3">
            <w:pPr>
              <w:spacing w:after="0" w:line="240" w:lineRule="auto"/>
              <w:rPr>
                <w:rFonts w:ascii="Times New Roman" w:eastAsia="Times New Roman" w:hAnsi="Times New Roman" w:cs="Angsana New"/>
                <w:i/>
                <w:sz w:val="20"/>
                <w:szCs w:val="20"/>
                <w:lang w:bidi="th-TH"/>
              </w:rPr>
            </w:pPr>
          </w:p>
        </w:tc>
      </w:tr>
    </w:tbl>
    <w:p w14:paraId="46811929" w14:textId="77777777" w:rsidR="002B09F3" w:rsidRPr="002B09F3" w:rsidRDefault="002B09F3" w:rsidP="002B09F3">
      <w:pPr>
        <w:spacing w:after="0" w:line="240" w:lineRule="auto"/>
        <w:jc w:val="both"/>
        <w:rPr>
          <w:rFonts w:ascii="Times New Roman" w:eastAsia="Times New Roman" w:hAnsi="Times New Roman" w:cs="Angsana New"/>
          <w:b/>
          <w:bCs/>
          <w:sz w:val="20"/>
          <w:szCs w:val="20"/>
        </w:rPr>
      </w:pPr>
    </w:p>
    <w:p w14:paraId="61AF0725" w14:textId="77777777" w:rsidR="002B09F3" w:rsidRPr="002B09F3" w:rsidRDefault="002B09F3" w:rsidP="002B09F3">
      <w:pPr>
        <w:numPr>
          <w:ilvl w:val="0"/>
          <w:numId w:val="21"/>
        </w:numPr>
        <w:spacing w:after="0" w:line="240" w:lineRule="auto"/>
        <w:rPr>
          <w:rFonts w:ascii="Baskerville Old Face" w:eastAsia="Times New Roman" w:hAnsi="Baskerville Old Face" w:cs="Times New Roman"/>
          <w:sz w:val="24"/>
          <w:szCs w:val="24"/>
        </w:rPr>
      </w:pPr>
      <w:r w:rsidRPr="002B09F3">
        <w:rPr>
          <w:rFonts w:ascii="Baskerville Old Face" w:eastAsia="Times New Roman" w:hAnsi="Baskerville Old Face" w:cs="Times New Roman"/>
          <w:sz w:val="24"/>
          <w:szCs w:val="24"/>
        </w:rPr>
        <w:t>The livestock products are accompanied by this import permit.</w:t>
      </w:r>
    </w:p>
    <w:p w14:paraId="12B1FAB3" w14:textId="77777777" w:rsidR="002B09F3" w:rsidRPr="002B09F3" w:rsidRDefault="002B09F3" w:rsidP="002B09F3">
      <w:pPr>
        <w:numPr>
          <w:ilvl w:val="0"/>
          <w:numId w:val="21"/>
        </w:numPr>
        <w:spacing w:after="0" w:line="240" w:lineRule="auto"/>
        <w:rPr>
          <w:rFonts w:ascii="Baskerville Old Face" w:eastAsia="Times New Roman" w:hAnsi="Baskerville Old Face" w:cs="Times New Roman"/>
          <w:sz w:val="24"/>
          <w:szCs w:val="24"/>
        </w:rPr>
      </w:pPr>
      <w:r w:rsidRPr="002B09F3">
        <w:rPr>
          <w:rFonts w:ascii="Baskerville Old Face" w:eastAsia="Times New Roman" w:hAnsi="Baskerville Old Face" w:cs="Times New Roman"/>
          <w:sz w:val="24"/>
          <w:szCs w:val="24"/>
        </w:rPr>
        <w:t>Documentation (in original) showing details of purchase is presented.</w:t>
      </w:r>
    </w:p>
    <w:p w14:paraId="50EB59DA" w14:textId="77777777" w:rsidR="002B09F3" w:rsidRPr="002B09F3" w:rsidRDefault="002B09F3" w:rsidP="002B09F3">
      <w:pPr>
        <w:numPr>
          <w:ilvl w:val="0"/>
          <w:numId w:val="21"/>
        </w:numPr>
        <w:spacing w:after="0" w:line="240" w:lineRule="auto"/>
        <w:rPr>
          <w:rFonts w:ascii="Baskerville Old Face" w:eastAsia="Times New Roman" w:hAnsi="Baskerville Old Face" w:cs="Times New Roman"/>
          <w:sz w:val="24"/>
          <w:szCs w:val="24"/>
        </w:rPr>
      </w:pPr>
      <w:r w:rsidRPr="002B09F3">
        <w:rPr>
          <w:rFonts w:ascii="Baskerville Old Face" w:eastAsia="Times New Roman" w:hAnsi="Baskerville Old Face" w:cs="Times New Roman"/>
          <w:sz w:val="24"/>
          <w:szCs w:val="24"/>
        </w:rPr>
        <w:t xml:space="preserve">The consignment is immediately declared and presented for inspection on entry into Bhutan. </w:t>
      </w:r>
    </w:p>
    <w:p w14:paraId="6FE2DC34" w14:textId="77777777" w:rsidR="002B09F3" w:rsidRPr="002B09F3" w:rsidRDefault="002B09F3" w:rsidP="002B09F3">
      <w:pPr>
        <w:numPr>
          <w:ilvl w:val="0"/>
          <w:numId w:val="21"/>
        </w:numPr>
        <w:spacing w:after="0" w:line="240" w:lineRule="auto"/>
        <w:rPr>
          <w:rFonts w:ascii="Baskerville Old Face" w:eastAsia="Times New Roman" w:hAnsi="Baskerville Old Face" w:cs="Times New Roman"/>
          <w:color w:val="000000"/>
          <w:sz w:val="24"/>
          <w:szCs w:val="24"/>
        </w:rPr>
      </w:pPr>
      <w:r w:rsidRPr="002B09F3">
        <w:rPr>
          <w:rFonts w:ascii="Baskerville Old Face" w:eastAsia="Times New Roman" w:hAnsi="Baskerville Old Face" w:cs="Times New Roman"/>
          <w:color w:val="000000"/>
          <w:sz w:val="24"/>
          <w:szCs w:val="24"/>
        </w:rPr>
        <w:lastRenderedPageBreak/>
        <w:t xml:space="preserve">The </w:t>
      </w:r>
      <w:r w:rsidRPr="002B09F3">
        <w:rPr>
          <w:rFonts w:ascii="Baskerville Old Face" w:eastAsia="Times New Roman" w:hAnsi="Baskerville Old Face" w:cs="Times New Roman"/>
          <w:b/>
          <w:i/>
          <w:color w:val="000000"/>
          <w:sz w:val="24"/>
          <w:szCs w:val="24"/>
        </w:rPr>
        <w:t>fish/crustaceans are dead.</w:t>
      </w:r>
    </w:p>
    <w:p w14:paraId="6D26B930" w14:textId="77777777" w:rsidR="002B09F3" w:rsidRPr="002B09F3" w:rsidRDefault="002B09F3" w:rsidP="002B09F3">
      <w:pPr>
        <w:numPr>
          <w:ilvl w:val="0"/>
          <w:numId w:val="21"/>
        </w:numPr>
        <w:spacing w:after="0" w:line="240" w:lineRule="auto"/>
        <w:rPr>
          <w:rFonts w:ascii="Baskerville Old Face" w:eastAsia="Times New Roman" w:hAnsi="Baskerville Old Face" w:cs="Times New Roman"/>
          <w:b/>
          <w:i/>
          <w:color w:val="000000"/>
          <w:sz w:val="24"/>
          <w:szCs w:val="24"/>
        </w:rPr>
      </w:pPr>
      <w:r w:rsidRPr="002B09F3">
        <w:rPr>
          <w:rFonts w:ascii="Baskerville Old Face" w:eastAsia="Times New Roman" w:hAnsi="Baskerville Old Face" w:cs="Times New Roman"/>
          <w:b/>
          <w:i/>
          <w:color w:val="000000"/>
          <w:sz w:val="24"/>
          <w:szCs w:val="24"/>
        </w:rPr>
        <w:t>The fish/crustaceans are fit for human consumption.</w:t>
      </w:r>
    </w:p>
    <w:p w14:paraId="019B61D9" w14:textId="77777777" w:rsidR="002B09F3" w:rsidRPr="002B09F3" w:rsidRDefault="002B09F3" w:rsidP="002B09F3">
      <w:pPr>
        <w:numPr>
          <w:ilvl w:val="0"/>
          <w:numId w:val="21"/>
        </w:numPr>
        <w:spacing w:after="0" w:line="240" w:lineRule="auto"/>
        <w:rPr>
          <w:rFonts w:ascii="Baskerville Old Face" w:eastAsia="Times New Roman" w:hAnsi="Baskerville Old Face" w:cs="Times New Roman"/>
          <w:sz w:val="24"/>
          <w:szCs w:val="24"/>
        </w:rPr>
      </w:pPr>
      <w:r w:rsidRPr="002B09F3">
        <w:rPr>
          <w:rFonts w:ascii="Baskerville Old Face" w:eastAsia="Times New Roman" w:hAnsi="Baskerville Old Face" w:cs="Times New Roman"/>
          <w:sz w:val="24"/>
          <w:szCs w:val="24"/>
        </w:rPr>
        <w:t>All information and documentation requested by the BAFRA Officials of the Ministry of Agriculture and Forests as to their ownership and content is provided.</w:t>
      </w:r>
    </w:p>
    <w:p w14:paraId="41057B9A" w14:textId="77777777" w:rsidR="002B09F3" w:rsidRPr="002B09F3" w:rsidRDefault="002B09F3" w:rsidP="002B09F3">
      <w:pPr>
        <w:numPr>
          <w:ilvl w:val="0"/>
          <w:numId w:val="21"/>
        </w:numPr>
        <w:spacing w:after="100" w:afterAutospacing="1" w:line="240" w:lineRule="auto"/>
        <w:jc w:val="both"/>
        <w:rPr>
          <w:rFonts w:ascii="Baskerville Old Face" w:eastAsia="Times New Roman" w:hAnsi="Baskerville Old Face" w:cs="Times New Roman"/>
          <w:sz w:val="24"/>
          <w:szCs w:val="24"/>
          <w:lang w:bidi="th-TH"/>
        </w:rPr>
      </w:pPr>
      <w:r w:rsidRPr="002B09F3">
        <w:rPr>
          <w:rFonts w:ascii="Baskerville Old Face" w:eastAsia="Times New Roman" w:hAnsi="Baskerville Old Face" w:cs="Times New Roman"/>
          <w:sz w:val="24"/>
          <w:szCs w:val="24"/>
          <w:lang w:bidi="th-TH"/>
        </w:rPr>
        <w:t>These requirements will be amended as and when deemed necessary depending on the risk associated with the animals and the disease status of the exporting country.</w:t>
      </w:r>
    </w:p>
    <w:p w14:paraId="0A639E83" w14:textId="77777777" w:rsidR="002B09F3" w:rsidRPr="002B09F3" w:rsidRDefault="002B09F3" w:rsidP="002B09F3">
      <w:pPr>
        <w:spacing w:after="0" w:line="240" w:lineRule="auto"/>
        <w:jc w:val="both"/>
        <w:rPr>
          <w:rFonts w:ascii="Times New Roman" w:eastAsia="Times New Roman" w:hAnsi="Times New Roman" w:cs="Angsana New"/>
          <w:b/>
          <w:bCs/>
          <w:sz w:val="20"/>
          <w:szCs w:val="20"/>
        </w:rPr>
      </w:pPr>
    </w:p>
    <w:p w14:paraId="2AC4C52F"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r w:rsidRPr="002B09F3">
        <w:rPr>
          <w:rFonts w:ascii="Times New Roman" w:eastAsia="Times New Roman" w:hAnsi="Times New Roman" w:cs="Angsana New"/>
          <w:b/>
          <w:bCs/>
          <w:sz w:val="20"/>
          <w:szCs w:val="20"/>
        </w:rPr>
        <w:t xml:space="preserve">THIS PERMIT IS VALID UP TO </w:t>
      </w:r>
      <w:r w:rsidRPr="002B09F3">
        <w:rPr>
          <w:rFonts w:ascii="Times New Roman" w:eastAsia="Times New Roman" w:hAnsi="Times New Roman" w:cs="Angsana New"/>
          <w:b/>
          <w:bCs/>
          <w:color w:val="800000"/>
          <w:sz w:val="20"/>
          <w:szCs w:val="20"/>
        </w:rPr>
        <w:t>(</w:t>
      </w:r>
      <w:r w:rsidRPr="002B09F3">
        <w:rPr>
          <w:rFonts w:ascii="Times New Roman" w:eastAsia="Times New Roman" w:hAnsi="Times New Roman" w:cs="Angsana New"/>
          <w:b/>
          <w:bCs/>
          <w:color w:val="800000"/>
          <w:sz w:val="20"/>
          <w:szCs w:val="20"/>
          <w:u w:val="single"/>
        </w:rPr>
        <w:t>30)</w:t>
      </w:r>
      <w:r w:rsidRPr="002B09F3">
        <w:rPr>
          <w:rFonts w:ascii="Times New Roman" w:eastAsia="Times New Roman" w:hAnsi="Times New Roman" w:cs="Angsana New"/>
          <w:b/>
          <w:bCs/>
          <w:sz w:val="20"/>
          <w:szCs w:val="20"/>
        </w:rPr>
        <w:t xml:space="preserve"> DAYS FROM THE DATE OF ISSUE</w:t>
      </w:r>
    </w:p>
    <w:p w14:paraId="59CD5B63"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p>
    <w:p w14:paraId="3637D176"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p>
    <w:p w14:paraId="166B764F"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p>
    <w:p w14:paraId="33A67164"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p>
    <w:p w14:paraId="1358E81E" w14:textId="77777777" w:rsidR="002B09F3" w:rsidRPr="002B09F3" w:rsidRDefault="002B09F3" w:rsidP="002B09F3">
      <w:pPr>
        <w:spacing w:after="0" w:line="240" w:lineRule="auto"/>
        <w:jc w:val="both"/>
        <w:rPr>
          <w:rFonts w:ascii="Times New Roman" w:eastAsia="Times New Roman" w:hAnsi="Times New Roman" w:cs="Angsana New"/>
          <w:b/>
          <w:bCs/>
          <w:sz w:val="20"/>
          <w:szCs w:val="20"/>
        </w:rPr>
      </w:pPr>
      <w:r w:rsidRPr="002B09F3">
        <w:rPr>
          <w:rFonts w:ascii="Times New Roman" w:eastAsia="Times New Roman" w:hAnsi="Times New Roman" w:cs="Times New Roman"/>
          <w:b/>
          <w:bCs/>
          <w:sz w:val="20"/>
          <w:szCs w:val="20"/>
        </w:rPr>
        <w:t xml:space="preserve"> Name, Seal &amp; Signature</w:t>
      </w:r>
    </w:p>
    <w:p w14:paraId="54CD71C2" w14:textId="77777777" w:rsidR="002B09F3" w:rsidRPr="002B09F3" w:rsidRDefault="002B09F3" w:rsidP="002B09F3">
      <w:pPr>
        <w:spacing w:after="120" w:line="240" w:lineRule="auto"/>
        <w:jc w:val="both"/>
        <w:rPr>
          <w:rFonts w:ascii="Times New Roman" w:eastAsia="Times New Roman" w:hAnsi="Times New Roman" w:cs="Angsana New"/>
          <w:sz w:val="20"/>
          <w:szCs w:val="20"/>
        </w:rPr>
      </w:pPr>
    </w:p>
    <w:p w14:paraId="6891F56B" w14:textId="77777777" w:rsidR="002B09F3" w:rsidRPr="002B09F3" w:rsidRDefault="002B09F3" w:rsidP="002B09F3">
      <w:pPr>
        <w:tabs>
          <w:tab w:val="left" w:pos="360"/>
        </w:tabs>
        <w:spacing w:after="0" w:line="240" w:lineRule="auto"/>
        <w:jc w:val="both"/>
        <w:rPr>
          <w:rFonts w:ascii="Times New Roman" w:eastAsia="Times New Roman" w:hAnsi="Times New Roman" w:cs="Times New Roman"/>
          <w:b/>
          <w:i/>
          <w:sz w:val="24"/>
          <w:szCs w:val="24"/>
          <w:u w:val="single"/>
          <w:lang w:bidi="th-TH"/>
        </w:rPr>
      </w:pPr>
      <w:r w:rsidRPr="002B09F3">
        <w:rPr>
          <w:rFonts w:ascii="Times New Roman" w:eastAsia="Times New Roman" w:hAnsi="Times New Roman" w:cs="Angsana New"/>
          <w:b/>
          <w:bCs/>
          <w:sz w:val="20"/>
          <w:szCs w:val="20"/>
          <w:lang w:bidi="th-TH"/>
        </w:rPr>
        <w:t>THIS PERMIT IS SUBJECT TO CANCELLATION AT THE DISCRETION OF THE EXECUTIVE DIRECTOR, BHUTAN AGRICULTURE AND FOOD REGULATORY AUTHORITY, MINISTRY OF AGRICULTURE &amp; FORESTS, THIMPHU, BHUTAN.</w:t>
      </w:r>
    </w:p>
    <w:p w14:paraId="4280F0D3" w14:textId="77777777" w:rsidR="00E67E8D" w:rsidRDefault="00E67E8D" w:rsidP="00CA38F3">
      <w:pPr>
        <w:rPr>
          <w:rFonts w:ascii="Arial" w:hAnsi="Arial" w:cs="Arial"/>
          <w:sz w:val="24"/>
          <w:szCs w:val="24"/>
        </w:rPr>
      </w:pPr>
    </w:p>
    <w:p w14:paraId="67A39828" w14:textId="77777777" w:rsidR="002B09F3" w:rsidRPr="002B09F3" w:rsidRDefault="002B09F3" w:rsidP="002B09F3">
      <w:pPr>
        <w:spacing w:after="0" w:line="240" w:lineRule="auto"/>
        <w:jc w:val="center"/>
        <w:rPr>
          <w:rFonts w:ascii="Baskerville Old Face" w:eastAsia="Times New Roman" w:hAnsi="Baskerville Old Face" w:cs="Times New Roman"/>
          <w:b/>
          <w:lang w:bidi="th-TH"/>
        </w:rPr>
      </w:pPr>
      <w:r w:rsidRPr="002B09F3">
        <w:rPr>
          <w:rFonts w:ascii="Baskerville Old Face" w:eastAsia="Times New Roman" w:hAnsi="Baskerville Old Face" w:cs="Times New Roman"/>
          <w:b/>
          <w:lang w:bidi="th-TH"/>
        </w:rPr>
        <w:t xml:space="preserve">PROTOCOL FOR IMPORT OF </w:t>
      </w:r>
      <w:r w:rsidRPr="002B09F3">
        <w:rPr>
          <w:rFonts w:ascii="Baskerville Old Face" w:eastAsia="Times New Roman" w:hAnsi="Baskerville Old Face" w:cs="Angsana New"/>
          <w:b/>
          <w:lang w:bidi="th-TH"/>
        </w:rPr>
        <w:t>DRY FISH AND CRUSTACEANS</w:t>
      </w:r>
      <w:r w:rsidRPr="002B09F3">
        <w:rPr>
          <w:rFonts w:ascii="Baskerville Old Face" w:eastAsia="Times New Roman" w:hAnsi="Baskerville Old Face" w:cs="Times New Roman"/>
          <w:b/>
          <w:lang w:bidi="th-TH"/>
        </w:rPr>
        <w:t xml:space="preserve"> INTO BHUTAN FROM INDIA</w:t>
      </w:r>
    </w:p>
    <w:p w14:paraId="0A1117A4" w14:textId="77777777" w:rsidR="002B09F3" w:rsidRPr="002B09F3" w:rsidRDefault="002B09F3" w:rsidP="002B09F3">
      <w:pPr>
        <w:spacing w:after="0" w:line="240" w:lineRule="auto"/>
        <w:ind w:right="-72"/>
        <w:rPr>
          <w:rFonts w:ascii="Baskerville Old Face" w:eastAsia="MS Mincho" w:hAnsi="Baskerville Old Face" w:cs="Angsana New"/>
          <w:bCs/>
          <w:color w:val="000000"/>
          <w:lang w:eastAsia="ja-JP"/>
        </w:rPr>
      </w:pPr>
      <w:r w:rsidRPr="002B09F3">
        <w:rPr>
          <w:rFonts w:ascii="Baskerville Old Face" w:eastAsia="MS Mincho" w:hAnsi="Baskerville Old Face" w:cs="Angsana New"/>
          <w:bCs/>
          <w:color w:val="000000"/>
          <w:lang w:eastAsia="ja-JP"/>
        </w:rPr>
        <w:t xml:space="preserve">Permission is hereby </w:t>
      </w:r>
      <w:proofErr w:type="gramStart"/>
      <w:r w:rsidRPr="002B09F3">
        <w:rPr>
          <w:rFonts w:ascii="Baskerville Old Face" w:eastAsia="MS Mincho" w:hAnsi="Baskerville Old Face" w:cs="Angsana New"/>
          <w:bCs/>
          <w:color w:val="000000"/>
          <w:lang w:eastAsia="ja-JP"/>
        </w:rPr>
        <w:t>granted  to</w:t>
      </w:r>
      <w:proofErr w:type="gramEnd"/>
      <w:r w:rsidRPr="002B09F3">
        <w:rPr>
          <w:rFonts w:ascii="Baskerville Old Face" w:eastAsia="MS Mincho" w:hAnsi="Baskerville Old Face" w:cs="Angsana New"/>
          <w:bCs/>
          <w:color w:val="000000"/>
          <w:lang w:eastAsia="ja-JP"/>
        </w:rPr>
        <w:t xml:space="preserve"> </w:t>
      </w:r>
      <w:r w:rsidRPr="002B09F3">
        <w:rPr>
          <w:rFonts w:ascii="Baskerville Old Face" w:eastAsia="MS Mincho" w:hAnsi="Baskerville Old Face" w:cs="Angsana New"/>
          <w:b/>
          <w:bCs/>
          <w:i/>
          <w:color w:val="000000"/>
          <w:lang w:eastAsia="ja-JP"/>
        </w:rPr>
        <w:t>……………………………….</w:t>
      </w:r>
      <w:r w:rsidRPr="002B09F3">
        <w:rPr>
          <w:rFonts w:ascii="Baskerville Old Face" w:eastAsia="MS Mincho" w:hAnsi="Baskerville Old Face" w:cs="Angsana New"/>
          <w:bCs/>
          <w:color w:val="000000"/>
          <w:lang w:eastAsia="ja-JP"/>
        </w:rPr>
        <w:t xml:space="preserve"> , bearing CID No……. Trade license No…….to import the following into the Kingdom of Bhutan.</w:t>
      </w:r>
    </w:p>
    <w:p w14:paraId="4CC4B1A3" w14:textId="77777777" w:rsidR="002B09F3" w:rsidRPr="002B09F3" w:rsidRDefault="002B09F3" w:rsidP="002B09F3">
      <w:pPr>
        <w:spacing w:after="0" w:line="240" w:lineRule="auto"/>
        <w:ind w:right="-72"/>
        <w:rPr>
          <w:rFonts w:ascii="Baskerville Old Face" w:eastAsia="MS Mincho" w:hAnsi="Baskerville Old Face" w:cs="Angsana New"/>
          <w:b/>
          <w:bCs/>
          <w:color w:val="000000"/>
          <w:lang w:eastAsia="ja-JP"/>
        </w:rPr>
      </w:pPr>
    </w:p>
    <w:tbl>
      <w:tblPr>
        <w:tblW w:w="51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880"/>
        <w:gridCol w:w="3055"/>
        <w:gridCol w:w="3171"/>
      </w:tblGrid>
      <w:tr w:rsidR="002B09F3" w:rsidRPr="002B09F3" w14:paraId="5D02A081" w14:textId="77777777" w:rsidTr="002B09F3">
        <w:trPr>
          <w:trHeight w:val="449"/>
          <w:jc w:val="center"/>
        </w:trPr>
        <w:tc>
          <w:tcPr>
            <w:tcW w:w="359" w:type="pct"/>
          </w:tcPr>
          <w:p w14:paraId="30DFA9DC" w14:textId="77777777" w:rsidR="002B09F3" w:rsidRPr="002B09F3" w:rsidRDefault="002B09F3" w:rsidP="002B09F3">
            <w:pPr>
              <w:spacing w:after="0" w:line="240" w:lineRule="auto"/>
              <w:jc w:val="center"/>
              <w:rPr>
                <w:rFonts w:ascii="Baskerville Old Face" w:eastAsia="Times New Roman" w:hAnsi="Baskerville Old Face" w:cs="Angsana New"/>
                <w:b/>
                <w:bCs/>
                <w:color w:val="000000"/>
                <w:sz w:val="24"/>
                <w:lang w:bidi="th-TH"/>
              </w:rPr>
            </w:pPr>
            <w:proofErr w:type="spellStart"/>
            <w:r w:rsidRPr="002B09F3">
              <w:rPr>
                <w:rFonts w:ascii="Baskerville Old Face" w:eastAsia="Times New Roman" w:hAnsi="Baskerville Old Face" w:cs="Angsana New"/>
                <w:b/>
                <w:bCs/>
                <w:color w:val="000000"/>
                <w:lang w:bidi="th-TH"/>
              </w:rPr>
              <w:t>Sl</w:t>
            </w:r>
            <w:proofErr w:type="spellEnd"/>
            <w:r w:rsidRPr="002B09F3">
              <w:rPr>
                <w:rFonts w:ascii="Baskerville Old Face" w:eastAsia="Times New Roman" w:hAnsi="Baskerville Old Face" w:cs="Angsana New"/>
                <w:b/>
                <w:bCs/>
                <w:color w:val="000000"/>
                <w:lang w:bidi="th-TH"/>
              </w:rPr>
              <w:t xml:space="preserve"> No.</w:t>
            </w:r>
          </w:p>
        </w:tc>
        <w:tc>
          <w:tcPr>
            <w:tcW w:w="1468" w:type="pct"/>
          </w:tcPr>
          <w:p w14:paraId="0F842921" w14:textId="77777777" w:rsidR="002B09F3" w:rsidRPr="002B09F3" w:rsidRDefault="002B09F3" w:rsidP="002B09F3">
            <w:pPr>
              <w:spacing w:after="0" w:line="240" w:lineRule="auto"/>
              <w:jc w:val="center"/>
              <w:rPr>
                <w:rFonts w:ascii="Baskerville Old Face" w:eastAsia="Times New Roman" w:hAnsi="Baskerville Old Face" w:cs="Angsana New"/>
                <w:b/>
                <w:color w:val="000000"/>
                <w:sz w:val="24"/>
                <w:lang w:bidi="th-TH"/>
              </w:rPr>
            </w:pPr>
            <w:r w:rsidRPr="002B09F3">
              <w:rPr>
                <w:rFonts w:ascii="Baskerville Old Face" w:eastAsia="Times New Roman" w:hAnsi="Baskerville Old Face" w:cs="Angsana New"/>
                <w:b/>
                <w:color w:val="000000"/>
                <w:lang w:bidi="th-TH"/>
              </w:rPr>
              <w:t>Type of Products</w:t>
            </w:r>
          </w:p>
        </w:tc>
        <w:tc>
          <w:tcPr>
            <w:tcW w:w="1557" w:type="pct"/>
          </w:tcPr>
          <w:p w14:paraId="5C2A800C" w14:textId="77777777" w:rsidR="002B09F3" w:rsidRPr="002B09F3" w:rsidRDefault="002B09F3" w:rsidP="002B09F3">
            <w:pPr>
              <w:spacing w:after="0" w:line="240" w:lineRule="auto"/>
              <w:ind w:left="-3348" w:firstLine="3150"/>
              <w:jc w:val="center"/>
              <w:rPr>
                <w:rFonts w:ascii="Baskerville Old Face" w:eastAsia="Times New Roman" w:hAnsi="Baskerville Old Face" w:cs="Angsana New"/>
                <w:b/>
                <w:color w:val="000000"/>
                <w:sz w:val="24"/>
                <w:lang w:bidi="th-TH"/>
              </w:rPr>
            </w:pPr>
            <w:r w:rsidRPr="002B09F3">
              <w:rPr>
                <w:rFonts w:ascii="Baskerville Old Face" w:eastAsia="Times New Roman" w:hAnsi="Baskerville Old Face" w:cs="Angsana New"/>
                <w:b/>
                <w:color w:val="000000"/>
                <w:lang w:bidi="th-TH"/>
              </w:rPr>
              <w:t>Quantity (Kg)</w:t>
            </w:r>
          </w:p>
        </w:tc>
        <w:tc>
          <w:tcPr>
            <w:tcW w:w="1616" w:type="pct"/>
          </w:tcPr>
          <w:p w14:paraId="657F3AE0" w14:textId="77777777" w:rsidR="002B09F3" w:rsidRPr="002B09F3" w:rsidRDefault="002B09F3" w:rsidP="002B09F3">
            <w:pPr>
              <w:spacing w:after="0" w:line="240" w:lineRule="auto"/>
              <w:jc w:val="center"/>
              <w:rPr>
                <w:rFonts w:ascii="Baskerville Old Face" w:eastAsia="Times New Roman" w:hAnsi="Baskerville Old Face" w:cs="Angsana New"/>
                <w:b/>
                <w:bCs/>
                <w:color w:val="000000"/>
                <w:sz w:val="24"/>
                <w:lang w:bidi="th-TH"/>
              </w:rPr>
            </w:pPr>
            <w:r w:rsidRPr="002B09F3">
              <w:rPr>
                <w:rFonts w:ascii="Baskerville Old Face" w:eastAsia="Times New Roman" w:hAnsi="Baskerville Old Face" w:cs="Angsana New"/>
                <w:b/>
                <w:bCs/>
                <w:color w:val="000000"/>
                <w:lang w:bidi="th-TH"/>
              </w:rPr>
              <w:t>Country of Origin</w:t>
            </w:r>
          </w:p>
        </w:tc>
      </w:tr>
      <w:tr w:rsidR="002B09F3" w:rsidRPr="002B09F3" w14:paraId="13255E02" w14:textId="77777777" w:rsidTr="002B09F3">
        <w:trPr>
          <w:trHeight w:val="396"/>
          <w:jc w:val="center"/>
        </w:trPr>
        <w:tc>
          <w:tcPr>
            <w:tcW w:w="359" w:type="pct"/>
          </w:tcPr>
          <w:p w14:paraId="48D45BBD" w14:textId="77777777" w:rsidR="002B09F3" w:rsidRPr="002B09F3" w:rsidRDefault="002B09F3" w:rsidP="002B09F3">
            <w:pPr>
              <w:numPr>
                <w:ilvl w:val="0"/>
                <w:numId w:val="22"/>
              </w:numPr>
              <w:spacing w:after="0" w:line="240" w:lineRule="auto"/>
              <w:ind w:right="-72"/>
              <w:jc w:val="center"/>
              <w:rPr>
                <w:rFonts w:ascii="Baskerville Old Face" w:eastAsia="MS Mincho" w:hAnsi="Baskerville Old Face" w:cs="Angsana New"/>
                <w:bCs/>
                <w:color w:val="000000"/>
                <w:lang w:eastAsia="ja-JP"/>
              </w:rPr>
            </w:pPr>
          </w:p>
        </w:tc>
        <w:tc>
          <w:tcPr>
            <w:tcW w:w="1468" w:type="pct"/>
          </w:tcPr>
          <w:p w14:paraId="15D04A90" w14:textId="77777777" w:rsidR="002B09F3" w:rsidRPr="002B09F3" w:rsidRDefault="002B09F3" w:rsidP="002B09F3">
            <w:pPr>
              <w:spacing w:after="0" w:line="240" w:lineRule="auto"/>
              <w:ind w:right="-72"/>
              <w:jc w:val="center"/>
              <w:rPr>
                <w:rFonts w:ascii="Baskerville Old Face" w:eastAsia="MS Mincho" w:hAnsi="Baskerville Old Face" w:cs="Angsana New"/>
                <w:bCs/>
                <w:color w:val="000000"/>
                <w:lang w:eastAsia="ja-JP"/>
              </w:rPr>
            </w:pPr>
          </w:p>
        </w:tc>
        <w:tc>
          <w:tcPr>
            <w:tcW w:w="1557" w:type="pct"/>
            <w:shd w:val="clear" w:color="auto" w:fill="auto"/>
          </w:tcPr>
          <w:p w14:paraId="72C9352D" w14:textId="77777777" w:rsidR="002B09F3" w:rsidRPr="002B09F3" w:rsidRDefault="002B09F3" w:rsidP="002B09F3">
            <w:pPr>
              <w:spacing w:after="0" w:line="240" w:lineRule="auto"/>
              <w:ind w:right="-72"/>
              <w:jc w:val="center"/>
              <w:rPr>
                <w:rFonts w:ascii="Baskerville Old Face" w:eastAsia="MS Mincho" w:hAnsi="Baskerville Old Face" w:cs="Angsana New"/>
                <w:bCs/>
                <w:color w:val="000000"/>
                <w:lang w:eastAsia="ja-JP"/>
              </w:rPr>
            </w:pPr>
          </w:p>
        </w:tc>
        <w:tc>
          <w:tcPr>
            <w:tcW w:w="1616" w:type="pct"/>
          </w:tcPr>
          <w:p w14:paraId="2C09E866" w14:textId="77777777" w:rsidR="002B09F3" w:rsidRPr="002B09F3" w:rsidRDefault="002B09F3" w:rsidP="002B09F3">
            <w:pPr>
              <w:spacing w:after="0" w:line="240" w:lineRule="auto"/>
              <w:ind w:right="-72"/>
              <w:jc w:val="center"/>
              <w:rPr>
                <w:rFonts w:ascii="Baskerville Old Face" w:eastAsia="MS Mincho" w:hAnsi="Baskerville Old Face" w:cs="Angsana New"/>
                <w:bCs/>
                <w:color w:val="000000"/>
                <w:lang w:eastAsia="ja-JP"/>
              </w:rPr>
            </w:pPr>
          </w:p>
        </w:tc>
      </w:tr>
    </w:tbl>
    <w:p w14:paraId="1B943B1C" w14:textId="77777777" w:rsidR="002B09F3" w:rsidRPr="002B09F3" w:rsidRDefault="002B09F3" w:rsidP="002B09F3">
      <w:pPr>
        <w:numPr>
          <w:ilvl w:val="0"/>
          <w:numId w:val="14"/>
        </w:numPr>
        <w:spacing w:after="0" w:line="240" w:lineRule="auto"/>
        <w:contextualSpacing/>
        <w:jc w:val="both"/>
        <w:rPr>
          <w:rFonts w:ascii="Baskerville Old Face" w:eastAsia="Times New Roman" w:hAnsi="Baskerville Old Face" w:cs="Angsana New"/>
          <w:lang w:bidi="th-TH"/>
        </w:rPr>
      </w:pPr>
      <w:r w:rsidRPr="002B09F3">
        <w:rPr>
          <w:rFonts w:ascii="Baskerville Old Face" w:eastAsia="Times New Roman" w:hAnsi="Baskerville Old Face" w:cs="Angsana New"/>
          <w:lang w:bidi="th-TH"/>
        </w:rPr>
        <w:t xml:space="preserve">The Dry Fish consignment is accompanied by </w:t>
      </w:r>
      <w:r w:rsidRPr="002B09F3">
        <w:rPr>
          <w:rFonts w:ascii="Baskerville Old Face" w:eastAsia="Times New Roman" w:hAnsi="Baskerville Old Face" w:cs="Angsana New"/>
          <w:b/>
          <w:i/>
          <w:lang w:bidi="th-TH"/>
        </w:rPr>
        <w:t>Health Certificate</w:t>
      </w:r>
      <w:r w:rsidRPr="002B09F3">
        <w:rPr>
          <w:rFonts w:ascii="Baskerville Old Face" w:eastAsia="Times New Roman" w:hAnsi="Baskerville Old Face" w:cs="Angsana New"/>
          <w:lang w:bidi="th-TH"/>
        </w:rPr>
        <w:t xml:space="preserve"> issued by the Export Inspection Agency of Export Inspection </w:t>
      </w:r>
      <w:proofErr w:type="gramStart"/>
      <w:r w:rsidRPr="002B09F3">
        <w:rPr>
          <w:rFonts w:ascii="Baskerville Old Face" w:eastAsia="Times New Roman" w:hAnsi="Baskerville Old Face" w:cs="Angsana New"/>
          <w:lang w:bidi="th-TH"/>
        </w:rPr>
        <w:t>Council  attesting</w:t>
      </w:r>
      <w:proofErr w:type="gramEnd"/>
      <w:r w:rsidRPr="002B09F3">
        <w:rPr>
          <w:rFonts w:ascii="Baskerville Old Face" w:eastAsia="Times New Roman" w:hAnsi="Baskerville Old Face" w:cs="Angsana New"/>
          <w:lang w:bidi="th-TH"/>
        </w:rPr>
        <w:t xml:space="preserve"> that the Dry Fish:</w:t>
      </w:r>
    </w:p>
    <w:p w14:paraId="20AC667C" w14:textId="77777777" w:rsidR="002B09F3" w:rsidRPr="002B09F3" w:rsidRDefault="002B09F3" w:rsidP="002B09F3">
      <w:pPr>
        <w:numPr>
          <w:ilvl w:val="1"/>
          <w:numId w:val="14"/>
        </w:numPr>
        <w:spacing w:after="0" w:line="240" w:lineRule="auto"/>
        <w:jc w:val="both"/>
        <w:rPr>
          <w:rFonts w:ascii="Baskerville Old Face" w:eastAsia="Times New Roman" w:hAnsi="Baskerville Old Face" w:cs="Angsana New"/>
        </w:rPr>
      </w:pPr>
      <w:r w:rsidRPr="002B09F3">
        <w:rPr>
          <w:rFonts w:ascii="Baskerville Old Face" w:eastAsia="Times New Roman" w:hAnsi="Baskerville Old Face" w:cs="Angsana New"/>
        </w:rPr>
        <w:t xml:space="preserve">Has been processed in a processing plant that observes principles of </w:t>
      </w:r>
      <w:r w:rsidRPr="002B09F3">
        <w:rPr>
          <w:rFonts w:ascii="Baskerville Old Face" w:eastAsia="Times New Roman" w:hAnsi="Baskerville Old Face" w:cs="Angsana New"/>
          <w:b/>
          <w:i/>
        </w:rPr>
        <w:t>Good Hygienic Practices</w:t>
      </w:r>
      <w:r w:rsidRPr="002B09F3">
        <w:rPr>
          <w:rFonts w:ascii="Baskerville Old Face" w:eastAsia="Times New Roman" w:hAnsi="Baskerville Old Face" w:cs="Angsana New"/>
        </w:rPr>
        <w:t xml:space="preserve"> and </w:t>
      </w:r>
      <w:r w:rsidRPr="002B09F3">
        <w:rPr>
          <w:rFonts w:ascii="Baskerville Old Face" w:eastAsia="Times New Roman" w:hAnsi="Baskerville Old Face" w:cs="Angsana New"/>
          <w:b/>
          <w:i/>
        </w:rPr>
        <w:t>Good Manufacturing Practices;</w:t>
      </w:r>
    </w:p>
    <w:p w14:paraId="10E45733" w14:textId="77777777" w:rsidR="002B09F3" w:rsidRPr="002B09F3" w:rsidRDefault="002B09F3" w:rsidP="002B09F3">
      <w:pPr>
        <w:numPr>
          <w:ilvl w:val="1"/>
          <w:numId w:val="14"/>
        </w:numPr>
        <w:spacing w:after="0" w:line="240" w:lineRule="auto"/>
        <w:jc w:val="both"/>
        <w:rPr>
          <w:rFonts w:ascii="Baskerville Old Face" w:eastAsia="Times New Roman" w:hAnsi="Baskerville Old Face" w:cs="Angsana New"/>
        </w:rPr>
      </w:pPr>
      <w:r w:rsidRPr="002B09F3">
        <w:rPr>
          <w:rFonts w:ascii="Baskerville Old Face" w:eastAsia="Times New Roman" w:hAnsi="Baskerville Old Face" w:cs="Angsana New"/>
        </w:rPr>
        <w:t xml:space="preserve">Meets the Bhutan Standard for Dry Fish and Dried Salted Fish; </w:t>
      </w:r>
    </w:p>
    <w:p w14:paraId="22F20331" w14:textId="77777777" w:rsidR="002B09F3" w:rsidRPr="002B09F3" w:rsidRDefault="002B09F3" w:rsidP="002B09F3">
      <w:pPr>
        <w:numPr>
          <w:ilvl w:val="1"/>
          <w:numId w:val="14"/>
        </w:numPr>
        <w:spacing w:after="0" w:line="240" w:lineRule="auto"/>
        <w:jc w:val="both"/>
        <w:rPr>
          <w:rFonts w:ascii="Baskerville Old Face" w:eastAsia="Times New Roman" w:hAnsi="Baskerville Old Face" w:cs="Angsana New"/>
        </w:rPr>
      </w:pPr>
      <w:r w:rsidRPr="002B09F3">
        <w:rPr>
          <w:rFonts w:ascii="Baskerville Old Face" w:eastAsia="Times New Roman" w:hAnsi="Baskerville Old Face" w:cs="Angsana New"/>
        </w:rPr>
        <w:t xml:space="preserve">Meets the specifications prescribed by the Government of India in its Order S.O.1375 (E) and Notification S.O.1376 (E) both dated 30.12.2002 [for Consignment-wise Inspection] and Order S.O. 729(E) and Notification S.O.730(E) both dated 21.08.1995 [for approved establishments]; </w:t>
      </w:r>
    </w:p>
    <w:p w14:paraId="3971231A" w14:textId="77777777" w:rsidR="002B09F3" w:rsidRPr="002B09F3" w:rsidRDefault="002B09F3" w:rsidP="002B09F3">
      <w:pPr>
        <w:numPr>
          <w:ilvl w:val="1"/>
          <w:numId w:val="14"/>
        </w:numPr>
        <w:spacing w:after="0" w:line="240" w:lineRule="auto"/>
        <w:jc w:val="both"/>
        <w:rPr>
          <w:rFonts w:ascii="Baskerville Old Face" w:eastAsia="Times New Roman" w:hAnsi="Baskerville Old Face" w:cs="Angsana New"/>
        </w:rPr>
      </w:pPr>
      <w:r w:rsidRPr="002B09F3">
        <w:rPr>
          <w:rFonts w:ascii="Baskerville Old Face" w:eastAsia="Times New Roman" w:hAnsi="Baskerville Old Face" w:cs="Angsana New"/>
        </w:rPr>
        <w:t>Is fit for human consumption;</w:t>
      </w:r>
    </w:p>
    <w:p w14:paraId="445C6E0B" w14:textId="77777777" w:rsidR="002B09F3" w:rsidRPr="002B09F3" w:rsidRDefault="002B09F3" w:rsidP="002B09F3">
      <w:pPr>
        <w:numPr>
          <w:ilvl w:val="0"/>
          <w:numId w:val="14"/>
        </w:numPr>
        <w:spacing w:after="0" w:line="240" w:lineRule="auto"/>
        <w:contextualSpacing/>
        <w:jc w:val="both"/>
        <w:rPr>
          <w:rFonts w:ascii="Baskerville Old Face" w:eastAsia="Times New Roman" w:hAnsi="Baskerville Old Face" w:cs="Angsana New"/>
          <w:lang w:bidi="th-TH"/>
        </w:rPr>
      </w:pPr>
      <w:r w:rsidRPr="002B09F3">
        <w:rPr>
          <w:rFonts w:ascii="Baskerville Old Face" w:eastAsia="Times New Roman" w:hAnsi="Baskerville Old Face" w:cs="Angsana New"/>
          <w:lang w:bidi="th-TH"/>
        </w:rPr>
        <w:t>All information and documentation requested by the BAFRA Officials of the Ministry of Agriculture and Forests regarding the consignment is provided;</w:t>
      </w:r>
    </w:p>
    <w:p w14:paraId="28F66E6B" w14:textId="77777777" w:rsidR="002B09F3" w:rsidRPr="002B09F3" w:rsidRDefault="002B09F3" w:rsidP="002B09F3">
      <w:pPr>
        <w:numPr>
          <w:ilvl w:val="0"/>
          <w:numId w:val="14"/>
        </w:numPr>
        <w:spacing w:after="0" w:line="240" w:lineRule="auto"/>
        <w:contextualSpacing/>
        <w:jc w:val="both"/>
        <w:rPr>
          <w:rFonts w:ascii="Baskerville Old Face" w:eastAsia="Times New Roman" w:hAnsi="Baskerville Old Face" w:cs="Angsana New"/>
          <w:lang w:bidi="th-TH"/>
        </w:rPr>
      </w:pPr>
      <w:r w:rsidRPr="002B09F3">
        <w:rPr>
          <w:rFonts w:ascii="Baskerville Old Face" w:eastAsia="Times New Roman" w:hAnsi="Baskerville Old Face" w:cs="Angsana New"/>
          <w:lang w:bidi="th-TH"/>
        </w:rPr>
        <w:t>The consignment enters Bhutan at ……………. and is immediately presented to BAFRA official for inspection.</w:t>
      </w:r>
    </w:p>
    <w:p w14:paraId="10F6D138" w14:textId="77777777" w:rsidR="002B09F3" w:rsidRPr="002B09F3" w:rsidRDefault="002B09F3" w:rsidP="002B09F3">
      <w:pPr>
        <w:spacing w:after="120" w:line="240" w:lineRule="auto"/>
        <w:rPr>
          <w:rFonts w:ascii="Baskerville Old Face" w:eastAsia="Times New Roman" w:hAnsi="Baskerville Old Face" w:cs="Angsana New"/>
          <w:i/>
          <w:iCs/>
          <w:color w:val="548DD4"/>
        </w:rPr>
      </w:pPr>
      <w:r w:rsidRPr="002B09F3">
        <w:rPr>
          <w:rFonts w:ascii="Baskerville Old Face" w:eastAsia="Times New Roman" w:hAnsi="Baskerville Old Face" w:cs="Angsana New"/>
          <w:b/>
          <w:bCs/>
          <w:color w:val="000000"/>
        </w:rPr>
        <w:t xml:space="preserve">THIS PERMIT IS VALID FOR A PERIOD OF </w:t>
      </w:r>
      <w:r w:rsidRPr="002B09F3">
        <w:rPr>
          <w:rFonts w:ascii="Baskerville Old Face" w:eastAsia="Times New Roman" w:hAnsi="Baskerville Old Face" w:cs="Angsana New"/>
          <w:b/>
          <w:bCs/>
          <w:i/>
          <w:iCs/>
          <w:color w:val="000000"/>
        </w:rPr>
        <w:t>(30)</w:t>
      </w:r>
      <w:r w:rsidRPr="002B09F3">
        <w:rPr>
          <w:rFonts w:ascii="Baskerville Old Face" w:eastAsia="Times New Roman" w:hAnsi="Baskerville Old Face" w:cs="Angsana New"/>
          <w:b/>
          <w:bCs/>
          <w:color w:val="000000"/>
        </w:rPr>
        <w:t xml:space="preserve"> DAYS FROM THE DATE OF ISSUE. </w:t>
      </w:r>
    </w:p>
    <w:p w14:paraId="67C51CB8" w14:textId="77777777" w:rsidR="002B09F3" w:rsidRPr="002B09F3" w:rsidRDefault="002B09F3" w:rsidP="002B09F3">
      <w:pPr>
        <w:spacing w:after="0" w:line="240" w:lineRule="auto"/>
        <w:rPr>
          <w:rFonts w:ascii="Baskerville Old Face" w:eastAsia="Times New Roman" w:hAnsi="Baskerville Old Face" w:cs="Angsana New"/>
          <w:i/>
          <w:iCs/>
          <w:color w:val="000000"/>
        </w:rPr>
      </w:pPr>
    </w:p>
    <w:p w14:paraId="0FEBB4B6" w14:textId="77777777" w:rsidR="002B09F3" w:rsidRPr="002B09F3" w:rsidRDefault="002B09F3" w:rsidP="002B09F3">
      <w:pPr>
        <w:spacing w:after="0" w:line="240" w:lineRule="auto"/>
        <w:rPr>
          <w:rFonts w:ascii="Baskerville Old Face" w:eastAsia="Times New Roman" w:hAnsi="Baskerville Old Face" w:cs="Angsana New"/>
          <w:i/>
          <w:iCs/>
          <w:color w:val="000000"/>
        </w:rPr>
      </w:pPr>
      <w:r w:rsidRPr="002B09F3">
        <w:rPr>
          <w:rFonts w:ascii="Baskerville Old Face" w:eastAsia="Times New Roman" w:hAnsi="Baskerville Old Face" w:cs="Angsana New"/>
          <w:i/>
          <w:iCs/>
          <w:color w:val="000000"/>
        </w:rPr>
        <w:t>Prakash Tamang</w:t>
      </w:r>
    </w:p>
    <w:p w14:paraId="608052E0" w14:textId="77777777" w:rsidR="002B09F3" w:rsidRPr="002B09F3" w:rsidRDefault="002B09F3" w:rsidP="002B09F3">
      <w:pPr>
        <w:spacing w:after="0" w:line="240" w:lineRule="auto"/>
        <w:rPr>
          <w:rFonts w:ascii="Baskerville Old Face" w:eastAsia="Times New Roman" w:hAnsi="Baskerville Old Face" w:cs="Angsana New"/>
          <w:color w:val="000000"/>
        </w:rPr>
      </w:pPr>
      <w:r w:rsidRPr="002B09F3">
        <w:rPr>
          <w:rFonts w:ascii="Baskerville Old Face" w:eastAsia="Times New Roman" w:hAnsi="Baskerville Old Face" w:cs="Angsana New"/>
          <w:i/>
          <w:iCs/>
          <w:color w:val="000000"/>
        </w:rPr>
        <w:t>Sr. Regulatory and Quarantine Inspector</w:t>
      </w:r>
    </w:p>
    <w:p w14:paraId="35F85463" w14:textId="77777777" w:rsidR="002B09F3" w:rsidRPr="002B09F3" w:rsidRDefault="002B09F3" w:rsidP="002B09F3">
      <w:pPr>
        <w:spacing w:after="120" w:line="240" w:lineRule="auto"/>
        <w:jc w:val="both"/>
        <w:rPr>
          <w:rFonts w:ascii="Baskerville Old Face" w:eastAsia="Times New Roman" w:hAnsi="Baskerville Old Face" w:cs="Angsana New"/>
          <w:b/>
          <w:bCs/>
          <w:color w:val="000000"/>
        </w:rPr>
      </w:pPr>
    </w:p>
    <w:p w14:paraId="12CA1ADB" w14:textId="77777777" w:rsidR="002B09F3" w:rsidRDefault="002B09F3" w:rsidP="002B09F3">
      <w:pPr>
        <w:rPr>
          <w:rFonts w:ascii="Baskerville Old Face" w:eastAsia="Times New Roman" w:hAnsi="Baskerville Old Face" w:cs="Angsana New"/>
          <w:b/>
          <w:bCs/>
          <w:color w:val="000000"/>
          <w:lang w:bidi="th-TH"/>
        </w:rPr>
      </w:pPr>
      <w:r w:rsidRPr="002B09F3">
        <w:rPr>
          <w:rFonts w:ascii="Baskerville Old Face" w:eastAsia="Times New Roman" w:hAnsi="Baskerville Old Face" w:cs="Angsana New"/>
          <w:b/>
          <w:bCs/>
          <w:color w:val="000000"/>
          <w:lang w:bidi="th-TH"/>
        </w:rPr>
        <w:t>THIS PERMIT IS SUBJECT TO CANCELLATION AT THE DISCRETION OF THE DIRECTOR GENERAL, BHUTAN AGRICULTURE AND FOOD REGULATORY AUTHORITY, MINISTRY OF AGRICULTURE AND FORESTS, THIMPHU, BHUTAN</w:t>
      </w:r>
    </w:p>
    <w:p w14:paraId="6E750292" w14:textId="77777777" w:rsidR="002B09F3" w:rsidRDefault="002B09F3" w:rsidP="002B09F3">
      <w:pPr>
        <w:rPr>
          <w:rFonts w:ascii="Baskerville Old Face" w:eastAsia="Times New Roman" w:hAnsi="Baskerville Old Face" w:cs="Angsana New"/>
          <w:b/>
          <w:bCs/>
          <w:color w:val="000000"/>
          <w:lang w:bidi="th-TH"/>
        </w:rPr>
      </w:pPr>
    </w:p>
    <w:p w14:paraId="19F09207" w14:textId="77777777" w:rsidR="002B09F3" w:rsidRPr="002B09F3" w:rsidRDefault="002B09F3" w:rsidP="002B09F3">
      <w:pPr>
        <w:spacing w:after="0" w:line="240" w:lineRule="auto"/>
        <w:ind w:left="720" w:firstLine="720"/>
        <w:outlineLvl w:val="0"/>
        <w:rPr>
          <w:rFonts w:ascii="Calibri" w:eastAsia="Times New Roman" w:hAnsi="Calibri" w:cs="Calibri"/>
          <w:b/>
          <w:sz w:val="18"/>
          <w:szCs w:val="18"/>
          <w:lang w:bidi="th-TH"/>
        </w:rPr>
      </w:pPr>
      <w:r w:rsidRPr="002B09F3">
        <w:rPr>
          <w:rFonts w:ascii="Calibri" w:eastAsia="Times New Roman" w:hAnsi="Calibri" w:cs="Calibri"/>
          <w:b/>
          <w:sz w:val="18"/>
          <w:szCs w:val="18"/>
          <w:lang w:bidi="th-TH"/>
        </w:rPr>
        <w:t>IMPORT PERMIT FOR PROCESSED HIDES/SKINS INTO THE KINGDOM OF BHUTAN</w:t>
      </w:r>
    </w:p>
    <w:p w14:paraId="3D1EDB1A" w14:textId="77777777" w:rsidR="002B09F3" w:rsidRPr="002B09F3" w:rsidRDefault="002B09F3" w:rsidP="002B09F3">
      <w:pPr>
        <w:spacing w:after="0" w:line="240" w:lineRule="auto"/>
        <w:jc w:val="center"/>
        <w:outlineLvl w:val="0"/>
        <w:rPr>
          <w:rFonts w:ascii="Calibri" w:eastAsia="Times New Roman" w:hAnsi="Calibri" w:cs="Calibri"/>
          <w:b/>
          <w:sz w:val="18"/>
          <w:szCs w:val="18"/>
          <w:lang w:bidi="th-TH"/>
        </w:rPr>
      </w:pPr>
    </w:p>
    <w:p w14:paraId="63C85600" w14:textId="77777777" w:rsidR="002B09F3" w:rsidRPr="002B09F3" w:rsidRDefault="002B09F3" w:rsidP="002B09F3">
      <w:pPr>
        <w:spacing w:after="0" w:line="240" w:lineRule="auto"/>
        <w:contextualSpacing/>
        <w:jc w:val="both"/>
        <w:rPr>
          <w:rFonts w:ascii="Calibri" w:eastAsia="MS Mincho" w:hAnsi="Calibri" w:cs="Calibri"/>
          <w:sz w:val="18"/>
          <w:szCs w:val="18"/>
          <w:lang w:eastAsia="ja-JP"/>
        </w:rPr>
      </w:pPr>
      <w:r w:rsidRPr="002B09F3">
        <w:rPr>
          <w:rFonts w:ascii="Calibri" w:eastAsia="MS Mincho" w:hAnsi="Calibri" w:cs="Calibri"/>
          <w:sz w:val="18"/>
          <w:szCs w:val="18"/>
          <w:lang w:eastAsia="ja-JP"/>
        </w:rPr>
        <w:t xml:space="preserve">Permission is hereby granted to </w:t>
      </w:r>
      <w:r w:rsidRPr="002B09F3">
        <w:rPr>
          <w:rFonts w:ascii="Calibri" w:eastAsia="MS Mincho" w:hAnsi="Calibri" w:cs="Calibri"/>
          <w:b/>
          <w:bCs/>
          <w:i/>
          <w:iCs/>
          <w:sz w:val="18"/>
          <w:szCs w:val="18"/>
          <w:lang w:eastAsia="ja-JP"/>
        </w:rPr>
        <w:t>……………………</w:t>
      </w:r>
      <w:proofErr w:type="gramStart"/>
      <w:r w:rsidRPr="002B09F3">
        <w:rPr>
          <w:rFonts w:ascii="Calibri" w:eastAsia="MS Mincho" w:hAnsi="Calibri" w:cs="Calibri"/>
          <w:b/>
          <w:bCs/>
          <w:i/>
          <w:iCs/>
          <w:sz w:val="18"/>
          <w:szCs w:val="18"/>
          <w:lang w:eastAsia="ja-JP"/>
        </w:rPr>
        <w:t>.,</w:t>
      </w:r>
      <w:r w:rsidRPr="002B09F3">
        <w:rPr>
          <w:rFonts w:ascii="Calibri" w:eastAsia="MS Mincho" w:hAnsi="Calibri" w:cs="Calibri"/>
          <w:sz w:val="18"/>
          <w:szCs w:val="18"/>
          <w:lang w:eastAsia="ja-JP"/>
        </w:rPr>
        <w:t>bearing</w:t>
      </w:r>
      <w:proofErr w:type="gramEnd"/>
      <w:r w:rsidRPr="002B09F3">
        <w:rPr>
          <w:rFonts w:ascii="Calibri" w:eastAsia="MS Mincho" w:hAnsi="Calibri" w:cs="Calibri"/>
          <w:sz w:val="18"/>
          <w:szCs w:val="18"/>
          <w:lang w:eastAsia="ja-JP"/>
        </w:rPr>
        <w:t xml:space="preserve">, CID. No. </w:t>
      </w:r>
      <w:r w:rsidRPr="002B09F3">
        <w:rPr>
          <w:rFonts w:ascii="Calibri" w:eastAsia="MS Mincho" w:hAnsi="Calibri" w:cs="Calibri"/>
          <w:b/>
          <w:bCs/>
          <w:i/>
          <w:iCs/>
          <w:sz w:val="18"/>
          <w:szCs w:val="18"/>
          <w:lang w:eastAsia="ja-JP"/>
        </w:rPr>
        <w:t>…………………</w:t>
      </w:r>
      <w:r w:rsidRPr="002B09F3">
        <w:rPr>
          <w:rFonts w:ascii="Calibri" w:eastAsia="MS Mincho" w:hAnsi="Calibri" w:cs="Calibri"/>
          <w:sz w:val="18"/>
          <w:szCs w:val="18"/>
          <w:lang w:eastAsia="ja-JP"/>
        </w:rPr>
        <w:t xml:space="preserve">Trade license No </w:t>
      </w:r>
      <w:r w:rsidRPr="002B09F3">
        <w:rPr>
          <w:rFonts w:ascii="Calibri" w:eastAsia="MS Mincho" w:hAnsi="Calibri" w:cs="Calibri"/>
          <w:b/>
          <w:bCs/>
          <w:i/>
          <w:iCs/>
          <w:sz w:val="18"/>
          <w:szCs w:val="18"/>
          <w:lang w:eastAsia="ja-JP"/>
        </w:rPr>
        <w:t>………………</w:t>
      </w:r>
      <w:proofErr w:type="gramStart"/>
      <w:r w:rsidRPr="002B09F3">
        <w:rPr>
          <w:rFonts w:ascii="Calibri" w:eastAsia="MS Mincho" w:hAnsi="Calibri" w:cs="Calibri"/>
          <w:b/>
          <w:bCs/>
          <w:i/>
          <w:iCs/>
          <w:sz w:val="18"/>
          <w:szCs w:val="18"/>
          <w:lang w:eastAsia="ja-JP"/>
        </w:rPr>
        <w:t>…..</w:t>
      </w:r>
      <w:proofErr w:type="gramEnd"/>
      <w:r w:rsidRPr="002B09F3">
        <w:rPr>
          <w:rFonts w:ascii="Calibri" w:eastAsia="MS Mincho" w:hAnsi="Calibri" w:cs="Calibri"/>
          <w:b/>
          <w:bCs/>
          <w:i/>
          <w:iCs/>
          <w:sz w:val="18"/>
          <w:szCs w:val="18"/>
          <w:lang w:eastAsia="ja-JP"/>
        </w:rPr>
        <w:t xml:space="preserve"> , </w:t>
      </w:r>
      <w:r w:rsidRPr="002B09F3">
        <w:rPr>
          <w:rFonts w:ascii="Calibri" w:eastAsia="MS Mincho" w:hAnsi="Calibri" w:cs="Calibri"/>
          <w:sz w:val="18"/>
          <w:szCs w:val="18"/>
          <w:lang w:eastAsia="ja-JP"/>
        </w:rPr>
        <w:t>to import the following mentioned goods into the Kingdom of Bhutan.</w:t>
      </w:r>
    </w:p>
    <w:p w14:paraId="17982AE0" w14:textId="77777777" w:rsidR="002B09F3" w:rsidRPr="002B09F3" w:rsidRDefault="002B09F3" w:rsidP="002B09F3">
      <w:pPr>
        <w:spacing w:after="0" w:line="240" w:lineRule="auto"/>
        <w:contextualSpacing/>
        <w:jc w:val="both"/>
        <w:rPr>
          <w:rFonts w:ascii="Calibri" w:eastAsia="MS Mincho" w:hAnsi="Calibri" w:cs="Calibri"/>
          <w:b/>
          <w:bCs/>
          <w:i/>
          <w:iCs/>
          <w:sz w:val="18"/>
          <w:szCs w:val="18"/>
          <w:lang w:eastAsia="ja-JP"/>
        </w:rPr>
      </w:pPr>
    </w:p>
    <w:tbl>
      <w:tblPr>
        <w:tblpPr w:leftFromText="180" w:rightFromText="180" w:vertAnchor="text" w:tblpY="1"/>
        <w:tblOverlap w:val="neve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1526"/>
        <w:gridCol w:w="4624"/>
        <w:gridCol w:w="2491"/>
      </w:tblGrid>
      <w:tr w:rsidR="002B09F3" w:rsidRPr="002B09F3" w14:paraId="07444D4A" w14:textId="77777777" w:rsidTr="002B09F3">
        <w:trPr>
          <w:trHeight w:val="350"/>
        </w:trPr>
        <w:tc>
          <w:tcPr>
            <w:tcW w:w="780" w:type="dxa"/>
          </w:tcPr>
          <w:p w14:paraId="43B183EE" w14:textId="77777777" w:rsidR="002B09F3" w:rsidRPr="002B09F3" w:rsidRDefault="002B09F3" w:rsidP="002B09F3">
            <w:pPr>
              <w:spacing w:after="0" w:line="240" w:lineRule="auto"/>
              <w:rPr>
                <w:rFonts w:ascii="Calibri" w:eastAsia="Times New Roman" w:hAnsi="Calibri" w:cs="Calibri"/>
                <w:bCs/>
                <w:sz w:val="18"/>
                <w:szCs w:val="18"/>
                <w:lang w:bidi="th-TH"/>
              </w:rPr>
            </w:pPr>
            <w:r w:rsidRPr="002B09F3">
              <w:rPr>
                <w:rFonts w:ascii="Calibri" w:eastAsia="Times New Roman" w:hAnsi="Calibri" w:cs="Calibri"/>
                <w:b/>
                <w:bCs/>
                <w:sz w:val="18"/>
                <w:szCs w:val="18"/>
                <w:lang w:bidi="th-TH"/>
              </w:rPr>
              <w:t>Sl. No.</w:t>
            </w:r>
          </w:p>
        </w:tc>
        <w:tc>
          <w:tcPr>
            <w:tcW w:w="1526" w:type="dxa"/>
          </w:tcPr>
          <w:p w14:paraId="0C1F0FEA" w14:textId="77777777" w:rsidR="002B09F3" w:rsidRPr="002B09F3" w:rsidRDefault="002B09F3" w:rsidP="002B09F3">
            <w:pPr>
              <w:spacing w:after="0" w:line="240" w:lineRule="auto"/>
              <w:rPr>
                <w:rFonts w:ascii="Calibri" w:eastAsia="Times New Roman" w:hAnsi="Calibri" w:cs="Calibri"/>
                <w:b/>
                <w:bCs/>
                <w:i/>
                <w:sz w:val="18"/>
                <w:szCs w:val="18"/>
                <w:lang w:bidi="th-TH"/>
              </w:rPr>
            </w:pPr>
            <w:r w:rsidRPr="002B09F3">
              <w:rPr>
                <w:rFonts w:ascii="Calibri" w:eastAsia="Times New Roman" w:hAnsi="Calibri" w:cs="Calibri"/>
                <w:b/>
                <w:bCs/>
                <w:sz w:val="18"/>
                <w:szCs w:val="18"/>
                <w:lang w:bidi="th-TH"/>
              </w:rPr>
              <w:t>Type of products</w:t>
            </w:r>
          </w:p>
        </w:tc>
        <w:tc>
          <w:tcPr>
            <w:tcW w:w="4624" w:type="dxa"/>
          </w:tcPr>
          <w:p w14:paraId="1EB23E4E" w14:textId="77777777" w:rsidR="002B09F3" w:rsidRPr="002B09F3" w:rsidRDefault="002B09F3" w:rsidP="002B09F3">
            <w:pPr>
              <w:spacing w:after="0" w:line="240" w:lineRule="auto"/>
              <w:rPr>
                <w:rFonts w:ascii="Calibri" w:eastAsia="Times New Roman" w:hAnsi="Calibri" w:cs="Calibri"/>
                <w:b/>
                <w:bCs/>
                <w:sz w:val="18"/>
                <w:szCs w:val="18"/>
                <w:lang w:bidi="th-TH"/>
              </w:rPr>
            </w:pPr>
            <w:r w:rsidRPr="002B09F3">
              <w:rPr>
                <w:rFonts w:ascii="Calibri" w:eastAsia="Times New Roman" w:hAnsi="Calibri" w:cs="Calibri"/>
                <w:b/>
                <w:bCs/>
                <w:sz w:val="18"/>
                <w:szCs w:val="18"/>
                <w:lang w:bidi="th-TH"/>
              </w:rPr>
              <w:t>Quantity (Kg</w:t>
            </w:r>
            <w:r w:rsidRPr="002B09F3">
              <w:rPr>
                <w:rFonts w:ascii="Calibri" w:eastAsia="Times New Roman" w:hAnsi="Calibri" w:cs="Calibri"/>
                <w:bCs/>
                <w:sz w:val="18"/>
                <w:szCs w:val="18"/>
                <w:lang w:bidi="th-TH"/>
              </w:rPr>
              <w:t>)</w:t>
            </w:r>
            <w:r w:rsidRPr="002B09F3">
              <w:rPr>
                <w:rFonts w:ascii="Calibri" w:eastAsia="Times New Roman" w:hAnsi="Calibri" w:cs="Calibri"/>
                <w:b/>
                <w:sz w:val="18"/>
                <w:szCs w:val="18"/>
                <w:lang w:bidi="th-TH"/>
              </w:rPr>
              <w:t>Nos.</w:t>
            </w:r>
          </w:p>
        </w:tc>
        <w:tc>
          <w:tcPr>
            <w:tcW w:w="2491" w:type="dxa"/>
          </w:tcPr>
          <w:p w14:paraId="370CF5F3" w14:textId="77777777" w:rsidR="002B09F3" w:rsidRPr="002B09F3" w:rsidRDefault="002B09F3" w:rsidP="002B09F3">
            <w:pPr>
              <w:tabs>
                <w:tab w:val="right" w:pos="3114"/>
              </w:tabs>
              <w:spacing w:after="0" w:line="240" w:lineRule="auto"/>
              <w:rPr>
                <w:rFonts w:ascii="Calibri" w:eastAsia="Times New Roman" w:hAnsi="Calibri" w:cs="Calibri"/>
                <w:b/>
                <w:bCs/>
                <w:sz w:val="18"/>
                <w:szCs w:val="18"/>
                <w:lang w:bidi="th-TH"/>
              </w:rPr>
            </w:pPr>
            <w:r w:rsidRPr="002B09F3">
              <w:rPr>
                <w:rFonts w:ascii="Calibri" w:eastAsia="Times New Roman" w:hAnsi="Calibri" w:cs="Calibri"/>
                <w:b/>
                <w:bCs/>
                <w:sz w:val="18"/>
                <w:szCs w:val="18"/>
                <w:lang w:bidi="th-TH"/>
              </w:rPr>
              <w:t>Country of Origin</w:t>
            </w:r>
            <w:r w:rsidRPr="002B09F3">
              <w:rPr>
                <w:rFonts w:ascii="Calibri" w:eastAsia="Times New Roman" w:hAnsi="Calibri" w:cs="Calibri"/>
                <w:b/>
                <w:bCs/>
                <w:sz w:val="18"/>
                <w:szCs w:val="18"/>
                <w:lang w:bidi="th-TH"/>
              </w:rPr>
              <w:tab/>
            </w:r>
          </w:p>
        </w:tc>
      </w:tr>
      <w:tr w:rsidR="002B09F3" w:rsidRPr="002B09F3" w14:paraId="26407695" w14:textId="77777777" w:rsidTr="002B09F3">
        <w:trPr>
          <w:trHeight w:val="274"/>
        </w:trPr>
        <w:tc>
          <w:tcPr>
            <w:tcW w:w="780" w:type="dxa"/>
          </w:tcPr>
          <w:p w14:paraId="6255B379" w14:textId="77777777" w:rsidR="002B09F3" w:rsidRPr="002B09F3" w:rsidRDefault="002B09F3" w:rsidP="002B09F3">
            <w:pPr>
              <w:spacing w:after="0" w:line="240" w:lineRule="auto"/>
              <w:rPr>
                <w:rFonts w:ascii="Calibri" w:eastAsia="Times New Roman" w:hAnsi="Calibri" w:cs="Calibri"/>
                <w:bCs/>
                <w:iCs/>
                <w:sz w:val="18"/>
                <w:szCs w:val="18"/>
                <w:lang w:bidi="th-TH"/>
              </w:rPr>
            </w:pPr>
            <w:r w:rsidRPr="002B09F3">
              <w:rPr>
                <w:rFonts w:ascii="Calibri" w:eastAsia="Times New Roman" w:hAnsi="Calibri" w:cs="Calibri"/>
                <w:bCs/>
                <w:iCs/>
                <w:sz w:val="18"/>
                <w:szCs w:val="18"/>
                <w:lang w:bidi="th-TH"/>
              </w:rPr>
              <w:t>1</w:t>
            </w:r>
          </w:p>
        </w:tc>
        <w:tc>
          <w:tcPr>
            <w:tcW w:w="1526" w:type="dxa"/>
          </w:tcPr>
          <w:p w14:paraId="0CD30D84" w14:textId="77777777" w:rsidR="002B09F3" w:rsidRPr="002B09F3" w:rsidRDefault="002B09F3" w:rsidP="002B09F3">
            <w:pPr>
              <w:spacing w:after="0" w:line="240" w:lineRule="auto"/>
              <w:rPr>
                <w:rFonts w:ascii="Calibri" w:eastAsia="Times New Roman" w:hAnsi="Calibri" w:cs="Calibri"/>
                <w:bCs/>
                <w:i/>
                <w:sz w:val="18"/>
                <w:szCs w:val="18"/>
                <w:lang w:bidi="th-TH"/>
              </w:rPr>
            </w:pPr>
          </w:p>
        </w:tc>
        <w:tc>
          <w:tcPr>
            <w:tcW w:w="4624" w:type="dxa"/>
          </w:tcPr>
          <w:p w14:paraId="17BA2B4A" w14:textId="77777777" w:rsidR="002B09F3" w:rsidRPr="002B09F3" w:rsidRDefault="002B09F3" w:rsidP="002B09F3">
            <w:pPr>
              <w:spacing w:after="0" w:line="240" w:lineRule="auto"/>
              <w:ind w:left="1080"/>
              <w:contextualSpacing/>
              <w:rPr>
                <w:rFonts w:ascii="Calibri" w:eastAsia="Times New Roman" w:hAnsi="Calibri" w:cs="Calibri"/>
                <w:bCs/>
                <w:i/>
                <w:sz w:val="18"/>
                <w:szCs w:val="18"/>
                <w:lang w:bidi="th-TH"/>
              </w:rPr>
            </w:pPr>
          </w:p>
        </w:tc>
        <w:tc>
          <w:tcPr>
            <w:tcW w:w="2491" w:type="dxa"/>
          </w:tcPr>
          <w:p w14:paraId="5C1B8169" w14:textId="77777777" w:rsidR="002B09F3" w:rsidRPr="002B09F3" w:rsidRDefault="002B09F3" w:rsidP="002B09F3">
            <w:pPr>
              <w:spacing w:after="0" w:line="240" w:lineRule="auto"/>
              <w:rPr>
                <w:rFonts w:ascii="Calibri" w:eastAsia="Times New Roman" w:hAnsi="Calibri" w:cs="Calibri"/>
                <w:i/>
                <w:sz w:val="18"/>
                <w:szCs w:val="18"/>
                <w:lang w:bidi="th-TH"/>
              </w:rPr>
            </w:pPr>
          </w:p>
        </w:tc>
      </w:tr>
    </w:tbl>
    <w:p w14:paraId="1211F904" w14:textId="77777777" w:rsidR="002B09F3" w:rsidRPr="002B09F3" w:rsidRDefault="002B09F3" w:rsidP="002B09F3">
      <w:pPr>
        <w:numPr>
          <w:ilvl w:val="0"/>
          <w:numId w:val="24"/>
        </w:numPr>
        <w:spacing w:after="0" w:line="240" w:lineRule="auto"/>
        <w:contextualSpacing/>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 xml:space="preserve">The hides/skin must be accompanied by an approved certificate completed/signed by the Government  </w:t>
      </w:r>
    </w:p>
    <w:p w14:paraId="568ABB7C" w14:textId="77777777" w:rsidR="002B09F3" w:rsidRPr="002B09F3" w:rsidRDefault="002B09F3" w:rsidP="002B09F3">
      <w:pPr>
        <w:spacing w:after="0" w:line="240" w:lineRule="auto"/>
        <w:ind w:left="720"/>
        <w:contextualSpacing/>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Veterinarian attesting that:</w:t>
      </w:r>
      <w:r w:rsidRPr="002B09F3">
        <w:rPr>
          <w:rFonts w:ascii="Calibri" w:eastAsia="Times New Roman" w:hAnsi="Calibri" w:cs="Calibri"/>
          <w:sz w:val="18"/>
          <w:szCs w:val="18"/>
          <w:lang w:bidi="th-TH"/>
        </w:rPr>
        <w:tab/>
      </w:r>
    </w:p>
    <w:p w14:paraId="23476442" w14:textId="77777777" w:rsidR="002B09F3" w:rsidRPr="002B09F3" w:rsidRDefault="002B09F3" w:rsidP="002B09F3">
      <w:pPr>
        <w:spacing w:after="0" w:line="240" w:lineRule="auto"/>
        <w:ind w:left="720" w:hanging="720"/>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 xml:space="preserve">        a.   The products originated from animals that have shown no sign against diseases related to </w:t>
      </w:r>
      <w:proofErr w:type="gramStart"/>
      <w:r w:rsidRPr="002B09F3">
        <w:rPr>
          <w:rFonts w:ascii="Calibri" w:eastAsia="Times New Roman" w:hAnsi="Calibri" w:cs="Calibri"/>
          <w:sz w:val="18"/>
          <w:szCs w:val="18"/>
          <w:lang w:bidi="th-TH"/>
        </w:rPr>
        <w:t>caprine  species</w:t>
      </w:r>
      <w:proofErr w:type="gramEnd"/>
      <w:r w:rsidRPr="002B09F3">
        <w:rPr>
          <w:rFonts w:ascii="Calibri" w:eastAsia="Times New Roman" w:hAnsi="Calibri" w:cs="Calibri"/>
          <w:sz w:val="18"/>
          <w:szCs w:val="18"/>
          <w:lang w:bidi="th-TH"/>
        </w:rPr>
        <w:t xml:space="preserve">  and must be undergone through ante- and post mortem inspection.</w:t>
      </w:r>
    </w:p>
    <w:p w14:paraId="04DDF426" w14:textId="77777777" w:rsidR="002B09F3" w:rsidRPr="002B09F3" w:rsidRDefault="002B09F3" w:rsidP="002B09F3">
      <w:pPr>
        <w:spacing w:after="0" w:line="240" w:lineRule="auto"/>
        <w:ind w:left="720" w:hanging="720"/>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 xml:space="preserve">         b.   The situation in which the hides/skins may be contaminated with </w:t>
      </w:r>
      <w:proofErr w:type="spellStart"/>
      <w:proofErr w:type="gramStart"/>
      <w:r w:rsidRPr="002B09F3">
        <w:rPr>
          <w:rFonts w:ascii="Calibri" w:eastAsia="Times New Roman" w:hAnsi="Calibri" w:cs="Calibri"/>
          <w:sz w:val="18"/>
          <w:szCs w:val="18"/>
          <w:lang w:bidi="th-TH"/>
        </w:rPr>
        <w:t>B.anthracis</w:t>
      </w:r>
      <w:proofErr w:type="spellEnd"/>
      <w:proofErr w:type="gramEnd"/>
      <w:r w:rsidRPr="002B09F3">
        <w:rPr>
          <w:rFonts w:ascii="Calibri" w:eastAsia="Times New Roman" w:hAnsi="Calibri" w:cs="Calibri"/>
          <w:sz w:val="18"/>
          <w:szCs w:val="18"/>
          <w:lang w:bidi="th-TH"/>
        </w:rPr>
        <w:t xml:space="preserve">, </w:t>
      </w:r>
      <w:r w:rsidRPr="002B09F3">
        <w:rPr>
          <w:rFonts w:ascii="Calibri" w:eastAsia="Times New Roman" w:hAnsi="Calibri" w:cs="Calibri"/>
          <w:b/>
          <w:bCs/>
          <w:color w:val="FF0000"/>
          <w:sz w:val="18"/>
          <w:szCs w:val="18"/>
          <w:lang w:bidi="th-TH"/>
        </w:rPr>
        <w:t>PPRV</w:t>
      </w:r>
      <w:r w:rsidRPr="002B09F3">
        <w:rPr>
          <w:rFonts w:ascii="Calibri" w:eastAsia="Times New Roman" w:hAnsi="Calibri" w:cs="Calibri"/>
          <w:color w:val="FF0000"/>
          <w:sz w:val="18"/>
          <w:szCs w:val="18"/>
          <w:lang w:bidi="th-TH"/>
        </w:rPr>
        <w:t xml:space="preserve">, </w:t>
      </w:r>
      <w:r w:rsidRPr="002B09F3">
        <w:rPr>
          <w:rFonts w:ascii="Calibri" w:eastAsia="Times New Roman" w:hAnsi="Calibri" w:cs="Calibri"/>
          <w:sz w:val="18"/>
          <w:szCs w:val="18"/>
          <w:lang w:bidi="th-TH"/>
        </w:rPr>
        <w:t xml:space="preserve">Rabies, Anthrax, Brucellosis, </w:t>
      </w:r>
      <w:proofErr w:type="spellStart"/>
      <w:r w:rsidRPr="002B09F3">
        <w:rPr>
          <w:rFonts w:ascii="Calibri" w:eastAsia="Times New Roman" w:hAnsi="Calibri" w:cs="Calibri"/>
          <w:sz w:val="18"/>
          <w:szCs w:val="18"/>
          <w:lang w:bidi="th-TH"/>
        </w:rPr>
        <w:t>camphylobacteriosis</w:t>
      </w:r>
      <w:proofErr w:type="spellEnd"/>
      <w:r w:rsidRPr="002B09F3">
        <w:rPr>
          <w:rFonts w:ascii="Calibri" w:eastAsia="Times New Roman" w:hAnsi="Calibri" w:cs="Calibri"/>
          <w:sz w:val="18"/>
          <w:szCs w:val="18"/>
          <w:lang w:bidi="th-TH"/>
        </w:rPr>
        <w:t xml:space="preserve">, Leptospirosis, Crimean Congo </w:t>
      </w:r>
      <w:proofErr w:type="spellStart"/>
      <w:r w:rsidRPr="002B09F3">
        <w:rPr>
          <w:rFonts w:ascii="Calibri" w:eastAsia="Times New Roman" w:hAnsi="Calibri" w:cs="Calibri"/>
          <w:sz w:val="18"/>
          <w:szCs w:val="18"/>
          <w:lang w:bidi="th-TH"/>
        </w:rPr>
        <w:t>Haemorrhagic</w:t>
      </w:r>
      <w:proofErr w:type="spellEnd"/>
      <w:r w:rsidRPr="002B09F3">
        <w:rPr>
          <w:rFonts w:ascii="Calibri" w:eastAsia="Times New Roman" w:hAnsi="Calibri" w:cs="Calibri"/>
          <w:sz w:val="18"/>
          <w:szCs w:val="18"/>
          <w:lang w:bidi="th-TH"/>
        </w:rPr>
        <w:t xml:space="preserve"> fever, FMD, </w:t>
      </w:r>
      <w:proofErr w:type="spellStart"/>
      <w:r w:rsidRPr="002B09F3">
        <w:rPr>
          <w:rFonts w:ascii="Calibri" w:eastAsia="Times New Roman" w:hAnsi="Calibri" w:cs="Calibri"/>
          <w:sz w:val="18"/>
          <w:szCs w:val="18"/>
          <w:lang w:bidi="th-TH"/>
        </w:rPr>
        <w:t>Peste</w:t>
      </w:r>
      <w:proofErr w:type="spellEnd"/>
      <w:r w:rsidRPr="002B09F3">
        <w:rPr>
          <w:rFonts w:ascii="Calibri" w:eastAsia="Times New Roman" w:hAnsi="Calibri" w:cs="Calibri"/>
          <w:sz w:val="18"/>
          <w:szCs w:val="18"/>
          <w:lang w:bidi="th-TH"/>
        </w:rPr>
        <w:t xml:space="preserve"> des petits ruminants(PPR), contagious caprine pleuropneumonia, etc.  during ante – post mortem inspection.</w:t>
      </w:r>
    </w:p>
    <w:p w14:paraId="51EC03CF" w14:textId="77777777" w:rsidR="002B09F3" w:rsidRPr="002B09F3" w:rsidRDefault="002B09F3" w:rsidP="002B09F3">
      <w:pPr>
        <w:spacing w:after="0" w:line="240" w:lineRule="auto"/>
        <w:ind w:left="720" w:hanging="720"/>
        <w:jc w:val="both"/>
        <w:rPr>
          <w:rFonts w:ascii="Calibri" w:eastAsia="Times New Roman" w:hAnsi="Calibri" w:cs="Calibri"/>
          <w:sz w:val="18"/>
          <w:szCs w:val="18"/>
          <w:lang w:bidi="th-TH"/>
        </w:rPr>
      </w:pPr>
    </w:p>
    <w:p w14:paraId="665B0A44" w14:textId="77777777" w:rsidR="002B09F3" w:rsidRPr="002B09F3" w:rsidRDefault="002B09F3" w:rsidP="002B09F3">
      <w:pPr>
        <w:spacing w:after="0" w:line="240" w:lineRule="auto"/>
        <w:ind w:left="720" w:hanging="405"/>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 xml:space="preserve">In such condition products must be adequately processed in accordance with one of the </w:t>
      </w:r>
      <w:proofErr w:type="gramStart"/>
      <w:r w:rsidRPr="002B09F3">
        <w:rPr>
          <w:rFonts w:ascii="Calibri" w:eastAsia="Times New Roman" w:hAnsi="Calibri" w:cs="Calibri"/>
          <w:sz w:val="18"/>
          <w:szCs w:val="18"/>
          <w:lang w:bidi="th-TH"/>
        </w:rPr>
        <w:t>procedure</w:t>
      </w:r>
      <w:proofErr w:type="gramEnd"/>
      <w:r w:rsidRPr="002B09F3">
        <w:rPr>
          <w:rFonts w:ascii="Calibri" w:eastAsia="Times New Roman" w:hAnsi="Calibri" w:cs="Calibri"/>
          <w:sz w:val="18"/>
          <w:szCs w:val="18"/>
          <w:lang w:bidi="th-TH"/>
        </w:rPr>
        <w:t xml:space="preserve"> in premises controlled and accordingly approved by the Government veterinary authority of the exporting country. </w:t>
      </w:r>
    </w:p>
    <w:p w14:paraId="4DA5CC63" w14:textId="77777777" w:rsidR="002B09F3" w:rsidRPr="002B09F3" w:rsidRDefault="002B09F3" w:rsidP="002B09F3">
      <w:pPr>
        <w:spacing w:after="0" w:line="240" w:lineRule="auto"/>
        <w:ind w:left="720" w:hanging="405"/>
        <w:jc w:val="both"/>
        <w:rPr>
          <w:rFonts w:ascii="Calibri" w:eastAsia="Times New Roman" w:hAnsi="Calibri" w:cs="Calibri"/>
          <w:sz w:val="18"/>
          <w:szCs w:val="18"/>
          <w:lang w:bidi="th-TH"/>
        </w:rPr>
      </w:pPr>
      <w:proofErr w:type="spellStart"/>
      <w:r w:rsidRPr="002B09F3">
        <w:rPr>
          <w:rFonts w:ascii="Calibri" w:eastAsia="Times New Roman" w:hAnsi="Calibri" w:cs="Calibri"/>
          <w:sz w:val="18"/>
          <w:szCs w:val="18"/>
          <w:lang w:bidi="th-TH"/>
        </w:rPr>
        <w:t>i</w:t>
      </w:r>
      <w:proofErr w:type="spellEnd"/>
      <w:r w:rsidRPr="002B09F3">
        <w:rPr>
          <w:rFonts w:ascii="Calibri" w:eastAsia="Times New Roman" w:hAnsi="Calibri" w:cs="Calibri"/>
          <w:sz w:val="18"/>
          <w:szCs w:val="18"/>
          <w:lang w:bidi="th-TH"/>
        </w:rPr>
        <w:t>.</w:t>
      </w:r>
      <w:r w:rsidRPr="002B09F3">
        <w:rPr>
          <w:rFonts w:ascii="Calibri" w:eastAsia="Times New Roman" w:hAnsi="Calibri" w:cs="Calibri"/>
          <w:sz w:val="18"/>
          <w:szCs w:val="18"/>
          <w:lang w:bidi="th-TH"/>
        </w:rPr>
        <w:tab/>
        <w:t xml:space="preserve">gamma irradiation </w:t>
      </w:r>
      <w:proofErr w:type="gramStart"/>
      <w:r w:rsidRPr="002B09F3">
        <w:rPr>
          <w:rFonts w:ascii="Calibri" w:eastAsia="Times New Roman" w:hAnsi="Calibri" w:cs="Calibri"/>
          <w:sz w:val="18"/>
          <w:szCs w:val="18"/>
          <w:lang w:bidi="th-TH"/>
        </w:rPr>
        <w:t>with  a</w:t>
      </w:r>
      <w:proofErr w:type="gramEnd"/>
      <w:r w:rsidRPr="002B09F3">
        <w:rPr>
          <w:rFonts w:ascii="Calibri" w:eastAsia="Times New Roman" w:hAnsi="Calibri" w:cs="Calibri"/>
          <w:sz w:val="18"/>
          <w:szCs w:val="18"/>
          <w:lang w:bidi="th-TH"/>
        </w:rPr>
        <w:t xml:space="preserve"> dose of; 25 kilo;  or</w:t>
      </w:r>
    </w:p>
    <w:p w14:paraId="6C9ECB34" w14:textId="77777777" w:rsidR="002B09F3" w:rsidRPr="002B09F3" w:rsidRDefault="002B09F3" w:rsidP="002B09F3">
      <w:pPr>
        <w:spacing w:after="0" w:line="240" w:lineRule="auto"/>
        <w:ind w:left="720"/>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 xml:space="preserve"> five –step washing procedure as under:</w:t>
      </w:r>
    </w:p>
    <w:p w14:paraId="22E6708B" w14:textId="77777777" w:rsidR="002B09F3" w:rsidRPr="002B09F3" w:rsidRDefault="002B09F3" w:rsidP="002B09F3">
      <w:pPr>
        <w:spacing w:after="0" w:line="240" w:lineRule="auto"/>
        <w:ind w:left="720" w:hanging="405"/>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a.</w:t>
      </w:r>
      <w:r w:rsidRPr="002B09F3">
        <w:rPr>
          <w:rFonts w:ascii="Calibri" w:eastAsia="Times New Roman" w:hAnsi="Calibri" w:cs="Calibri"/>
          <w:sz w:val="18"/>
          <w:szCs w:val="18"/>
          <w:lang w:bidi="th-TH"/>
        </w:rPr>
        <w:tab/>
        <w:t>Immersion in 0.25-0.3% soda liquor for 10 minutes at 40.5 centigrade</w:t>
      </w:r>
    </w:p>
    <w:p w14:paraId="7D7858A3" w14:textId="77777777" w:rsidR="002B09F3" w:rsidRPr="002B09F3" w:rsidRDefault="002B09F3" w:rsidP="002B09F3">
      <w:pPr>
        <w:spacing w:after="0" w:line="240" w:lineRule="auto"/>
        <w:ind w:left="720" w:hanging="405"/>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b.</w:t>
      </w:r>
      <w:r w:rsidRPr="002B09F3">
        <w:rPr>
          <w:rFonts w:ascii="Calibri" w:eastAsia="Times New Roman" w:hAnsi="Calibri" w:cs="Calibri"/>
          <w:sz w:val="18"/>
          <w:szCs w:val="18"/>
          <w:lang w:bidi="th-TH"/>
        </w:rPr>
        <w:tab/>
        <w:t>Immersion in soap liquor for 10 minutes at 40.5 centigrade</w:t>
      </w:r>
    </w:p>
    <w:p w14:paraId="0CED64BF" w14:textId="77777777" w:rsidR="002B09F3" w:rsidRPr="002B09F3" w:rsidRDefault="002B09F3" w:rsidP="002B09F3">
      <w:pPr>
        <w:spacing w:after="0" w:line="240" w:lineRule="auto"/>
        <w:ind w:left="720" w:hanging="405"/>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c.</w:t>
      </w:r>
      <w:r w:rsidRPr="002B09F3">
        <w:rPr>
          <w:rFonts w:ascii="Calibri" w:eastAsia="Times New Roman" w:hAnsi="Calibri" w:cs="Calibri"/>
          <w:sz w:val="18"/>
          <w:szCs w:val="18"/>
          <w:lang w:bidi="th-TH"/>
        </w:rPr>
        <w:tab/>
        <w:t>Immersion in 2% formaldehyde solution for 10 minutes at 40.5 centigrade</w:t>
      </w:r>
    </w:p>
    <w:p w14:paraId="0A3EACDC" w14:textId="77777777" w:rsidR="002B09F3" w:rsidRPr="002B09F3" w:rsidRDefault="002B09F3" w:rsidP="002B09F3">
      <w:pPr>
        <w:spacing w:after="0" w:line="240" w:lineRule="auto"/>
        <w:ind w:left="720" w:hanging="405"/>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d.</w:t>
      </w:r>
      <w:r w:rsidRPr="002B09F3">
        <w:rPr>
          <w:rFonts w:ascii="Calibri" w:eastAsia="Times New Roman" w:hAnsi="Calibri" w:cs="Calibri"/>
          <w:sz w:val="18"/>
          <w:szCs w:val="18"/>
          <w:lang w:bidi="th-TH"/>
        </w:rPr>
        <w:tab/>
        <w:t>A second immersion in 2% formaldehyde solution for 10 minutes at 40.5 centigrade</w:t>
      </w:r>
    </w:p>
    <w:p w14:paraId="217A339D" w14:textId="77777777" w:rsidR="002B09F3" w:rsidRPr="002B09F3" w:rsidRDefault="002B09F3" w:rsidP="002B09F3">
      <w:pPr>
        <w:spacing w:after="0" w:line="240" w:lineRule="auto"/>
        <w:ind w:left="720" w:hanging="405"/>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e.</w:t>
      </w:r>
      <w:r w:rsidRPr="002B09F3">
        <w:rPr>
          <w:rFonts w:ascii="Calibri" w:eastAsia="Times New Roman" w:hAnsi="Calibri" w:cs="Calibri"/>
          <w:sz w:val="18"/>
          <w:szCs w:val="18"/>
          <w:lang w:bidi="th-TH"/>
        </w:rPr>
        <w:tab/>
        <w:t>Rinsing on cold water followed by drying in hot air.</w:t>
      </w:r>
    </w:p>
    <w:p w14:paraId="681AD0A5" w14:textId="77777777" w:rsidR="002B09F3" w:rsidRPr="002B09F3" w:rsidRDefault="002B09F3" w:rsidP="002B09F3">
      <w:pPr>
        <w:spacing w:after="0" w:line="240" w:lineRule="auto"/>
        <w:ind w:left="720" w:hanging="405"/>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3.</w:t>
      </w:r>
      <w:r w:rsidRPr="002B09F3">
        <w:rPr>
          <w:rFonts w:ascii="Calibri" w:eastAsia="Times New Roman" w:hAnsi="Calibri" w:cs="Calibri"/>
          <w:sz w:val="18"/>
          <w:szCs w:val="18"/>
          <w:lang w:bidi="th-TH"/>
        </w:rPr>
        <w:tab/>
        <w:t>The necessary precautions must be taken after processing to avoid contact of the hides /skins with any potential sources of PPRV.</w:t>
      </w:r>
      <w:r w:rsidRPr="002B09F3">
        <w:rPr>
          <w:rFonts w:ascii="Calibri" w:eastAsia="Times New Roman" w:hAnsi="Calibri" w:cs="Calibri"/>
          <w:sz w:val="18"/>
          <w:szCs w:val="18"/>
          <w:lang w:bidi="th-TH"/>
        </w:rPr>
        <w:tab/>
      </w:r>
    </w:p>
    <w:p w14:paraId="67C33623" w14:textId="77777777" w:rsidR="002B09F3" w:rsidRPr="002B09F3" w:rsidRDefault="002B09F3" w:rsidP="002B09F3">
      <w:pPr>
        <w:spacing w:after="0" w:line="240" w:lineRule="auto"/>
        <w:ind w:left="720" w:hanging="360"/>
        <w:jc w:val="both"/>
        <w:rPr>
          <w:rFonts w:ascii="Calibri" w:eastAsia="Times New Roman" w:hAnsi="Calibri" w:cs="Calibri"/>
          <w:sz w:val="18"/>
          <w:szCs w:val="18"/>
          <w:lang w:bidi="th-TH"/>
        </w:rPr>
      </w:pPr>
      <w:r w:rsidRPr="002B09F3">
        <w:rPr>
          <w:rFonts w:ascii="Calibri" w:eastAsia="Times New Roman" w:hAnsi="Calibri" w:cs="Calibri"/>
          <w:sz w:val="18"/>
          <w:szCs w:val="18"/>
          <w:lang w:bidi="th-TH"/>
        </w:rPr>
        <w:t>4.</w:t>
      </w:r>
      <w:r w:rsidRPr="002B09F3">
        <w:rPr>
          <w:rFonts w:ascii="Calibri" w:eastAsia="Times New Roman" w:hAnsi="Calibri" w:cs="Calibri"/>
          <w:sz w:val="18"/>
          <w:szCs w:val="18"/>
          <w:lang w:bidi="th-TH"/>
        </w:rPr>
        <w:tab/>
        <w:t xml:space="preserve">During the transportation </w:t>
      </w:r>
      <w:proofErr w:type="gramStart"/>
      <w:r w:rsidRPr="002B09F3">
        <w:rPr>
          <w:rFonts w:ascii="Calibri" w:eastAsia="Times New Roman" w:hAnsi="Calibri" w:cs="Calibri"/>
          <w:sz w:val="18"/>
          <w:szCs w:val="18"/>
          <w:lang w:bidi="th-TH"/>
        </w:rPr>
        <w:t>of  hides</w:t>
      </w:r>
      <w:proofErr w:type="gramEnd"/>
      <w:r w:rsidRPr="002B09F3">
        <w:rPr>
          <w:rFonts w:ascii="Calibri" w:eastAsia="Times New Roman" w:hAnsi="Calibri" w:cs="Calibri"/>
          <w:sz w:val="18"/>
          <w:szCs w:val="18"/>
          <w:lang w:bidi="th-TH"/>
        </w:rPr>
        <w:t xml:space="preserve"> and skins into the Kingdom the consignment doesn’t pass through an area where there is active outbreak of diseases mentioned in  sl. no.2</w:t>
      </w:r>
    </w:p>
    <w:p w14:paraId="4700C1A5" w14:textId="77777777" w:rsidR="002B09F3" w:rsidRPr="002B09F3" w:rsidRDefault="002B09F3" w:rsidP="002B09F3">
      <w:pPr>
        <w:numPr>
          <w:ilvl w:val="0"/>
          <w:numId w:val="23"/>
        </w:numPr>
        <w:spacing w:after="0" w:line="240" w:lineRule="auto"/>
        <w:jc w:val="both"/>
        <w:rPr>
          <w:rFonts w:ascii="Calibri" w:eastAsia="Times New Roman" w:hAnsi="Calibri" w:cs="Calibri"/>
          <w:sz w:val="18"/>
          <w:szCs w:val="18"/>
        </w:rPr>
      </w:pPr>
      <w:r w:rsidRPr="002B09F3">
        <w:rPr>
          <w:rFonts w:ascii="Calibri" w:eastAsia="Times New Roman" w:hAnsi="Calibri" w:cs="Calibri"/>
          <w:sz w:val="18"/>
          <w:szCs w:val="18"/>
        </w:rPr>
        <w:t>All information and documentation requested by the BAFRA Officials of the Ministry of Agriculture and Forests as to their ownership and content is provided.</w:t>
      </w:r>
    </w:p>
    <w:p w14:paraId="0311A41F" w14:textId="77777777" w:rsidR="002B09F3" w:rsidRPr="002B09F3" w:rsidRDefault="002B09F3" w:rsidP="002B09F3">
      <w:pPr>
        <w:numPr>
          <w:ilvl w:val="0"/>
          <w:numId w:val="23"/>
        </w:numPr>
        <w:spacing w:after="0" w:line="240" w:lineRule="auto"/>
        <w:jc w:val="both"/>
        <w:rPr>
          <w:rFonts w:ascii="Calibri" w:eastAsia="Times New Roman" w:hAnsi="Calibri" w:cs="Calibri"/>
          <w:b/>
          <w:bCs/>
          <w:sz w:val="18"/>
          <w:szCs w:val="18"/>
        </w:rPr>
      </w:pPr>
      <w:r w:rsidRPr="002B09F3">
        <w:rPr>
          <w:rFonts w:ascii="Calibri" w:eastAsia="Times New Roman" w:hAnsi="Calibri" w:cs="Calibri"/>
          <w:sz w:val="18"/>
          <w:szCs w:val="18"/>
        </w:rPr>
        <w:t xml:space="preserve">The consignment enters Bhutan at </w:t>
      </w:r>
      <w:r w:rsidRPr="002B09F3">
        <w:rPr>
          <w:rFonts w:ascii="Calibri" w:eastAsia="Times New Roman" w:hAnsi="Calibri" w:cs="Calibri"/>
          <w:b/>
          <w:i/>
          <w:sz w:val="18"/>
          <w:szCs w:val="18"/>
        </w:rPr>
        <w:t xml:space="preserve">PLQO, P/ling </w:t>
      </w:r>
      <w:proofErr w:type="spellStart"/>
      <w:r w:rsidRPr="002B09F3">
        <w:rPr>
          <w:rFonts w:ascii="Calibri" w:eastAsia="Times New Roman" w:hAnsi="Calibri" w:cs="Calibri"/>
          <w:sz w:val="18"/>
          <w:szCs w:val="18"/>
        </w:rPr>
        <w:t>andis</w:t>
      </w:r>
      <w:proofErr w:type="spellEnd"/>
      <w:r w:rsidRPr="002B09F3">
        <w:rPr>
          <w:rFonts w:ascii="Calibri" w:eastAsia="Times New Roman" w:hAnsi="Calibri" w:cs="Calibri"/>
          <w:sz w:val="18"/>
          <w:szCs w:val="18"/>
        </w:rPr>
        <w:t xml:space="preserve"> </w:t>
      </w:r>
      <w:proofErr w:type="spellStart"/>
      <w:r w:rsidRPr="002B09F3">
        <w:rPr>
          <w:rFonts w:ascii="Calibri" w:eastAsia="Times New Roman" w:hAnsi="Calibri" w:cs="Calibri"/>
          <w:sz w:val="18"/>
          <w:szCs w:val="18"/>
        </w:rPr>
        <w:t>immediatelypresented</w:t>
      </w:r>
      <w:proofErr w:type="spellEnd"/>
      <w:r w:rsidRPr="002B09F3">
        <w:rPr>
          <w:rFonts w:ascii="Calibri" w:eastAsia="Times New Roman" w:hAnsi="Calibri" w:cs="Calibri"/>
          <w:sz w:val="18"/>
          <w:szCs w:val="18"/>
        </w:rPr>
        <w:t xml:space="preserve"> to BAFRA Office, for inspection.</w:t>
      </w:r>
    </w:p>
    <w:p w14:paraId="56D1F02F" w14:textId="77777777" w:rsidR="002B09F3" w:rsidRPr="002B09F3" w:rsidRDefault="002B09F3" w:rsidP="002B09F3">
      <w:pPr>
        <w:spacing w:after="0" w:line="240" w:lineRule="auto"/>
        <w:jc w:val="both"/>
        <w:rPr>
          <w:rFonts w:ascii="Calibri" w:eastAsia="Times New Roman" w:hAnsi="Calibri" w:cs="Calibri"/>
          <w:b/>
          <w:bCs/>
          <w:sz w:val="18"/>
          <w:szCs w:val="18"/>
        </w:rPr>
      </w:pPr>
    </w:p>
    <w:p w14:paraId="4EF81A62" w14:textId="77777777" w:rsidR="002B09F3" w:rsidRPr="002B09F3" w:rsidRDefault="002B09F3" w:rsidP="002B09F3">
      <w:pPr>
        <w:spacing w:after="0" w:line="240" w:lineRule="auto"/>
        <w:jc w:val="both"/>
        <w:rPr>
          <w:rFonts w:ascii="Calibri" w:eastAsia="Times New Roman" w:hAnsi="Calibri" w:cs="Calibri"/>
          <w:b/>
          <w:bCs/>
          <w:sz w:val="18"/>
          <w:szCs w:val="18"/>
        </w:rPr>
      </w:pPr>
      <w:r w:rsidRPr="002B09F3">
        <w:rPr>
          <w:rFonts w:ascii="Calibri" w:eastAsia="Times New Roman" w:hAnsi="Calibri" w:cs="Calibri"/>
          <w:b/>
          <w:bCs/>
          <w:sz w:val="18"/>
          <w:szCs w:val="18"/>
        </w:rPr>
        <w:t xml:space="preserve">THIS PERMIT IS VALID UP TO </w:t>
      </w:r>
      <w:r w:rsidRPr="002B09F3">
        <w:rPr>
          <w:rFonts w:ascii="Calibri" w:eastAsia="Times New Roman" w:hAnsi="Calibri" w:cs="Calibri"/>
          <w:b/>
          <w:bCs/>
          <w:color w:val="800000"/>
          <w:sz w:val="18"/>
          <w:szCs w:val="18"/>
        </w:rPr>
        <w:t>(</w:t>
      </w:r>
      <w:r w:rsidRPr="002B09F3">
        <w:rPr>
          <w:rFonts w:ascii="Calibri" w:eastAsia="Times New Roman" w:hAnsi="Calibri" w:cs="Calibri"/>
          <w:b/>
          <w:bCs/>
          <w:color w:val="800000"/>
          <w:sz w:val="18"/>
          <w:szCs w:val="18"/>
          <w:u w:val="single"/>
        </w:rPr>
        <w:t>30)</w:t>
      </w:r>
      <w:r w:rsidRPr="002B09F3">
        <w:rPr>
          <w:rFonts w:ascii="Calibri" w:eastAsia="Times New Roman" w:hAnsi="Calibri" w:cs="Calibri"/>
          <w:b/>
          <w:bCs/>
          <w:sz w:val="18"/>
          <w:szCs w:val="18"/>
        </w:rPr>
        <w:t xml:space="preserve"> DAYS FROM THE DATE OF </w:t>
      </w:r>
      <w:proofErr w:type="gramStart"/>
      <w:r w:rsidRPr="002B09F3">
        <w:rPr>
          <w:rFonts w:ascii="Calibri" w:eastAsia="Times New Roman" w:hAnsi="Calibri" w:cs="Calibri"/>
          <w:b/>
          <w:bCs/>
          <w:sz w:val="18"/>
          <w:szCs w:val="18"/>
        </w:rPr>
        <w:t>ISSUE.(</w:t>
      </w:r>
      <w:proofErr w:type="gramEnd"/>
      <w:r w:rsidRPr="002B09F3">
        <w:rPr>
          <w:rFonts w:ascii="Calibri" w:eastAsia="Times New Roman" w:hAnsi="Calibri" w:cs="Calibri"/>
          <w:b/>
          <w:bCs/>
          <w:sz w:val="18"/>
          <w:szCs w:val="18"/>
        </w:rPr>
        <w:t xml:space="preserve"> One time import)</w:t>
      </w:r>
    </w:p>
    <w:p w14:paraId="1F19143F" w14:textId="77777777" w:rsidR="002B09F3" w:rsidRPr="002B09F3" w:rsidRDefault="002B09F3" w:rsidP="002B09F3">
      <w:pPr>
        <w:spacing w:after="0" w:line="240" w:lineRule="auto"/>
        <w:jc w:val="both"/>
        <w:rPr>
          <w:rFonts w:ascii="Calibri" w:eastAsia="Times New Roman" w:hAnsi="Calibri" w:cs="Calibri"/>
          <w:b/>
          <w:bCs/>
          <w:sz w:val="18"/>
          <w:szCs w:val="18"/>
        </w:rPr>
      </w:pPr>
    </w:p>
    <w:p w14:paraId="202A64EB" w14:textId="77777777" w:rsidR="002B09F3" w:rsidRPr="002B09F3" w:rsidRDefault="002B09F3" w:rsidP="002B09F3">
      <w:pPr>
        <w:spacing w:after="0" w:line="240" w:lineRule="auto"/>
        <w:jc w:val="both"/>
        <w:rPr>
          <w:rFonts w:ascii="Calibri" w:eastAsia="Times New Roman" w:hAnsi="Calibri" w:cs="Calibri"/>
          <w:b/>
          <w:bCs/>
          <w:sz w:val="18"/>
          <w:szCs w:val="18"/>
        </w:rPr>
      </w:pPr>
    </w:p>
    <w:p w14:paraId="156E4F69" w14:textId="77777777" w:rsidR="002B09F3" w:rsidRPr="002B09F3" w:rsidRDefault="002B09F3" w:rsidP="002B09F3">
      <w:pPr>
        <w:spacing w:after="0" w:line="240" w:lineRule="auto"/>
        <w:jc w:val="both"/>
        <w:rPr>
          <w:rFonts w:ascii="Calibri" w:eastAsia="Times New Roman" w:hAnsi="Calibri" w:cs="Calibri"/>
          <w:b/>
          <w:bCs/>
          <w:sz w:val="18"/>
          <w:szCs w:val="18"/>
        </w:rPr>
      </w:pPr>
    </w:p>
    <w:p w14:paraId="43E91FEC" w14:textId="77777777" w:rsidR="002B09F3" w:rsidRPr="002B09F3" w:rsidRDefault="002B09F3" w:rsidP="002B09F3">
      <w:pPr>
        <w:spacing w:after="0" w:line="240" w:lineRule="auto"/>
        <w:jc w:val="both"/>
        <w:rPr>
          <w:rFonts w:ascii="Calibri" w:eastAsia="Times New Roman" w:hAnsi="Calibri" w:cs="Calibri"/>
          <w:b/>
          <w:bCs/>
          <w:sz w:val="18"/>
          <w:szCs w:val="18"/>
        </w:rPr>
      </w:pPr>
    </w:p>
    <w:p w14:paraId="617A8416" w14:textId="77777777" w:rsidR="002B09F3" w:rsidRPr="002B09F3" w:rsidRDefault="002B09F3" w:rsidP="002B09F3">
      <w:pPr>
        <w:spacing w:after="0" w:line="240" w:lineRule="auto"/>
        <w:jc w:val="both"/>
        <w:rPr>
          <w:rFonts w:ascii="Calibri" w:eastAsia="Times New Roman" w:hAnsi="Calibri" w:cs="Calibri"/>
          <w:b/>
          <w:bCs/>
          <w:sz w:val="18"/>
          <w:szCs w:val="18"/>
        </w:rPr>
      </w:pPr>
    </w:p>
    <w:p w14:paraId="342A3AA7" w14:textId="77777777" w:rsidR="002B09F3" w:rsidRPr="002B09F3" w:rsidRDefault="002B09F3" w:rsidP="002B09F3">
      <w:pPr>
        <w:spacing w:after="0" w:line="240" w:lineRule="auto"/>
        <w:jc w:val="both"/>
        <w:rPr>
          <w:rFonts w:ascii="Calibri" w:eastAsia="Times New Roman" w:hAnsi="Calibri" w:cs="Calibri"/>
          <w:b/>
          <w:bCs/>
          <w:sz w:val="18"/>
          <w:szCs w:val="18"/>
        </w:rPr>
      </w:pPr>
    </w:p>
    <w:p w14:paraId="5318D968" w14:textId="77777777" w:rsidR="002B09F3" w:rsidRPr="002B09F3" w:rsidRDefault="002B09F3" w:rsidP="002B09F3">
      <w:pPr>
        <w:spacing w:after="0" w:line="240" w:lineRule="auto"/>
        <w:jc w:val="both"/>
        <w:rPr>
          <w:rFonts w:ascii="Calibri" w:eastAsia="Times New Roman" w:hAnsi="Calibri" w:cs="Calibri"/>
          <w:b/>
          <w:bCs/>
          <w:sz w:val="18"/>
          <w:szCs w:val="18"/>
        </w:rPr>
      </w:pPr>
      <w:proofErr w:type="gramStart"/>
      <w:r w:rsidRPr="002B09F3">
        <w:rPr>
          <w:rFonts w:ascii="Calibri" w:eastAsia="Times New Roman" w:hAnsi="Calibri" w:cs="Calibri"/>
          <w:b/>
          <w:bCs/>
          <w:sz w:val="18"/>
          <w:szCs w:val="18"/>
        </w:rPr>
        <w:t>Name ,</w:t>
      </w:r>
      <w:proofErr w:type="gramEnd"/>
      <w:r w:rsidRPr="002B09F3">
        <w:rPr>
          <w:rFonts w:ascii="Calibri" w:eastAsia="Times New Roman" w:hAnsi="Calibri" w:cs="Calibri"/>
          <w:b/>
          <w:bCs/>
          <w:sz w:val="18"/>
          <w:szCs w:val="18"/>
        </w:rPr>
        <w:t xml:space="preserve"> seal &amp; Signature</w:t>
      </w:r>
    </w:p>
    <w:p w14:paraId="7B594238" w14:textId="77777777" w:rsidR="002B09F3" w:rsidRPr="002B09F3" w:rsidRDefault="002B09F3" w:rsidP="002B09F3">
      <w:pPr>
        <w:spacing w:after="0" w:line="240" w:lineRule="auto"/>
        <w:jc w:val="both"/>
        <w:rPr>
          <w:rFonts w:ascii="Calibri" w:eastAsia="Times New Roman" w:hAnsi="Calibri" w:cs="Calibri"/>
          <w:b/>
          <w:bCs/>
          <w:sz w:val="18"/>
          <w:szCs w:val="18"/>
        </w:rPr>
      </w:pPr>
    </w:p>
    <w:p w14:paraId="2A4E5D93" w14:textId="77777777" w:rsidR="002B09F3" w:rsidRPr="002B09F3" w:rsidRDefault="002B09F3" w:rsidP="002B09F3">
      <w:pPr>
        <w:spacing w:after="0" w:line="240" w:lineRule="auto"/>
        <w:jc w:val="both"/>
        <w:rPr>
          <w:rFonts w:ascii="Calibri" w:eastAsia="Times New Roman" w:hAnsi="Calibri" w:cs="Calibri"/>
          <w:b/>
          <w:bCs/>
          <w:sz w:val="18"/>
          <w:szCs w:val="18"/>
        </w:rPr>
      </w:pPr>
      <w:r w:rsidRPr="002B09F3">
        <w:rPr>
          <w:rFonts w:ascii="Calibri" w:eastAsia="Times New Roman" w:hAnsi="Calibri" w:cs="Calibri"/>
          <w:b/>
          <w:bCs/>
          <w:sz w:val="18"/>
          <w:szCs w:val="18"/>
        </w:rPr>
        <w:t>THIS PERMIT IS SUBJECT TO CANCELLATION AT THE DISCRETION OF THE EXECUTIVE DIRECTOR, BHUTAN AGRICULTURE AND FOOD REGULATORY AUTHORITY, MINISTRY OF AGRICULTURE &amp; FORESTS, THIMPHU, BHUTAN.</w:t>
      </w:r>
    </w:p>
    <w:p w14:paraId="1B68945D" w14:textId="77777777" w:rsidR="002B09F3" w:rsidRDefault="002B09F3" w:rsidP="002B09F3">
      <w:pPr>
        <w:rPr>
          <w:rFonts w:ascii="Baskerville Old Face" w:eastAsia="Times New Roman" w:hAnsi="Baskerville Old Face" w:cs="Angsana New"/>
          <w:b/>
          <w:bCs/>
          <w:color w:val="000000"/>
          <w:lang w:bidi="th-TH"/>
        </w:rPr>
      </w:pPr>
    </w:p>
    <w:p w14:paraId="161083F6" w14:textId="77777777" w:rsidR="002B09F3" w:rsidRPr="002B09F3" w:rsidRDefault="002B09F3" w:rsidP="002B09F3">
      <w:pPr>
        <w:spacing w:after="0" w:line="240" w:lineRule="auto"/>
        <w:jc w:val="center"/>
        <w:outlineLvl w:val="0"/>
        <w:rPr>
          <w:rFonts w:ascii="Times New Roman" w:eastAsia="Times New Roman" w:hAnsi="Times New Roman" w:cs="Angsana New"/>
          <w:b/>
          <w:sz w:val="20"/>
          <w:szCs w:val="20"/>
          <w:lang w:bidi="th-TH"/>
        </w:rPr>
      </w:pPr>
      <w:r w:rsidRPr="002B09F3">
        <w:rPr>
          <w:rFonts w:ascii="Times New Roman" w:eastAsia="Times New Roman" w:hAnsi="Times New Roman" w:cs="Angsana New"/>
          <w:b/>
          <w:sz w:val="20"/>
          <w:szCs w:val="20"/>
          <w:lang w:bidi="th-TH"/>
        </w:rPr>
        <w:t>IMPORT PERMIT FOR PROCESSED SMOKED DRY FISH OR CRUSTACEANS INTO THE KINGDOM OF BHUTAN</w:t>
      </w:r>
    </w:p>
    <w:p w14:paraId="12A3357C" w14:textId="77777777" w:rsidR="002B09F3" w:rsidRPr="002B09F3" w:rsidRDefault="002B09F3" w:rsidP="002B09F3">
      <w:pPr>
        <w:spacing w:after="0" w:line="240" w:lineRule="auto"/>
        <w:jc w:val="center"/>
        <w:outlineLvl w:val="0"/>
        <w:rPr>
          <w:rFonts w:ascii="Times New Roman" w:eastAsia="Times New Roman" w:hAnsi="Times New Roman" w:cs="Angsana New"/>
          <w:b/>
          <w:sz w:val="20"/>
          <w:szCs w:val="20"/>
          <w:lang w:bidi="th-TH"/>
        </w:rPr>
      </w:pPr>
    </w:p>
    <w:p w14:paraId="1A47839B" w14:textId="77777777" w:rsidR="002B09F3" w:rsidRPr="002B09F3" w:rsidRDefault="002B09F3" w:rsidP="002B09F3">
      <w:pPr>
        <w:spacing w:after="0" w:line="240" w:lineRule="auto"/>
        <w:contextualSpacing/>
        <w:jc w:val="both"/>
        <w:rPr>
          <w:rFonts w:ascii="Times New Roman" w:eastAsia="MS Mincho" w:hAnsi="Times New Roman" w:cs="Angsana New"/>
          <w:b/>
          <w:bCs/>
          <w:i/>
          <w:iCs/>
          <w:sz w:val="20"/>
          <w:szCs w:val="20"/>
          <w:lang w:eastAsia="ja-JP"/>
        </w:rPr>
      </w:pPr>
      <w:r w:rsidRPr="002B09F3">
        <w:rPr>
          <w:rFonts w:ascii="Times New Roman" w:eastAsia="MS Mincho" w:hAnsi="Times New Roman" w:cs="Angsana New"/>
          <w:sz w:val="20"/>
          <w:szCs w:val="20"/>
          <w:lang w:eastAsia="ja-JP"/>
        </w:rPr>
        <w:t xml:space="preserve">Permission is hereby granted to </w:t>
      </w:r>
      <w:r w:rsidRPr="002B09F3">
        <w:rPr>
          <w:rFonts w:ascii="Times New Roman" w:eastAsia="MS Mincho" w:hAnsi="Times New Roman" w:cs="Angsana New"/>
          <w:b/>
          <w:bCs/>
          <w:i/>
          <w:iCs/>
          <w:sz w:val="20"/>
          <w:szCs w:val="20"/>
          <w:lang w:eastAsia="ja-JP"/>
        </w:rPr>
        <w:t xml:space="preserve">……………………………., Thimphu Bhutan, </w:t>
      </w:r>
    </w:p>
    <w:p w14:paraId="44909591" w14:textId="77777777" w:rsidR="002B09F3" w:rsidRPr="002B09F3" w:rsidRDefault="002B09F3" w:rsidP="002B09F3">
      <w:pPr>
        <w:spacing w:after="0" w:line="240" w:lineRule="auto"/>
        <w:contextualSpacing/>
        <w:jc w:val="both"/>
        <w:rPr>
          <w:rFonts w:ascii="Times New Roman" w:eastAsia="MS Mincho" w:hAnsi="Times New Roman" w:cs="Angsana New"/>
          <w:sz w:val="20"/>
          <w:szCs w:val="20"/>
          <w:lang w:eastAsia="ja-JP"/>
        </w:rPr>
      </w:pPr>
      <w:proofErr w:type="spellStart"/>
      <w:r w:rsidRPr="002B09F3">
        <w:rPr>
          <w:rFonts w:ascii="Times New Roman" w:eastAsia="MS Mincho" w:hAnsi="Times New Roman" w:cs="Angsana New"/>
          <w:b/>
          <w:bCs/>
          <w:i/>
          <w:iCs/>
          <w:sz w:val="20"/>
          <w:szCs w:val="20"/>
          <w:lang w:eastAsia="ja-JP"/>
        </w:rPr>
        <w:t>Thimphu</w:t>
      </w:r>
      <w:r w:rsidRPr="002B09F3">
        <w:rPr>
          <w:rFonts w:ascii="Times New Roman" w:eastAsia="MS Mincho" w:hAnsi="Times New Roman" w:cs="Angsana New"/>
          <w:sz w:val="20"/>
          <w:szCs w:val="20"/>
          <w:lang w:eastAsia="ja-JP"/>
        </w:rPr>
        <w:t>bearing</w:t>
      </w:r>
      <w:proofErr w:type="spellEnd"/>
      <w:r w:rsidRPr="002B09F3">
        <w:rPr>
          <w:rFonts w:ascii="Times New Roman" w:eastAsia="MS Mincho" w:hAnsi="Times New Roman" w:cs="Angsana New"/>
          <w:sz w:val="20"/>
          <w:szCs w:val="20"/>
          <w:lang w:eastAsia="ja-JP"/>
        </w:rPr>
        <w:t xml:space="preserve">, CID. No. </w:t>
      </w:r>
      <w:r w:rsidRPr="002B09F3">
        <w:rPr>
          <w:rFonts w:ascii="Times New Roman" w:eastAsia="MS Mincho" w:hAnsi="Times New Roman" w:cs="Angsana New"/>
          <w:b/>
          <w:i/>
          <w:sz w:val="20"/>
          <w:szCs w:val="20"/>
          <w:lang w:eastAsia="ja-JP"/>
        </w:rPr>
        <w:t xml:space="preserve">1…………….  </w:t>
      </w:r>
      <w:r w:rsidRPr="002B09F3">
        <w:rPr>
          <w:rFonts w:ascii="Times New Roman" w:eastAsia="MS Mincho" w:hAnsi="Times New Roman" w:cs="Angsana New"/>
          <w:sz w:val="20"/>
          <w:szCs w:val="20"/>
          <w:lang w:eastAsia="ja-JP"/>
        </w:rPr>
        <w:t xml:space="preserve">Trade </w:t>
      </w:r>
      <w:proofErr w:type="spellStart"/>
      <w:r w:rsidRPr="002B09F3">
        <w:rPr>
          <w:rFonts w:ascii="Times New Roman" w:eastAsia="MS Mincho" w:hAnsi="Times New Roman" w:cs="Angsana New"/>
          <w:sz w:val="20"/>
          <w:szCs w:val="20"/>
          <w:lang w:eastAsia="ja-JP"/>
        </w:rPr>
        <w:t>licence</w:t>
      </w:r>
      <w:proofErr w:type="spellEnd"/>
      <w:r w:rsidRPr="002B09F3">
        <w:rPr>
          <w:rFonts w:ascii="Times New Roman" w:eastAsia="MS Mincho" w:hAnsi="Times New Roman" w:cs="Angsana New"/>
          <w:sz w:val="20"/>
          <w:szCs w:val="20"/>
          <w:lang w:eastAsia="ja-JP"/>
        </w:rPr>
        <w:t xml:space="preserve"> </w:t>
      </w:r>
      <w:r w:rsidRPr="002B09F3">
        <w:rPr>
          <w:rFonts w:ascii="Times New Roman" w:eastAsia="MS Mincho" w:hAnsi="Times New Roman" w:cs="Angsana New"/>
          <w:b/>
          <w:i/>
          <w:sz w:val="20"/>
          <w:szCs w:val="20"/>
          <w:lang w:eastAsia="ja-JP"/>
        </w:rPr>
        <w:t>………………….</w:t>
      </w:r>
      <w:r w:rsidRPr="002B09F3">
        <w:rPr>
          <w:rFonts w:ascii="Times New Roman" w:eastAsia="MS Mincho" w:hAnsi="Times New Roman" w:cs="Angsana New"/>
          <w:b/>
          <w:bCs/>
          <w:i/>
          <w:iCs/>
          <w:sz w:val="20"/>
          <w:szCs w:val="20"/>
          <w:lang w:eastAsia="ja-JP"/>
        </w:rPr>
        <w:t xml:space="preserve">, </w:t>
      </w:r>
      <w:r w:rsidRPr="002B09F3">
        <w:rPr>
          <w:rFonts w:ascii="Times New Roman" w:eastAsia="MS Mincho" w:hAnsi="Times New Roman" w:cs="Angsana New"/>
          <w:sz w:val="20"/>
          <w:szCs w:val="20"/>
          <w:lang w:eastAsia="ja-JP"/>
        </w:rPr>
        <w:t>to import the following goods into the Kingdom of Bhutan.</w:t>
      </w:r>
    </w:p>
    <w:tbl>
      <w:tblPr>
        <w:tblpPr w:leftFromText="180" w:rightFromText="180" w:vertAnchor="text" w:tblpY="1"/>
        <w:tblOverlap w:val="never"/>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1526"/>
        <w:gridCol w:w="4624"/>
        <w:gridCol w:w="2491"/>
      </w:tblGrid>
      <w:tr w:rsidR="002B09F3" w:rsidRPr="002B09F3" w14:paraId="0A097406" w14:textId="77777777" w:rsidTr="002B09F3">
        <w:trPr>
          <w:trHeight w:val="350"/>
        </w:trPr>
        <w:tc>
          <w:tcPr>
            <w:tcW w:w="780" w:type="dxa"/>
          </w:tcPr>
          <w:p w14:paraId="79C6C7B8" w14:textId="77777777" w:rsidR="002B09F3" w:rsidRPr="002B09F3" w:rsidRDefault="002B09F3" w:rsidP="002B09F3">
            <w:pPr>
              <w:spacing w:after="0" w:line="240" w:lineRule="auto"/>
              <w:rPr>
                <w:rFonts w:ascii="Times New Roman" w:eastAsia="Times New Roman" w:hAnsi="Times New Roman" w:cs="Angsana New"/>
                <w:bCs/>
                <w:sz w:val="20"/>
                <w:szCs w:val="20"/>
                <w:lang w:bidi="th-TH"/>
              </w:rPr>
            </w:pPr>
            <w:r w:rsidRPr="002B09F3">
              <w:rPr>
                <w:rFonts w:ascii="Times New Roman" w:eastAsia="Times New Roman" w:hAnsi="Times New Roman" w:cs="Angsana New"/>
                <w:b/>
                <w:bCs/>
                <w:sz w:val="20"/>
                <w:szCs w:val="20"/>
                <w:lang w:bidi="th-TH"/>
              </w:rPr>
              <w:t>Sl. No.</w:t>
            </w:r>
          </w:p>
        </w:tc>
        <w:tc>
          <w:tcPr>
            <w:tcW w:w="1526" w:type="dxa"/>
          </w:tcPr>
          <w:p w14:paraId="59E8DB33" w14:textId="77777777" w:rsidR="002B09F3" w:rsidRPr="002B09F3" w:rsidRDefault="002B09F3" w:rsidP="002B09F3">
            <w:pPr>
              <w:spacing w:after="0" w:line="240" w:lineRule="auto"/>
              <w:rPr>
                <w:rFonts w:ascii="Times New Roman" w:eastAsia="Times New Roman" w:hAnsi="Times New Roman" w:cs="Angsana New"/>
                <w:b/>
                <w:bCs/>
                <w:i/>
                <w:sz w:val="20"/>
                <w:szCs w:val="20"/>
                <w:lang w:bidi="th-TH"/>
              </w:rPr>
            </w:pPr>
            <w:r w:rsidRPr="002B09F3">
              <w:rPr>
                <w:rFonts w:ascii="Times New Roman" w:eastAsia="Times New Roman" w:hAnsi="Times New Roman" w:cs="Angsana New"/>
                <w:b/>
                <w:bCs/>
                <w:sz w:val="20"/>
                <w:szCs w:val="20"/>
                <w:lang w:bidi="th-TH"/>
              </w:rPr>
              <w:t>Type of products</w:t>
            </w:r>
          </w:p>
        </w:tc>
        <w:tc>
          <w:tcPr>
            <w:tcW w:w="4624" w:type="dxa"/>
          </w:tcPr>
          <w:p w14:paraId="552E0905" w14:textId="77777777" w:rsidR="002B09F3" w:rsidRPr="002B09F3" w:rsidRDefault="002B09F3" w:rsidP="002B09F3">
            <w:pPr>
              <w:spacing w:after="0" w:line="240" w:lineRule="auto"/>
              <w:rPr>
                <w:rFonts w:ascii="Times New Roman" w:eastAsia="Times New Roman" w:hAnsi="Times New Roman" w:cs="Angsana New"/>
                <w:b/>
                <w:bCs/>
                <w:sz w:val="20"/>
                <w:szCs w:val="20"/>
                <w:lang w:bidi="th-TH"/>
              </w:rPr>
            </w:pPr>
            <w:r w:rsidRPr="002B09F3">
              <w:rPr>
                <w:rFonts w:ascii="Times New Roman" w:eastAsia="Times New Roman" w:hAnsi="Times New Roman" w:cs="Angsana New"/>
                <w:b/>
                <w:bCs/>
                <w:sz w:val="20"/>
                <w:szCs w:val="20"/>
                <w:lang w:bidi="th-TH"/>
              </w:rPr>
              <w:t>Quantity (Kg</w:t>
            </w:r>
            <w:r w:rsidRPr="002B09F3">
              <w:rPr>
                <w:rFonts w:ascii="Times New Roman" w:eastAsia="Times New Roman" w:hAnsi="Times New Roman" w:cs="Angsana New"/>
                <w:bCs/>
                <w:sz w:val="20"/>
                <w:szCs w:val="20"/>
                <w:lang w:bidi="th-TH"/>
              </w:rPr>
              <w:t>/</w:t>
            </w:r>
            <w:r w:rsidRPr="002B09F3">
              <w:rPr>
                <w:rFonts w:ascii="Times New Roman" w:eastAsia="Times New Roman" w:hAnsi="Times New Roman" w:cs="Angsana New"/>
                <w:b/>
                <w:bCs/>
                <w:sz w:val="20"/>
                <w:szCs w:val="20"/>
                <w:lang w:bidi="th-TH"/>
              </w:rPr>
              <w:t>Lt</w:t>
            </w:r>
            <w:r w:rsidRPr="002B09F3">
              <w:rPr>
                <w:rFonts w:ascii="Times New Roman" w:eastAsia="Times New Roman" w:hAnsi="Times New Roman" w:cs="Angsana New"/>
                <w:bCs/>
                <w:sz w:val="20"/>
                <w:szCs w:val="20"/>
                <w:lang w:bidi="th-TH"/>
              </w:rPr>
              <w:t>)</w:t>
            </w:r>
          </w:p>
        </w:tc>
        <w:tc>
          <w:tcPr>
            <w:tcW w:w="2491" w:type="dxa"/>
          </w:tcPr>
          <w:p w14:paraId="621CE852" w14:textId="77777777" w:rsidR="002B09F3" w:rsidRPr="002B09F3" w:rsidRDefault="002B09F3" w:rsidP="002B09F3">
            <w:pPr>
              <w:tabs>
                <w:tab w:val="right" w:pos="3114"/>
              </w:tabs>
              <w:spacing w:after="0" w:line="240" w:lineRule="auto"/>
              <w:rPr>
                <w:rFonts w:ascii="Times New Roman" w:eastAsia="Times New Roman" w:hAnsi="Times New Roman" w:cs="Angsana New"/>
                <w:b/>
                <w:bCs/>
                <w:sz w:val="20"/>
                <w:szCs w:val="20"/>
                <w:lang w:bidi="th-TH"/>
              </w:rPr>
            </w:pPr>
            <w:r w:rsidRPr="002B09F3">
              <w:rPr>
                <w:rFonts w:ascii="Times New Roman" w:eastAsia="Times New Roman" w:hAnsi="Times New Roman" w:cs="Angsana New"/>
                <w:b/>
                <w:bCs/>
                <w:sz w:val="20"/>
                <w:szCs w:val="20"/>
                <w:lang w:bidi="th-TH"/>
              </w:rPr>
              <w:t>Country of Origin</w:t>
            </w:r>
            <w:r w:rsidRPr="002B09F3">
              <w:rPr>
                <w:rFonts w:ascii="Times New Roman" w:eastAsia="Times New Roman" w:hAnsi="Times New Roman" w:cs="Angsana New"/>
                <w:b/>
                <w:bCs/>
                <w:sz w:val="20"/>
                <w:szCs w:val="20"/>
                <w:lang w:bidi="th-TH"/>
              </w:rPr>
              <w:tab/>
            </w:r>
          </w:p>
        </w:tc>
      </w:tr>
      <w:tr w:rsidR="002B09F3" w:rsidRPr="002B09F3" w14:paraId="484A1A94" w14:textId="77777777" w:rsidTr="002B09F3">
        <w:trPr>
          <w:trHeight w:val="274"/>
        </w:trPr>
        <w:tc>
          <w:tcPr>
            <w:tcW w:w="780" w:type="dxa"/>
          </w:tcPr>
          <w:p w14:paraId="27B4C2AD" w14:textId="77777777" w:rsidR="002B09F3" w:rsidRPr="002B09F3" w:rsidRDefault="002B09F3" w:rsidP="002B09F3">
            <w:pPr>
              <w:spacing w:after="0" w:line="240" w:lineRule="auto"/>
              <w:rPr>
                <w:rFonts w:ascii="Times New Roman" w:eastAsia="Times New Roman" w:hAnsi="Times New Roman" w:cs="Angsana New"/>
                <w:bCs/>
                <w:i/>
                <w:sz w:val="20"/>
                <w:szCs w:val="20"/>
                <w:lang w:bidi="th-TH"/>
              </w:rPr>
            </w:pPr>
          </w:p>
        </w:tc>
        <w:tc>
          <w:tcPr>
            <w:tcW w:w="1526" w:type="dxa"/>
          </w:tcPr>
          <w:p w14:paraId="5C9D3F09" w14:textId="77777777" w:rsidR="002B09F3" w:rsidRPr="002B09F3" w:rsidRDefault="002B09F3" w:rsidP="002B09F3">
            <w:pPr>
              <w:spacing w:after="0" w:line="240" w:lineRule="auto"/>
              <w:rPr>
                <w:rFonts w:ascii="Times New Roman" w:eastAsia="Times New Roman" w:hAnsi="Times New Roman" w:cs="Angsana New"/>
                <w:bCs/>
                <w:i/>
                <w:sz w:val="20"/>
                <w:szCs w:val="20"/>
                <w:lang w:bidi="th-TH"/>
              </w:rPr>
            </w:pPr>
          </w:p>
        </w:tc>
        <w:tc>
          <w:tcPr>
            <w:tcW w:w="4624" w:type="dxa"/>
          </w:tcPr>
          <w:p w14:paraId="17883475" w14:textId="77777777" w:rsidR="002B09F3" w:rsidRPr="002B09F3" w:rsidRDefault="002B09F3" w:rsidP="002B09F3">
            <w:pPr>
              <w:spacing w:after="0" w:line="240" w:lineRule="auto"/>
              <w:rPr>
                <w:rFonts w:ascii="Times New Roman" w:eastAsia="Times New Roman" w:hAnsi="Times New Roman" w:cs="Angsana New"/>
                <w:bCs/>
                <w:i/>
                <w:sz w:val="20"/>
                <w:szCs w:val="20"/>
                <w:lang w:bidi="th-TH"/>
              </w:rPr>
            </w:pPr>
          </w:p>
        </w:tc>
        <w:tc>
          <w:tcPr>
            <w:tcW w:w="2491" w:type="dxa"/>
          </w:tcPr>
          <w:p w14:paraId="5F512D77" w14:textId="77777777" w:rsidR="002B09F3" w:rsidRPr="002B09F3" w:rsidRDefault="002B09F3" w:rsidP="002B09F3">
            <w:pPr>
              <w:spacing w:after="0" w:line="240" w:lineRule="auto"/>
              <w:rPr>
                <w:rFonts w:ascii="Times New Roman" w:eastAsia="Times New Roman" w:hAnsi="Times New Roman" w:cs="Angsana New"/>
                <w:i/>
                <w:sz w:val="20"/>
                <w:szCs w:val="20"/>
                <w:lang w:bidi="th-TH"/>
              </w:rPr>
            </w:pPr>
          </w:p>
        </w:tc>
      </w:tr>
      <w:tr w:rsidR="002B09F3" w:rsidRPr="002B09F3" w14:paraId="10B93390" w14:textId="77777777" w:rsidTr="002B09F3">
        <w:trPr>
          <w:trHeight w:val="274"/>
        </w:trPr>
        <w:tc>
          <w:tcPr>
            <w:tcW w:w="780" w:type="dxa"/>
          </w:tcPr>
          <w:p w14:paraId="5DEA6C44" w14:textId="77777777" w:rsidR="002B09F3" w:rsidRPr="002B09F3" w:rsidRDefault="002B09F3" w:rsidP="002B09F3">
            <w:pPr>
              <w:spacing w:after="0" w:line="240" w:lineRule="auto"/>
              <w:rPr>
                <w:rFonts w:ascii="Times New Roman" w:eastAsia="Times New Roman" w:hAnsi="Times New Roman" w:cs="Angsana New"/>
                <w:bCs/>
                <w:i/>
                <w:sz w:val="20"/>
                <w:szCs w:val="20"/>
                <w:lang w:bidi="th-TH"/>
              </w:rPr>
            </w:pPr>
          </w:p>
        </w:tc>
        <w:tc>
          <w:tcPr>
            <w:tcW w:w="1526" w:type="dxa"/>
          </w:tcPr>
          <w:p w14:paraId="05485801" w14:textId="77777777" w:rsidR="002B09F3" w:rsidRPr="002B09F3" w:rsidRDefault="002B09F3" w:rsidP="002B09F3">
            <w:pPr>
              <w:spacing w:after="0" w:line="240" w:lineRule="auto"/>
              <w:rPr>
                <w:rFonts w:ascii="Times New Roman" w:eastAsia="Times New Roman" w:hAnsi="Times New Roman" w:cs="Angsana New"/>
                <w:bCs/>
                <w:i/>
                <w:sz w:val="20"/>
                <w:szCs w:val="20"/>
                <w:lang w:bidi="th-TH"/>
              </w:rPr>
            </w:pPr>
          </w:p>
        </w:tc>
        <w:tc>
          <w:tcPr>
            <w:tcW w:w="4624" w:type="dxa"/>
          </w:tcPr>
          <w:p w14:paraId="4364D609" w14:textId="77777777" w:rsidR="002B09F3" w:rsidRPr="002B09F3" w:rsidRDefault="002B09F3" w:rsidP="002B09F3">
            <w:pPr>
              <w:spacing w:after="0" w:line="240" w:lineRule="auto"/>
              <w:rPr>
                <w:rFonts w:ascii="Times New Roman" w:eastAsia="Times New Roman" w:hAnsi="Times New Roman" w:cs="Angsana New"/>
                <w:bCs/>
                <w:i/>
                <w:sz w:val="20"/>
                <w:szCs w:val="20"/>
                <w:lang w:bidi="th-TH"/>
              </w:rPr>
            </w:pPr>
          </w:p>
        </w:tc>
        <w:tc>
          <w:tcPr>
            <w:tcW w:w="2491" w:type="dxa"/>
          </w:tcPr>
          <w:p w14:paraId="0E73EF8A" w14:textId="77777777" w:rsidR="002B09F3" w:rsidRPr="002B09F3" w:rsidRDefault="002B09F3" w:rsidP="002B09F3">
            <w:pPr>
              <w:spacing w:after="0" w:line="240" w:lineRule="auto"/>
              <w:rPr>
                <w:rFonts w:ascii="Times New Roman" w:eastAsia="Times New Roman" w:hAnsi="Times New Roman" w:cs="Angsana New"/>
                <w:i/>
                <w:sz w:val="20"/>
                <w:szCs w:val="20"/>
                <w:lang w:bidi="th-TH"/>
              </w:rPr>
            </w:pPr>
          </w:p>
        </w:tc>
      </w:tr>
    </w:tbl>
    <w:p w14:paraId="2BFBD828"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 xml:space="preserve">1. </w:t>
      </w:r>
      <w:proofErr w:type="gramStart"/>
      <w:r w:rsidRPr="002B09F3">
        <w:rPr>
          <w:rFonts w:ascii="Times New Roman" w:eastAsia="Times New Roman" w:hAnsi="Times New Roman" w:cs="Angsana New"/>
          <w:sz w:val="20"/>
          <w:szCs w:val="20"/>
          <w:lang w:bidi="th-TH"/>
        </w:rPr>
        <w:t>The  dry</w:t>
      </w:r>
      <w:proofErr w:type="gramEnd"/>
      <w:r w:rsidRPr="002B09F3">
        <w:rPr>
          <w:rFonts w:ascii="Times New Roman" w:eastAsia="Times New Roman" w:hAnsi="Times New Roman" w:cs="Angsana New"/>
          <w:sz w:val="20"/>
          <w:szCs w:val="20"/>
          <w:lang w:bidi="th-TH"/>
        </w:rPr>
        <w:t xml:space="preserve"> fish/crustaceans are accompanied by an approved certificate completed by the Government Veterinarian attesting that:</w:t>
      </w:r>
    </w:p>
    <w:p w14:paraId="77A03CE3" w14:textId="77777777" w:rsidR="002B09F3" w:rsidRPr="002B09F3" w:rsidRDefault="002B09F3" w:rsidP="002B09F3">
      <w:pPr>
        <w:numPr>
          <w:ilvl w:val="0"/>
          <w:numId w:val="25"/>
        </w:numPr>
        <w:tabs>
          <w:tab w:val="left" w:pos="900"/>
        </w:tabs>
        <w:spacing w:after="0" w:line="240" w:lineRule="auto"/>
        <w:jc w:val="both"/>
        <w:rPr>
          <w:rFonts w:ascii="Times New Roman" w:eastAsia="Times New Roman" w:hAnsi="Times New Roman" w:cs="Angsana New"/>
          <w:sz w:val="20"/>
          <w:szCs w:val="20"/>
        </w:rPr>
      </w:pPr>
      <w:r w:rsidRPr="002B09F3">
        <w:rPr>
          <w:rFonts w:ascii="Times New Roman" w:eastAsia="Times New Roman" w:hAnsi="Times New Roman" w:cs="Angsana New"/>
          <w:sz w:val="20"/>
          <w:szCs w:val="20"/>
        </w:rPr>
        <w:t xml:space="preserve">The area of origin of animals / fish meant for slaughter is free from </w:t>
      </w:r>
      <w:r w:rsidRPr="002B09F3">
        <w:rPr>
          <w:rFonts w:ascii="Times New Roman" w:eastAsia="Times New Roman" w:hAnsi="Times New Roman" w:cs="Angsana New"/>
          <w:b/>
          <w:bCs/>
          <w:i/>
          <w:iCs/>
          <w:sz w:val="20"/>
          <w:szCs w:val="20"/>
        </w:rPr>
        <w:t>Transmissible Water Borne Diseases</w:t>
      </w:r>
      <w:r w:rsidRPr="002B09F3">
        <w:rPr>
          <w:rFonts w:ascii="Times New Roman" w:eastAsia="Times New Roman" w:hAnsi="Times New Roman" w:cs="Angsana New"/>
          <w:sz w:val="20"/>
          <w:szCs w:val="20"/>
        </w:rPr>
        <w:t xml:space="preserve"> particularly those of Virus origin.</w:t>
      </w:r>
    </w:p>
    <w:p w14:paraId="594CBFCF" w14:textId="77777777" w:rsidR="002B09F3" w:rsidRPr="002B09F3" w:rsidRDefault="002B09F3" w:rsidP="002B09F3">
      <w:pPr>
        <w:numPr>
          <w:ilvl w:val="0"/>
          <w:numId w:val="25"/>
        </w:numPr>
        <w:spacing w:after="0" w:line="240" w:lineRule="auto"/>
        <w:jc w:val="both"/>
        <w:rPr>
          <w:rFonts w:ascii="Times New Roman" w:eastAsia="Times New Roman" w:hAnsi="Times New Roman" w:cs="Angsana New"/>
          <w:sz w:val="20"/>
          <w:szCs w:val="20"/>
        </w:rPr>
      </w:pPr>
      <w:r w:rsidRPr="002B09F3">
        <w:rPr>
          <w:rFonts w:ascii="Times New Roman" w:eastAsia="Times New Roman" w:hAnsi="Times New Roman" w:cs="Angsana New"/>
          <w:sz w:val="20"/>
          <w:szCs w:val="20"/>
        </w:rPr>
        <w:t xml:space="preserve">The dry fish are processed in a hygienic s laughter house. </w:t>
      </w:r>
    </w:p>
    <w:p w14:paraId="70673F0A" w14:textId="77777777" w:rsidR="002B09F3" w:rsidRPr="002B09F3" w:rsidRDefault="002B09F3" w:rsidP="002B09F3">
      <w:pPr>
        <w:numPr>
          <w:ilvl w:val="0"/>
          <w:numId w:val="25"/>
        </w:numPr>
        <w:spacing w:after="0" w:line="240" w:lineRule="auto"/>
        <w:jc w:val="both"/>
        <w:rPr>
          <w:rFonts w:ascii="Times New Roman" w:eastAsia="Times New Roman" w:hAnsi="Times New Roman" w:cs="Angsana New"/>
          <w:sz w:val="20"/>
          <w:szCs w:val="20"/>
        </w:rPr>
      </w:pPr>
      <w:r w:rsidRPr="002B09F3">
        <w:rPr>
          <w:rFonts w:ascii="Times New Roman" w:eastAsia="Times New Roman" w:hAnsi="Times New Roman" w:cs="Angsana New"/>
          <w:sz w:val="20"/>
          <w:szCs w:val="20"/>
        </w:rPr>
        <w:t xml:space="preserve">The origin / source of milk </w:t>
      </w:r>
      <w:proofErr w:type="gramStart"/>
      <w:r w:rsidRPr="002B09F3">
        <w:rPr>
          <w:rFonts w:ascii="Times New Roman" w:eastAsia="Times New Roman" w:hAnsi="Times New Roman" w:cs="Angsana New"/>
          <w:sz w:val="20"/>
          <w:szCs w:val="20"/>
        </w:rPr>
        <w:t>are</w:t>
      </w:r>
      <w:proofErr w:type="gramEnd"/>
      <w:r w:rsidRPr="002B09F3">
        <w:rPr>
          <w:rFonts w:ascii="Times New Roman" w:eastAsia="Times New Roman" w:hAnsi="Times New Roman" w:cs="Angsana New"/>
          <w:sz w:val="20"/>
          <w:szCs w:val="20"/>
        </w:rPr>
        <w:t xml:space="preserve"> free from diseases like </w:t>
      </w:r>
      <w:r w:rsidRPr="002B09F3">
        <w:rPr>
          <w:rFonts w:ascii="Times New Roman" w:eastAsia="Times New Roman" w:hAnsi="Times New Roman" w:cs="Angsana New"/>
          <w:b/>
          <w:bCs/>
          <w:i/>
          <w:iCs/>
          <w:sz w:val="20"/>
          <w:szCs w:val="20"/>
        </w:rPr>
        <w:t>fish related diseases</w:t>
      </w:r>
      <w:r w:rsidRPr="002B09F3">
        <w:rPr>
          <w:rFonts w:ascii="Times New Roman" w:eastAsia="Times New Roman" w:hAnsi="Times New Roman" w:cs="Angsana New"/>
          <w:sz w:val="20"/>
          <w:szCs w:val="20"/>
        </w:rPr>
        <w:t xml:space="preserve"> etc.</w:t>
      </w:r>
    </w:p>
    <w:p w14:paraId="43EA507A" w14:textId="77777777" w:rsidR="002B09F3" w:rsidRPr="002B09F3" w:rsidRDefault="002B09F3" w:rsidP="002B09F3">
      <w:pPr>
        <w:numPr>
          <w:ilvl w:val="0"/>
          <w:numId w:val="23"/>
        </w:numPr>
        <w:tabs>
          <w:tab w:val="clear" w:pos="720"/>
          <w:tab w:val="num" w:pos="360"/>
        </w:tabs>
        <w:spacing w:after="0" w:line="240" w:lineRule="auto"/>
        <w:ind w:left="360"/>
        <w:jc w:val="both"/>
        <w:rPr>
          <w:rFonts w:ascii="Times New Roman" w:eastAsia="Times New Roman" w:hAnsi="Times New Roman" w:cs="Angsana New"/>
          <w:sz w:val="20"/>
          <w:szCs w:val="20"/>
        </w:rPr>
      </w:pPr>
      <w:r w:rsidRPr="002B09F3">
        <w:rPr>
          <w:rFonts w:ascii="Times New Roman" w:eastAsia="Times New Roman" w:hAnsi="Times New Roman" w:cs="Angsana New"/>
          <w:sz w:val="20"/>
          <w:szCs w:val="20"/>
        </w:rPr>
        <w:t xml:space="preserve">The dry fish are accompanied with inspection certificate certifying that the beef dry fish is fit for human consumption. </w:t>
      </w:r>
    </w:p>
    <w:p w14:paraId="0F1E3D41" w14:textId="77777777" w:rsidR="002B09F3" w:rsidRPr="002B09F3" w:rsidRDefault="002B09F3" w:rsidP="002B09F3">
      <w:pPr>
        <w:numPr>
          <w:ilvl w:val="0"/>
          <w:numId w:val="23"/>
        </w:numPr>
        <w:tabs>
          <w:tab w:val="clear" w:pos="720"/>
          <w:tab w:val="num" w:pos="360"/>
        </w:tabs>
        <w:spacing w:after="0" w:line="240" w:lineRule="auto"/>
        <w:ind w:left="360"/>
        <w:rPr>
          <w:rFonts w:ascii="Times New Roman" w:eastAsia="Times New Roman" w:hAnsi="Times New Roman" w:cs="Angsana New"/>
          <w:sz w:val="20"/>
          <w:szCs w:val="20"/>
        </w:rPr>
      </w:pPr>
      <w:r w:rsidRPr="002B09F3">
        <w:rPr>
          <w:rFonts w:ascii="Times New Roman" w:eastAsia="Times New Roman" w:hAnsi="Times New Roman" w:cs="Angsana New"/>
          <w:sz w:val="20"/>
          <w:szCs w:val="20"/>
        </w:rPr>
        <w:t>During the transportation of beef dry fish into the Kingdom the consignment doesn’t pass through an area where there is active outbreak of diseases mentioned in condition no.1 (a)</w:t>
      </w:r>
    </w:p>
    <w:p w14:paraId="16208D6E" w14:textId="77777777" w:rsidR="002B09F3" w:rsidRPr="002B09F3" w:rsidRDefault="002B09F3" w:rsidP="002B09F3">
      <w:pPr>
        <w:numPr>
          <w:ilvl w:val="0"/>
          <w:numId w:val="23"/>
        </w:numPr>
        <w:tabs>
          <w:tab w:val="clear" w:pos="720"/>
          <w:tab w:val="num" w:pos="360"/>
        </w:tabs>
        <w:spacing w:after="0" w:line="240" w:lineRule="auto"/>
        <w:ind w:left="360"/>
        <w:jc w:val="both"/>
        <w:rPr>
          <w:rFonts w:ascii="Times New Roman" w:eastAsia="Times New Roman" w:hAnsi="Times New Roman" w:cs="Angsana New"/>
          <w:sz w:val="20"/>
          <w:szCs w:val="20"/>
        </w:rPr>
      </w:pPr>
      <w:r w:rsidRPr="002B09F3">
        <w:rPr>
          <w:rFonts w:ascii="Times New Roman" w:eastAsia="Times New Roman" w:hAnsi="Times New Roman" w:cs="Angsana New"/>
          <w:sz w:val="20"/>
          <w:szCs w:val="20"/>
        </w:rPr>
        <w:t>All information and documentation requested by the BAFRA Officials of the Ministry of Agriculture and Forests as to their ownership and content is provided.</w:t>
      </w:r>
    </w:p>
    <w:p w14:paraId="79DE6BE1" w14:textId="77777777" w:rsidR="002B09F3" w:rsidRPr="002B09F3" w:rsidRDefault="002B09F3" w:rsidP="002B09F3">
      <w:pPr>
        <w:numPr>
          <w:ilvl w:val="0"/>
          <w:numId w:val="23"/>
        </w:numPr>
        <w:tabs>
          <w:tab w:val="clear" w:pos="720"/>
          <w:tab w:val="num" w:pos="360"/>
        </w:tabs>
        <w:spacing w:after="0" w:line="240" w:lineRule="auto"/>
        <w:ind w:left="360"/>
        <w:jc w:val="both"/>
        <w:rPr>
          <w:rFonts w:ascii="Times New Roman" w:eastAsia="Times New Roman" w:hAnsi="Times New Roman" w:cs="Angsana New"/>
          <w:b/>
          <w:bCs/>
          <w:sz w:val="20"/>
          <w:szCs w:val="20"/>
        </w:rPr>
      </w:pPr>
      <w:r w:rsidRPr="002B09F3">
        <w:rPr>
          <w:rFonts w:ascii="Times New Roman" w:eastAsia="Times New Roman" w:hAnsi="Times New Roman" w:cs="Angsana New"/>
          <w:sz w:val="20"/>
          <w:szCs w:val="20"/>
        </w:rPr>
        <w:t xml:space="preserve">The consignment enters Bhutan at </w:t>
      </w:r>
      <w:r w:rsidRPr="002B09F3">
        <w:rPr>
          <w:rFonts w:ascii="Times New Roman" w:eastAsia="Times New Roman" w:hAnsi="Times New Roman" w:cs="Angsana New"/>
          <w:b/>
          <w:i/>
          <w:sz w:val="20"/>
          <w:szCs w:val="20"/>
        </w:rPr>
        <w:t>…………………</w:t>
      </w:r>
      <w:proofErr w:type="gramStart"/>
      <w:r w:rsidRPr="002B09F3">
        <w:rPr>
          <w:rFonts w:ascii="Times New Roman" w:eastAsia="Times New Roman" w:hAnsi="Times New Roman" w:cs="Angsana New"/>
          <w:b/>
          <w:i/>
          <w:sz w:val="20"/>
          <w:szCs w:val="20"/>
        </w:rPr>
        <w:t>. ,</w:t>
      </w:r>
      <w:proofErr w:type="gramEnd"/>
      <w:r w:rsidRPr="002B09F3">
        <w:rPr>
          <w:rFonts w:ascii="Times New Roman" w:eastAsia="Times New Roman" w:hAnsi="Times New Roman" w:cs="Angsana New"/>
          <w:b/>
          <w:i/>
          <w:sz w:val="20"/>
          <w:szCs w:val="20"/>
        </w:rPr>
        <w:t xml:space="preserve">  </w:t>
      </w:r>
      <w:proofErr w:type="spellStart"/>
      <w:r w:rsidRPr="002B09F3">
        <w:rPr>
          <w:rFonts w:ascii="Times New Roman" w:eastAsia="Times New Roman" w:hAnsi="Times New Roman" w:cs="Angsana New"/>
          <w:sz w:val="20"/>
          <w:szCs w:val="20"/>
        </w:rPr>
        <w:t>andis</w:t>
      </w:r>
      <w:proofErr w:type="spellEnd"/>
      <w:r w:rsidRPr="002B09F3">
        <w:rPr>
          <w:rFonts w:ascii="Times New Roman" w:eastAsia="Times New Roman" w:hAnsi="Times New Roman" w:cs="Angsana New"/>
          <w:sz w:val="20"/>
          <w:szCs w:val="20"/>
        </w:rPr>
        <w:t xml:space="preserve"> </w:t>
      </w:r>
      <w:proofErr w:type="spellStart"/>
      <w:r w:rsidRPr="002B09F3">
        <w:rPr>
          <w:rFonts w:ascii="Times New Roman" w:eastAsia="Times New Roman" w:hAnsi="Times New Roman" w:cs="Angsana New"/>
          <w:sz w:val="20"/>
          <w:szCs w:val="20"/>
        </w:rPr>
        <w:t>immediatelypresented</w:t>
      </w:r>
      <w:proofErr w:type="spellEnd"/>
      <w:r w:rsidRPr="002B09F3">
        <w:rPr>
          <w:rFonts w:ascii="Times New Roman" w:eastAsia="Times New Roman" w:hAnsi="Times New Roman" w:cs="Angsana New"/>
          <w:sz w:val="20"/>
          <w:szCs w:val="20"/>
        </w:rPr>
        <w:t xml:space="preserve"> to Officer In charge, BAFRA for inspection.</w:t>
      </w:r>
    </w:p>
    <w:p w14:paraId="64DD9C69" w14:textId="77777777" w:rsidR="002B09F3" w:rsidRPr="002B09F3" w:rsidRDefault="002B09F3" w:rsidP="002B09F3">
      <w:pPr>
        <w:spacing w:after="0" w:line="240" w:lineRule="auto"/>
        <w:ind w:left="360"/>
        <w:jc w:val="both"/>
        <w:rPr>
          <w:rFonts w:ascii="Times New Roman" w:eastAsia="Times New Roman" w:hAnsi="Times New Roman" w:cs="Angsana New"/>
          <w:b/>
          <w:bCs/>
          <w:sz w:val="20"/>
          <w:szCs w:val="20"/>
        </w:rPr>
      </w:pPr>
    </w:p>
    <w:p w14:paraId="24C643C9" w14:textId="77777777" w:rsidR="002B09F3" w:rsidRPr="002B09F3" w:rsidRDefault="002B09F3" w:rsidP="002B09F3">
      <w:pPr>
        <w:spacing w:after="0" w:line="240" w:lineRule="auto"/>
        <w:jc w:val="both"/>
        <w:rPr>
          <w:rFonts w:ascii="Times New Roman" w:eastAsia="Times New Roman" w:hAnsi="Times New Roman" w:cs="Angsana New"/>
          <w:b/>
          <w:bCs/>
          <w:sz w:val="20"/>
          <w:szCs w:val="20"/>
        </w:rPr>
      </w:pPr>
      <w:r w:rsidRPr="002B09F3">
        <w:rPr>
          <w:rFonts w:ascii="Times New Roman" w:eastAsia="Times New Roman" w:hAnsi="Times New Roman" w:cs="Angsana New"/>
          <w:b/>
          <w:bCs/>
          <w:sz w:val="20"/>
          <w:szCs w:val="20"/>
        </w:rPr>
        <w:t xml:space="preserve">THIS PERMIT IS VALID UP TO </w:t>
      </w:r>
      <w:r w:rsidRPr="002B09F3">
        <w:rPr>
          <w:rFonts w:ascii="Times New Roman" w:eastAsia="Times New Roman" w:hAnsi="Times New Roman" w:cs="Angsana New"/>
          <w:b/>
          <w:bCs/>
          <w:color w:val="800000"/>
          <w:sz w:val="20"/>
          <w:szCs w:val="20"/>
        </w:rPr>
        <w:t>(</w:t>
      </w:r>
      <w:r w:rsidRPr="002B09F3">
        <w:rPr>
          <w:rFonts w:ascii="Times New Roman" w:eastAsia="Times New Roman" w:hAnsi="Times New Roman" w:cs="Angsana New"/>
          <w:b/>
          <w:bCs/>
          <w:color w:val="800000"/>
          <w:sz w:val="20"/>
          <w:szCs w:val="20"/>
          <w:u w:val="single"/>
        </w:rPr>
        <w:t>30)</w:t>
      </w:r>
      <w:r w:rsidRPr="002B09F3">
        <w:rPr>
          <w:rFonts w:ascii="Times New Roman" w:eastAsia="Times New Roman" w:hAnsi="Times New Roman" w:cs="Angsana New"/>
          <w:b/>
          <w:bCs/>
          <w:sz w:val="20"/>
          <w:szCs w:val="20"/>
        </w:rPr>
        <w:t xml:space="preserve"> DAYS FROM THE DATE OF </w:t>
      </w:r>
      <w:proofErr w:type="gramStart"/>
      <w:r w:rsidRPr="002B09F3">
        <w:rPr>
          <w:rFonts w:ascii="Times New Roman" w:eastAsia="Times New Roman" w:hAnsi="Times New Roman" w:cs="Angsana New"/>
          <w:b/>
          <w:bCs/>
          <w:sz w:val="20"/>
          <w:szCs w:val="20"/>
        </w:rPr>
        <w:t>ISSUE.(</w:t>
      </w:r>
      <w:proofErr w:type="gramEnd"/>
      <w:r w:rsidRPr="002B09F3">
        <w:rPr>
          <w:rFonts w:ascii="Times New Roman" w:eastAsia="Times New Roman" w:hAnsi="Times New Roman" w:cs="Angsana New"/>
          <w:b/>
          <w:bCs/>
          <w:sz w:val="20"/>
          <w:szCs w:val="20"/>
        </w:rPr>
        <w:t xml:space="preserve"> One time import)</w:t>
      </w:r>
    </w:p>
    <w:p w14:paraId="65232F1D"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p>
    <w:p w14:paraId="11D3551D"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p>
    <w:p w14:paraId="7374EA63"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p>
    <w:p w14:paraId="6750C249"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p>
    <w:p w14:paraId="203A6122"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rPr>
      </w:pPr>
    </w:p>
    <w:p w14:paraId="7AAD1D6E" w14:textId="77777777" w:rsidR="002B09F3" w:rsidRPr="002B09F3" w:rsidRDefault="002B09F3" w:rsidP="002B09F3">
      <w:pPr>
        <w:spacing w:after="0" w:line="240" w:lineRule="auto"/>
        <w:jc w:val="both"/>
        <w:rPr>
          <w:rFonts w:ascii="Times New Roman" w:eastAsia="Times New Roman" w:hAnsi="Times New Roman" w:cs="Angsana New"/>
          <w:b/>
          <w:bCs/>
          <w:sz w:val="20"/>
          <w:szCs w:val="20"/>
        </w:rPr>
      </w:pPr>
      <w:r w:rsidRPr="002B09F3">
        <w:rPr>
          <w:rFonts w:ascii="Times New Roman" w:eastAsia="Times New Roman" w:hAnsi="Times New Roman" w:cs="Times New Roman"/>
          <w:b/>
          <w:bCs/>
          <w:sz w:val="20"/>
          <w:szCs w:val="20"/>
        </w:rPr>
        <w:t>Name, seal &amp; signature</w:t>
      </w:r>
    </w:p>
    <w:p w14:paraId="5E4EFB1F" w14:textId="77777777" w:rsidR="002B09F3" w:rsidRPr="002B09F3" w:rsidRDefault="002B09F3" w:rsidP="002B09F3">
      <w:pPr>
        <w:spacing w:after="120" w:line="240" w:lineRule="auto"/>
        <w:jc w:val="both"/>
        <w:rPr>
          <w:rFonts w:ascii="Times New Roman" w:eastAsia="Times New Roman" w:hAnsi="Times New Roman" w:cs="Angsana New"/>
          <w:sz w:val="20"/>
          <w:szCs w:val="20"/>
        </w:rPr>
      </w:pPr>
    </w:p>
    <w:p w14:paraId="1704BF56" w14:textId="77777777" w:rsidR="002B09F3" w:rsidRPr="002B09F3" w:rsidRDefault="002B09F3" w:rsidP="002B09F3">
      <w:pPr>
        <w:spacing w:after="120" w:line="240" w:lineRule="auto"/>
        <w:jc w:val="both"/>
        <w:rPr>
          <w:rFonts w:ascii="Times New Roman" w:eastAsia="Times New Roman" w:hAnsi="Times New Roman" w:cs="Angsana New"/>
          <w:b/>
          <w:bCs/>
          <w:sz w:val="20"/>
          <w:szCs w:val="20"/>
        </w:rPr>
      </w:pPr>
      <w:r w:rsidRPr="002B09F3">
        <w:rPr>
          <w:rFonts w:ascii="Times New Roman" w:eastAsia="Times New Roman" w:hAnsi="Times New Roman" w:cs="Angsana New"/>
          <w:b/>
          <w:bCs/>
          <w:sz w:val="20"/>
          <w:szCs w:val="20"/>
        </w:rPr>
        <w:t>THIS PERMIT IS SUBJECT TO CANCELLATION AT THE DISCRETION OF THE EXECUTIVE DIRECTOR, BHUTAN AGRICULTURE AND FOOD REGULATORY AUTHORITY, MINISTRY OF AGRICULTURE &amp; FORESTS, THIMPHU, BHUTAN.</w:t>
      </w:r>
    </w:p>
    <w:p w14:paraId="2C2D0F60" w14:textId="77777777" w:rsidR="002B09F3" w:rsidRDefault="002B09F3" w:rsidP="002B09F3">
      <w:pPr>
        <w:rPr>
          <w:rFonts w:ascii="Baskerville Old Face" w:eastAsia="Times New Roman" w:hAnsi="Baskerville Old Face" w:cs="Angsana New"/>
          <w:b/>
          <w:bCs/>
          <w:color w:val="000000"/>
          <w:lang w:bidi="th-TH"/>
        </w:rPr>
      </w:pPr>
    </w:p>
    <w:p w14:paraId="57B39424" w14:textId="77777777" w:rsidR="002B09F3" w:rsidRPr="002B09F3" w:rsidRDefault="002B09F3" w:rsidP="002B09F3">
      <w:pPr>
        <w:spacing w:after="0" w:line="240" w:lineRule="auto"/>
        <w:jc w:val="center"/>
        <w:rPr>
          <w:rFonts w:ascii="Times New Roman" w:eastAsia="Times New Roman" w:hAnsi="Times New Roman" w:cs="Times New Roman"/>
          <w:b/>
          <w:bCs/>
          <w:lang w:bidi="th-TH"/>
        </w:rPr>
      </w:pPr>
      <w:r w:rsidRPr="002B09F3">
        <w:rPr>
          <w:rFonts w:ascii="Times New Roman" w:eastAsia="Times New Roman" w:hAnsi="Times New Roman" w:cs="Angsana New"/>
          <w:b/>
          <w:lang w:bidi="th-TH"/>
        </w:rPr>
        <w:t>IMPORT PERMIT FOR STARTER CULTURE</w:t>
      </w:r>
      <w:r w:rsidRPr="002B09F3">
        <w:rPr>
          <w:rFonts w:ascii="Times New Roman" w:eastAsia="Times New Roman" w:hAnsi="Times New Roman" w:cs="Angsana New"/>
          <w:b/>
          <w:lang w:bidi="th-TH"/>
        </w:rPr>
        <w:tab/>
      </w:r>
    </w:p>
    <w:p w14:paraId="1F4700BF" w14:textId="77777777" w:rsidR="002B09F3" w:rsidRPr="002B09F3" w:rsidRDefault="002B09F3" w:rsidP="002B09F3">
      <w:pPr>
        <w:spacing w:after="0" w:line="240" w:lineRule="auto"/>
        <w:jc w:val="both"/>
        <w:rPr>
          <w:rFonts w:ascii="Times New Roman" w:eastAsia="Times New Roman" w:hAnsi="Times New Roman" w:cs="Times New Roman"/>
          <w:lang w:bidi="th-TH"/>
        </w:rPr>
      </w:pPr>
    </w:p>
    <w:p w14:paraId="01F466CC" w14:textId="77777777" w:rsidR="002B09F3" w:rsidRPr="002B09F3" w:rsidRDefault="002B09F3" w:rsidP="002B09F3">
      <w:pPr>
        <w:spacing w:after="120" w:line="240" w:lineRule="auto"/>
        <w:jc w:val="both"/>
        <w:rPr>
          <w:rFonts w:ascii="Times New Roman" w:eastAsia="Times New Roman" w:hAnsi="Times New Roman" w:cs="Times New Roman"/>
        </w:rPr>
      </w:pPr>
      <w:r w:rsidRPr="002B09F3">
        <w:rPr>
          <w:rFonts w:ascii="Times New Roman" w:eastAsia="Times New Roman" w:hAnsi="Times New Roman" w:cs="Angsana New"/>
        </w:rPr>
        <w:t xml:space="preserve">Permission is hereby granted to </w:t>
      </w:r>
      <w:r w:rsidRPr="002B09F3">
        <w:rPr>
          <w:rFonts w:ascii="Times New Roman" w:eastAsia="Times New Roman" w:hAnsi="Times New Roman" w:cs="Angsana New"/>
          <w:b/>
          <w:bCs/>
          <w:i/>
          <w:iCs/>
        </w:rPr>
        <w:t>………………</w:t>
      </w:r>
      <w:proofErr w:type="gramStart"/>
      <w:r w:rsidRPr="002B09F3">
        <w:rPr>
          <w:rFonts w:ascii="Times New Roman" w:eastAsia="Times New Roman" w:hAnsi="Times New Roman" w:cs="Angsana New"/>
          <w:b/>
          <w:bCs/>
          <w:i/>
          <w:iCs/>
        </w:rPr>
        <w:t>…..</w:t>
      </w:r>
      <w:proofErr w:type="gramEnd"/>
      <w:r w:rsidRPr="002B09F3">
        <w:rPr>
          <w:rFonts w:ascii="Times New Roman" w:eastAsia="Times New Roman" w:hAnsi="Times New Roman" w:cs="Angsana New"/>
          <w:b/>
          <w:bCs/>
          <w:i/>
          <w:iCs/>
        </w:rPr>
        <w:t>,</w:t>
      </w:r>
      <w:r w:rsidRPr="002B09F3">
        <w:rPr>
          <w:rFonts w:ascii="Times New Roman" w:eastAsia="Times New Roman" w:hAnsi="Times New Roman" w:cs="Angsana New"/>
        </w:rPr>
        <w:t xml:space="preserve"> of village / Town </w:t>
      </w:r>
      <w:r w:rsidRPr="002B09F3">
        <w:rPr>
          <w:rFonts w:ascii="Times New Roman" w:eastAsia="Times New Roman" w:hAnsi="Times New Roman" w:cs="Angsana New"/>
          <w:b/>
          <w:bCs/>
          <w:i/>
          <w:iCs/>
        </w:rPr>
        <w:t>………..</w:t>
      </w:r>
      <w:r w:rsidRPr="002B09F3">
        <w:rPr>
          <w:rFonts w:ascii="Times New Roman" w:eastAsia="Times New Roman" w:hAnsi="Times New Roman" w:cs="Angsana New"/>
        </w:rPr>
        <w:t xml:space="preserve"> Dzongkhag </w:t>
      </w:r>
      <w:r w:rsidRPr="002B09F3">
        <w:rPr>
          <w:rFonts w:ascii="Times New Roman" w:eastAsia="Times New Roman" w:hAnsi="Times New Roman" w:cs="Angsana New"/>
          <w:b/>
          <w:bCs/>
          <w:i/>
          <w:iCs/>
        </w:rPr>
        <w:t>………</w:t>
      </w:r>
      <w:proofErr w:type="gramStart"/>
      <w:r w:rsidRPr="002B09F3">
        <w:rPr>
          <w:rFonts w:ascii="Times New Roman" w:eastAsia="Times New Roman" w:hAnsi="Times New Roman" w:cs="Angsana New"/>
          <w:b/>
          <w:bCs/>
          <w:i/>
          <w:iCs/>
        </w:rPr>
        <w:t>…..</w:t>
      </w:r>
      <w:proofErr w:type="gramEnd"/>
      <w:r w:rsidRPr="002B09F3">
        <w:rPr>
          <w:rFonts w:ascii="Times New Roman" w:eastAsia="Times New Roman" w:hAnsi="Times New Roman" w:cs="Angsana New"/>
        </w:rPr>
        <w:t xml:space="preserve"> trade license No. </w:t>
      </w:r>
      <w:r w:rsidRPr="002B09F3">
        <w:rPr>
          <w:rFonts w:ascii="Times New Roman" w:eastAsia="Times New Roman" w:hAnsi="Times New Roman" w:cs="Angsana New"/>
          <w:b/>
          <w:bCs/>
          <w:i/>
          <w:iCs/>
        </w:rPr>
        <w:t>…………….</w:t>
      </w:r>
      <w:r w:rsidRPr="002B09F3">
        <w:rPr>
          <w:rFonts w:ascii="Times New Roman" w:eastAsia="Times New Roman" w:hAnsi="Times New Roman" w:cs="Angsana New"/>
        </w:rPr>
        <w:t xml:space="preserve">  bearing Citizenship ID No. </w:t>
      </w:r>
      <w:r w:rsidRPr="002B09F3">
        <w:rPr>
          <w:rFonts w:ascii="Times New Roman" w:eastAsia="Times New Roman" w:hAnsi="Times New Roman" w:cs="Angsana New"/>
          <w:b/>
          <w:bCs/>
          <w:i/>
          <w:iCs/>
        </w:rPr>
        <w:t>………</w:t>
      </w:r>
      <w:proofErr w:type="gramStart"/>
      <w:r w:rsidRPr="002B09F3">
        <w:rPr>
          <w:rFonts w:ascii="Times New Roman" w:eastAsia="Times New Roman" w:hAnsi="Times New Roman" w:cs="Angsana New"/>
          <w:b/>
          <w:bCs/>
          <w:i/>
          <w:iCs/>
        </w:rPr>
        <w:t>…..</w:t>
      </w:r>
      <w:proofErr w:type="gramEnd"/>
      <w:r w:rsidRPr="002B09F3">
        <w:rPr>
          <w:rFonts w:ascii="Times New Roman" w:eastAsia="Times New Roman" w:hAnsi="Times New Roman" w:cs="Angsana New"/>
          <w:b/>
          <w:bCs/>
          <w:i/>
          <w:iCs/>
        </w:rPr>
        <w:t>,</w:t>
      </w:r>
      <w:r w:rsidRPr="002B09F3">
        <w:rPr>
          <w:rFonts w:ascii="Times New Roman" w:eastAsia="Times New Roman" w:hAnsi="Times New Roman" w:cs="Angsana New"/>
        </w:rPr>
        <w:t xml:space="preserve"> to import into the kingdom of Bhutan the following products(s):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34"/>
        <w:gridCol w:w="1336"/>
        <w:gridCol w:w="2250"/>
        <w:gridCol w:w="1892"/>
        <w:gridCol w:w="1483"/>
      </w:tblGrid>
      <w:tr w:rsidR="002B09F3" w:rsidRPr="002B09F3" w14:paraId="0A3C3EC0" w14:textId="77777777" w:rsidTr="002B09F3">
        <w:tc>
          <w:tcPr>
            <w:tcW w:w="540" w:type="dxa"/>
          </w:tcPr>
          <w:p w14:paraId="1818578F" w14:textId="77777777" w:rsidR="002B09F3" w:rsidRPr="002B09F3" w:rsidRDefault="002B09F3" w:rsidP="002B09F3">
            <w:pPr>
              <w:spacing w:after="0" w:line="240" w:lineRule="auto"/>
              <w:jc w:val="both"/>
              <w:rPr>
                <w:rFonts w:ascii="Times New Roman" w:eastAsia="Times New Roman" w:hAnsi="Times New Roman" w:cs="Times New Roman"/>
                <w:b/>
                <w:bCs/>
                <w:sz w:val="24"/>
                <w:lang w:bidi="th-TH"/>
              </w:rPr>
            </w:pPr>
            <w:proofErr w:type="spellStart"/>
            <w:r w:rsidRPr="002B09F3">
              <w:rPr>
                <w:rFonts w:ascii="Times New Roman" w:eastAsia="Times New Roman" w:hAnsi="Times New Roman" w:cs="Times New Roman"/>
                <w:b/>
                <w:bCs/>
                <w:lang w:bidi="th-TH"/>
              </w:rPr>
              <w:t>Sl.No</w:t>
            </w:r>
            <w:proofErr w:type="spellEnd"/>
            <w:r w:rsidRPr="002B09F3">
              <w:rPr>
                <w:rFonts w:ascii="Times New Roman" w:eastAsia="Times New Roman" w:hAnsi="Times New Roman" w:cs="Times New Roman"/>
                <w:b/>
                <w:bCs/>
                <w:lang w:bidi="th-TH"/>
              </w:rPr>
              <w:t>.</w:t>
            </w:r>
          </w:p>
        </w:tc>
        <w:tc>
          <w:tcPr>
            <w:tcW w:w="1634" w:type="dxa"/>
          </w:tcPr>
          <w:p w14:paraId="78E3CC4F" w14:textId="77777777" w:rsidR="002B09F3" w:rsidRPr="002B09F3" w:rsidRDefault="002B09F3" w:rsidP="002B09F3">
            <w:pPr>
              <w:spacing w:after="0" w:line="240" w:lineRule="auto"/>
              <w:jc w:val="both"/>
              <w:rPr>
                <w:rFonts w:ascii="Times New Roman" w:eastAsia="Times New Roman" w:hAnsi="Times New Roman" w:cs="Times New Roman"/>
                <w:b/>
                <w:bCs/>
                <w:sz w:val="24"/>
                <w:lang w:bidi="th-TH"/>
              </w:rPr>
            </w:pPr>
            <w:r w:rsidRPr="002B09F3">
              <w:rPr>
                <w:rFonts w:ascii="Times New Roman" w:eastAsia="Times New Roman" w:hAnsi="Times New Roman" w:cs="Times New Roman"/>
                <w:b/>
                <w:bCs/>
                <w:lang w:bidi="th-TH"/>
              </w:rPr>
              <w:t>Particulars</w:t>
            </w:r>
          </w:p>
        </w:tc>
        <w:tc>
          <w:tcPr>
            <w:tcW w:w="1336" w:type="dxa"/>
          </w:tcPr>
          <w:p w14:paraId="5621EEDB" w14:textId="77777777" w:rsidR="002B09F3" w:rsidRPr="002B09F3" w:rsidRDefault="002B09F3" w:rsidP="002B09F3">
            <w:pPr>
              <w:spacing w:after="0" w:line="240" w:lineRule="auto"/>
              <w:jc w:val="both"/>
              <w:rPr>
                <w:rFonts w:ascii="Times New Roman" w:eastAsia="Times New Roman" w:hAnsi="Times New Roman" w:cs="Times New Roman"/>
                <w:b/>
                <w:bCs/>
                <w:sz w:val="24"/>
                <w:lang w:bidi="th-TH"/>
              </w:rPr>
            </w:pPr>
            <w:r w:rsidRPr="002B09F3">
              <w:rPr>
                <w:rFonts w:ascii="Times New Roman" w:eastAsia="Times New Roman" w:hAnsi="Times New Roman" w:cs="Times New Roman"/>
                <w:b/>
                <w:bCs/>
                <w:lang w:bidi="th-TH"/>
              </w:rPr>
              <w:t>Quantity</w:t>
            </w:r>
          </w:p>
          <w:p w14:paraId="6ED520A5" w14:textId="77777777" w:rsidR="002B09F3" w:rsidRPr="002B09F3" w:rsidRDefault="002B09F3" w:rsidP="002B09F3">
            <w:pPr>
              <w:spacing w:after="0" w:line="240" w:lineRule="auto"/>
              <w:jc w:val="both"/>
              <w:rPr>
                <w:rFonts w:ascii="Times New Roman" w:eastAsia="Times New Roman" w:hAnsi="Times New Roman" w:cs="Times New Roman"/>
                <w:b/>
                <w:bCs/>
                <w:sz w:val="24"/>
                <w:lang w:bidi="th-TH"/>
              </w:rPr>
            </w:pPr>
            <w:r w:rsidRPr="002B09F3">
              <w:rPr>
                <w:rFonts w:ascii="Times New Roman" w:eastAsia="Times New Roman" w:hAnsi="Times New Roman" w:cs="Times New Roman"/>
                <w:b/>
                <w:bCs/>
                <w:lang w:bidi="th-TH"/>
              </w:rPr>
              <w:t>No/weight</w:t>
            </w:r>
          </w:p>
        </w:tc>
        <w:tc>
          <w:tcPr>
            <w:tcW w:w="2250" w:type="dxa"/>
          </w:tcPr>
          <w:p w14:paraId="01525906" w14:textId="77777777" w:rsidR="002B09F3" w:rsidRPr="002B09F3" w:rsidRDefault="002B09F3" w:rsidP="002B09F3">
            <w:pPr>
              <w:spacing w:after="0" w:line="240" w:lineRule="auto"/>
              <w:jc w:val="both"/>
              <w:rPr>
                <w:rFonts w:ascii="Times New Roman" w:eastAsia="Times New Roman" w:hAnsi="Times New Roman" w:cs="Times New Roman"/>
                <w:b/>
                <w:bCs/>
                <w:sz w:val="24"/>
                <w:lang w:bidi="th-TH"/>
              </w:rPr>
            </w:pPr>
            <w:r w:rsidRPr="002B09F3">
              <w:rPr>
                <w:rFonts w:ascii="Times New Roman" w:eastAsia="Times New Roman" w:hAnsi="Times New Roman" w:cs="Times New Roman"/>
                <w:b/>
                <w:bCs/>
                <w:sz w:val="24"/>
                <w:lang w:bidi="th-TH"/>
              </w:rPr>
              <w:t>Description of the supply/package.</w:t>
            </w:r>
          </w:p>
        </w:tc>
        <w:tc>
          <w:tcPr>
            <w:tcW w:w="1892" w:type="dxa"/>
          </w:tcPr>
          <w:p w14:paraId="4F2DF10D" w14:textId="77777777" w:rsidR="002B09F3" w:rsidRPr="002B09F3" w:rsidRDefault="002B09F3" w:rsidP="002B09F3">
            <w:pPr>
              <w:spacing w:after="0" w:line="240" w:lineRule="auto"/>
              <w:jc w:val="both"/>
              <w:rPr>
                <w:rFonts w:ascii="Times New Roman" w:eastAsia="Times New Roman" w:hAnsi="Times New Roman" w:cs="Times New Roman"/>
                <w:b/>
                <w:bCs/>
                <w:sz w:val="24"/>
                <w:lang w:bidi="th-TH"/>
              </w:rPr>
            </w:pPr>
            <w:r w:rsidRPr="002B09F3">
              <w:rPr>
                <w:rFonts w:ascii="Times New Roman" w:eastAsia="Times New Roman" w:hAnsi="Times New Roman" w:cs="Times New Roman"/>
                <w:b/>
                <w:bCs/>
                <w:lang w:bidi="th-TH"/>
              </w:rPr>
              <w:t>Company/Producer</w:t>
            </w:r>
          </w:p>
        </w:tc>
        <w:tc>
          <w:tcPr>
            <w:tcW w:w="1483" w:type="dxa"/>
          </w:tcPr>
          <w:p w14:paraId="30857091" w14:textId="77777777" w:rsidR="002B09F3" w:rsidRPr="002B09F3" w:rsidRDefault="002B09F3" w:rsidP="002B09F3">
            <w:pPr>
              <w:spacing w:after="0" w:line="240" w:lineRule="auto"/>
              <w:jc w:val="center"/>
              <w:rPr>
                <w:rFonts w:ascii="Times New Roman" w:eastAsia="Times New Roman" w:hAnsi="Times New Roman" w:cs="Times New Roman"/>
                <w:b/>
                <w:bCs/>
                <w:sz w:val="24"/>
                <w:lang w:bidi="th-TH"/>
              </w:rPr>
            </w:pPr>
            <w:r w:rsidRPr="002B09F3">
              <w:rPr>
                <w:rFonts w:ascii="Times New Roman" w:eastAsia="Times New Roman" w:hAnsi="Times New Roman" w:cs="Times New Roman"/>
                <w:b/>
                <w:bCs/>
                <w:lang w:bidi="th-TH"/>
              </w:rPr>
              <w:t>Country of origin</w:t>
            </w:r>
          </w:p>
        </w:tc>
      </w:tr>
      <w:tr w:rsidR="002B09F3" w:rsidRPr="002B09F3" w14:paraId="1C526507" w14:textId="77777777" w:rsidTr="002B09F3">
        <w:tc>
          <w:tcPr>
            <w:tcW w:w="540" w:type="dxa"/>
          </w:tcPr>
          <w:p w14:paraId="443FF795" w14:textId="77777777" w:rsidR="002B09F3" w:rsidRPr="002B09F3" w:rsidRDefault="002B09F3" w:rsidP="002B09F3">
            <w:pPr>
              <w:spacing w:after="0" w:line="240" w:lineRule="auto"/>
              <w:jc w:val="both"/>
              <w:rPr>
                <w:rFonts w:ascii="Times New Roman" w:eastAsia="Times New Roman" w:hAnsi="Times New Roman" w:cs="Times New Roman"/>
                <w:i/>
                <w:sz w:val="24"/>
                <w:lang w:bidi="th-TH"/>
              </w:rPr>
            </w:pPr>
          </w:p>
        </w:tc>
        <w:tc>
          <w:tcPr>
            <w:tcW w:w="1634" w:type="dxa"/>
          </w:tcPr>
          <w:p w14:paraId="6509F2EE" w14:textId="77777777" w:rsidR="002B09F3" w:rsidRPr="002B09F3" w:rsidRDefault="002B09F3" w:rsidP="002B09F3">
            <w:pPr>
              <w:tabs>
                <w:tab w:val="left" w:pos="3100"/>
              </w:tabs>
              <w:spacing w:after="0" w:line="240" w:lineRule="auto"/>
              <w:jc w:val="both"/>
              <w:rPr>
                <w:rFonts w:ascii="Times New Roman" w:eastAsia="Times New Roman" w:hAnsi="Times New Roman" w:cs="Times New Roman"/>
                <w:i/>
                <w:sz w:val="24"/>
                <w:lang w:eastAsia="ja-JP" w:bidi="th-TH"/>
              </w:rPr>
            </w:pPr>
          </w:p>
        </w:tc>
        <w:tc>
          <w:tcPr>
            <w:tcW w:w="1336" w:type="dxa"/>
          </w:tcPr>
          <w:p w14:paraId="49B99291" w14:textId="77777777" w:rsidR="002B09F3" w:rsidRPr="002B09F3" w:rsidRDefault="002B09F3" w:rsidP="002B09F3">
            <w:pPr>
              <w:spacing w:after="0" w:line="240" w:lineRule="auto"/>
              <w:jc w:val="both"/>
              <w:rPr>
                <w:rFonts w:ascii="Times New Roman" w:eastAsia="Times New Roman" w:hAnsi="Times New Roman" w:cs="Times New Roman"/>
                <w:i/>
                <w:sz w:val="24"/>
                <w:lang w:bidi="th-TH"/>
              </w:rPr>
            </w:pPr>
          </w:p>
        </w:tc>
        <w:tc>
          <w:tcPr>
            <w:tcW w:w="2250" w:type="dxa"/>
          </w:tcPr>
          <w:p w14:paraId="6F38930C" w14:textId="77777777" w:rsidR="002B09F3" w:rsidRPr="002B09F3" w:rsidRDefault="002B09F3" w:rsidP="002B09F3">
            <w:pPr>
              <w:spacing w:after="0" w:line="240" w:lineRule="auto"/>
              <w:jc w:val="both"/>
              <w:rPr>
                <w:rFonts w:ascii="Times New Roman" w:eastAsia="Times New Roman" w:hAnsi="Times New Roman" w:cs="Times New Roman"/>
                <w:i/>
                <w:sz w:val="24"/>
                <w:lang w:bidi="th-TH"/>
              </w:rPr>
            </w:pPr>
          </w:p>
        </w:tc>
        <w:tc>
          <w:tcPr>
            <w:tcW w:w="1892" w:type="dxa"/>
          </w:tcPr>
          <w:p w14:paraId="686E3369" w14:textId="77777777" w:rsidR="002B09F3" w:rsidRPr="002B09F3" w:rsidRDefault="002B09F3" w:rsidP="002B09F3">
            <w:pPr>
              <w:spacing w:after="0" w:line="240" w:lineRule="auto"/>
              <w:jc w:val="both"/>
              <w:rPr>
                <w:rFonts w:ascii="Times New Roman" w:eastAsia="Times New Roman" w:hAnsi="Times New Roman" w:cs="Times New Roman"/>
                <w:i/>
                <w:sz w:val="18"/>
                <w:szCs w:val="18"/>
                <w:lang w:bidi="th-TH"/>
              </w:rPr>
            </w:pPr>
          </w:p>
        </w:tc>
        <w:tc>
          <w:tcPr>
            <w:tcW w:w="1483" w:type="dxa"/>
          </w:tcPr>
          <w:p w14:paraId="66B72D51" w14:textId="77777777" w:rsidR="002B09F3" w:rsidRPr="002B09F3" w:rsidRDefault="002B09F3" w:rsidP="002B09F3">
            <w:pPr>
              <w:spacing w:after="0" w:line="240" w:lineRule="auto"/>
              <w:jc w:val="both"/>
              <w:rPr>
                <w:rFonts w:ascii="Times New Roman" w:eastAsia="Times New Roman" w:hAnsi="Times New Roman" w:cs="Times New Roman"/>
                <w:i/>
                <w:sz w:val="24"/>
                <w:lang w:bidi="th-TH"/>
              </w:rPr>
            </w:pPr>
          </w:p>
        </w:tc>
      </w:tr>
      <w:tr w:rsidR="002B09F3" w:rsidRPr="002B09F3" w14:paraId="5E604ED5" w14:textId="77777777" w:rsidTr="002B09F3">
        <w:trPr>
          <w:trHeight w:val="264"/>
        </w:trPr>
        <w:tc>
          <w:tcPr>
            <w:tcW w:w="540" w:type="dxa"/>
          </w:tcPr>
          <w:p w14:paraId="1FFA86E6" w14:textId="77777777" w:rsidR="002B09F3" w:rsidRPr="002B09F3" w:rsidRDefault="002B09F3" w:rsidP="002B09F3">
            <w:pPr>
              <w:spacing w:after="0" w:line="240" w:lineRule="auto"/>
              <w:jc w:val="both"/>
              <w:rPr>
                <w:rFonts w:ascii="Times New Roman" w:eastAsia="Times New Roman" w:hAnsi="Times New Roman" w:cs="Times New Roman"/>
                <w:i/>
                <w:sz w:val="24"/>
                <w:lang w:bidi="th-TH"/>
              </w:rPr>
            </w:pPr>
          </w:p>
        </w:tc>
        <w:tc>
          <w:tcPr>
            <w:tcW w:w="1634" w:type="dxa"/>
          </w:tcPr>
          <w:p w14:paraId="6915F8B9" w14:textId="77777777" w:rsidR="002B09F3" w:rsidRPr="002B09F3" w:rsidRDefault="002B09F3" w:rsidP="002B09F3">
            <w:pPr>
              <w:tabs>
                <w:tab w:val="left" w:pos="3100"/>
              </w:tabs>
              <w:spacing w:after="0" w:line="240" w:lineRule="auto"/>
              <w:jc w:val="both"/>
              <w:rPr>
                <w:rFonts w:ascii="Times New Roman" w:eastAsia="Times New Roman" w:hAnsi="Times New Roman" w:cs="Times New Roman"/>
                <w:i/>
                <w:sz w:val="18"/>
                <w:szCs w:val="18"/>
                <w:lang w:eastAsia="ja-JP" w:bidi="th-TH"/>
              </w:rPr>
            </w:pPr>
          </w:p>
        </w:tc>
        <w:tc>
          <w:tcPr>
            <w:tcW w:w="1336" w:type="dxa"/>
          </w:tcPr>
          <w:p w14:paraId="0AF3C2E0" w14:textId="77777777" w:rsidR="002B09F3" w:rsidRPr="002B09F3" w:rsidRDefault="002B09F3" w:rsidP="002B09F3">
            <w:pPr>
              <w:spacing w:after="0" w:line="240" w:lineRule="auto"/>
              <w:jc w:val="both"/>
              <w:rPr>
                <w:rFonts w:ascii="Times New Roman" w:eastAsia="Times New Roman" w:hAnsi="Times New Roman" w:cs="Times New Roman"/>
                <w:i/>
                <w:sz w:val="24"/>
                <w:lang w:bidi="th-TH"/>
              </w:rPr>
            </w:pPr>
          </w:p>
        </w:tc>
        <w:tc>
          <w:tcPr>
            <w:tcW w:w="2250" w:type="dxa"/>
          </w:tcPr>
          <w:p w14:paraId="4487D3E8" w14:textId="77777777" w:rsidR="002B09F3" w:rsidRPr="002B09F3" w:rsidRDefault="002B09F3" w:rsidP="002B09F3">
            <w:pPr>
              <w:spacing w:after="0" w:line="240" w:lineRule="auto"/>
              <w:rPr>
                <w:rFonts w:ascii="Times New Roman" w:eastAsia="Times New Roman" w:hAnsi="Times New Roman" w:cs="Angsana New"/>
                <w:sz w:val="24"/>
                <w:szCs w:val="28"/>
                <w:lang w:bidi="th-TH"/>
              </w:rPr>
            </w:pPr>
          </w:p>
        </w:tc>
        <w:tc>
          <w:tcPr>
            <w:tcW w:w="1892" w:type="dxa"/>
          </w:tcPr>
          <w:p w14:paraId="29D93E87" w14:textId="77777777" w:rsidR="002B09F3" w:rsidRPr="002B09F3" w:rsidRDefault="002B09F3" w:rsidP="002B09F3">
            <w:pPr>
              <w:spacing w:after="0" w:line="240" w:lineRule="auto"/>
              <w:jc w:val="both"/>
              <w:rPr>
                <w:rFonts w:ascii="Times New Roman" w:eastAsia="Times New Roman" w:hAnsi="Times New Roman" w:cs="Times New Roman"/>
                <w:i/>
                <w:sz w:val="24"/>
                <w:lang w:bidi="th-TH"/>
              </w:rPr>
            </w:pPr>
          </w:p>
        </w:tc>
        <w:tc>
          <w:tcPr>
            <w:tcW w:w="1483" w:type="dxa"/>
          </w:tcPr>
          <w:p w14:paraId="0E409351" w14:textId="77777777" w:rsidR="002B09F3" w:rsidRPr="002B09F3" w:rsidRDefault="002B09F3" w:rsidP="002B09F3">
            <w:pPr>
              <w:spacing w:after="0" w:line="240" w:lineRule="auto"/>
              <w:jc w:val="both"/>
              <w:rPr>
                <w:rFonts w:ascii="Times New Roman" w:eastAsia="Times New Roman" w:hAnsi="Times New Roman" w:cs="Times New Roman"/>
                <w:i/>
                <w:sz w:val="24"/>
                <w:lang w:bidi="th-TH"/>
              </w:rPr>
            </w:pPr>
          </w:p>
        </w:tc>
      </w:tr>
    </w:tbl>
    <w:p w14:paraId="2FBD3B5D" w14:textId="77777777" w:rsidR="002B09F3" w:rsidRPr="002B09F3" w:rsidRDefault="002B09F3" w:rsidP="002B09F3">
      <w:pPr>
        <w:spacing w:after="0" w:line="240" w:lineRule="auto"/>
        <w:ind w:hanging="360"/>
        <w:jc w:val="both"/>
        <w:rPr>
          <w:rFonts w:ascii="Times New Roman" w:eastAsia="Times New Roman" w:hAnsi="Times New Roman" w:cs="Times New Roman"/>
          <w:b/>
          <w:bCs/>
          <w:lang w:bidi="th-TH"/>
        </w:rPr>
      </w:pPr>
    </w:p>
    <w:p w14:paraId="099B2D8A" w14:textId="77777777" w:rsidR="002B09F3" w:rsidRPr="002B09F3" w:rsidRDefault="002B09F3" w:rsidP="002B09F3">
      <w:pPr>
        <w:spacing w:after="0" w:line="240" w:lineRule="auto"/>
        <w:jc w:val="both"/>
        <w:rPr>
          <w:rFonts w:ascii="Times New Roman" w:eastAsia="Times New Roman" w:hAnsi="Times New Roman" w:cs="Times New Roman"/>
          <w:lang w:bidi="th-TH"/>
        </w:rPr>
      </w:pPr>
      <w:r w:rsidRPr="002B09F3">
        <w:rPr>
          <w:rFonts w:ascii="Times New Roman" w:eastAsia="Times New Roman" w:hAnsi="Times New Roman" w:cs="Times New Roman"/>
          <w:b/>
          <w:bCs/>
          <w:lang w:bidi="th-TH"/>
        </w:rPr>
        <w:t>PROVIDED THAT</w:t>
      </w:r>
      <w:r w:rsidRPr="002B09F3">
        <w:rPr>
          <w:rFonts w:ascii="Times New Roman" w:eastAsia="Times New Roman" w:hAnsi="Times New Roman" w:cs="Times New Roman"/>
          <w:lang w:bidi="th-TH"/>
        </w:rPr>
        <w:t xml:space="preserve"> the following conditions are met: </w:t>
      </w:r>
    </w:p>
    <w:p w14:paraId="212EB6F0" w14:textId="77777777" w:rsidR="002B09F3" w:rsidRPr="002B09F3" w:rsidRDefault="002B09F3" w:rsidP="002B09F3">
      <w:pPr>
        <w:spacing w:after="0" w:line="240" w:lineRule="auto"/>
        <w:jc w:val="both"/>
        <w:rPr>
          <w:rFonts w:ascii="Times New Roman" w:eastAsia="Times New Roman" w:hAnsi="Times New Roman" w:cs="Times New Roman"/>
          <w:lang w:bidi="th-TH"/>
        </w:rPr>
      </w:pPr>
    </w:p>
    <w:p w14:paraId="182CEAAF" w14:textId="77777777" w:rsidR="002B09F3" w:rsidRPr="002B09F3" w:rsidRDefault="002B09F3" w:rsidP="002B09F3">
      <w:pPr>
        <w:numPr>
          <w:ilvl w:val="0"/>
          <w:numId w:val="26"/>
        </w:numPr>
        <w:spacing w:after="0" w:line="240" w:lineRule="auto"/>
        <w:jc w:val="both"/>
        <w:rPr>
          <w:rFonts w:ascii="Times New Roman" w:eastAsia="Times New Roman" w:hAnsi="Times New Roman" w:cs="Times New Roman"/>
          <w:lang w:bidi="th-TH"/>
        </w:rPr>
      </w:pPr>
      <w:r w:rsidRPr="002B09F3">
        <w:rPr>
          <w:rFonts w:ascii="Times New Roman" w:eastAsia="Times New Roman" w:hAnsi="Times New Roman" w:cs="Times New Roman"/>
          <w:lang w:bidi="th-TH"/>
        </w:rPr>
        <w:t>It is from a reputed company which is recognized by the government of the exporting country.</w:t>
      </w:r>
    </w:p>
    <w:p w14:paraId="0E33F8B8" w14:textId="77777777" w:rsidR="002B09F3" w:rsidRPr="002B09F3" w:rsidRDefault="002B09F3" w:rsidP="002B09F3">
      <w:pPr>
        <w:numPr>
          <w:ilvl w:val="0"/>
          <w:numId w:val="26"/>
        </w:numPr>
        <w:spacing w:after="0" w:line="240" w:lineRule="auto"/>
        <w:jc w:val="both"/>
        <w:rPr>
          <w:rFonts w:ascii="Times New Roman" w:eastAsia="Times New Roman" w:hAnsi="Times New Roman" w:cs="Times New Roman"/>
          <w:lang w:bidi="th-TH"/>
        </w:rPr>
      </w:pPr>
      <w:r w:rsidRPr="002B09F3">
        <w:rPr>
          <w:rFonts w:ascii="Times New Roman" w:eastAsia="Times New Roman" w:hAnsi="Times New Roman" w:cs="Times New Roman"/>
          <w:lang w:bidi="th-TH"/>
        </w:rPr>
        <w:t xml:space="preserve">The packaging of the starter culture must bear a clean and legible indication of: a) the optimal temperature at which it should be transported or stored. b) the expiration. c) batch number/product code. d) manufacturer’s name and address. </w:t>
      </w:r>
    </w:p>
    <w:p w14:paraId="7AD966B5" w14:textId="77777777" w:rsidR="002B09F3" w:rsidRPr="002B09F3" w:rsidRDefault="002B09F3" w:rsidP="002B09F3">
      <w:pPr>
        <w:numPr>
          <w:ilvl w:val="0"/>
          <w:numId w:val="26"/>
        </w:numPr>
        <w:spacing w:after="0" w:line="240" w:lineRule="auto"/>
        <w:jc w:val="both"/>
        <w:rPr>
          <w:rFonts w:ascii="Times New Roman" w:eastAsia="Times New Roman" w:hAnsi="Times New Roman" w:cs="Times New Roman"/>
          <w:lang w:bidi="th-TH"/>
        </w:rPr>
      </w:pPr>
      <w:r w:rsidRPr="002B09F3">
        <w:rPr>
          <w:rFonts w:ascii="Times New Roman" w:eastAsia="Times New Roman" w:hAnsi="Times New Roman" w:cs="Times New Roman"/>
          <w:lang w:bidi="th-TH"/>
        </w:rPr>
        <w:t>The starter culture should be packed and transported in such a manner to prevent damage, spillage and leakage and as per the Universal postal convention established by the Universal Postal Union.</w:t>
      </w:r>
    </w:p>
    <w:p w14:paraId="014632FB" w14:textId="77777777" w:rsidR="002B09F3" w:rsidRPr="002B09F3" w:rsidRDefault="002B09F3" w:rsidP="002B09F3">
      <w:pPr>
        <w:numPr>
          <w:ilvl w:val="0"/>
          <w:numId w:val="26"/>
        </w:numPr>
        <w:spacing w:after="0" w:line="240" w:lineRule="auto"/>
        <w:jc w:val="both"/>
        <w:rPr>
          <w:rFonts w:ascii="Times New Roman" w:eastAsia="Times New Roman" w:hAnsi="Times New Roman" w:cs="Times New Roman"/>
          <w:lang w:bidi="th-TH"/>
        </w:rPr>
      </w:pPr>
      <w:r w:rsidRPr="002B09F3">
        <w:rPr>
          <w:rFonts w:ascii="Times New Roman" w:eastAsia="Times New Roman" w:hAnsi="Times New Roman" w:cs="Times New Roman"/>
          <w:lang w:bidi="th-TH"/>
        </w:rPr>
        <w:t>The starter culture upon entry into Bhutan should be immediately declared and presented to BAFRA Officials for inspection.</w:t>
      </w:r>
    </w:p>
    <w:p w14:paraId="7D1E7928" w14:textId="77777777" w:rsidR="002B09F3" w:rsidRPr="002B09F3" w:rsidRDefault="002B09F3" w:rsidP="002B09F3">
      <w:pPr>
        <w:numPr>
          <w:ilvl w:val="0"/>
          <w:numId w:val="26"/>
        </w:numPr>
        <w:spacing w:after="0" w:line="240" w:lineRule="auto"/>
        <w:jc w:val="both"/>
        <w:rPr>
          <w:rFonts w:ascii="Times New Roman" w:eastAsia="Times New Roman" w:hAnsi="Times New Roman" w:cs="Times New Roman"/>
          <w:lang w:bidi="th-TH"/>
        </w:rPr>
      </w:pPr>
      <w:r w:rsidRPr="002B09F3">
        <w:rPr>
          <w:rFonts w:ascii="Times New Roman" w:eastAsia="Times New Roman" w:hAnsi="Times New Roman" w:cs="Times New Roman"/>
          <w:lang w:bidi="th-TH"/>
        </w:rPr>
        <w:t>All information and documentation requested by the BAFRA Officials of the Ministry of Agriculture and Forests as to their ownership and content is provided.</w:t>
      </w:r>
    </w:p>
    <w:p w14:paraId="151AF9A8" w14:textId="77777777" w:rsidR="002B09F3" w:rsidRPr="002B09F3" w:rsidRDefault="002B09F3" w:rsidP="002B09F3">
      <w:pPr>
        <w:numPr>
          <w:ilvl w:val="0"/>
          <w:numId w:val="26"/>
        </w:numPr>
        <w:spacing w:after="0" w:line="240" w:lineRule="auto"/>
        <w:jc w:val="both"/>
        <w:rPr>
          <w:rFonts w:ascii="Times New Roman" w:eastAsia="Times New Roman" w:hAnsi="Times New Roman" w:cs="Times New Roman"/>
          <w:lang w:bidi="th-TH"/>
        </w:rPr>
      </w:pPr>
      <w:r w:rsidRPr="002B09F3">
        <w:rPr>
          <w:rFonts w:ascii="Times New Roman" w:eastAsia="Times New Roman" w:hAnsi="Times New Roman" w:cs="Times New Roman"/>
          <w:lang w:bidi="th-TH"/>
        </w:rPr>
        <w:lastRenderedPageBreak/>
        <w:t xml:space="preserve">The starter culture enters Bhutan </w:t>
      </w:r>
      <w:proofErr w:type="gramStart"/>
      <w:r w:rsidRPr="002B09F3">
        <w:rPr>
          <w:rFonts w:ascii="Times New Roman" w:eastAsia="Times New Roman" w:hAnsi="Times New Roman" w:cs="Times New Roman"/>
          <w:lang w:bidi="th-TH"/>
        </w:rPr>
        <w:t xml:space="preserve">at  </w:t>
      </w:r>
      <w:r w:rsidRPr="002B09F3">
        <w:rPr>
          <w:rFonts w:ascii="Times New Roman" w:eastAsia="Times New Roman" w:hAnsi="Times New Roman" w:cs="Times New Roman"/>
          <w:b/>
          <w:i/>
          <w:lang w:bidi="th-TH"/>
        </w:rPr>
        <w:t>…</w:t>
      </w:r>
      <w:proofErr w:type="gramEnd"/>
      <w:r w:rsidRPr="002B09F3">
        <w:rPr>
          <w:rFonts w:ascii="Times New Roman" w:eastAsia="Times New Roman" w:hAnsi="Times New Roman" w:cs="Times New Roman"/>
          <w:b/>
          <w:i/>
          <w:lang w:bidi="th-TH"/>
        </w:rPr>
        <w:t>……………</w:t>
      </w:r>
      <w:r w:rsidRPr="002B09F3">
        <w:rPr>
          <w:rFonts w:ascii="Times New Roman" w:eastAsia="Times New Roman" w:hAnsi="Times New Roman" w:cs="Times New Roman"/>
          <w:lang w:bidi="th-TH"/>
        </w:rPr>
        <w:t xml:space="preserve"> and are immediately presented to the BAFRA Officials for inspection.</w:t>
      </w:r>
    </w:p>
    <w:p w14:paraId="46E8664A" w14:textId="77777777" w:rsidR="002B09F3" w:rsidRPr="002B09F3" w:rsidRDefault="002B09F3" w:rsidP="002B09F3">
      <w:pPr>
        <w:spacing w:after="0" w:line="240" w:lineRule="auto"/>
        <w:ind w:left="-360"/>
        <w:jc w:val="both"/>
        <w:rPr>
          <w:rFonts w:ascii="Times New Roman" w:eastAsia="Times New Roman" w:hAnsi="Times New Roman" w:cs="Times New Roman"/>
          <w:b/>
          <w:lang w:bidi="th-TH"/>
        </w:rPr>
      </w:pPr>
    </w:p>
    <w:p w14:paraId="5CA910EE" w14:textId="77777777" w:rsidR="002B09F3" w:rsidRPr="002B09F3" w:rsidRDefault="002B09F3" w:rsidP="002B09F3">
      <w:pPr>
        <w:spacing w:after="0" w:line="240" w:lineRule="auto"/>
        <w:jc w:val="both"/>
        <w:rPr>
          <w:rFonts w:ascii="Times New Roman" w:eastAsia="Times New Roman" w:hAnsi="Times New Roman" w:cs="Times New Roman"/>
          <w:b/>
          <w:i/>
          <w:iCs/>
          <w:lang w:bidi="th-TH"/>
        </w:rPr>
      </w:pPr>
      <w:r w:rsidRPr="002B09F3">
        <w:rPr>
          <w:rFonts w:ascii="Times New Roman" w:eastAsia="Times New Roman" w:hAnsi="Times New Roman" w:cs="Times New Roman"/>
          <w:b/>
          <w:lang w:bidi="th-TH"/>
        </w:rPr>
        <w:t xml:space="preserve">THE PERMIT IS VALID FOR A PERIOD OF </w:t>
      </w:r>
      <w:r w:rsidRPr="002B09F3">
        <w:rPr>
          <w:rFonts w:ascii="Times New Roman" w:eastAsia="Times New Roman" w:hAnsi="Times New Roman" w:cs="Times New Roman"/>
          <w:b/>
          <w:i/>
          <w:lang w:bidi="th-TH"/>
        </w:rPr>
        <w:t>30</w:t>
      </w:r>
      <w:r w:rsidRPr="002B09F3">
        <w:rPr>
          <w:rFonts w:ascii="Times New Roman" w:eastAsia="Times New Roman" w:hAnsi="Times New Roman" w:cs="Times New Roman"/>
          <w:b/>
          <w:lang w:bidi="th-TH"/>
        </w:rPr>
        <w:t xml:space="preserve"> DAYS FROM THE DATE OF ISSUE </w:t>
      </w:r>
      <w:r w:rsidRPr="002B09F3">
        <w:rPr>
          <w:rFonts w:ascii="Times New Roman" w:eastAsia="Times New Roman" w:hAnsi="Times New Roman" w:cs="Times New Roman"/>
          <w:b/>
          <w:i/>
          <w:iCs/>
          <w:lang w:bidi="th-TH"/>
        </w:rPr>
        <w:t>(For One Time Import)</w:t>
      </w:r>
    </w:p>
    <w:p w14:paraId="5CFB5174" w14:textId="77777777" w:rsidR="002B09F3" w:rsidRPr="002B09F3" w:rsidRDefault="002B09F3" w:rsidP="002B09F3">
      <w:pPr>
        <w:spacing w:after="0" w:line="240" w:lineRule="auto"/>
        <w:jc w:val="both"/>
        <w:rPr>
          <w:rFonts w:ascii="Times New Roman" w:eastAsia="Times New Roman" w:hAnsi="Times New Roman" w:cs="Times New Roman"/>
          <w:b/>
          <w:bCs/>
          <w:lang w:bidi="th-TH"/>
        </w:rPr>
      </w:pPr>
    </w:p>
    <w:p w14:paraId="3070A48F" w14:textId="77777777" w:rsidR="002B09F3" w:rsidRPr="002B09F3" w:rsidRDefault="002B09F3" w:rsidP="002B09F3">
      <w:pPr>
        <w:spacing w:after="0" w:line="240" w:lineRule="auto"/>
        <w:jc w:val="both"/>
        <w:rPr>
          <w:rFonts w:ascii="Times New Roman" w:eastAsia="Times New Roman" w:hAnsi="Times New Roman" w:cs="Times New Roman"/>
          <w:b/>
          <w:bCs/>
          <w:lang w:bidi="th-TH"/>
        </w:rPr>
      </w:pPr>
    </w:p>
    <w:p w14:paraId="6C65DE7C" w14:textId="77777777" w:rsidR="002B09F3" w:rsidRPr="002B09F3" w:rsidRDefault="002B09F3" w:rsidP="002B09F3">
      <w:pPr>
        <w:spacing w:after="0" w:line="240" w:lineRule="auto"/>
        <w:jc w:val="both"/>
        <w:rPr>
          <w:rFonts w:ascii="Times New Roman" w:eastAsia="Times New Roman" w:hAnsi="Times New Roman" w:cs="Times New Roman"/>
          <w:b/>
          <w:bCs/>
          <w:lang w:bidi="th-TH"/>
        </w:rPr>
      </w:pPr>
    </w:p>
    <w:p w14:paraId="1B152167" w14:textId="77777777" w:rsidR="002B09F3" w:rsidRPr="002B09F3" w:rsidRDefault="002B09F3" w:rsidP="002B09F3">
      <w:pPr>
        <w:spacing w:after="0" w:line="240" w:lineRule="auto"/>
        <w:jc w:val="both"/>
        <w:rPr>
          <w:rFonts w:ascii="Times New Roman" w:eastAsia="Times New Roman" w:hAnsi="Times New Roman" w:cs="Times New Roman"/>
          <w:b/>
          <w:bCs/>
          <w:lang w:bidi="th-TH"/>
        </w:rPr>
      </w:pPr>
      <w:r w:rsidRPr="002B09F3">
        <w:rPr>
          <w:rFonts w:ascii="Times New Roman" w:eastAsia="Times New Roman" w:hAnsi="Times New Roman" w:cs="Times New Roman"/>
          <w:b/>
          <w:bCs/>
          <w:lang w:bidi="th-TH"/>
        </w:rPr>
        <w:t>Name, seal &amp; Signature</w:t>
      </w:r>
    </w:p>
    <w:p w14:paraId="14AF24B1" w14:textId="77777777" w:rsidR="002B09F3" w:rsidRPr="002B09F3" w:rsidRDefault="002B09F3" w:rsidP="002B09F3">
      <w:pPr>
        <w:spacing w:after="0" w:line="240" w:lineRule="auto"/>
        <w:jc w:val="both"/>
        <w:rPr>
          <w:rFonts w:ascii="Times New Roman" w:eastAsia="Times New Roman" w:hAnsi="Times New Roman" w:cs="Times New Roman"/>
          <w:b/>
          <w:bCs/>
          <w:lang w:bidi="th-TH"/>
        </w:rPr>
      </w:pPr>
    </w:p>
    <w:p w14:paraId="1E1F5D97" w14:textId="77777777" w:rsidR="002B09F3" w:rsidRPr="002B09F3" w:rsidRDefault="002B09F3" w:rsidP="002B09F3">
      <w:pPr>
        <w:spacing w:after="0" w:line="240" w:lineRule="auto"/>
        <w:jc w:val="both"/>
        <w:rPr>
          <w:rFonts w:ascii="Times New Roman" w:eastAsia="Times New Roman" w:hAnsi="Times New Roman" w:cs="Times New Roman"/>
          <w:b/>
          <w:bCs/>
          <w:lang w:bidi="th-TH"/>
        </w:rPr>
      </w:pPr>
      <w:r w:rsidRPr="002B09F3">
        <w:rPr>
          <w:rFonts w:ascii="Times New Roman" w:eastAsia="Times New Roman" w:hAnsi="Times New Roman" w:cs="Times New Roman"/>
          <w:b/>
          <w:bCs/>
          <w:lang w:bidi="th-TH"/>
        </w:rPr>
        <w:t>THIS PERMIT IS SUBJECT TO CANCELLATION AT THE DISCRETION OF THE DIRECTOR GENERAL, BHUTAN AGRICULTURE AND FOOD REGULATORY AUTHORITY, MINISTRY OF AGRICULTURE AND FORESTS, THIMPHU BHUTAN.</w:t>
      </w:r>
    </w:p>
    <w:p w14:paraId="345621AE" w14:textId="77777777" w:rsidR="002B09F3" w:rsidRPr="002B09F3" w:rsidRDefault="002B09F3" w:rsidP="002B09F3">
      <w:pPr>
        <w:spacing w:after="0" w:line="240" w:lineRule="auto"/>
        <w:contextualSpacing/>
        <w:jc w:val="both"/>
        <w:rPr>
          <w:rFonts w:ascii="Times New Roman" w:eastAsia="Times New Roman" w:hAnsi="Times New Roman" w:cs="Times New Roman"/>
          <w:lang w:bidi="th-TH"/>
        </w:rPr>
      </w:pPr>
    </w:p>
    <w:p w14:paraId="6756D00C" w14:textId="77777777" w:rsidR="002B09F3" w:rsidRPr="002B09F3" w:rsidRDefault="002B09F3" w:rsidP="002B09F3">
      <w:pPr>
        <w:spacing w:after="0" w:line="240" w:lineRule="auto"/>
        <w:rPr>
          <w:rFonts w:ascii="Times New Roman" w:eastAsia="Times New Roman" w:hAnsi="Times New Roman" w:cs="Angsana New"/>
          <w:b/>
          <w:bCs/>
          <w:sz w:val="24"/>
          <w:szCs w:val="28"/>
          <w:lang w:bidi="th-TH"/>
        </w:rPr>
      </w:pPr>
    </w:p>
    <w:p w14:paraId="08785346" w14:textId="77777777" w:rsidR="002B09F3" w:rsidRPr="002B09F3" w:rsidRDefault="002B09F3" w:rsidP="002B09F3">
      <w:pPr>
        <w:spacing w:after="0" w:line="240" w:lineRule="auto"/>
        <w:rPr>
          <w:rFonts w:ascii="Times New Roman" w:eastAsia="Times New Roman" w:hAnsi="Times New Roman" w:cs="Angsana New"/>
          <w:b/>
          <w:bCs/>
          <w:sz w:val="24"/>
          <w:szCs w:val="28"/>
          <w:lang w:bidi="th-TH"/>
        </w:rPr>
      </w:pPr>
    </w:p>
    <w:p w14:paraId="0B1F6206" w14:textId="77777777" w:rsidR="002B09F3" w:rsidRPr="002B09F3" w:rsidRDefault="002B09F3" w:rsidP="002B09F3">
      <w:pPr>
        <w:spacing w:after="0" w:line="240" w:lineRule="auto"/>
        <w:jc w:val="both"/>
        <w:rPr>
          <w:rFonts w:ascii="Times New Roman" w:eastAsia="Times New Roman" w:hAnsi="Times New Roman" w:cs="Angsana New"/>
          <w:b/>
          <w:bCs/>
          <w:i/>
          <w:sz w:val="20"/>
          <w:szCs w:val="20"/>
          <w:lang w:bidi="th-TH"/>
        </w:rPr>
      </w:pPr>
      <w:r w:rsidRPr="002B09F3">
        <w:rPr>
          <w:rFonts w:ascii="Times New Roman" w:eastAsia="Times New Roman" w:hAnsi="Times New Roman" w:cs="Angsana New"/>
          <w:b/>
          <w:i/>
          <w:sz w:val="20"/>
          <w:szCs w:val="20"/>
          <w:u w:val="single"/>
          <w:lang w:bidi="th-TH"/>
        </w:rPr>
        <w:t>IMPORT PERMIT OF FROZEN SEMEN FOR ARTIFICIAL INSEMINATION.</w:t>
      </w:r>
    </w:p>
    <w:p w14:paraId="4E003F7E" w14:textId="77777777" w:rsidR="002B09F3" w:rsidRPr="002B09F3" w:rsidRDefault="002B09F3" w:rsidP="002B09F3">
      <w:pPr>
        <w:spacing w:after="0" w:line="240" w:lineRule="auto"/>
        <w:jc w:val="both"/>
        <w:rPr>
          <w:rFonts w:ascii="Times New Roman" w:eastAsia="Times New Roman" w:hAnsi="Times New Roman" w:cs="Angsana New"/>
          <w:b/>
          <w:sz w:val="20"/>
          <w:szCs w:val="20"/>
          <w:lang w:bidi="th-TH"/>
        </w:rPr>
      </w:pPr>
    </w:p>
    <w:p w14:paraId="7A90B144" w14:textId="77777777" w:rsidR="002B09F3" w:rsidRPr="002B09F3" w:rsidRDefault="002B09F3" w:rsidP="002B09F3">
      <w:pPr>
        <w:spacing w:after="0" w:line="240" w:lineRule="auto"/>
        <w:ind w:left="-180"/>
        <w:jc w:val="both"/>
        <w:rPr>
          <w:rFonts w:ascii="Times New Roman" w:eastAsia="Times New Roman" w:hAnsi="Times New Roman" w:cs="Angsana New"/>
          <w:b/>
          <w:bCs/>
          <w:i/>
          <w:iCs/>
          <w:sz w:val="20"/>
          <w:szCs w:val="20"/>
          <w:lang w:bidi="th-TH"/>
        </w:rPr>
      </w:pPr>
      <w:r w:rsidRPr="002B09F3">
        <w:rPr>
          <w:rFonts w:ascii="Times New Roman" w:eastAsia="Times New Roman" w:hAnsi="Times New Roman" w:cs="Angsana New"/>
          <w:sz w:val="20"/>
          <w:szCs w:val="20"/>
          <w:lang w:bidi="th-TH"/>
        </w:rPr>
        <w:t xml:space="preserve">Permission is hereby granted to </w:t>
      </w:r>
      <w:r w:rsidRPr="002B09F3">
        <w:rPr>
          <w:rFonts w:ascii="Times New Roman" w:eastAsia="Times New Roman" w:hAnsi="Times New Roman" w:cs="Angsana New"/>
          <w:b/>
          <w:bCs/>
          <w:i/>
          <w:iCs/>
          <w:sz w:val="20"/>
          <w:szCs w:val="20"/>
          <w:lang w:bidi="th-TH"/>
        </w:rPr>
        <w:t>…………………………</w:t>
      </w:r>
      <w:r w:rsidRPr="002B09F3">
        <w:rPr>
          <w:rFonts w:ascii="Times New Roman" w:eastAsia="Times New Roman" w:hAnsi="Times New Roman" w:cs="Angsana New"/>
          <w:sz w:val="20"/>
          <w:szCs w:val="20"/>
          <w:lang w:bidi="th-TH"/>
        </w:rPr>
        <w:t>, …………</w:t>
      </w:r>
      <w:proofErr w:type="gramStart"/>
      <w:r w:rsidRPr="002B09F3">
        <w:rPr>
          <w:rFonts w:ascii="Times New Roman" w:eastAsia="Times New Roman" w:hAnsi="Times New Roman" w:cs="Angsana New"/>
          <w:sz w:val="20"/>
          <w:szCs w:val="20"/>
          <w:lang w:bidi="th-TH"/>
        </w:rPr>
        <w:t>…..</w:t>
      </w:r>
      <w:proofErr w:type="gramEnd"/>
      <w:r w:rsidRPr="002B09F3">
        <w:rPr>
          <w:rFonts w:ascii="Times New Roman" w:eastAsia="Times New Roman" w:hAnsi="Times New Roman" w:cs="Angsana New"/>
          <w:sz w:val="20"/>
          <w:szCs w:val="20"/>
          <w:lang w:bidi="th-TH"/>
        </w:rPr>
        <w:t xml:space="preserve">, Thimphu, Bhutan  to import  # </w:t>
      </w:r>
      <w:r w:rsidRPr="002B09F3">
        <w:rPr>
          <w:rFonts w:ascii="Times New Roman" w:eastAsia="Times New Roman" w:hAnsi="Times New Roman" w:cs="Angsana New"/>
          <w:b/>
          <w:i/>
          <w:sz w:val="20"/>
          <w:szCs w:val="20"/>
          <w:lang w:bidi="th-TH"/>
        </w:rPr>
        <w:t>……………… doses</w:t>
      </w:r>
      <w:r w:rsidRPr="002B09F3">
        <w:rPr>
          <w:rFonts w:ascii="Times New Roman" w:eastAsia="Times New Roman" w:hAnsi="Times New Roman" w:cs="Angsana New"/>
          <w:sz w:val="20"/>
          <w:szCs w:val="20"/>
          <w:lang w:bidi="th-TH"/>
        </w:rPr>
        <w:t xml:space="preserve"> ( ……………….) only,  of </w:t>
      </w:r>
      <w:r w:rsidRPr="002B09F3">
        <w:rPr>
          <w:rFonts w:ascii="Times New Roman" w:eastAsia="Times New Roman" w:hAnsi="Times New Roman" w:cs="Angsana New"/>
          <w:b/>
          <w:bCs/>
          <w:i/>
          <w:iCs/>
          <w:sz w:val="20"/>
          <w:szCs w:val="20"/>
          <w:lang w:bidi="th-TH"/>
        </w:rPr>
        <w:t>Frozen  Semen</w:t>
      </w:r>
      <w:r w:rsidRPr="002B09F3">
        <w:rPr>
          <w:rFonts w:ascii="Times New Roman" w:eastAsia="Times New Roman" w:hAnsi="Times New Roman" w:cs="Angsana New"/>
          <w:sz w:val="20"/>
          <w:szCs w:val="20"/>
          <w:lang w:bidi="th-TH"/>
        </w:rPr>
        <w:t xml:space="preserve"> into Bhutan from  ………………………..into the kingdom of Bhutan</w:t>
      </w:r>
    </w:p>
    <w:p w14:paraId="1BED7E82" w14:textId="77777777" w:rsidR="002B09F3" w:rsidRPr="002B09F3" w:rsidRDefault="002B09F3" w:rsidP="002B09F3">
      <w:pPr>
        <w:spacing w:after="0" w:line="240" w:lineRule="auto"/>
        <w:ind w:left="-180"/>
        <w:jc w:val="both"/>
        <w:rPr>
          <w:rFonts w:ascii="Times New Roman" w:eastAsia="Times New Roman" w:hAnsi="Times New Roman" w:cs="Angsana New"/>
          <w:b/>
          <w:bCs/>
          <w:i/>
          <w:iCs/>
          <w:sz w:val="20"/>
          <w:szCs w:val="20"/>
          <w:lang w:bidi="th-TH"/>
        </w:rPr>
      </w:pPr>
    </w:p>
    <w:tbl>
      <w:tblPr>
        <w:tblStyle w:val="TableGrid4"/>
        <w:tblW w:w="0" w:type="auto"/>
        <w:tblInd w:w="-180" w:type="dxa"/>
        <w:tblLook w:val="04A0" w:firstRow="1" w:lastRow="0" w:firstColumn="1" w:lastColumn="0" w:noHBand="0" w:noVBand="1"/>
      </w:tblPr>
      <w:tblGrid>
        <w:gridCol w:w="691"/>
        <w:gridCol w:w="2036"/>
        <w:gridCol w:w="1577"/>
        <w:gridCol w:w="2116"/>
        <w:gridCol w:w="1854"/>
        <w:gridCol w:w="1482"/>
      </w:tblGrid>
      <w:tr w:rsidR="002B09F3" w:rsidRPr="002B09F3" w14:paraId="1B385F33" w14:textId="77777777" w:rsidTr="002B09F3">
        <w:tc>
          <w:tcPr>
            <w:tcW w:w="725" w:type="dxa"/>
          </w:tcPr>
          <w:p w14:paraId="011AFDFF" w14:textId="77777777" w:rsidR="002B09F3" w:rsidRPr="002B09F3" w:rsidRDefault="002B09F3" w:rsidP="002B09F3">
            <w:pPr>
              <w:jc w:val="both"/>
              <w:rPr>
                <w:b/>
                <w:bCs/>
                <w:i/>
                <w:iCs/>
                <w:lang w:bidi="th-TH"/>
              </w:rPr>
            </w:pPr>
            <w:r w:rsidRPr="002B09F3">
              <w:rPr>
                <w:b/>
                <w:bCs/>
                <w:i/>
                <w:iCs/>
                <w:lang w:bidi="th-TH"/>
              </w:rPr>
              <w:t>Sl. No</w:t>
            </w:r>
          </w:p>
        </w:tc>
        <w:tc>
          <w:tcPr>
            <w:tcW w:w="2173" w:type="dxa"/>
          </w:tcPr>
          <w:p w14:paraId="038EDF08" w14:textId="77777777" w:rsidR="002B09F3" w:rsidRPr="002B09F3" w:rsidRDefault="002B09F3" w:rsidP="002B09F3">
            <w:pPr>
              <w:jc w:val="both"/>
              <w:rPr>
                <w:b/>
                <w:bCs/>
                <w:i/>
                <w:iCs/>
                <w:lang w:bidi="th-TH"/>
              </w:rPr>
            </w:pPr>
            <w:r w:rsidRPr="002B09F3">
              <w:rPr>
                <w:b/>
                <w:bCs/>
                <w:i/>
                <w:iCs/>
                <w:lang w:bidi="th-TH"/>
              </w:rPr>
              <w:t>Particulars</w:t>
            </w:r>
          </w:p>
        </w:tc>
        <w:tc>
          <w:tcPr>
            <w:tcW w:w="1710" w:type="dxa"/>
          </w:tcPr>
          <w:p w14:paraId="1B0EDCA6" w14:textId="77777777" w:rsidR="002B09F3" w:rsidRPr="002B09F3" w:rsidRDefault="002B09F3" w:rsidP="002B09F3">
            <w:pPr>
              <w:jc w:val="both"/>
              <w:rPr>
                <w:b/>
                <w:bCs/>
                <w:i/>
                <w:iCs/>
                <w:lang w:bidi="th-TH"/>
              </w:rPr>
            </w:pPr>
            <w:r w:rsidRPr="002B09F3">
              <w:rPr>
                <w:b/>
                <w:bCs/>
                <w:i/>
                <w:iCs/>
                <w:lang w:bidi="th-TH"/>
              </w:rPr>
              <w:t>Trade mark/ Name</w:t>
            </w:r>
          </w:p>
        </w:tc>
        <w:tc>
          <w:tcPr>
            <w:tcW w:w="2160" w:type="dxa"/>
          </w:tcPr>
          <w:p w14:paraId="243387C2" w14:textId="77777777" w:rsidR="002B09F3" w:rsidRPr="002B09F3" w:rsidRDefault="002B09F3" w:rsidP="002B09F3">
            <w:pPr>
              <w:jc w:val="both"/>
              <w:rPr>
                <w:b/>
                <w:bCs/>
                <w:i/>
                <w:iCs/>
                <w:lang w:bidi="th-TH"/>
              </w:rPr>
            </w:pPr>
            <w:r w:rsidRPr="002B09F3">
              <w:rPr>
                <w:b/>
                <w:bCs/>
                <w:i/>
                <w:iCs/>
                <w:lang w:bidi="th-TH"/>
              </w:rPr>
              <w:t>Company/Producer</w:t>
            </w:r>
          </w:p>
        </w:tc>
        <w:tc>
          <w:tcPr>
            <w:tcW w:w="1911" w:type="dxa"/>
          </w:tcPr>
          <w:p w14:paraId="67EBE18C" w14:textId="77777777" w:rsidR="002B09F3" w:rsidRPr="002B09F3" w:rsidRDefault="002B09F3" w:rsidP="002B09F3">
            <w:pPr>
              <w:jc w:val="both"/>
              <w:rPr>
                <w:b/>
                <w:bCs/>
                <w:i/>
                <w:iCs/>
                <w:lang w:bidi="th-TH"/>
              </w:rPr>
            </w:pPr>
            <w:r w:rsidRPr="002B09F3">
              <w:rPr>
                <w:b/>
                <w:bCs/>
                <w:i/>
                <w:iCs/>
                <w:lang w:bidi="th-TH"/>
              </w:rPr>
              <w:t>Description of the supply/package</w:t>
            </w:r>
          </w:p>
        </w:tc>
        <w:tc>
          <w:tcPr>
            <w:tcW w:w="1607" w:type="dxa"/>
          </w:tcPr>
          <w:p w14:paraId="5F38A5AA" w14:textId="77777777" w:rsidR="002B09F3" w:rsidRPr="002B09F3" w:rsidRDefault="002B09F3" w:rsidP="002B09F3">
            <w:pPr>
              <w:jc w:val="both"/>
              <w:rPr>
                <w:b/>
                <w:bCs/>
                <w:i/>
                <w:iCs/>
                <w:lang w:bidi="th-TH"/>
              </w:rPr>
            </w:pPr>
            <w:r w:rsidRPr="002B09F3">
              <w:rPr>
                <w:b/>
                <w:bCs/>
                <w:i/>
                <w:iCs/>
                <w:lang w:bidi="th-TH"/>
              </w:rPr>
              <w:t>Qty/ No. of straw</w:t>
            </w:r>
          </w:p>
        </w:tc>
      </w:tr>
      <w:tr w:rsidR="002B09F3" w:rsidRPr="002B09F3" w14:paraId="56F5D0A8" w14:textId="77777777" w:rsidTr="002B09F3">
        <w:tc>
          <w:tcPr>
            <w:tcW w:w="725" w:type="dxa"/>
          </w:tcPr>
          <w:p w14:paraId="5CA8E557" w14:textId="77777777" w:rsidR="002B09F3" w:rsidRPr="002B09F3" w:rsidRDefault="002B09F3" w:rsidP="002B09F3">
            <w:pPr>
              <w:jc w:val="both"/>
              <w:rPr>
                <w:b/>
                <w:bCs/>
                <w:i/>
                <w:iCs/>
                <w:lang w:bidi="th-TH"/>
              </w:rPr>
            </w:pPr>
          </w:p>
        </w:tc>
        <w:tc>
          <w:tcPr>
            <w:tcW w:w="2173" w:type="dxa"/>
          </w:tcPr>
          <w:p w14:paraId="56733530" w14:textId="77777777" w:rsidR="002B09F3" w:rsidRPr="002B09F3" w:rsidRDefault="002B09F3" w:rsidP="002B09F3">
            <w:pPr>
              <w:jc w:val="both"/>
              <w:rPr>
                <w:b/>
                <w:bCs/>
                <w:i/>
                <w:iCs/>
                <w:lang w:bidi="th-TH"/>
              </w:rPr>
            </w:pPr>
          </w:p>
        </w:tc>
        <w:tc>
          <w:tcPr>
            <w:tcW w:w="1710" w:type="dxa"/>
          </w:tcPr>
          <w:p w14:paraId="1CCC5293" w14:textId="77777777" w:rsidR="002B09F3" w:rsidRPr="002B09F3" w:rsidRDefault="002B09F3" w:rsidP="002B09F3">
            <w:pPr>
              <w:rPr>
                <w:lang w:bidi="th-TH"/>
              </w:rPr>
            </w:pPr>
          </w:p>
        </w:tc>
        <w:tc>
          <w:tcPr>
            <w:tcW w:w="2160" w:type="dxa"/>
          </w:tcPr>
          <w:p w14:paraId="65888699" w14:textId="77777777" w:rsidR="002B09F3" w:rsidRPr="002B09F3" w:rsidRDefault="002B09F3" w:rsidP="002B09F3">
            <w:pPr>
              <w:jc w:val="both"/>
              <w:rPr>
                <w:b/>
                <w:bCs/>
                <w:i/>
                <w:iCs/>
                <w:lang w:bidi="th-TH"/>
              </w:rPr>
            </w:pPr>
          </w:p>
        </w:tc>
        <w:tc>
          <w:tcPr>
            <w:tcW w:w="1911" w:type="dxa"/>
          </w:tcPr>
          <w:p w14:paraId="41A09A70" w14:textId="77777777" w:rsidR="002B09F3" w:rsidRPr="002B09F3" w:rsidRDefault="002B09F3" w:rsidP="002B09F3">
            <w:pPr>
              <w:jc w:val="both"/>
              <w:rPr>
                <w:b/>
                <w:bCs/>
                <w:i/>
                <w:iCs/>
                <w:lang w:bidi="th-TH"/>
              </w:rPr>
            </w:pPr>
          </w:p>
        </w:tc>
        <w:tc>
          <w:tcPr>
            <w:tcW w:w="1607" w:type="dxa"/>
          </w:tcPr>
          <w:p w14:paraId="49518205" w14:textId="77777777" w:rsidR="002B09F3" w:rsidRPr="002B09F3" w:rsidRDefault="002B09F3" w:rsidP="002B09F3">
            <w:pPr>
              <w:jc w:val="both"/>
              <w:rPr>
                <w:b/>
                <w:bCs/>
                <w:i/>
                <w:iCs/>
                <w:lang w:bidi="th-TH"/>
              </w:rPr>
            </w:pPr>
          </w:p>
        </w:tc>
      </w:tr>
    </w:tbl>
    <w:p w14:paraId="2F52AAE1" w14:textId="77777777" w:rsidR="002B09F3" w:rsidRPr="002B09F3" w:rsidRDefault="002B09F3" w:rsidP="002B09F3">
      <w:pPr>
        <w:spacing w:after="0" w:line="240" w:lineRule="auto"/>
        <w:ind w:left="-180"/>
        <w:jc w:val="both"/>
        <w:rPr>
          <w:rFonts w:ascii="Times New Roman" w:eastAsia="Times New Roman" w:hAnsi="Times New Roman" w:cs="Angsana New"/>
          <w:b/>
          <w:bCs/>
          <w:i/>
          <w:iCs/>
          <w:sz w:val="20"/>
          <w:szCs w:val="20"/>
          <w:lang w:bidi="th-TH"/>
        </w:rPr>
      </w:pPr>
    </w:p>
    <w:p w14:paraId="11723828" w14:textId="77777777" w:rsidR="002B09F3" w:rsidRPr="002B09F3" w:rsidRDefault="002B09F3" w:rsidP="002B09F3">
      <w:pPr>
        <w:spacing w:after="0" w:line="240" w:lineRule="auto"/>
        <w:ind w:left="-360" w:firstLine="18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b/>
          <w:sz w:val="20"/>
          <w:szCs w:val="20"/>
          <w:lang w:bidi="th-TH"/>
        </w:rPr>
        <w:t>PROVIDED THAT</w:t>
      </w:r>
      <w:r w:rsidRPr="002B09F3">
        <w:rPr>
          <w:rFonts w:ascii="Times New Roman" w:eastAsia="Times New Roman" w:hAnsi="Times New Roman" w:cs="Angsana New"/>
          <w:sz w:val="20"/>
          <w:szCs w:val="20"/>
          <w:lang w:bidi="th-TH"/>
        </w:rPr>
        <w:t xml:space="preserve"> the following conditions are met:</w:t>
      </w:r>
    </w:p>
    <w:p w14:paraId="65E115C5" w14:textId="77777777" w:rsidR="002B09F3" w:rsidRPr="002B09F3" w:rsidRDefault="002B09F3" w:rsidP="002B09F3">
      <w:pPr>
        <w:spacing w:after="0" w:line="240" w:lineRule="auto"/>
        <w:ind w:left="720" w:hanging="720"/>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The frozen semen is accompanied by a health certificate of donor bulls certified by the Government Veterinarian In-charge of the area stating that:</w:t>
      </w:r>
    </w:p>
    <w:p w14:paraId="070D0C19" w14:textId="77777777" w:rsidR="002B09F3" w:rsidRPr="002B09F3" w:rsidRDefault="002B09F3" w:rsidP="002B09F3">
      <w:pPr>
        <w:spacing w:after="0" w:line="240" w:lineRule="auto"/>
        <w:ind w:left="720" w:hanging="720"/>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1.</w:t>
      </w:r>
      <w:r w:rsidRPr="002B09F3">
        <w:rPr>
          <w:rFonts w:ascii="Times New Roman" w:eastAsia="Times New Roman" w:hAnsi="Times New Roman" w:cs="Angsana New"/>
          <w:sz w:val="20"/>
          <w:szCs w:val="20"/>
          <w:lang w:bidi="th-TH"/>
        </w:rPr>
        <w:tab/>
        <w:t xml:space="preserve">Donor bulls have been resident at an artificial breeding </w:t>
      </w:r>
      <w:proofErr w:type="spellStart"/>
      <w:r w:rsidRPr="002B09F3">
        <w:rPr>
          <w:rFonts w:ascii="Times New Roman" w:eastAsia="Times New Roman" w:hAnsi="Times New Roman" w:cs="Angsana New"/>
          <w:sz w:val="20"/>
          <w:szCs w:val="20"/>
          <w:lang w:bidi="th-TH"/>
        </w:rPr>
        <w:t>centre</w:t>
      </w:r>
      <w:proofErr w:type="spellEnd"/>
      <w:r w:rsidRPr="002B09F3">
        <w:rPr>
          <w:rFonts w:ascii="Times New Roman" w:eastAsia="Times New Roman" w:hAnsi="Times New Roman" w:cs="Angsana New"/>
          <w:sz w:val="20"/>
          <w:szCs w:val="20"/>
          <w:lang w:bidi="th-TH"/>
        </w:rPr>
        <w:t xml:space="preserve"> for at least 6 months prior to the date of collection of the semen and have not been used for natural service during this period.</w:t>
      </w:r>
    </w:p>
    <w:p w14:paraId="1A95D348" w14:textId="77777777" w:rsidR="002B09F3" w:rsidRPr="002B09F3" w:rsidRDefault="002B09F3" w:rsidP="002B09F3">
      <w:pPr>
        <w:spacing w:after="0" w:line="240" w:lineRule="auto"/>
        <w:ind w:left="720" w:hanging="720"/>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2.</w:t>
      </w:r>
      <w:r w:rsidRPr="002B09F3">
        <w:rPr>
          <w:rFonts w:ascii="Times New Roman" w:eastAsia="Times New Roman" w:hAnsi="Times New Roman" w:cs="Angsana New"/>
          <w:sz w:val="20"/>
          <w:szCs w:val="20"/>
          <w:lang w:bidi="th-TH"/>
        </w:rPr>
        <w:tab/>
        <w:t>Donor bulls have been subjected to the following tests with negative results during the 6 months prior to the date of collection.</w:t>
      </w:r>
    </w:p>
    <w:p w14:paraId="00D72D7A" w14:textId="77777777" w:rsidR="002B09F3" w:rsidRPr="002B09F3" w:rsidRDefault="002B09F3" w:rsidP="002B09F3">
      <w:pPr>
        <w:spacing w:after="0" w:line="240" w:lineRule="auto"/>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a.</w:t>
      </w:r>
      <w:r w:rsidRPr="002B09F3">
        <w:rPr>
          <w:rFonts w:ascii="Times New Roman" w:eastAsia="Times New Roman" w:hAnsi="Times New Roman" w:cs="Angsana New"/>
          <w:sz w:val="20"/>
          <w:szCs w:val="20"/>
          <w:lang w:bidi="th-TH"/>
        </w:rPr>
        <w:tab/>
        <w:t>The complement fixation or ELISA test for Brucellosis</w:t>
      </w:r>
    </w:p>
    <w:p w14:paraId="59F85D43" w14:textId="77777777" w:rsidR="002B09F3" w:rsidRPr="002B09F3" w:rsidRDefault="002B09F3" w:rsidP="002B09F3">
      <w:pPr>
        <w:spacing w:after="0" w:line="240" w:lineRule="auto"/>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b.</w:t>
      </w:r>
      <w:r w:rsidRPr="002B09F3">
        <w:rPr>
          <w:rFonts w:ascii="Times New Roman" w:eastAsia="Times New Roman" w:hAnsi="Times New Roman" w:cs="Angsana New"/>
          <w:sz w:val="20"/>
          <w:szCs w:val="20"/>
          <w:lang w:bidi="th-TH"/>
        </w:rPr>
        <w:tab/>
        <w:t xml:space="preserve">The complement fixation or ELISA test for </w:t>
      </w:r>
      <w:proofErr w:type="spellStart"/>
      <w:r w:rsidRPr="002B09F3">
        <w:rPr>
          <w:rFonts w:ascii="Times New Roman" w:eastAsia="Times New Roman" w:hAnsi="Times New Roman" w:cs="Angsana New"/>
          <w:sz w:val="20"/>
          <w:szCs w:val="20"/>
          <w:lang w:bidi="th-TH"/>
        </w:rPr>
        <w:t>Johne'Â</w:t>
      </w:r>
      <w:r w:rsidRPr="002B09F3">
        <w:rPr>
          <w:rFonts w:ascii="Calibri" w:eastAsia="Times New Roman" w:hAnsi="Calibri" w:cs="Calibri"/>
          <w:sz w:val="20"/>
          <w:szCs w:val="20"/>
          <w:lang w:bidi="th-TH"/>
        </w:rPr>
        <w:t>™s</w:t>
      </w:r>
      <w:proofErr w:type="spellEnd"/>
      <w:r w:rsidRPr="002B09F3">
        <w:rPr>
          <w:rFonts w:ascii="Calibri" w:eastAsia="Times New Roman" w:hAnsi="Calibri" w:cs="Calibri"/>
          <w:sz w:val="20"/>
          <w:szCs w:val="20"/>
          <w:lang w:bidi="th-TH"/>
        </w:rPr>
        <w:t xml:space="preserve"> disease (paratuberculosis)</w:t>
      </w:r>
    </w:p>
    <w:p w14:paraId="281EB92C" w14:textId="77777777" w:rsidR="002B09F3" w:rsidRPr="002B09F3" w:rsidRDefault="002B09F3" w:rsidP="002B09F3">
      <w:pPr>
        <w:spacing w:after="0" w:line="240" w:lineRule="auto"/>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c.</w:t>
      </w:r>
      <w:r w:rsidRPr="002B09F3">
        <w:rPr>
          <w:rFonts w:ascii="Times New Roman" w:eastAsia="Times New Roman" w:hAnsi="Times New Roman" w:cs="Angsana New"/>
          <w:sz w:val="20"/>
          <w:szCs w:val="20"/>
          <w:lang w:bidi="th-TH"/>
        </w:rPr>
        <w:tab/>
        <w:t>The caudal fold intradermal Tuberculin test for Bovine Tuberculosis</w:t>
      </w:r>
    </w:p>
    <w:p w14:paraId="3DB28628" w14:textId="77777777" w:rsidR="002B09F3" w:rsidRPr="002B09F3" w:rsidRDefault="002B09F3" w:rsidP="002B09F3">
      <w:pPr>
        <w:spacing w:after="0" w:line="240" w:lineRule="auto"/>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d.</w:t>
      </w:r>
      <w:r w:rsidRPr="002B09F3">
        <w:rPr>
          <w:rFonts w:ascii="Times New Roman" w:eastAsia="Times New Roman" w:hAnsi="Times New Roman" w:cs="Angsana New"/>
          <w:sz w:val="20"/>
          <w:szCs w:val="20"/>
          <w:lang w:bidi="th-TH"/>
        </w:rPr>
        <w:tab/>
        <w:t>The Microscopic Agglutination Test for Leptospirosis (</w:t>
      </w:r>
      <w:proofErr w:type="spellStart"/>
      <w:proofErr w:type="gramStart"/>
      <w:r w:rsidRPr="002B09F3">
        <w:rPr>
          <w:rFonts w:ascii="Times New Roman" w:eastAsia="Times New Roman" w:hAnsi="Times New Roman" w:cs="Angsana New"/>
          <w:sz w:val="20"/>
          <w:szCs w:val="20"/>
          <w:lang w:bidi="th-TH"/>
        </w:rPr>
        <w:t>L.pomona</w:t>
      </w:r>
      <w:proofErr w:type="spellEnd"/>
      <w:proofErr w:type="gramEnd"/>
      <w:r w:rsidRPr="002B09F3">
        <w:rPr>
          <w:rFonts w:ascii="Times New Roman" w:eastAsia="Times New Roman" w:hAnsi="Times New Roman" w:cs="Angsana New"/>
          <w:sz w:val="20"/>
          <w:szCs w:val="20"/>
          <w:lang w:bidi="th-TH"/>
        </w:rPr>
        <w:t xml:space="preserve">, L. </w:t>
      </w:r>
      <w:proofErr w:type="spellStart"/>
      <w:r w:rsidRPr="002B09F3">
        <w:rPr>
          <w:rFonts w:ascii="Times New Roman" w:eastAsia="Times New Roman" w:hAnsi="Times New Roman" w:cs="Angsana New"/>
          <w:sz w:val="20"/>
          <w:szCs w:val="20"/>
          <w:lang w:bidi="th-TH"/>
        </w:rPr>
        <w:t>hardjo</w:t>
      </w:r>
      <w:proofErr w:type="spellEnd"/>
      <w:r w:rsidRPr="002B09F3">
        <w:rPr>
          <w:rFonts w:ascii="Times New Roman" w:eastAsia="Times New Roman" w:hAnsi="Times New Roman" w:cs="Angsana New"/>
          <w:sz w:val="20"/>
          <w:szCs w:val="20"/>
          <w:lang w:bidi="th-TH"/>
        </w:rPr>
        <w:t>)</w:t>
      </w:r>
    </w:p>
    <w:p w14:paraId="04D176B7" w14:textId="77777777" w:rsidR="002B09F3" w:rsidRPr="002B09F3" w:rsidRDefault="002B09F3" w:rsidP="002B09F3">
      <w:pPr>
        <w:spacing w:after="0" w:line="240" w:lineRule="auto"/>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e.</w:t>
      </w:r>
      <w:r w:rsidRPr="002B09F3">
        <w:rPr>
          <w:rFonts w:ascii="Times New Roman" w:eastAsia="Times New Roman" w:hAnsi="Times New Roman" w:cs="Angsana New"/>
          <w:sz w:val="20"/>
          <w:szCs w:val="20"/>
          <w:lang w:bidi="th-TH"/>
        </w:rPr>
        <w:tab/>
        <w:t xml:space="preserve">The agar gel </w:t>
      </w:r>
      <w:proofErr w:type="spellStart"/>
      <w:r w:rsidRPr="002B09F3">
        <w:rPr>
          <w:rFonts w:ascii="Times New Roman" w:eastAsia="Times New Roman" w:hAnsi="Times New Roman" w:cs="Angsana New"/>
          <w:sz w:val="20"/>
          <w:szCs w:val="20"/>
          <w:lang w:bidi="th-TH"/>
        </w:rPr>
        <w:t>immuno</w:t>
      </w:r>
      <w:proofErr w:type="spellEnd"/>
      <w:r w:rsidRPr="002B09F3">
        <w:rPr>
          <w:rFonts w:ascii="Times New Roman" w:eastAsia="Times New Roman" w:hAnsi="Times New Roman" w:cs="Angsana New"/>
          <w:sz w:val="20"/>
          <w:szCs w:val="20"/>
          <w:lang w:bidi="th-TH"/>
        </w:rPr>
        <w:t xml:space="preserve"> diffusion or ELISA test for Enzootic Bovine Leucosis</w:t>
      </w:r>
    </w:p>
    <w:p w14:paraId="72C3F736" w14:textId="77777777" w:rsidR="002B09F3" w:rsidRPr="002B09F3" w:rsidRDefault="002B09F3" w:rsidP="002B09F3">
      <w:pPr>
        <w:spacing w:after="0" w:line="240" w:lineRule="auto"/>
        <w:ind w:left="720" w:hanging="720"/>
        <w:rPr>
          <w:rFonts w:ascii="Times New Roman" w:eastAsia="Times New Roman" w:hAnsi="Times New Roman" w:cs="Angsana New"/>
          <w:i/>
          <w:sz w:val="20"/>
          <w:szCs w:val="20"/>
          <w:lang w:bidi="th-TH"/>
        </w:rPr>
      </w:pPr>
      <w:r w:rsidRPr="002B09F3">
        <w:rPr>
          <w:rFonts w:ascii="Times New Roman" w:eastAsia="Times New Roman" w:hAnsi="Times New Roman" w:cs="Angsana New"/>
          <w:i/>
          <w:sz w:val="20"/>
          <w:szCs w:val="20"/>
          <w:u w:val="single"/>
          <w:lang w:bidi="th-TH"/>
        </w:rPr>
        <w:t>f.</w:t>
      </w:r>
      <w:r w:rsidRPr="002B09F3">
        <w:rPr>
          <w:rFonts w:ascii="Times New Roman" w:eastAsia="Times New Roman" w:hAnsi="Times New Roman" w:cs="Angsana New"/>
          <w:i/>
          <w:sz w:val="20"/>
          <w:szCs w:val="20"/>
          <w:lang w:bidi="th-TH"/>
        </w:rPr>
        <w:tab/>
        <w:t xml:space="preserve">The direct microscopic examination of sheath scrapings for Trichomoniasis and culture for </w:t>
      </w:r>
      <w:proofErr w:type="spellStart"/>
      <w:r w:rsidRPr="002B09F3">
        <w:rPr>
          <w:rFonts w:ascii="Times New Roman" w:eastAsia="Times New Roman" w:hAnsi="Times New Roman" w:cs="Angsana New"/>
          <w:i/>
          <w:sz w:val="20"/>
          <w:szCs w:val="20"/>
          <w:lang w:bidi="th-TH"/>
        </w:rPr>
        <w:t>Campylobacteriosis</w:t>
      </w:r>
      <w:proofErr w:type="spellEnd"/>
      <w:r w:rsidRPr="002B09F3">
        <w:rPr>
          <w:rFonts w:ascii="Times New Roman" w:eastAsia="Times New Roman" w:hAnsi="Times New Roman" w:cs="Angsana New"/>
          <w:i/>
          <w:sz w:val="20"/>
          <w:szCs w:val="20"/>
          <w:lang w:bidi="th-TH"/>
        </w:rPr>
        <w:t>.</w:t>
      </w:r>
    </w:p>
    <w:p w14:paraId="62EFBD50" w14:textId="77777777" w:rsidR="002B09F3" w:rsidRPr="002B09F3" w:rsidRDefault="002B09F3" w:rsidP="002B09F3">
      <w:pPr>
        <w:spacing w:after="0" w:line="240" w:lineRule="auto"/>
        <w:ind w:left="720" w:hanging="720"/>
        <w:rPr>
          <w:rFonts w:ascii="Times New Roman" w:eastAsia="Times New Roman" w:hAnsi="Times New Roman" w:cs="Angsana New"/>
          <w:i/>
          <w:sz w:val="20"/>
          <w:szCs w:val="20"/>
          <w:lang w:bidi="th-TH"/>
        </w:rPr>
      </w:pPr>
      <w:r w:rsidRPr="002B09F3">
        <w:rPr>
          <w:rFonts w:ascii="Times New Roman" w:eastAsia="Times New Roman" w:hAnsi="Times New Roman" w:cs="Angsana New"/>
          <w:i/>
          <w:sz w:val="20"/>
          <w:szCs w:val="20"/>
          <w:lang w:bidi="th-TH"/>
        </w:rPr>
        <w:t>3.</w:t>
      </w:r>
      <w:r w:rsidRPr="002B09F3">
        <w:rPr>
          <w:rFonts w:ascii="Times New Roman" w:eastAsia="Times New Roman" w:hAnsi="Times New Roman" w:cs="Angsana New"/>
          <w:i/>
          <w:sz w:val="20"/>
          <w:szCs w:val="20"/>
          <w:lang w:bidi="th-TH"/>
        </w:rPr>
        <w:tab/>
        <w:t xml:space="preserve">Donor bulls are of good proven fertility and a sample of semen taken from these bulls during the period of collection of semen for export was found to be within the normally accepted limits of motility, color, volume, concentration and morphology considering the age and breed of the bulls. </w:t>
      </w:r>
    </w:p>
    <w:p w14:paraId="223E9914" w14:textId="77777777" w:rsidR="002B09F3" w:rsidRPr="002B09F3" w:rsidRDefault="002B09F3" w:rsidP="002B09F3">
      <w:pPr>
        <w:spacing w:after="0" w:line="240" w:lineRule="auto"/>
        <w:ind w:left="720" w:hanging="720"/>
        <w:rPr>
          <w:rFonts w:ascii="Times New Roman" w:eastAsia="Times New Roman" w:hAnsi="Times New Roman" w:cs="Angsana New"/>
          <w:i/>
          <w:sz w:val="20"/>
          <w:szCs w:val="20"/>
          <w:lang w:bidi="th-TH"/>
        </w:rPr>
      </w:pPr>
      <w:r w:rsidRPr="002B09F3">
        <w:rPr>
          <w:rFonts w:ascii="Times New Roman" w:eastAsia="Times New Roman" w:hAnsi="Times New Roman" w:cs="Angsana New"/>
          <w:i/>
          <w:sz w:val="20"/>
          <w:szCs w:val="20"/>
          <w:lang w:bidi="th-TH"/>
        </w:rPr>
        <w:t>4.</w:t>
      </w:r>
      <w:r w:rsidRPr="002B09F3">
        <w:rPr>
          <w:rFonts w:ascii="Times New Roman" w:eastAsia="Times New Roman" w:hAnsi="Times New Roman" w:cs="Angsana New"/>
          <w:i/>
          <w:sz w:val="20"/>
          <w:szCs w:val="20"/>
          <w:lang w:bidi="th-TH"/>
        </w:rPr>
        <w:tab/>
        <w:t>The origin of the frozen semen should be free from all OIE listed diseases and any other diseases posing risk to other animals and human should not have occurred within the area 3 months prior to the date of export of the semen.</w:t>
      </w:r>
    </w:p>
    <w:p w14:paraId="56836723" w14:textId="77777777" w:rsidR="002B09F3" w:rsidRPr="002B09F3" w:rsidRDefault="002B09F3" w:rsidP="002B09F3">
      <w:pPr>
        <w:spacing w:after="0" w:line="240" w:lineRule="auto"/>
        <w:ind w:left="720" w:hanging="720"/>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5.</w:t>
      </w:r>
      <w:r w:rsidRPr="002B09F3">
        <w:rPr>
          <w:rFonts w:ascii="Times New Roman" w:eastAsia="Times New Roman" w:hAnsi="Times New Roman" w:cs="Angsana New"/>
          <w:sz w:val="20"/>
          <w:szCs w:val="20"/>
          <w:lang w:bidi="th-TH"/>
        </w:rPr>
        <w:tab/>
        <w:t xml:space="preserve">All bovine animals on the Artificial Breeding </w:t>
      </w:r>
      <w:proofErr w:type="spellStart"/>
      <w:r w:rsidRPr="002B09F3">
        <w:rPr>
          <w:rFonts w:ascii="Times New Roman" w:eastAsia="Times New Roman" w:hAnsi="Times New Roman" w:cs="Angsana New"/>
          <w:sz w:val="20"/>
          <w:szCs w:val="20"/>
          <w:lang w:bidi="th-TH"/>
        </w:rPr>
        <w:t>centre</w:t>
      </w:r>
      <w:proofErr w:type="spellEnd"/>
      <w:r w:rsidRPr="002B09F3">
        <w:rPr>
          <w:rFonts w:ascii="Times New Roman" w:eastAsia="Times New Roman" w:hAnsi="Times New Roman" w:cs="Angsana New"/>
          <w:sz w:val="20"/>
          <w:szCs w:val="20"/>
          <w:lang w:bidi="th-TH"/>
        </w:rPr>
        <w:t xml:space="preserve"> have been subjected with negative results to the following tests: Brucellosis, </w:t>
      </w:r>
      <w:proofErr w:type="spellStart"/>
      <w:r w:rsidRPr="002B09F3">
        <w:rPr>
          <w:rFonts w:ascii="Times New Roman" w:eastAsia="Times New Roman" w:hAnsi="Times New Roman" w:cs="Angsana New"/>
          <w:sz w:val="20"/>
          <w:szCs w:val="20"/>
          <w:lang w:bidi="th-TH"/>
        </w:rPr>
        <w:t>Campylobacteriosis</w:t>
      </w:r>
      <w:proofErr w:type="spellEnd"/>
      <w:r w:rsidRPr="002B09F3">
        <w:rPr>
          <w:rFonts w:ascii="Times New Roman" w:eastAsia="Times New Roman" w:hAnsi="Times New Roman" w:cs="Angsana New"/>
          <w:sz w:val="20"/>
          <w:szCs w:val="20"/>
          <w:lang w:bidi="th-TH"/>
        </w:rPr>
        <w:t xml:space="preserve"> (Vibriosis), Trichomoniasis, Enzootic Bovine Leucosis, </w:t>
      </w:r>
      <w:proofErr w:type="spellStart"/>
      <w:r w:rsidRPr="002B09F3">
        <w:rPr>
          <w:rFonts w:ascii="Times New Roman" w:eastAsia="Times New Roman" w:hAnsi="Times New Roman" w:cs="Angsana New"/>
          <w:sz w:val="20"/>
          <w:szCs w:val="20"/>
          <w:lang w:bidi="th-TH"/>
        </w:rPr>
        <w:t>Johne'Â</w:t>
      </w:r>
      <w:proofErr w:type="spellEnd"/>
      <w:r w:rsidRPr="002B09F3">
        <w:rPr>
          <w:rFonts w:ascii="Calibri" w:eastAsia="Times New Roman" w:hAnsi="Calibri" w:cs="Calibri"/>
          <w:sz w:val="20"/>
          <w:szCs w:val="20"/>
          <w:lang w:bidi="th-TH"/>
        </w:rPr>
        <w:t xml:space="preserve"> s disease and Tuberculosis at intervals of six months.</w:t>
      </w:r>
    </w:p>
    <w:p w14:paraId="0A187F83" w14:textId="77777777" w:rsidR="002B09F3" w:rsidRPr="002B09F3" w:rsidRDefault="002B09F3" w:rsidP="002B09F3">
      <w:pPr>
        <w:spacing w:after="0" w:line="240" w:lineRule="auto"/>
        <w:ind w:left="720" w:hanging="720"/>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6.</w:t>
      </w:r>
      <w:r w:rsidRPr="002B09F3">
        <w:rPr>
          <w:rFonts w:ascii="Times New Roman" w:eastAsia="Times New Roman" w:hAnsi="Times New Roman" w:cs="Angsana New"/>
          <w:sz w:val="20"/>
          <w:szCs w:val="20"/>
          <w:lang w:bidi="th-TH"/>
        </w:rPr>
        <w:tab/>
        <w:t>The semen has been derived from bulls located only at approved artificial insemination centers for the whole of a period of six months immediately preceding collection of the semen.</w:t>
      </w:r>
    </w:p>
    <w:p w14:paraId="68E0773D" w14:textId="77777777" w:rsidR="002B09F3" w:rsidRPr="002B09F3" w:rsidRDefault="002B09F3" w:rsidP="002B09F3">
      <w:pPr>
        <w:spacing w:after="0" w:line="240" w:lineRule="auto"/>
        <w:ind w:left="720" w:hanging="720"/>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7.</w:t>
      </w:r>
      <w:r w:rsidRPr="002B09F3">
        <w:rPr>
          <w:rFonts w:ascii="Times New Roman" w:eastAsia="Times New Roman" w:hAnsi="Times New Roman" w:cs="Angsana New"/>
          <w:sz w:val="20"/>
          <w:szCs w:val="20"/>
          <w:lang w:bidi="th-TH"/>
        </w:rPr>
        <w:tab/>
        <w:t xml:space="preserve">The semen production </w:t>
      </w:r>
      <w:proofErr w:type="spellStart"/>
      <w:r w:rsidRPr="002B09F3">
        <w:rPr>
          <w:rFonts w:ascii="Times New Roman" w:eastAsia="Times New Roman" w:hAnsi="Times New Roman" w:cs="Angsana New"/>
          <w:sz w:val="20"/>
          <w:szCs w:val="20"/>
          <w:lang w:bidi="th-TH"/>
        </w:rPr>
        <w:t>centre</w:t>
      </w:r>
      <w:proofErr w:type="spellEnd"/>
      <w:r w:rsidRPr="002B09F3">
        <w:rPr>
          <w:rFonts w:ascii="Times New Roman" w:eastAsia="Times New Roman" w:hAnsi="Times New Roman" w:cs="Angsana New"/>
          <w:sz w:val="20"/>
          <w:szCs w:val="20"/>
          <w:lang w:bidi="th-TH"/>
        </w:rPr>
        <w:t xml:space="preserve"> is free from Rinderpest, Bovine Contagious Pleuropneumonia and Blue Tongue.</w:t>
      </w:r>
    </w:p>
    <w:p w14:paraId="064B5746"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 xml:space="preserve">8.           The Consignment enters Bhutan at </w:t>
      </w:r>
      <w:r w:rsidRPr="002B09F3">
        <w:rPr>
          <w:rFonts w:ascii="Times New Roman" w:eastAsia="Times New Roman" w:hAnsi="Times New Roman" w:cs="Angsana New"/>
          <w:b/>
          <w:sz w:val="20"/>
          <w:szCs w:val="20"/>
          <w:lang w:bidi="th-TH"/>
        </w:rPr>
        <w:t>……………</w:t>
      </w:r>
      <w:r w:rsidRPr="002B09F3">
        <w:rPr>
          <w:rFonts w:ascii="Times New Roman" w:eastAsia="Times New Roman" w:hAnsi="Times New Roman" w:cs="Angsana New"/>
          <w:sz w:val="20"/>
          <w:szCs w:val="20"/>
          <w:lang w:bidi="th-TH"/>
        </w:rPr>
        <w:t xml:space="preserve"> and is immediately presented to the BAFRA </w:t>
      </w:r>
    </w:p>
    <w:p w14:paraId="135FD26D"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lastRenderedPageBreak/>
        <w:t xml:space="preserve">              Officials for inspection.</w:t>
      </w:r>
    </w:p>
    <w:p w14:paraId="5E1869B3" w14:textId="77777777" w:rsidR="002B09F3" w:rsidRPr="002B09F3" w:rsidRDefault="002B09F3" w:rsidP="002B09F3">
      <w:pPr>
        <w:spacing w:after="0" w:line="240" w:lineRule="auto"/>
        <w:ind w:left="720" w:hanging="720"/>
        <w:rPr>
          <w:rFonts w:ascii="Times New Roman" w:eastAsia="Times New Roman" w:hAnsi="Times New Roman" w:cs="Angsana New"/>
          <w:sz w:val="20"/>
          <w:szCs w:val="20"/>
          <w:lang w:bidi="th-TH"/>
        </w:rPr>
      </w:pPr>
    </w:p>
    <w:p w14:paraId="699BEA84" w14:textId="77777777" w:rsidR="002B09F3" w:rsidRPr="002B09F3" w:rsidRDefault="002B09F3" w:rsidP="002B09F3">
      <w:pPr>
        <w:spacing w:after="0" w:line="240" w:lineRule="auto"/>
        <w:jc w:val="both"/>
        <w:rPr>
          <w:rFonts w:ascii="Times New Roman" w:eastAsia="Times New Roman" w:hAnsi="Times New Roman" w:cs="Angsana New"/>
          <w:b/>
          <w:sz w:val="20"/>
          <w:szCs w:val="20"/>
          <w:lang w:bidi="th-TH"/>
        </w:rPr>
      </w:pPr>
      <w:r w:rsidRPr="002B09F3">
        <w:rPr>
          <w:rFonts w:ascii="Times New Roman" w:eastAsia="Times New Roman" w:hAnsi="Times New Roman" w:cs="Angsana New"/>
          <w:b/>
          <w:sz w:val="20"/>
          <w:szCs w:val="20"/>
          <w:lang w:bidi="th-TH"/>
        </w:rPr>
        <w:t>THIS PERMIT IS VALID FOR A PERIOD OF (30) DAYS FROM THE DATE OF ISSUE</w:t>
      </w:r>
    </w:p>
    <w:p w14:paraId="1D80B8C6"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lang w:bidi="th-TH"/>
        </w:rPr>
      </w:pPr>
    </w:p>
    <w:p w14:paraId="6E3D5034"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lang w:bidi="th-TH"/>
        </w:rPr>
      </w:pPr>
    </w:p>
    <w:p w14:paraId="413AD7A6" w14:textId="77777777" w:rsidR="002B09F3" w:rsidRPr="002B09F3" w:rsidRDefault="002B09F3" w:rsidP="002B09F3">
      <w:pPr>
        <w:spacing w:after="0" w:line="240" w:lineRule="auto"/>
        <w:jc w:val="both"/>
        <w:rPr>
          <w:rFonts w:ascii="Times New Roman" w:eastAsia="Times New Roman" w:hAnsi="Times New Roman" w:cs="Times New Roman"/>
          <w:b/>
          <w:bCs/>
          <w:i/>
          <w:iCs/>
          <w:sz w:val="20"/>
          <w:szCs w:val="20"/>
          <w:lang w:bidi="th-TH"/>
        </w:rPr>
      </w:pPr>
      <w:r w:rsidRPr="002B09F3">
        <w:rPr>
          <w:rFonts w:ascii="Times New Roman" w:eastAsia="Times New Roman" w:hAnsi="Times New Roman" w:cs="Times New Roman"/>
          <w:b/>
          <w:bCs/>
          <w:i/>
          <w:iCs/>
          <w:sz w:val="20"/>
          <w:szCs w:val="20"/>
          <w:lang w:bidi="th-TH"/>
        </w:rPr>
        <w:t>Name, seal &amp; Signature</w:t>
      </w:r>
    </w:p>
    <w:p w14:paraId="096FBF6B" w14:textId="77777777" w:rsidR="002B09F3" w:rsidRPr="002B09F3" w:rsidRDefault="002B09F3" w:rsidP="002B09F3">
      <w:pPr>
        <w:spacing w:after="0" w:line="240" w:lineRule="auto"/>
        <w:jc w:val="both"/>
        <w:rPr>
          <w:rFonts w:ascii="Times New Roman" w:eastAsia="Times New Roman" w:hAnsi="Times New Roman" w:cs="Times New Roman"/>
          <w:b/>
          <w:bCs/>
          <w:sz w:val="20"/>
          <w:szCs w:val="20"/>
          <w:lang w:bidi="th-TH"/>
        </w:rPr>
      </w:pPr>
      <w:r w:rsidRPr="002B09F3">
        <w:rPr>
          <w:rFonts w:ascii="Times New Roman" w:eastAsia="Times New Roman" w:hAnsi="Times New Roman" w:cs="Times New Roman"/>
          <w:b/>
          <w:bCs/>
          <w:sz w:val="20"/>
          <w:szCs w:val="20"/>
          <w:lang w:bidi="th-TH"/>
        </w:rPr>
        <w:t>THIS PERMIT IS SUBJECT TO CANCELLATION AT THE DISCRETION OF THE DIRECTOR GENERAL, BHUTAN AGRICULTURE AND FOOD REGULATORY AUTHORITY, MINISTRY OF AGRICULTURE AND FORESTS, THIMPHU BHUTAN.</w:t>
      </w:r>
    </w:p>
    <w:p w14:paraId="1F0F239F" w14:textId="77777777" w:rsidR="002B09F3" w:rsidRDefault="006F3205" w:rsidP="006F3205">
      <w:pPr>
        <w:tabs>
          <w:tab w:val="left" w:pos="5205"/>
        </w:tabs>
        <w:rPr>
          <w:rFonts w:ascii="Baskerville Old Face" w:eastAsia="Times New Roman" w:hAnsi="Baskerville Old Face" w:cs="Angsana New"/>
          <w:b/>
          <w:bCs/>
          <w:color w:val="000000"/>
          <w:lang w:bidi="th-TH"/>
        </w:rPr>
      </w:pPr>
      <w:r>
        <w:rPr>
          <w:rFonts w:ascii="Baskerville Old Face" w:eastAsia="Times New Roman" w:hAnsi="Baskerville Old Face" w:cs="Angsana New"/>
          <w:b/>
          <w:bCs/>
          <w:color w:val="000000"/>
          <w:lang w:bidi="th-TH"/>
        </w:rPr>
        <w:tab/>
      </w:r>
    </w:p>
    <w:p w14:paraId="22D643A2" w14:textId="77777777" w:rsidR="006F3205" w:rsidRPr="006F3205" w:rsidRDefault="006F3205" w:rsidP="006F3205">
      <w:pPr>
        <w:keepNext/>
        <w:spacing w:before="240" w:after="60" w:line="240" w:lineRule="auto"/>
        <w:jc w:val="center"/>
        <w:outlineLvl w:val="1"/>
        <w:rPr>
          <w:rFonts w:ascii="Book Antiqua" w:eastAsia="Times New Roman" w:hAnsi="Book Antiqua" w:cs="Times New Roman"/>
          <w:b/>
          <w:bCs/>
          <w:iCs/>
          <w:sz w:val="20"/>
          <w:szCs w:val="20"/>
          <w:lang w:bidi="th-TH"/>
        </w:rPr>
      </w:pPr>
      <w:r w:rsidRPr="006F3205">
        <w:rPr>
          <w:rFonts w:ascii="Book Antiqua" w:eastAsia="Times New Roman" w:hAnsi="Book Antiqua" w:cs="Times New Roman"/>
          <w:b/>
          <w:bCs/>
          <w:iCs/>
          <w:sz w:val="20"/>
          <w:szCs w:val="20"/>
          <w:lang w:bidi="th-TH"/>
        </w:rPr>
        <w:t>IMPORT PERMIT OF LABORATORY ANIMALS</w:t>
      </w:r>
    </w:p>
    <w:p w14:paraId="10ED7286" w14:textId="77777777" w:rsidR="006F3205" w:rsidRPr="006F3205" w:rsidRDefault="006F3205" w:rsidP="006F3205">
      <w:pPr>
        <w:tabs>
          <w:tab w:val="left" w:pos="1860"/>
        </w:tabs>
        <w:spacing w:after="0" w:line="240" w:lineRule="auto"/>
        <w:rPr>
          <w:rFonts w:ascii="Book Antiqua" w:eastAsia="Times New Roman" w:hAnsi="Book Antiqua" w:cs="Angsana New"/>
          <w:sz w:val="20"/>
          <w:szCs w:val="20"/>
          <w:lang w:bidi="th-TH"/>
        </w:rPr>
      </w:pPr>
      <w:r w:rsidRPr="006F3205">
        <w:rPr>
          <w:rFonts w:ascii="Book Antiqua" w:eastAsia="Times New Roman" w:hAnsi="Book Antiqua" w:cs="Angsana New"/>
          <w:sz w:val="20"/>
          <w:szCs w:val="20"/>
          <w:lang w:bidi="th-TH"/>
        </w:rPr>
        <w:tab/>
      </w:r>
    </w:p>
    <w:p w14:paraId="004F3BE6" w14:textId="77777777" w:rsidR="006F3205" w:rsidRPr="006F3205" w:rsidRDefault="006F3205" w:rsidP="006F3205">
      <w:pPr>
        <w:spacing w:after="120" w:line="240" w:lineRule="auto"/>
        <w:rPr>
          <w:rFonts w:ascii="Book Antiqua" w:eastAsia="Times New Roman" w:hAnsi="Book Antiqua" w:cs="Angsana New"/>
          <w:sz w:val="20"/>
          <w:szCs w:val="20"/>
          <w:lang w:bidi="th-TH"/>
        </w:rPr>
      </w:pPr>
      <w:r w:rsidRPr="006F3205">
        <w:rPr>
          <w:rFonts w:ascii="Book Antiqua" w:eastAsia="Times New Roman" w:hAnsi="Book Antiqua" w:cs="Angsana New"/>
          <w:sz w:val="20"/>
          <w:szCs w:val="20"/>
          <w:lang w:bidi="th-TH"/>
        </w:rPr>
        <w:t xml:space="preserve">Permission is hereby granted to </w:t>
      </w:r>
      <w:proofErr w:type="spellStart"/>
      <w:r w:rsidRPr="006F3205">
        <w:rPr>
          <w:rFonts w:ascii="Book Antiqua" w:eastAsia="Times New Roman" w:hAnsi="Book Antiqua" w:cs="Angsana New"/>
          <w:b/>
          <w:i/>
          <w:sz w:val="20"/>
          <w:szCs w:val="20"/>
          <w:lang w:bidi="th-TH"/>
        </w:rPr>
        <w:t>TheProgram</w:t>
      </w:r>
      <w:proofErr w:type="spellEnd"/>
      <w:r w:rsidRPr="006F3205">
        <w:rPr>
          <w:rFonts w:ascii="Book Antiqua" w:eastAsia="Times New Roman" w:hAnsi="Book Antiqua" w:cs="Angsana New"/>
          <w:b/>
          <w:i/>
          <w:sz w:val="20"/>
          <w:szCs w:val="20"/>
          <w:lang w:bidi="th-TH"/>
        </w:rPr>
        <w:t xml:space="preserve"> Director, NCAH, </w:t>
      </w:r>
      <w:proofErr w:type="spellStart"/>
      <w:r w:rsidRPr="006F3205">
        <w:rPr>
          <w:rFonts w:ascii="Book Antiqua" w:eastAsia="Times New Roman" w:hAnsi="Book Antiqua" w:cs="Angsana New"/>
          <w:b/>
          <w:i/>
          <w:sz w:val="20"/>
          <w:szCs w:val="20"/>
          <w:lang w:bidi="th-TH"/>
        </w:rPr>
        <w:t>Serbithang</w:t>
      </w:r>
      <w:proofErr w:type="spellEnd"/>
      <w:r w:rsidRPr="006F3205">
        <w:rPr>
          <w:rFonts w:ascii="Book Antiqua" w:eastAsia="Times New Roman" w:hAnsi="Book Antiqua" w:cs="Angsana New"/>
          <w:b/>
          <w:i/>
          <w:sz w:val="20"/>
          <w:szCs w:val="20"/>
          <w:lang w:bidi="th-TH"/>
        </w:rPr>
        <w:t>, Thimphu,</w:t>
      </w:r>
      <w:r w:rsidRPr="006F3205">
        <w:rPr>
          <w:rFonts w:ascii="Book Antiqua" w:eastAsia="Times New Roman" w:hAnsi="Book Antiqua" w:cs="Angsana New"/>
          <w:sz w:val="20"/>
          <w:szCs w:val="20"/>
          <w:lang w:bidi="th-TH"/>
        </w:rPr>
        <w:t xml:space="preserve"> to import into the kingdom of Bhutan the Laboratory animal (s) as specified below:</w:t>
      </w:r>
    </w:p>
    <w:p w14:paraId="7AB9A963" w14:textId="77777777" w:rsidR="006F3205" w:rsidRPr="006F3205" w:rsidRDefault="006F3205" w:rsidP="006F3205">
      <w:pPr>
        <w:spacing w:after="0" w:line="240" w:lineRule="auto"/>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I. Number and Identification of the animal(s):</w:t>
      </w:r>
    </w:p>
    <w:p w14:paraId="3FA43C11" w14:textId="77777777" w:rsidR="006F3205" w:rsidRPr="006F3205" w:rsidRDefault="006F3205" w:rsidP="006F3205">
      <w:pPr>
        <w:spacing w:after="0" w:line="240" w:lineRule="auto"/>
        <w:rPr>
          <w:rFonts w:ascii="Book Antiqua" w:eastAsia="Times New Roman" w:hAnsi="Book Antiqua" w:cs="Angsana New"/>
          <w:b/>
          <w:bCs/>
          <w:sz w:val="20"/>
          <w:szCs w:val="20"/>
          <w:lang w:bidi="th-TH"/>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1915"/>
        <w:gridCol w:w="2164"/>
        <w:gridCol w:w="876"/>
        <w:gridCol w:w="1088"/>
        <w:gridCol w:w="2596"/>
      </w:tblGrid>
      <w:tr w:rsidR="006F3205" w:rsidRPr="006F3205" w14:paraId="088F25B2" w14:textId="77777777" w:rsidTr="006F3205">
        <w:tc>
          <w:tcPr>
            <w:tcW w:w="848" w:type="dxa"/>
            <w:tcBorders>
              <w:top w:val="single" w:sz="4" w:space="0" w:color="auto"/>
              <w:left w:val="single" w:sz="4" w:space="0" w:color="auto"/>
              <w:bottom w:val="single" w:sz="4" w:space="0" w:color="auto"/>
              <w:right w:val="single" w:sz="4" w:space="0" w:color="auto"/>
            </w:tcBorders>
            <w:hideMark/>
          </w:tcPr>
          <w:p w14:paraId="1AA13F34" w14:textId="77777777" w:rsidR="006F3205" w:rsidRPr="006F3205" w:rsidRDefault="006F3205" w:rsidP="006F3205">
            <w:pPr>
              <w:spacing w:after="0" w:line="240" w:lineRule="auto"/>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Sl. No.</w:t>
            </w:r>
          </w:p>
        </w:tc>
        <w:tc>
          <w:tcPr>
            <w:tcW w:w="1978" w:type="dxa"/>
            <w:tcBorders>
              <w:top w:val="single" w:sz="4" w:space="0" w:color="auto"/>
              <w:left w:val="single" w:sz="4" w:space="0" w:color="auto"/>
              <w:bottom w:val="single" w:sz="4" w:space="0" w:color="auto"/>
              <w:right w:val="single" w:sz="4" w:space="0" w:color="auto"/>
            </w:tcBorders>
            <w:hideMark/>
          </w:tcPr>
          <w:p w14:paraId="37027E5D" w14:textId="77777777" w:rsidR="006F3205" w:rsidRPr="006F3205" w:rsidRDefault="006F3205" w:rsidP="006F3205">
            <w:pPr>
              <w:spacing w:after="0" w:line="240" w:lineRule="auto"/>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Species</w:t>
            </w:r>
          </w:p>
        </w:tc>
        <w:tc>
          <w:tcPr>
            <w:tcW w:w="2207" w:type="dxa"/>
            <w:tcBorders>
              <w:top w:val="single" w:sz="4" w:space="0" w:color="auto"/>
              <w:left w:val="single" w:sz="4" w:space="0" w:color="auto"/>
              <w:bottom w:val="single" w:sz="4" w:space="0" w:color="auto"/>
              <w:right w:val="single" w:sz="4" w:space="0" w:color="auto"/>
            </w:tcBorders>
            <w:hideMark/>
          </w:tcPr>
          <w:p w14:paraId="75B692C5" w14:textId="77777777" w:rsidR="006F3205" w:rsidRPr="006F3205" w:rsidRDefault="006F3205" w:rsidP="006F3205">
            <w:pPr>
              <w:spacing w:after="0" w:line="240" w:lineRule="auto"/>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 xml:space="preserve"> Identification No.</w:t>
            </w:r>
          </w:p>
        </w:tc>
        <w:tc>
          <w:tcPr>
            <w:tcW w:w="876" w:type="dxa"/>
            <w:tcBorders>
              <w:top w:val="single" w:sz="4" w:space="0" w:color="auto"/>
              <w:left w:val="single" w:sz="4" w:space="0" w:color="auto"/>
              <w:bottom w:val="single" w:sz="4" w:space="0" w:color="auto"/>
              <w:right w:val="single" w:sz="4" w:space="0" w:color="auto"/>
            </w:tcBorders>
            <w:hideMark/>
          </w:tcPr>
          <w:p w14:paraId="7829795D" w14:textId="77777777" w:rsidR="006F3205" w:rsidRPr="006F3205" w:rsidRDefault="006F3205" w:rsidP="006F3205">
            <w:pPr>
              <w:spacing w:after="0" w:line="240" w:lineRule="auto"/>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Breed</w:t>
            </w:r>
          </w:p>
        </w:tc>
        <w:tc>
          <w:tcPr>
            <w:tcW w:w="1111" w:type="dxa"/>
            <w:tcBorders>
              <w:top w:val="single" w:sz="4" w:space="0" w:color="auto"/>
              <w:left w:val="single" w:sz="4" w:space="0" w:color="auto"/>
              <w:bottom w:val="single" w:sz="4" w:space="0" w:color="auto"/>
              <w:right w:val="single" w:sz="4" w:space="0" w:color="auto"/>
            </w:tcBorders>
            <w:hideMark/>
          </w:tcPr>
          <w:p w14:paraId="6A21D0E8" w14:textId="77777777" w:rsidR="006F3205" w:rsidRPr="006F3205" w:rsidRDefault="006F3205" w:rsidP="006F3205">
            <w:pPr>
              <w:spacing w:after="0" w:line="240" w:lineRule="auto"/>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Sex</w:t>
            </w:r>
          </w:p>
        </w:tc>
        <w:tc>
          <w:tcPr>
            <w:tcW w:w="2700" w:type="dxa"/>
            <w:tcBorders>
              <w:top w:val="single" w:sz="4" w:space="0" w:color="auto"/>
              <w:left w:val="single" w:sz="4" w:space="0" w:color="auto"/>
              <w:bottom w:val="single" w:sz="4" w:space="0" w:color="auto"/>
              <w:right w:val="single" w:sz="4" w:space="0" w:color="auto"/>
            </w:tcBorders>
            <w:hideMark/>
          </w:tcPr>
          <w:p w14:paraId="2E583251" w14:textId="77777777" w:rsidR="006F3205" w:rsidRPr="006F3205" w:rsidRDefault="006F3205" w:rsidP="006F3205">
            <w:pPr>
              <w:spacing w:after="0" w:line="240" w:lineRule="auto"/>
              <w:jc w:val="center"/>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Total number</w:t>
            </w:r>
          </w:p>
        </w:tc>
      </w:tr>
      <w:tr w:rsidR="006F3205" w:rsidRPr="006F3205" w14:paraId="1883329A" w14:textId="77777777" w:rsidTr="006F3205">
        <w:tc>
          <w:tcPr>
            <w:tcW w:w="848" w:type="dxa"/>
            <w:tcBorders>
              <w:top w:val="single" w:sz="4" w:space="0" w:color="auto"/>
              <w:left w:val="single" w:sz="4" w:space="0" w:color="auto"/>
              <w:bottom w:val="single" w:sz="4" w:space="0" w:color="auto"/>
              <w:right w:val="single" w:sz="4" w:space="0" w:color="auto"/>
            </w:tcBorders>
            <w:hideMark/>
          </w:tcPr>
          <w:p w14:paraId="76A5D016" w14:textId="77777777" w:rsidR="006F3205" w:rsidRPr="006F3205" w:rsidRDefault="006F3205" w:rsidP="006F3205">
            <w:pPr>
              <w:spacing w:after="0" w:line="240" w:lineRule="auto"/>
              <w:rPr>
                <w:rFonts w:ascii="Book Antiqua" w:eastAsia="Times New Roman" w:hAnsi="Book Antiqua" w:cs="Angsana New"/>
                <w:i/>
                <w:sz w:val="20"/>
                <w:szCs w:val="20"/>
                <w:lang w:bidi="th-TH"/>
              </w:rPr>
            </w:pPr>
            <w:r w:rsidRPr="006F3205">
              <w:rPr>
                <w:rFonts w:ascii="Book Antiqua" w:eastAsia="Times New Roman" w:hAnsi="Book Antiqua" w:cs="Angsana New"/>
                <w:i/>
                <w:sz w:val="20"/>
                <w:szCs w:val="20"/>
                <w:lang w:bidi="th-TH"/>
              </w:rPr>
              <w:t>1</w:t>
            </w:r>
          </w:p>
        </w:tc>
        <w:tc>
          <w:tcPr>
            <w:tcW w:w="1978" w:type="dxa"/>
            <w:tcBorders>
              <w:top w:val="single" w:sz="4" w:space="0" w:color="auto"/>
              <w:left w:val="single" w:sz="4" w:space="0" w:color="auto"/>
              <w:bottom w:val="single" w:sz="4" w:space="0" w:color="auto"/>
              <w:right w:val="single" w:sz="4" w:space="0" w:color="auto"/>
            </w:tcBorders>
            <w:hideMark/>
          </w:tcPr>
          <w:p w14:paraId="522CE58F" w14:textId="77777777" w:rsidR="006F3205" w:rsidRPr="006F3205" w:rsidRDefault="006F3205" w:rsidP="006F3205">
            <w:pPr>
              <w:spacing w:after="0" w:line="240" w:lineRule="auto"/>
              <w:rPr>
                <w:rFonts w:ascii="Book Antiqua" w:eastAsia="Times New Roman" w:hAnsi="Book Antiqua" w:cs="Angsana New"/>
                <w:i/>
                <w:sz w:val="20"/>
                <w:szCs w:val="20"/>
                <w:lang w:bidi="th-TH"/>
              </w:rPr>
            </w:pPr>
            <w:r w:rsidRPr="006F3205">
              <w:rPr>
                <w:rFonts w:ascii="Book Antiqua" w:eastAsia="Times New Roman" w:hAnsi="Book Antiqua" w:cs="Angsana New"/>
                <w:i/>
                <w:sz w:val="20"/>
                <w:szCs w:val="20"/>
                <w:lang w:bidi="th-TH"/>
              </w:rPr>
              <w:t>Rabbits</w:t>
            </w:r>
          </w:p>
        </w:tc>
        <w:tc>
          <w:tcPr>
            <w:tcW w:w="2207" w:type="dxa"/>
            <w:tcBorders>
              <w:top w:val="single" w:sz="4" w:space="0" w:color="auto"/>
              <w:left w:val="single" w:sz="4" w:space="0" w:color="auto"/>
              <w:bottom w:val="single" w:sz="4" w:space="0" w:color="auto"/>
              <w:right w:val="single" w:sz="4" w:space="0" w:color="auto"/>
            </w:tcBorders>
          </w:tcPr>
          <w:p w14:paraId="1F6F8BAC" w14:textId="77777777" w:rsidR="006F3205" w:rsidRPr="006F3205" w:rsidRDefault="006F3205" w:rsidP="006F3205">
            <w:pPr>
              <w:spacing w:after="0" w:line="240" w:lineRule="auto"/>
              <w:rPr>
                <w:rFonts w:ascii="Book Antiqua" w:eastAsia="Times New Roman" w:hAnsi="Book Antiqua" w:cs="Angsana New"/>
                <w:i/>
                <w:sz w:val="20"/>
                <w:szCs w:val="20"/>
                <w:lang w:bidi="th-TH"/>
              </w:rPr>
            </w:pPr>
          </w:p>
        </w:tc>
        <w:tc>
          <w:tcPr>
            <w:tcW w:w="876" w:type="dxa"/>
            <w:tcBorders>
              <w:top w:val="single" w:sz="4" w:space="0" w:color="auto"/>
              <w:left w:val="single" w:sz="4" w:space="0" w:color="auto"/>
              <w:bottom w:val="single" w:sz="4" w:space="0" w:color="auto"/>
              <w:right w:val="single" w:sz="4" w:space="0" w:color="auto"/>
            </w:tcBorders>
            <w:hideMark/>
          </w:tcPr>
          <w:p w14:paraId="154E0E78" w14:textId="77777777" w:rsidR="006F3205" w:rsidRPr="006F3205" w:rsidRDefault="006F3205" w:rsidP="006F3205">
            <w:pPr>
              <w:spacing w:after="0" w:line="240" w:lineRule="auto"/>
              <w:rPr>
                <w:rFonts w:ascii="Book Antiqua" w:eastAsia="Times New Roman" w:hAnsi="Book Antiqua" w:cs="Angsana New"/>
                <w:i/>
                <w:sz w:val="20"/>
                <w:szCs w:val="20"/>
                <w:lang w:bidi="th-TH"/>
              </w:rPr>
            </w:pPr>
            <w:r w:rsidRPr="006F3205">
              <w:rPr>
                <w:rFonts w:ascii="Book Antiqua" w:eastAsia="Times New Roman" w:hAnsi="Book Antiqua" w:cs="Angsana New"/>
                <w:i/>
                <w:sz w:val="20"/>
                <w:szCs w:val="20"/>
                <w:lang w:bidi="th-TH"/>
              </w:rPr>
              <w:t>New Zealand White</w:t>
            </w:r>
          </w:p>
        </w:tc>
        <w:tc>
          <w:tcPr>
            <w:tcW w:w="1111" w:type="dxa"/>
            <w:tcBorders>
              <w:top w:val="single" w:sz="4" w:space="0" w:color="auto"/>
              <w:left w:val="single" w:sz="4" w:space="0" w:color="auto"/>
              <w:bottom w:val="single" w:sz="4" w:space="0" w:color="auto"/>
              <w:right w:val="single" w:sz="4" w:space="0" w:color="auto"/>
            </w:tcBorders>
            <w:hideMark/>
          </w:tcPr>
          <w:p w14:paraId="6E8DC1EC" w14:textId="77777777" w:rsidR="006F3205" w:rsidRPr="006F3205" w:rsidRDefault="006F3205" w:rsidP="006F3205">
            <w:pPr>
              <w:spacing w:after="0" w:line="240" w:lineRule="auto"/>
              <w:rPr>
                <w:rFonts w:ascii="Book Antiqua" w:eastAsia="Times New Roman" w:hAnsi="Book Antiqua" w:cs="Angsana New"/>
                <w:i/>
                <w:sz w:val="20"/>
                <w:szCs w:val="20"/>
                <w:lang w:bidi="th-TH"/>
              </w:rPr>
            </w:pPr>
            <w:r w:rsidRPr="006F3205">
              <w:rPr>
                <w:rFonts w:ascii="Book Antiqua" w:eastAsia="Times New Roman" w:hAnsi="Book Antiqua" w:cs="Angsana New"/>
                <w:i/>
                <w:sz w:val="20"/>
                <w:szCs w:val="20"/>
                <w:lang w:bidi="th-TH"/>
              </w:rPr>
              <w:t>Male and female</w:t>
            </w:r>
          </w:p>
        </w:tc>
        <w:tc>
          <w:tcPr>
            <w:tcW w:w="2700" w:type="dxa"/>
            <w:tcBorders>
              <w:top w:val="single" w:sz="4" w:space="0" w:color="auto"/>
              <w:left w:val="single" w:sz="4" w:space="0" w:color="auto"/>
              <w:bottom w:val="single" w:sz="4" w:space="0" w:color="auto"/>
              <w:right w:val="single" w:sz="4" w:space="0" w:color="auto"/>
            </w:tcBorders>
            <w:hideMark/>
          </w:tcPr>
          <w:p w14:paraId="4F555AA4" w14:textId="77777777" w:rsidR="006F3205" w:rsidRPr="006F3205" w:rsidRDefault="006F3205" w:rsidP="006F3205">
            <w:pPr>
              <w:spacing w:after="0" w:line="240" w:lineRule="auto"/>
              <w:jc w:val="center"/>
              <w:rPr>
                <w:rFonts w:ascii="Book Antiqua" w:eastAsia="Times New Roman" w:hAnsi="Book Antiqua" w:cs="Angsana New"/>
                <w:i/>
                <w:sz w:val="20"/>
                <w:szCs w:val="20"/>
                <w:lang w:bidi="th-TH"/>
              </w:rPr>
            </w:pPr>
            <w:r w:rsidRPr="006F3205">
              <w:rPr>
                <w:rFonts w:ascii="Book Antiqua" w:eastAsia="Times New Roman" w:hAnsi="Book Antiqua" w:cs="Angsana New"/>
                <w:i/>
                <w:sz w:val="20"/>
                <w:szCs w:val="20"/>
                <w:lang w:bidi="th-TH"/>
              </w:rPr>
              <w:t>40.00</w:t>
            </w:r>
          </w:p>
        </w:tc>
      </w:tr>
    </w:tbl>
    <w:p w14:paraId="7C38FC6F" w14:textId="77777777" w:rsidR="006F3205" w:rsidRPr="006F3205" w:rsidRDefault="006F3205" w:rsidP="006F3205">
      <w:pPr>
        <w:spacing w:after="0" w:line="240" w:lineRule="auto"/>
        <w:rPr>
          <w:rFonts w:ascii="Book Antiqua" w:eastAsia="Times New Roman" w:hAnsi="Book Antiqua" w:cs="Angsana New"/>
          <w:sz w:val="20"/>
          <w:szCs w:val="20"/>
          <w:lang w:bidi="th-TH"/>
        </w:rPr>
      </w:pPr>
    </w:p>
    <w:p w14:paraId="31391AE6" w14:textId="77777777" w:rsidR="006F3205" w:rsidRPr="006F3205" w:rsidRDefault="006F3205" w:rsidP="006F3205">
      <w:pPr>
        <w:spacing w:after="0" w:line="240" w:lineRule="auto"/>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II. Origin of animal(s)</w:t>
      </w:r>
    </w:p>
    <w:p w14:paraId="76C9A4AC" w14:textId="77777777" w:rsidR="006F3205" w:rsidRPr="006F3205" w:rsidRDefault="006F3205" w:rsidP="006F3205">
      <w:pPr>
        <w:numPr>
          <w:ilvl w:val="0"/>
          <w:numId w:val="28"/>
        </w:numPr>
        <w:spacing w:after="0" w:line="240" w:lineRule="auto"/>
        <w:rPr>
          <w:rFonts w:ascii="Book Antiqua" w:eastAsia="Times New Roman" w:hAnsi="Book Antiqua" w:cs="Angsana New"/>
          <w:sz w:val="20"/>
          <w:szCs w:val="20"/>
          <w:lang w:bidi="th-TH"/>
        </w:rPr>
      </w:pPr>
      <w:r w:rsidRPr="006F3205">
        <w:rPr>
          <w:rFonts w:ascii="Book Antiqua" w:eastAsia="Times New Roman" w:hAnsi="Book Antiqua" w:cs="Angsana New"/>
          <w:sz w:val="20"/>
          <w:szCs w:val="20"/>
          <w:lang w:bidi="th-TH"/>
        </w:rPr>
        <w:t xml:space="preserve">Name and Address of Exporter: </w:t>
      </w:r>
      <w:r w:rsidRPr="006F3205">
        <w:rPr>
          <w:rFonts w:ascii="Book Antiqua" w:eastAsia="Times New Roman" w:hAnsi="Book Antiqua" w:cs="Angsana New"/>
          <w:b/>
          <w:bCs/>
          <w:i/>
          <w:iCs/>
          <w:sz w:val="20"/>
          <w:szCs w:val="20"/>
          <w:lang w:bidi="th-TH"/>
        </w:rPr>
        <w:t xml:space="preserve">Directorate of Animal Husbandry &amp; Veterinary Services, </w:t>
      </w:r>
      <w:proofErr w:type="spellStart"/>
      <w:r w:rsidRPr="006F3205">
        <w:rPr>
          <w:rFonts w:ascii="Book Antiqua" w:eastAsia="Times New Roman" w:hAnsi="Book Antiqua" w:cs="Angsana New"/>
          <w:b/>
          <w:bCs/>
          <w:i/>
          <w:iCs/>
          <w:sz w:val="20"/>
          <w:szCs w:val="20"/>
          <w:lang w:bidi="th-TH"/>
        </w:rPr>
        <w:t>Shillong</w:t>
      </w:r>
      <w:proofErr w:type="spellEnd"/>
    </w:p>
    <w:p w14:paraId="30BF4063" w14:textId="77777777" w:rsidR="006F3205" w:rsidRPr="006F3205" w:rsidRDefault="006F3205" w:rsidP="006F3205">
      <w:pPr>
        <w:numPr>
          <w:ilvl w:val="0"/>
          <w:numId w:val="28"/>
        </w:numPr>
        <w:spacing w:after="0" w:line="240" w:lineRule="auto"/>
        <w:rPr>
          <w:rFonts w:ascii="Book Antiqua" w:eastAsia="Times New Roman" w:hAnsi="Book Antiqua" w:cs="Angsana New"/>
          <w:i/>
          <w:iCs/>
          <w:sz w:val="20"/>
          <w:szCs w:val="20"/>
          <w:lang w:bidi="th-TH"/>
        </w:rPr>
      </w:pPr>
      <w:r w:rsidRPr="006F3205">
        <w:rPr>
          <w:rFonts w:ascii="Book Antiqua" w:eastAsia="Times New Roman" w:hAnsi="Book Antiqua" w:cs="Angsana New"/>
          <w:sz w:val="20"/>
          <w:szCs w:val="20"/>
          <w:lang w:bidi="th-TH"/>
        </w:rPr>
        <w:t xml:space="preserve">Address of Premises of origin: </w:t>
      </w:r>
      <w:proofErr w:type="spellStart"/>
      <w:r w:rsidRPr="006F3205">
        <w:rPr>
          <w:rFonts w:ascii="Book Antiqua" w:eastAsia="Times New Roman" w:hAnsi="Book Antiqua" w:cs="Angsana New"/>
          <w:i/>
          <w:iCs/>
          <w:sz w:val="20"/>
          <w:szCs w:val="20"/>
          <w:lang w:bidi="th-TH"/>
        </w:rPr>
        <w:t>Shillong</w:t>
      </w:r>
      <w:proofErr w:type="spellEnd"/>
      <w:r w:rsidRPr="006F3205">
        <w:rPr>
          <w:rFonts w:ascii="Book Antiqua" w:eastAsia="Times New Roman" w:hAnsi="Book Antiqua" w:cs="Angsana New"/>
          <w:i/>
          <w:iCs/>
          <w:sz w:val="20"/>
          <w:szCs w:val="20"/>
          <w:lang w:bidi="th-TH"/>
        </w:rPr>
        <w:t xml:space="preserve">, Meghalaya, </w:t>
      </w:r>
      <w:r w:rsidRPr="006F3205">
        <w:rPr>
          <w:rFonts w:ascii="Book Antiqua" w:eastAsia="Times New Roman" w:hAnsi="Book Antiqua" w:cs="Angsana New"/>
          <w:b/>
          <w:i/>
          <w:iCs/>
          <w:sz w:val="20"/>
          <w:szCs w:val="20"/>
          <w:lang w:bidi="th-TH"/>
        </w:rPr>
        <w:t>India</w:t>
      </w:r>
    </w:p>
    <w:p w14:paraId="3415F101" w14:textId="77777777" w:rsidR="006F3205" w:rsidRPr="006F3205" w:rsidRDefault="006F3205" w:rsidP="006F3205">
      <w:pPr>
        <w:spacing w:after="0" w:line="240" w:lineRule="auto"/>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III. Destination of the animal(s)</w:t>
      </w:r>
    </w:p>
    <w:p w14:paraId="48CB8170" w14:textId="77777777" w:rsidR="006F3205" w:rsidRPr="006F3205" w:rsidRDefault="006F3205" w:rsidP="006F3205">
      <w:pPr>
        <w:numPr>
          <w:ilvl w:val="0"/>
          <w:numId w:val="29"/>
        </w:numPr>
        <w:spacing w:after="0" w:line="240" w:lineRule="auto"/>
        <w:rPr>
          <w:rFonts w:ascii="Book Antiqua" w:eastAsia="Times New Roman" w:hAnsi="Book Antiqua" w:cs="Angsana New"/>
          <w:sz w:val="20"/>
          <w:szCs w:val="20"/>
          <w:lang w:bidi="th-TH"/>
        </w:rPr>
      </w:pPr>
      <w:r w:rsidRPr="006F3205">
        <w:rPr>
          <w:rFonts w:ascii="Book Antiqua" w:eastAsia="Times New Roman" w:hAnsi="Book Antiqua" w:cs="Angsana New"/>
          <w:sz w:val="20"/>
          <w:szCs w:val="20"/>
          <w:lang w:bidi="th-TH"/>
        </w:rPr>
        <w:t xml:space="preserve">Name and address of Consignee in Bhutan: </w:t>
      </w:r>
      <w:r w:rsidRPr="006F3205">
        <w:rPr>
          <w:rFonts w:ascii="Book Antiqua" w:eastAsia="Times New Roman" w:hAnsi="Book Antiqua" w:cs="Angsana New"/>
          <w:b/>
          <w:i/>
          <w:sz w:val="20"/>
          <w:szCs w:val="20"/>
          <w:lang w:bidi="th-TH"/>
        </w:rPr>
        <w:t xml:space="preserve">The </w:t>
      </w:r>
      <w:proofErr w:type="spellStart"/>
      <w:r w:rsidRPr="006F3205">
        <w:rPr>
          <w:rFonts w:ascii="Book Antiqua" w:eastAsia="Times New Roman" w:hAnsi="Book Antiqua" w:cs="Angsana New"/>
          <w:b/>
          <w:i/>
          <w:sz w:val="20"/>
          <w:szCs w:val="20"/>
          <w:lang w:bidi="th-TH"/>
        </w:rPr>
        <w:t>Programme</w:t>
      </w:r>
      <w:proofErr w:type="spellEnd"/>
      <w:r w:rsidRPr="006F3205">
        <w:rPr>
          <w:rFonts w:ascii="Book Antiqua" w:eastAsia="Times New Roman" w:hAnsi="Book Antiqua" w:cs="Angsana New"/>
          <w:b/>
          <w:i/>
          <w:sz w:val="20"/>
          <w:szCs w:val="20"/>
          <w:lang w:bidi="th-TH"/>
        </w:rPr>
        <w:t xml:space="preserve"> Director, NCAH, </w:t>
      </w:r>
      <w:proofErr w:type="spellStart"/>
      <w:r w:rsidRPr="006F3205">
        <w:rPr>
          <w:rFonts w:ascii="Book Antiqua" w:eastAsia="Times New Roman" w:hAnsi="Book Antiqua" w:cs="Angsana New"/>
          <w:b/>
          <w:i/>
          <w:sz w:val="20"/>
          <w:szCs w:val="20"/>
          <w:lang w:bidi="th-TH"/>
        </w:rPr>
        <w:t>Serbithang</w:t>
      </w:r>
      <w:proofErr w:type="spellEnd"/>
      <w:r w:rsidRPr="006F3205">
        <w:rPr>
          <w:rFonts w:ascii="Book Antiqua" w:eastAsia="Times New Roman" w:hAnsi="Book Antiqua" w:cs="Angsana New"/>
          <w:b/>
          <w:i/>
          <w:sz w:val="20"/>
          <w:szCs w:val="20"/>
          <w:lang w:bidi="th-TH"/>
        </w:rPr>
        <w:t>, Thimphu</w:t>
      </w:r>
    </w:p>
    <w:p w14:paraId="423189DE" w14:textId="77777777" w:rsidR="006F3205" w:rsidRPr="006F3205" w:rsidRDefault="006F3205" w:rsidP="006F3205">
      <w:pPr>
        <w:numPr>
          <w:ilvl w:val="0"/>
          <w:numId w:val="29"/>
        </w:numPr>
        <w:spacing w:after="0" w:line="240" w:lineRule="auto"/>
        <w:rPr>
          <w:rFonts w:ascii="Book Antiqua" w:eastAsia="Times New Roman" w:hAnsi="Book Antiqua" w:cs="Angsana New"/>
          <w:sz w:val="20"/>
          <w:szCs w:val="20"/>
          <w:lang w:bidi="th-TH"/>
        </w:rPr>
      </w:pPr>
      <w:r w:rsidRPr="006F3205">
        <w:rPr>
          <w:rFonts w:ascii="Book Antiqua" w:eastAsia="Times New Roman" w:hAnsi="Book Antiqua" w:cs="Angsana New"/>
          <w:sz w:val="20"/>
          <w:szCs w:val="20"/>
          <w:lang w:bidi="th-TH"/>
        </w:rPr>
        <w:t xml:space="preserve"> Point of entry into Bhutan: </w:t>
      </w:r>
      <w:proofErr w:type="spellStart"/>
      <w:r w:rsidRPr="006F3205">
        <w:rPr>
          <w:rFonts w:ascii="Book Antiqua" w:eastAsia="Times New Roman" w:hAnsi="Book Antiqua" w:cs="Angsana New"/>
          <w:b/>
          <w:i/>
          <w:sz w:val="20"/>
          <w:szCs w:val="20"/>
          <w:lang w:bidi="th-TH"/>
        </w:rPr>
        <w:t>Phuentsholing</w:t>
      </w:r>
      <w:proofErr w:type="spellEnd"/>
    </w:p>
    <w:p w14:paraId="0182DDDF" w14:textId="77777777" w:rsidR="006F3205" w:rsidRPr="006F3205" w:rsidRDefault="006F3205" w:rsidP="006F3205">
      <w:pPr>
        <w:spacing w:after="0" w:line="240" w:lineRule="auto"/>
        <w:ind w:left="360"/>
        <w:rPr>
          <w:rFonts w:ascii="Book Antiqua" w:eastAsia="Times New Roman" w:hAnsi="Book Antiqua" w:cs="Angsana New"/>
          <w:sz w:val="20"/>
          <w:szCs w:val="20"/>
          <w:lang w:bidi="th-TH"/>
        </w:rPr>
      </w:pPr>
    </w:p>
    <w:p w14:paraId="14866DC9" w14:textId="77777777" w:rsidR="006F3205" w:rsidRPr="006F3205" w:rsidRDefault="006F3205" w:rsidP="006F3205">
      <w:pPr>
        <w:spacing w:after="0" w:line="240" w:lineRule="auto"/>
        <w:ind w:left="360"/>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The import is permissible provided that the following conditions are met:</w:t>
      </w:r>
    </w:p>
    <w:p w14:paraId="042E6D39" w14:textId="77777777" w:rsidR="006F3205" w:rsidRPr="006F3205" w:rsidRDefault="006F3205" w:rsidP="006F3205">
      <w:pPr>
        <w:numPr>
          <w:ilvl w:val="1"/>
          <w:numId w:val="29"/>
        </w:numPr>
        <w:tabs>
          <w:tab w:val="num" w:pos="900"/>
        </w:tabs>
        <w:spacing w:after="0" w:line="240" w:lineRule="auto"/>
        <w:ind w:left="900" w:hanging="180"/>
        <w:rPr>
          <w:rFonts w:ascii="Book Antiqua" w:eastAsia="Times New Roman" w:hAnsi="Book Antiqua" w:cs="Angsana New"/>
          <w:sz w:val="20"/>
          <w:szCs w:val="20"/>
          <w:lang w:bidi="th-TH"/>
        </w:rPr>
      </w:pPr>
      <w:r w:rsidRPr="006F3205">
        <w:rPr>
          <w:rFonts w:ascii="Book Antiqua" w:eastAsia="Times New Roman" w:hAnsi="Book Antiqua" w:cs="Angsana New"/>
          <w:sz w:val="20"/>
          <w:szCs w:val="20"/>
          <w:lang w:bidi="th-TH"/>
        </w:rPr>
        <w:t>The animals are accompanied by an approved certificate from the exporting country.</w:t>
      </w:r>
    </w:p>
    <w:p w14:paraId="0420E157" w14:textId="77777777" w:rsidR="006F3205" w:rsidRPr="006F3205" w:rsidRDefault="006F3205" w:rsidP="006F3205">
      <w:pPr>
        <w:numPr>
          <w:ilvl w:val="1"/>
          <w:numId w:val="29"/>
        </w:numPr>
        <w:tabs>
          <w:tab w:val="num" w:pos="720"/>
        </w:tabs>
        <w:spacing w:after="0" w:line="240" w:lineRule="auto"/>
        <w:ind w:left="900" w:hanging="180"/>
        <w:rPr>
          <w:rFonts w:ascii="Book Antiqua" w:eastAsia="Times New Roman" w:hAnsi="Book Antiqua" w:cs="Angsana New"/>
          <w:i/>
          <w:iCs/>
          <w:sz w:val="20"/>
          <w:szCs w:val="20"/>
          <w:lang w:bidi="th-TH"/>
        </w:rPr>
      </w:pPr>
      <w:r w:rsidRPr="006F3205">
        <w:rPr>
          <w:rFonts w:ascii="Book Antiqua" w:eastAsia="Times New Roman" w:hAnsi="Book Antiqua" w:cs="Angsana New"/>
          <w:sz w:val="20"/>
          <w:szCs w:val="20"/>
          <w:lang w:bidi="th-TH"/>
        </w:rPr>
        <w:t xml:space="preserve">The animals are accompanied by a Health Certificate from an authorized Veterinarian stating that the   animals are free from clinical signs or symptoms of infectious or contagious diseases. </w:t>
      </w:r>
    </w:p>
    <w:p w14:paraId="7C717638" w14:textId="77777777" w:rsidR="006F3205" w:rsidRPr="006F3205" w:rsidRDefault="006F3205" w:rsidP="006F3205">
      <w:pPr>
        <w:numPr>
          <w:ilvl w:val="1"/>
          <w:numId w:val="29"/>
        </w:numPr>
        <w:tabs>
          <w:tab w:val="num" w:pos="720"/>
        </w:tabs>
        <w:spacing w:after="0" w:line="240" w:lineRule="auto"/>
        <w:ind w:left="900" w:hanging="180"/>
        <w:rPr>
          <w:rFonts w:ascii="Book Antiqua" w:eastAsia="Times New Roman" w:hAnsi="Book Antiqua" w:cs="Angsana New"/>
          <w:iCs/>
          <w:sz w:val="20"/>
          <w:szCs w:val="20"/>
          <w:lang w:bidi="th-TH"/>
        </w:rPr>
      </w:pPr>
      <w:r w:rsidRPr="006F3205">
        <w:rPr>
          <w:rFonts w:ascii="Book Antiqua" w:eastAsia="Times New Roman" w:hAnsi="Book Antiqua" w:cs="Angsana New"/>
          <w:iCs/>
          <w:sz w:val="20"/>
          <w:szCs w:val="20"/>
          <w:lang w:bidi="th-TH"/>
        </w:rPr>
        <w:t>The importer shall be responsible if the animals escape into the wild after their entry into Bhutan.</w:t>
      </w:r>
    </w:p>
    <w:p w14:paraId="27D13FF6" w14:textId="77777777" w:rsidR="006F3205" w:rsidRPr="006F3205" w:rsidRDefault="006F3205" w:rsidP="006F3205">
      <w:pPr>
        <w:numPr>
          <w:ilvl w:val="1"/>
          <w:numId w:val="29"/>
        </w:numPr>
        <w:spacing w:after="0" w:line="240" w:lineRule="auto"/>
        <w:ind w:left="900" w:hanging="180"/>
        <w:rPr>
          <w:rFonts w:ascii="Book Antiqua" w:eastAsia="Times New Roman" w:hAnsi="Book Antiqua" w:cs="Angsana New"/>
          <w:i/>
          <w:iCs/>
          <w:sz w:val="20"/>
          <w:szCs w:val="20"/>
          <w:lang w:bidi="th-TH"/>
        </w:rPr>
      </w:pPr>
      <w:r w:rsidRPr="006F3205">
        <w:rPr>
          <w:rFonts w:ascii="Book Antiqua" w:eastAsia="Times New Roman" w:hAnsi="Book Antiqua" w:cs="Angsana New"/>
          <w:sz w:val="20"/>
          <w:szCs w:val="20"/>
          <w:lang w:bidi="th-TH"/>
        </w:rPr>
        <w:t xml:space="preserve">The animals enter Bhutan at </w:t>
      </w:r>
      <w:proofErr w:type="spellStart"/>
      <w:r w:rsidRPr="006F3205">
        <w:rPr>
          <w:rFonts w:ascii="Book Antiqua" w:eastAsia="Times New Roman" w:hAnsi="Book Antiqua" w:cs="Angsana New"/>
          <w:b/>
          <w:i/>
          <w:sz w:val="20"/>
          <w:szCs w:val="20"/>
          <w:lang w:bidi="th-TH"/>
        </w:rPr>
        <w:t>Phuentsholing</w:t>
      </w:r>
      <w:proofErr w:type="spellEnd"/>
      <w:r w:rsidRPr="006F3205">
        <w:rPr>
          <w:rFonts w:ascii="Book Antiqua" w:eastAsia="Times New Roman" w:hAnsi="Book Antiqua" w:cs="Angsana New"/>
          <w:sz w:val="20"/>
          <w:szCs w:val="20"/>
          <w:lang w:bidi="th-TH"/>
        </w:rPr>
        <w:t xml:space="preserve"> and are immediately presented to the BAFRA Officials for inspection.</w:t>
      </w:r>
    </w:p>
    <w:p w14:paraId="218F9B1C" w14:textId="77777777" w:rsidR="006F3205" w:rsidRPr="006F3205" w:rsidRDefault="006F3205" w:rsidP="006F3205">
      <w:pPr>
        <w:numPr>
          <w:ilvl w:val="1"/>
          <w:numId w:val="29"/>
        </w:numPr>
        <w:spacing w:after="0" w:line="240" w:lineRule="auto"/>
        <w:ind w:left="900" w:hanging="180"/>
        <w:rPr>
          <w:rFonts w:ascii="Book Antiqua" w:eastAsia="Times New Roman" w:hAnsi="Book Antiqua" w:cs="Angsana New"/>
          <w:i/>
          <w:iCs/>
          <w:sz w:val="20"/>
          <w:szCs w:val="20"/>
          <w:lang w:bidi="th-TH"/>
        </w:rPr>
      </w:pPr>
      <w:r w:rsidRPr="006F3205">
        <w:rPr>
          <w:rFonts w:ascii="Book Antiqua" w:eastAsia="Times New Roman" w:hAnsi="Book Antiqua" w:cs="Angsana New"/>
          <w:sz w:val="20"/>
          <w:szCs w:val="20"/>
          <w:lang w:bidi="th-TH"/>
        </w:rPr>
        <w:t xml:space="preserve">The animals should be quarantined for a minimum period of </w:t>
      </w:r>
      <w:r w:rsidRPr="006F3205">
        <w:rPr>
          <w:rFonts w:ascii="Book Antiqua" w:eastAsia="Times New Roman" w:hAnsi="Book Antiqua" w:cs="Angsana New"/>
          <w:b/>
          <w:i/>
          <w:sz w:val="20"/>
          <w:szCs w:val="20"/>
          <w:lang w:bidi="th-TH"/>
        </w:rPr>
        <w:t>15 days</w:t>
      </w:r>
      <w:r w:rsidRPr="006F3205">
        <w:rPr>
          <w:rFonts w:ascii="Book Antiqua" w:eastAsia="Times New Roman" w:hAnsi="Book Antiqua" w:cs="Angsana New"/>
          <w:sz w:val="20"/>
          <w:szCs w:val="20"/>
          <w:lang w:bidi="th-TH"/>
        </w:rPr>
        <w:t xml:space="preserve"> at the final destination of the animals.</w:t>
      </w:r>
    </w:p>
    <w:p w14:paraId="1D3E3360" w14:textId="77777777" w:rsidR="006F3205" w:rsidRPr="006F3205" w:rsidRDefault="006F3205" w:rsidP="006F3205">
      <w:pPr>
        <w:spacing w:after="0" w:line="240" w:lineRule="auto"/>
        <w:rPr>
          <w:rFonts w:ascii="Book Antiqua" w:eastAsia="Times New Roman" w:hAnsi="Book Antiqua" w:cs="Angsana New"/>
          <w:i/>
          <w:iCs/>
          <w:sz w:val="20"/>
          <w:szCs w:val="20"/>
          <w:lang w:bidi="th-TH"/>
        </w:rPr>
      </w:pPr>
    </w:p>
    <w:p w14:paraId="7645B82C" w14:textId="77777777" w:rsidR="006F3205" w:rsidRPr="006F3205" w:rsidRDefault="006F3205" w:rsidP="006F3205">
      <w:pPr>
        <w:spacing w:after="0" w:line="240" w:lineRule="auto"/>
        <w:rPr>
          <w:rFonts w:ascii="Book Antiqua" w:eastAsia="Times New Roman" w:hAnsi="Book Antiqua" w:cs="Angsana New"/>
          <w:b/>
          <w:sz w:val="20"/>
          <w:szCs w:val="20"/>
          <w:lang w:bidi="th-TH"/>
        </w:rPr>
      </w:pPr>
    </w:p>
    <w:p w14:paraId="6BB76911" w14:textId="77777777" w:rsidR="006F3205" w:rsidRPr="006F3205" w:rsidRDefault="006F3205" w:rsidP="006F3205">
      <w:pPr>
        <w:spacing w:after="0" w:line="240" w:lineRule="auto"/>
        <w:rPr>
          <w:rFonts w:ascii="Book Antiqua" w:eastAsia="Times New Roman" w:hAnsi="Book Antiqua" w:cs="Angsana New"/>
          <w:b/>
          <w:sz w:val="20"/>
          <w:szCs w:val="20"/>
          <w:lang w:bidi="th-TH"/>
        </w:rPr>
      </w:pPr>
      <w:r w:rsidRPr="006F3205">
        <w:rPr>
          <w:rFonts w:ascii="Book Antiqua" w:eastAsia="Times New Roman" w:hAnsi="Book Antiqua" w:cs="Angsana New"/>
          <w:b/>
          <w:sz w:val="20"/>
          <w:szCs w:val="20"/>
          <w:lang w:bidi="th-TH"/>
        </w:rPr>
        <w:t xml:space="preserve">THE PERMIT IS VALID FOR A PERIOD OF </w:t>
      </w:r>
      <w:r w:rsidRPr="006F3205">
        <w:rPr>
          <w:rFonts w:ascii="Book Antiqua" w:eastAsia="Times New Roman" w:hAnsi="Book Antiqua" w:cs="Angsana New"/>
          <w:b/>
          <w:i/>
          <w:sz w:val="20"/>
          <w:szCs w:val="20"/>
          <w:lang w:bidi="th-TH"/>
        </w:rPr>
        <w:t>30 DAYS</w:t>
      </w:r>
      <w:r w:rsidRPr="006F3205">
        <w:rPr>
          <w:rFonts w:ascii="Book Antiqua" w:eastAsia="Times New Roman" w:hAnsi="Book Antiqua" w:cs="Angsana New"/>
          <w:b/>
          <w:sz w:val="20"/>
          <w:szCs w:val="20"/>
          <w:lang w:bidi="th-TH"/>
        </w:rPr>
        <w:t xml:space="preserve"> FROM THE DATE OF ISSUE</w:t>
      </w:r>
    </w:p>
    <w:p w14:paraId="76469F64" w14:textId="77777777" w:rsidR="006F3205" w:rsidRPr="006F3205" w:rsidRDefault="006F3205" w:rsidP="006F3205">
      <w:pPr>
        <w:spacing w:after="0" w:line="240" w:lineRule="auto"/>
        <w:rPr>
          <w:rFonts w:ascii="Book Antiqua" w:eastAsia="Times New Roman" w:hAnsi="Book Antiqua" w:cs="Angsana New"/>
          <w:b/>
          <w:sz w:val="20"/>
          <w:szCs w:val="20"/>
          <w:lang w:bidi="th-TH"/>
        </w:rPr>
      </w:pPr>
    </w:p>
    <w:p w14:paraId="0E5DC707" w14:textId="77777777" w:rsidR="006F3205" w:rsidRPr="006F3205" w:rsidRDefault="006F3205" w:rsidP="006F3205">
      <w:pPr>
        <w:spacing w:after="0" w:line="240" w:lineRule="auto"/>
        <w:rPr>
          <w:rFonts w:ascii="Book Antiqua" w:eastAsia="Times New Roman" w:hAnsi="Book Antiqua" w:cs="Angsana New"/>
          <w:b/>
          <w:sz w:val="20"/>
          <w:szCs w:val="20"/>
          <w:lang w:bidi="th-TH"/>
        </w:rPr>
      </w:pPr>
    </w:p>
    <w:p w14:paraId="3EA90939" w14:textId="77777777" w:rsidR="006F3205" w:rsidRPr="006F3205" w:rsidRDefault="006F3205" w:rsidP="006F3205">
      <w:pPr>
        <w:tabs>
          <w:tab w:val="left" w:pos="242"/>
          <w:tab w:val="left" w:pos="1302"/>
        </w:tabs>
        <w:spacing w:after="0" w:line="240" w:lineRule="auto"/>
        <w:rPr>
          <w:rFonts w:ascii="Book Antiqua" w:eastAsia="Times New Roman" w:hAnsi="Book Antiqua" w:cs="Angsana New"/>
          <w:b/>
          <w:sz w:val="20"/>
          <w:szCs w:val="20"/>
          <w:lang w:bidi="th-TH"/>
        </w:rPr>
      </w:pPr>
      <w:r w:rsidRPr="006F3205">
        <w:rPr>
          <w:rFonts w:ascii="Book Antiqua" w:eastAsia="Times New Roman" w:hAnsi="Book Antiqua" w:cs="Angsana New"/>
          <w:b/>
          <w:sz w:val="20"/>
          <w:szCs w:val="20"/>
          <w:lang w:bidi="th-TH"/>
        </w:rPr>
        <w:tab/>
      </w:r>
    </w:p>
    <w:p w14:paraId="75D39397" w14:textId="77777777" w:rsidR="006F3205" w:rsidRPr="006F3205" w:rsidRDefault="006F3205" w:rsidP="006F3205">
      <w:pPr>
        <w:tabs>
          <w:tab w:val="left" w:pos="242"/>
          <w:tab w:val="left" w:pos="1302"/>
        </w:tabs>
        <w:spacing w:after="0" w:line="240" w:lineRule="auto"/>
        <w:rPr>
          <w:rFonts w:ascii="Book Antiqua" w:eastAsia="Times New Roman" w:hAnsi="Book Antiqua" w:cs="Angsana New"/>
          <w:b/>
          <w:sz w:val="20"/>
          <w:szCs w:val="20"/>
          <w:lang w:bidi="th-TH"/>
        </w:rPr>
      </w:pPr>
    </w:p>
    <w:p w14:paraId="50D1F76C" w14:textId="77777777" w:rsidR="006F3205" w:rsidRPr="006F3205" w:rsidRDefault="006F3205" w:rsidP="006F3205">
      <w:pPr>
        <w:tabs>
          <w:tab w:val="left" w:pos="242"/>
          <w:tab w:val="left" w:pos="1302"/>
        </w:tabs>
        <w:spacing w:after="0" w:line="240" w:lineRule="auto"/>
        <w:rPr>
          <w:rFonts w:ascii="Book Antiqua" w:eastAsia="Times New Roman" w:hAnsi="Book Antiqua" w:cs="Angsana New"/>
          <w:b/>
          <w:sz w:val="20"/>
          <w:szCs w:val="20"/>
          <w:lang w:bidi="th-TH"/>
        </w:rPr>
      </w:pPr>
      <w:r w:rsidRPr="006F3205">
        <w:rPr>
          <w:rFonts w:ascii="Book Antiqua" w:eastAsia="Times New Roman" w:hAnsi="Book Antiqua" w:cs="Angsana New"/>
          <w:b/>
          <w:sz w:val="20"/>
          <w:szCs w:val="20"/>
          <w:lang w:bidi="th-TH"/>
        </w:rPr>
        <w:tab/>
      </w:r>
    </w:p>
    <w:p w14:paraId="220DD5E9" w14:textId="77777777" w:rsidR="006F3205" w:rsidRPr="006F3205" w:rsidRDefault="006F3205" w:rsidP="006F3205">
      <w:pPr>
        <w:tabs>
          <w:tab w:val="left" w:pos="1302"/>
        </w:tabs>
        <w:spacing w:after="0" w:line="240" w:lineRule="auto"/>
        <w:rPr>
          <w:rFonts w:ascii="Book Antiqua" w:eastAsia="Times New Roman" w:hAnsi="Book Antiqua" w:cs="Angsana New"/>
          <w:b/>
          <w:sz w:val="20"/>
          <w:szCs w:val="20"/>
          <w:lang w:bidi="th-TH"/>
        </w:rPr>
      </w:pPr>
    </w:p>
    <w:p w14:paraId="07D3FFCC" w14:textId="77777777" w:rsidR="006F3205" w:rsidRPr="006F3205" w:rsidRDefault="006F3205" w:rsidP="006F3205">
      <w:pPr>
        <w:tabs>
          <w:tab w:val="left" w:pos="1302"/>
        </w:tabs>
        <w:spacing w:after="0" w:line="240" w:lineRule="auto"/>
        <w:rPr>
          <w:rFonts w:ascii="Book Antiqua" w:eastAsia="Times New Roman" w:hAnsi="Book Antiqua" w:cs="Angsana New"/>
          <w:b/>
          <w:sz w:val="20"/>
          <w:szCs w:val="20"/>
          <w:lang w:bidi="th-TH"/>
        </w:rPr>
      </w:pPr>
    </w:p>
    <w:p w14:paraId="6B08F8C4" w14:textId="77777777" w:rsidR="006F3205" w:rsidRPr="006F3205" w:rsidRDefault="006F3205" w:rsidP="006F3205">
      <w:pPr>
        <w:tabs>
          <w:tab w:val="left" w:pos="1302"/>
        </w:tabs>
        <w:spacing w:after="0" w:line="240" w:lineRule="auto"/>
        <w:rPr>
          <w:rFonts w:ascii="Book Antiqua" w:eastAsia="Times New Roman" w:hAnsi="Book Antiqua" w:cs="Angsana New"/>
          <w:b/>
          <w:sz w:val="20"/>
          <w:szCs w:val="20"/>
          <w:lang w:bidi="th-TH"/>
        </w:rPr>
      </w:pPr>
      <w:r w:rsidRPr="006F3205">
        <w:rPr>
          <w:rFonts w:ascii="Book Antiqua" w:eastAsia="Times New Roman" w:hAnsi="Book Antiqua" w:cs="Angsana New"/>
          <w:b/>
          <w:sz w:val="20"/>
          <w:szCs w:val="20"/>
          <w:lang w:bidi="th-TH"/>
        </w:rPr>
        <w:t>Issuing Authority.</w:t>
      </w:r>
    </w:p>
    <w:p w14:paraId="523C783B" w14:textId="77777777" w:rsidR="006F3205" w:rsidRPr="006F3205" w:rsidRDefault="006F3205" w:rsidP="006F3205">
      <w:pPr>
        <w:tabs>
          <w:tab w:val="left" w:pos="1302"/>
        </w:tabs>
        <w:spacing w:after="0" w:line="240" w:lineRule="auto"/>
        <w:rPr>
          <w:rFonts w:ascii="Book Antiqua" w:eastAsia="Times New Roman" w:hAnsi="Book Antiqua" w:cs="Angsana New"/>
          <w:b/>
          <w:sz w:val="20"/>
          <w:szCs w:val="20"/>
          <w:lang w:bidi="th-TH"/>
        </w:rPr>
      </w:pPr>
    </w:p>
    <w:p w14:paraId="74DD412D" w14:textId="77777777" w:rsidR="006F3205" w:rsidRPr="006F3205" w:rsidRDefault="006F3205" w:rsidP="006F3205">
      <w:pPr>
        <w:spacing w:after="0" w:line="240" w:lineRule="auto"/>
        <w:jc w:val="both"/>
        <w:rPr>
          <w:rFonts w:ascii="Book Antiqua" w:eastAsia="Times New Roman" w:hAnsi="Book Antiqua" w:cs="Angsana New"/>
          <w:b/>
          <w:bCs/>
          <w:sz w:val="20"/>
          <w:szCs w:val="20"/>
          <w:lang w:bidi="th-TH"/>
        </w:rPr>
      </w:pPr>
      <w:r w:rsidRPr="006F3205">
        <w:rPr>
          <w:rFonts w:ascii="Book Antiqua" w:eastAsia="Times New Roman" w:hAnsi="Book Antiqua" w:cs="Angsana New"/>
          <w:b/>
          <w:bCs/>
          <w:sz w:val="20"/>
          <w:szCs w:val="20"/>
          <w:lang w:bidi="th-TH"/>
        </w:rPr>
        <w:t xml:space="preserve">THIS PERMIT IS SUBJECT TO CANCELLATION AT THE DISCRETION OF THE EXECUTIVE DIRECTOR, BHUTAN AGRICULTURE AND FOOD REGULATORY AUTHORITY, MINISTRY OF AGRICULTURE, THIMPHU, BHUATAN. </w:t>
      </w:r>
    </w:p>
    <w:p w14:paraId="671A6211" w14:textId="77777777" w:rsidR="006F3205" w:rsidRDefault="006F3205" w:rsidP="006F3205">
      <w:pPr>
        <w:tabs>
          <w:tab w:val="left" w:pos="5205"/>
        </w:tabs>
        <w:rPr>
          <w:rFonts w:ascii="Baskerville Old Face" w:eastAsia="Times New Roman" w:hAnsi="Baskerville Old Face" w:cs="Angsana New"/>
          <w:b/>
          <w:bCs/>
          <w:color w:val="000000"/>
          <w:lang w:bidi="th-TH"/>
        </w:rPr>
      </w:pPr>
    </w:p>
    <w:p w14:paraId="7A3116CA" w14:textId="77777777" w:rsidR="002B09F3" w:rsidRPr="007637A4" w:rsidRDefault="002B09F3" w:rsidP="002B09F3">
      <w:pPr>
        <w:rPr>
          <w:rFonts w:ascii="Arial" w:hAnsi="Arial" w:cs="Arial"/>
          <w:sz w:val="24"/>
          <w:szCs w:val="24"/>
        </w:rPr>
      </w:pPr>
    </w:p>
    <w:p w14:paraId="484443CF" w14:textId="77777777" w:rsidR="007637A4" w:rsidRDefault="007637A4" w:rsidP="007637A4">
      <w:pPr>
        <w:rPr>
          <w:rFonts w:ascii="Arial" w:hAnsi="Arial" w:cs="Arial"/>
          <w:sz w:val="24"/>
          <w:szCs w:val="24"/>
        </w:rPr>
      </w:pPr>
      <w:r w:rsidRPr="007637A4">
        <w:rPr>
          <w:rFonts w:ascii="Arial" w:hAnsi="Arial" w:cs="Arial"/>
          <w:sz w:val="24"/>
          <w:szCs w:val="24"/>
        </w:rPr>
        <w:t>Annexure 7- Import Permit for Live Animal</w:t>
      </w:r>
    </w:p>
    <w:p w14:paraId="7DEA42EC" w14:textId="77777777" w:rsidR="002B09F3" w:rsidRPr="002B09F3" w:rsidRDefault="002B09F3" w:rsidP="002B09F3">
      <w:pPr>
        <w:tabs>
          <w:tab w:val="left" w:pos="876"/>
          <w:tab w:val="center" w:pos="4945"/>
        </w:tabs>
        <w:spacing w:after="0" w:line="240" w:lineRule="auto"/>
        <w:rPr>
          <w:rFonts w:ascii="Times New Roman" w:eastAsia="Times New Roman" w:hAnsi="Times New Roman" w:cs="Angsana New"/>
          <w:b/>
          <w:bCs/>
          <w:i/>
          <w:iCs/>
          <w:sz w:val="24"/>
          <w:szCs w:val="28"/>
          <w:lang w:bidi="th-TH"/>
        </w:rPr>
      </w:pPr>
      <w:r w:rsidRPr="002B09F3">
        <w:rPr>
          <w:rFonts w:ascii="Times New Roman" w:eastAsia="Times New Roman" w:hAnsi="Times New Roman" w:cs="Angsana New"/>
          <w:b/>
          <w:bCs/>
          <w:sz w:val="24"/>
          <w:szCs w:val="28"/>
          <w:lang w:bidi="th-TH"/>
        </w:rPr>
        <w:t>IMPORTPERMIT FOR DAY OLD CHICKS AND HATCHING EGGS</w:t>
      </w:r>
    </w:p>
    <w:p w14:paraId="1F165910" w14:textId="77777777" w:rsidR="002B09F3" w:rsidRPr="002B09F3" w:rsidRDefault="002B09F3" w:rsidP="002B09F3">
      <w:pPr>
        <w:spacing w:after="0" w:line="240" w:lineRule="auto"/>
        <w:ind w:left="-180"/>
        <w:jc w:val="both"/>
        <w:rPr>
          <w:rFonts w:ascii="Times New Roman" w:eastAsia="Times New Roman" w:hAnsi="Times New Roman" w:cs="Angsana New"/>
          <w:i/>
          <w:iCs/>
          <w:sz w:val="24"/>
          <w:szCs w:val="28"/>
          <w:lang w:bidi="th-TH"/>
        </w:rPr>
      </w:pPr>
    </w:p>
    <w:p w14:paraId="37638212" w14:textId="77777777" w:rsidR="002B09F3" w:rsidRPr="002B09F3" w:rsidRDefault="002B09F3" w:rsidP="002B09F3">
      <w:pPr>
        <w:spacing w:after="0" w:line="240" w:lineRule="auto"/>
        <w:ind w:left="-180"/>
        <w:rPr>
          <w:rFonts w:ascii="Calibri" w:eastAsia="Calibri" w:hAnsi="Calibri" w:cs="Microsoft Himalaya"/>
          <w:sz w:val="20"/>
          <w:szCs w:val="20"/>
        </w:rPr>
      </w:pPr>
      <w:r w:rsidRPr="002B09F3">
        <w:rPr>
          <w:rFonts w:ascii="Calibri" w:eastAsia="Calibri" w:hAnsi="Calibri" w:cs="Microsoft Himalaya"/>
          <w:sz w:val="24"/>
          <w:szCs w:val="24"/>
        </w:rPr>
        <w:t xml:space="preserve">Permission is hereby granted </w:t>
      </w:r>
      <w:proofErr w:type="gramStart"/>
      <w:r w:rsidRPr="002B09F3">
        <w:rPr>
          <w:rFonts w:ascii="Calibri" w:eastAsia="Calibri" w:hAnsi="Calibri" w:cs="Microsoft Himalaya"/>
          <w:sz w:val="24"/>
          <w:szCs w:val="24"/>
        </w:rPr>
        <w:t>to ,</w:t>
      </w:r>
      <w:proofErr w:type="gramEnd"/>
      <w:r w:rsidRPr="002B09F3">
        <w:rPr>
          <w:rFonts w:ascii="Calibri" w:eastAsia="Calibri" w:hAnsi="Calibri" w:cs="Microsoft Himalaya"/>
          <w:sz w:val="24"/>
          <w:szCs w:val="24"/>
        </w:rPr>
        <w:t xml:space="preserve"> …………</w:t>
      </w:r>
      <w:r w:rsidRPr="002B09F3">
        <w:rPr>
          <w:rFonts w:ascii="Calibri" w:eastAsia="Calibri" w:hAnsi="Calibri" w:cs="Microsoft Himalaya"/>
          <w:b/>
          <w:i/>
          <w:sz w:val="24"/>
          <w:szCs w:val="24"/>
        </w:rPr>
        <w:t xml:space="preserve"> , </w:t>
      </w:r>
      <w:r w:rsidRPr="002B09F3">
        <w:rPr>
          <w:rFonts w:ascii="Calibri" w:eastAsia="Calibri" w:hAnsi="Calibri" w:cs="Microsoft Himalaya"/>
          <w:bCs/>
          <w:iCs/>
          <w:sz w:val="24"/>
          <w:szCs w:val="24"/>
        </w:rPr>
        <w:t xml:space="preserve"> Citizenship Id. No. ………………</w:t>
      </w:r>
      <w:r w:rsidRPr="002B09F3">
        <w:rPr>
          <w:rFonts w:ascii="Calibri" w:eastAsia="Calibri" w:hAnsi="Calibri" w:cs="Microsoft Himalaya"/>
          <w:b/>
          <w:i/>
          <w:sz w:val="24"/>
          <w:szCs w:val="24"/>
        </w:rPr>
        <w:t>, Trade license No. …………..under</w:t>
      </w:r>
      <w:r w:rsidRPr="002B09F3">
        <w:rPr>
          <w:rFonts w:ascii="Calibri" w:eastAsia="Calibri" w:hAnsi="Calibri" w:cs="Microsoft Himalaya"/>
          <w:sz w:val="24"/>
          <w:szCs w:val="24"/>
        </w:rPr>
        <w:t>,……Village…….</w:t>
      </w:r>
      <w:r w:rsidRPr="002B09F3">
        <w:rPr>
          <w:rFonts w:ascii="Calibri" w:eastAsia="Calibri" w:hAnsi="Calibri" w:cs="Microsoft Himalaya"/>
          <w:b/>
          <w:i/>
          <w:sz w:val="24"/>
          <w:szCs w:val="24"/>
        </w:rPr>
        <w:t xml:space="preserve"> Dzongkhag, </w:t>
      </w:r>
      <w:r w:rsidRPr="002B09F3">
        <w:rPr>
          <w:rFonts w:ascii="Calibri" w:eastAsia="Calibri" w:hAnsi="Calibri" w:cs="Microsoft Himalaya"/>
          <w:sz w:val="24"/>
          <w:szCs w:val="24"/>
        </w:rPr>
        <w:t>to import into the kingdom of Bhutan</w:t>
      </w:r>
      <w:r w:rsidRPr="002B09F3">
        <w:rPr>
          <w:rFonts w:ascii="Calibri" w:eastAsia="Calibri" w:hAnsi="Calibri" w:cs="Microsoft Himalaya"/>
          <w:sz w:val="20"/>
          <w:szCs w:val="20"/>
        </w:rPr>
        <w:t>.</w:t>
      </w:r>
    </w:p>
    <w:p w14:paraId="7F81BC69" w14:textId="77777777" w:rsidR="002B09F3" w:rsidRPr="002B09F3" w:rsidRDefault="002B09F3" w:rsidP="002B09F3">
      <w:pPr>
        <w:spacing w:after="0" w:line="240" w:lineRule="auto"/>
        <w:ind w:left="-180"/>
        <w:rPr>
          <w:rFonts w:ascii="Calibri" w:eastAsia="Calibri" w:hAnsi="Calibri" w:cs="Microsoft Himalaya"/>
          <w:sz w:val="20"/>
          <w:szCs w:val="20"/>
        </w:rPr>
      </w:pPr>
    </w:p>
    <w:tbl>
      <w:tblPr>
        <w:tblW w:w="1017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1"/>
        <w:gridCol w:w="3165"/>
        <w:gridCol w:w="1624"/>
        <w:gridCol w:w="4680"/>
      </w:tblGrid>
      <w:tr w:rsidR="002B09F3" w:rsidRPr="002B09F3" w14:paraId="294DF8A0" w14:textId="77777777" w:rsidTr="002B09F3">
        <w:trPr>
          <w:trHeight w:val="647"/>
        </w:trPr>
        <w:tc>
          <w:tcPr>
            <w:tcW w:w="701" w:type="dxa"/>
            <w:vAlign w:val="center"/>
          </w:tcPr>
          <w:p w14:paraId="2F25FA1D" w14:textId="77777777" w:rsidR="002B09F3" w:rsidRPr="002B09F3" w:rsidRDefault="002B09F3" w:rsidP="002B09F3">
            <w:pPr>
              <w:spacing w:after="0" w:line="240" w:lineRule="auto"/>
              <w:rPr>
                <w:rFonts w:ascii="Calibri" w:eastAsia="Calibri" w:hAnsi="Calibri" w:cs="Microsoft Himalaya"/>
                <w:b/>
                <w:i/>
                <w:sz w:val="20"/>
                <w:szCs w:val="20"/>
              </w:rPr>
            </w:pPr>
            <w:r w:rsidRPr="002B09F3">
              <w:rPr>
                <w:rFonts w:ascii="Calibri" w:eastAsia="Calibri" w:hAnsi="Calibri" w:cs="Microsoft Himalaya"/>
                <w:b/>
                <w:i/>
                <w:sz w:val="20"/>
                <w:szCs w:val="20"/>
              </w:rPr>
              <w:t>S/N.</w:t>
            </w:r>
          </w:p>
        </w:tc>
        <w:tc>
          <w:tcPr>
            <w:tcW w:w="3165" w:type="dxa"/>
            <w:vAlign w:val="center"/>
          </w:tcPr>
          <w:p w14:paraId="5EF8E8A6" w14:textId="77777777" w:rsidR="002B09F3" w:rsidRPr="002B09F3" w:rsidRDefault="002B09F3" w:rsidP="002B09F3">
            <w:pPr>
              <w:spacing w:after="0" w:line="240" w:lineRule="auto"/>
              <w:rPr>
                <w:rFonts w:ascii="Calibri" w:eastAsia="Calibri" w:hAnsi="Calibri" w:cs="Microsoft Himalaya"/>
                <w:b/>
                <w:i/>
                <w:sz w:val="20"/>
                <w:szCs w:val="20"/>
              </w:rPr>
            </w:pPr>
            <w:r w:rsidRPr="002B09F3">
              <w:rPr>
                <w:rFonts w:ascii="Calibri" w:eastAsia="Calibri" w:hAnsi="Calibri" w:cs="Microsoft Himalaya"/>
                <w:b/>
                <w:i/>
                <w:sz w:val="20"/>
                <w:szCs w:val="20"/>
              </w:rPr>
              <w:t>Layer/Broiler</w:t>
            </w:r>
          </w:p>
          <w:p w14:paraId="0E021867" w14:textId="77777777" w:rsidR="002B09F3" w:rsidRPr="002B09F3" w:rsidRDefault="002B09F3" w:rsidP="002B09F3">
            <w:pPr>
              <w:spacing w:after="0" w:line="240" w:lineRule="auto"/>
              <w:rPr>
                <w:rFonts w:ascii="Calibri" w:eastAsia="Calibri" w:hAnsi="Calibri" w:cs="Microsoft Himalaya"/>
                <w:b/>
                <w:i/>
                <w:sz w:val="20"/>
                <w:szCs w:val="20"/>
              </w:rPr>
            </w:pPr>
            <w:r w:rsidRPr="002B09F3">
              <w:rPr>
                <w:rFonts w:ascii="Calibri" w:eastAsia="Calibri" w:hAnsi="Calibri" w:cs="Microsoft Himalaya"/>
                <w:b/>
                <w:i/>
                <w:sz w:val="20"/>
                <w:szCs w:val="20"/>
              </w:rPr>
              <w:t>(Breed/Variety)</w:t>
            </w:r>
          </w:p>
        </w:tc>
        <w:tc>
          <w:tcPr>
            <w:tcW w:w="1624" w:type="dxa"/>
            <w:vAlign w:val="center"/>
          </w:tcPr>
          <w:p w14:paraId="016ED0B5" w14:textId="77777777" w:rsidR="002B09F3" w:rsidRPr="002B09F3" w:rsidRDefault="002B09F3" w:rsidP="002B09F3">
            <w:pPr>
              <w:spacing w:after="0" w:line="240" w:lineRule="auto"/>
              <w:rPr>
                <w:rFonts w:ascii="Calibri" w:eastAsia="Calibri" w:hAnsi="Calibri" w:cs="Microsoft Himalaya"/>
                <w:b/>
                <w:i/>
                <w:sz w:val="20"/>
                <w:szCs w:val="20"/>
              </w:rPr>
            </w:pPr>
            <w:r w:rsidRPr="002B09F3">
              <w:rPr>
                <w:rFonts w:ascii="Calibri" w:eastAsia="Calibri" w:hAnsi="Calibri" w:cs="Microsoft Himalaya"/>
                <w:b/>
                <w:i/>
                <w:sz w:val="20"/>
                <w:szCs w:val="20"/>
              </w:rPr>
              <w:t>Quantity</w:t>
            </w:r>
          </w:p>
          <w:p w14:paraId="13496674" w14:textId="77777777" w:rsidR="002B09F3" w:rsidRPr="002B09F3" w:rsidRDefault="002B09F3" w:rsidP="002B09F3">
            <w:pPr>
              <w:spacing w:after="0" w:line="240" w:lineRule="auto"/>
              <w:rPr>
                <w:rFonts w:ascii="Calibri" w:eastAsia="Calibri" w:hAnsi="Calibri" w:cs="Microsoft Himalaya"/>
                <w:b/>
                <w:i/>
                <w:sz w:val="20"/>
                <w:szCs w:val="20"/>
              </w:rPr>
            </w:pPr>
            <w:r w:rsidRPr="002B09F3">
              <w:rPr>
                <w:rFonts w:ascii="Calibri" w:eastAsia="Calibri" w:hAnsi="Calibri" w:cs="Microsoft Himalaya"/>
                <w:b/>
                <w:i/>
                <w:sz w:val="20"/>
                <w:szCs w:val="20"/>
              </w:rPr>
              <w:t>(Numbers)</w:t>
            </w:r>
          </w:p>
        </w:tc>
        <w:tc>
          <w:tcPr>
            <w:tcW w:w="4680" w:type="dxa"/>
            <w:vAlign w:val="center"/>
          </w:tcPr>
          <w:p w14:paraId="01EC3A8D" w14:textId="77777777" w:rsidR="002B09F3" w:rsidRPr="002B09F3" w:rsidRDefault="002B09F3" w:rsidP="002B09F3">
            <w:pPr>
              <w:spacing w:after="0" w:line="240" w:lineRule="auto"/>
              <w:rPr>
                <w:rFonts w:ascii="Calibri" w:eastAsia="Calibri" w:hAnsi="Calibri" w:cs="Microsoft Himalaya"/>
                <w:b/>
                <w:i/>
                <w:sz w:val="20"/>
                <w:szCs w:val="20"/>
              </w:rPr>
            </w:pPr>
            <w:r w:rsidRPr="002B09F3">
              <w:rPr>
                <w:rFonts w:ascii="Calibri" w:eastAsia="Calibri" w:hAnsi="Calibri" w:cs="Microsoft Himalaya"/>
                <w:b/>
                <w:i/>
                <w:sz w:val="20"/>
                <w:szCs w:val="20"/>
              </w:rPr>
              <w:t>Name and address of the farm of</w:t>
            </w:r>
          </w:p>
          <w:p w14:paraId="5E8ED9FF" w14:textId="77777777" w:rsidR="002B09F3" w:rsidRPr="002B09F3" w:rsidRDefault="002B09F3" w:rsidP="002B09F3">
            <w:pPr>
              <w:spacing w:after="0" w:line="240" w:lineRule="auto"/>
              <w:rPr>
                <w:rFonts w:ascii="Calibri" w:eastAsia="Calibri" w:hAnsi="Calibri" w:cs="Microsoft Himalaya"/>
                <w:b/>
                <w:i/>
                <w:sz w:val="20"/>
                <w:szCs w:val="20"/>
              </w:rPr>
            </w:pPr>
            <w:r w:rsidRPr="002B09F3">
              <w:rPr>
                <w:rFonts w:ascii="Calibri" w:eastAsia="Calibri" w:hAnsi="Calibri" w:cs="Microsoft Himalaya"/>
                <w:b/>
                <w:i/>
                <w:sz w:val="20"/>
                <w:szCs w:val="20"/>
              </w:rPr>
              <w:t>origin of the exporting country</w:t>
            </w:r>
          </w:p>
        </w:tc>
      </w:tr>
      <w:tr w:rsidR="002B09F3" w:rsidRPr="002B09F3" w14:paraId="02E835A7" w14:textId="77777777" w:rsidTr="002B09F3">
        <w:trPr>
          <w:trHeight w:val="372"/>
        </w:trPr>
        <w:tc>
          <w:tcPr>
            <w:tcW w:w="701" w:type="dxa"/>
          </w:tcPr>
          <w:p w14:paraId="2F47D0EB" w14:textId="77777777" w:rsidR="002B09F3" w:rsidRPr="002B09F3" w:rsidRDefault="002B09F3" w:rsidP="002B09F3">
            <w:pPr>
              <w:spacing w:after="0" w:line="240" w:lineRule="auto"/>
              <w:rPr>
                <w:rFonts w:ascii="Calibri" w:eastAsia="Calibri" w:hAnsi="Calibri" w:cs="Microsoft Himalaya"/>
                <w:i/>
                <w:sz w:val="20"/>
                <w:szCs w:val="20"/>
              </w:rPr>
            </w:pPr>
            <w:r w:rsidRPr="002B09F3">
              <w:rPr>
                <w:rFonts w:ascii="Calibri" w:eastAsia="Calibri" w:hAnsi="Calibri" w:cs="Microsoft Himalaya"/>
                <w:i/>
                <w:sz w:val="20"/>
                <w:szCs w:val="20"/>
              </w:rPr>
              <w:t>1</w:t>
            </w:r>
          </w:p>
          <w:p w14:paraId="71268316" w14:textId="77777777" w:rsidR="002B09F3" w:rsidRPr="002B09F3" w:rsidRDefault="002B09F3" w:rsidP="002B09F3">
            <w:pPr>
              <w:spacing w:after="0" w:line="240" w:lineRule="auto"/>
              <w:rPr>
                <w:rFonts w:ascii="Calibri" w:eastAsia="Calibri" w:hAnsi="Calibri" w:cs="Microsoft Himalaya"/>
                <w:i/>
                <w:sz w:val="20"/>
                <w:szCs w:val="20"/>
              </w:rPr>
            </w:pPr>
          </w:p>
          <w:p w14:paraId="6D7FDA47" w14:textId="77777777" w:rsidR="002B09F3" w:rsidRPr="002B09F3" w:rsidRDefault="002B09F3" w:rsidP="002B09F3">
            <w:pPr>
              <w:spacing w:after="0" w:line="240" w:lineRule="auto"/>
              <w:rPr>
                <w:rFonts w:ascii="Calibri" w:eastAsia="Calibri" w:hAnsi="Calibri" w:cs="Microsoft Himalaya"/>
                <w:i/>
                <w:sz w:val="20"/>
                <w:szCs w:val="20"/>
              </w:rPr>
            </w:pPr>
          </w:p>
        </w:tc>
        <w:tc>
          <w:tcPr>
            <w:tcW w:w="3165" w:type="dxa"/>
          </w:tcPr>
          <w:p w14:paraId="5CE5B639" w14:textId="77777777" w:rsidR="002B09F3" w:rsidRPr="002B09F3" w:rsidRDefault="002B09F3" w:rsidP="002B09F3">
            <w:pPr>
              <w:spacing w:after="0" w:line="240" w:lineRule="auto"/>
              <w:rPr>
                <w:rFonts w:ascii="Calibri" w:eastAsia="Calibri" w:hAnsi="Calibri" w:cs="Microsoft Himalaya"/>
                <w:i/>
                <w:sz w:val="20"/>
                <w:szCs w:val="20"/>
              </w:rPr>
            </w:pPr>
          </w:p>
        </w:tc>
        <w:tc>
          <w:tcPr>
            <w:tcW w:w="1624" w:type="dxa"/>
          </w:tcPr>
          <w:p w14:paraId="738CA037" w14:textId="77777777" w:rsidR="002B09F3" w:rsidRPr="002B09F3" w:rsidRDefault="002B09F3" w:rsidP="002B09F3">
            <w:pPr>
              <w:spacing w:after="0" w:line="240" w:lineRule="auto"/>
              <w:rPr>
                <w:rFonts w:ascii="Calibri" w:eastAsia="Calibri" w:hAnsi="Calibri" w:cs="Microsoft Himalaya"/>
                <w:i/>
                <w:sz w:val="20"/>
                <w:szCs w:val="20"/>
              </w:rPr>
            </w:pPr>
          </w:p>
        </w:tc>
        <w:tc>
          <w:tcPr>
            <w:tcW w:w="4680" w:type="dxa"/>
          </w:tcPr>
          <w:p w14:paraId="74EB5351" w14:textId="77777777" w:rsidR="002B09F3" w:rsidRPr="002B09F3" w:rsidRDefault="002B09F3" w:rsidP="002B09F3">
            <w:pPr>
              <w:autoSpaceDE w:val="0"/>
              <w:autoSpaceDN w:val="0"/>
              <w:adjustRightInd w:val="0"/>
              <w:spacing w:after="0" w:line="240" w:lineRule="auto"/>
              <w:rPr>
                <w:rFonts w:ascii="Baskerville Old Face" w:eastAsia="Times New Roman" w:hAnsi="Baskerville Old Face" w:cs="Times New Roman"/>
                <w:bCs/>
                <w:color w:val="000000"/>
                <w:sz w:val="24"/>
                <w:szCs w:val="28"/>
                <w:lang w:bidi="th-TH"/>
              </w:rPr>
            </w:pPr>
          </w:p>
        </w:tc>
      </w:tr>
    </w:tbl>
    <w:p w14:paraId="215EF873" w14:textId="77777777" w:rsidR="002B09F3" w:rsidRPr="002B09F3" w:rsidRDefault="002B09F3" w:rsidP="002B09F3">
      <w:pPr>
        <w:spacing w:after="0" w:line="240" w:lineRule="auto"/>
        <w:jc w:val="both"/>
        <w:rPr>
          <w:rFonts w:ascii="Times New Roman" w:eastAsia="Times New Roman" w:hAnsi="Times New Roman" w:cs="Angsana New"/>
          <w:b/>
          <w:bCs/>
          <w:sz w:val="20"/>
          <w:szCs w:val="20"/>
          <w:lang w:bidi="th-TH"/>
        </w:rPr>
      </w:pPr>
      <w:r w:rsidRPr="002B09F3">
        <w:rPr>
          <w:rFonts w:ascii="Times New Roman" w:eastAsia="Times New Roman" w:hAnsi="Times New Roman" w:cs="Angsana New"/>
          <w:b/>
          <w:bCs/>
          <w:sz w:val="20"/>
          <w:szCs w:val="20"/>
          <w:lang w:bidi="th-TH"/>
        </w:rPr>
        <w:t xml:space="preserve">PROVIDED THAT; the following conditions are met: </w:t>
      </w:r>
    </w:p>
    <w:p w14:paraId="536E10C5" w14:textId="77777777" w:rsidR="002B09F3" w:rsidRPr="002B09F3" w:rsidRDefault="002B09F3" w:rsidP="002B09F3">
      <w:pPr>
        <w:spacing w:after="0" w:line="240" w:lineRule="auto"/>
        <w:ind w:left="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 xml:space="preserve">I.  The consignment must be accompanied with the import permit and must be declared to the Regulatory and Quarantine           Official of BAFRA at the designated official entry point along with the   health certificate (in conformity with Appendix 4.1.7. Terrestrial Animal Health Code 2007, Model   International Veterinary Certificate for Day-old Birds and Hatching Eggs) in English issued by official veterinarian of the exporting country which meets the requirement laid down under II. </w:t>
      </w:r>
    </w:p>
    <w:p w14:paraId="408640DD"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79733C51"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II.</w:t>
      </w:r>
      <w:r w:rsidRPr="002B09F3">
        <w:rPr>
          <w:rFonts w:ascii="Times New Roman" w:eastAsia="Times New Roman" w:hAnsi="Times New Roman" w:cs="Angsana New"/>
          <w:sz w:val="20"/>
          <w:szCs w:val="20"/>
          <w:lang w:bidi="th-TH"/>
        </w:rPr>
        <w:tab/>
        <w:t xml:space="preserve">Day-old birds (birds not more than 72 hours of age) or hatching eggs must be accompanied by the health certificate issued by the official veterinarian within 24 hours prior to shipment certifying that: </w:t>
      </w:r>
    </w:p>
    <w:p w14:paraId="54DDEE0E"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61026806"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1.</w:t>
      </w:r>
      <w:r w:rsidRPr="002B09F3">
        <w:rPr>
          <w:rFonts w:ascii="Times New Roman" w:eastAsia="Times New Roman" w:hAnsi="Times New Roman" w:cs="Angsana New"/>
          <w:sz w:val="20"/>
          <w:szCs w:val="20"/>
          <w:lang w:bidi="th-TH"/>
        </w:rPr>
        <w:tab/>
        <w:t>The day-old birds or hatching eggs originate from a breeding establishment and a hatchery supervised and regularly inspected by an official veterinarian or veterinarian accredited by official veterinary administration and that the hygiene and disease security procedures in breeding flocks and at the hatchery are in conformance with Article 3.4.1 of the Terrestrial Animal Health Code 2007 of the World Organization for Animal Health.</w:t>
      </w:r>
    </w:p>
    <w:p w14:paraId="345D9F53"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06B5F146"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2.</w:t>
      </w:r>
      <w:r w:rsidRPr="002B09F3">
        <w:rPr>
          <w:rFonts w:ascii="Times New Roman" w:eastAsia="Times New Roman" w:hAnsi="Times New Roman" w:cs="Angsana New"/>
          <w:sz w:val="20"/>
          <w:szCs w:val="20"/>
          <w:lang w:bidi="th-TH"/>
        </w:rPr>
        <w:tab/>
        <w:t>The country/zone/premises (within the radius of 25 km) of origin of day-old birds or hatching eggs is recognized free of H5 subtype and H7 subtype avian influenza virus for a period of six months immediately prior to collection of day-old birds or hatching eggs by the competent authority.</w:t>
      </w:r>
    </w:p>
    <w:p w14:paraId="0CF5ADCD"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48193AC2"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3.</w:t>
      </w:r>
      <w:r w:rsidRPr="002B09F3">
        <w:rPr>
          <w:rFonts w:ascii="Times New Roman" w:eastAsia="Times New Roman" w:hAnsi="Times New Roman" w:cs="Angsana New"/>
          <w:sz w:val="20"/>
          <w:szCs w:val="20"/>
          <w:lang w:bidi="th-TH"/>
        </w:rPr>
        <w:tab/>
        <w:t>The day-old birds or hatching eggs originate from breeding flocks whose birds have been in exporting country for the past six months or since hatching and have not been in contact with any imported birds including feral or migratory birds.</w:t>
      </w:r>
    </w:p>
    <w:p w14:paraId="0AF0018B"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3477D58A"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4.</w:t>
      </w:r>
      <w:r w:rsidRPr="002B09F3">
        <w:rPr>
          <w:rFonts w:ascii="Times New Roman" w:eastAsia="Times New Roman" w:hAnsi="Times New Roman" w:cs="Angsana New"/>
          <w:sz w:val="20"/>
          <w:szCs w:val="20"/>
          <w:lang w:bidi="th-TH"/>
        </w:rPr>
        <w:tab/>
        <w:t xml:space="preserve">The day-old birds or hatching eggs originate from breeding flocks free of Newcastle disease, Infectious Bursal disease, Fowl Cholera, Infectious Laryngotracheitis and </w:t>
      </w:r>
      <w:proofErr w:type="spellStart"/>
      <w:r w:rsidRPr="002B09F3">
        <w:rPr>
          <w:rFonts w:ascii="Times New Roman" w:eastAsia="Times New Roman" w:hAnsi="Times New Roman" w:cs="Angsana New"/>
          <w:sz w:val="20"/>
          <w:szCs w:val="20"/>
          <w:lang w:bidi="th-TH"/>
        </w:rPr>
        <w:t>Pollorum</w:t>
      </w:r>
      <w:proofErr w:type="spellEnd"/>
      <w:r w:rsidRPr="002B09F3">
        <w:rPr>
          <w:rFonts w:ascii="Times New Roman" w:eastAsia="Times New Roman" w:hAnsi="Times New Roman" w:cs="Angsana New"/>
          <w:sz w:val="20"/>
          <w:szCs w:val="20"/>
          <w:lang w:bidi="th-TH"/>
        </w:rPr>
        <w:t xml:space="preserve"> for past 12 months, and Avian Encephalomyelitis, Chronic Respiratory disease caused by Mycoplasma </w:t>
      </w:r>
      <w:proofErr w:type="spellStart"/>
      <w:r w:rsidRPr="002B09F3">
        <w:rPr>
          <w:rFonts w:ascii="Times New Roman" w:eastAsia="Times New Roman" w:hAnsi="Times New Roman" w:cs="Angsana New"/>
          <w:sz w:val="20"/>
          <w:szCs w:val="20"/>
          <w:lang w:bidi="th-TH"/>
        </w:rPr>
        <w:t>gallisepticum</w:t>
      </w:r>
      <w:proofErr w:type="spellEnd"/>
      <w:r w:rsidRPr="002B09F3">
        <w:rPr>
          <w:rFonts w:ascii="Times New Roman" w:eastAsia="Times New Roman" w:hAnsi="Times New Roman" w:cs="Angsana New"/>
          <w:sz w:val="20"/>
          <w:szCs w:val="20"/>
          <w:lang w:bidi="th-TH"/>
        </w:rPr>
        <w:t xml:space="preserve">, Avian Leucosis, Egg-drop Syndrome, Infectious Bronchitis, Infectious Coryza,    Infectious synovitis caused by Mycoplasma </w:t>
      </w:r>
      <w:proofErr w:type="spellStart"/>
      <w:r w:rsidRPr="002B09F3">
        <w:rPr>
          <w:rFonts w:ascii="Times New Roman" w:eastAsia="Times New Roman" w:hAnsi="Times New Roman" w:cs="Angsana New"/>
          <w:sz w:val="20"/>
          <w:szCs w:val="20"/>
          <w:lang w:bidi="th-TH"/>
        </w:rPr>
        <w:t>synoviae</w:t>
      </w:r>
      <w:proofErr w:type="spellEnd"/>
      <w:r w:rsidRPr="002B09F3">
        <w:rPr>
          <w:rFonts w:ascii="Times New Roman" w:eastAsia="Times New Roman" w:hAnsi="Times New Roman" w:cs="Angsana New"/>
          <w:sz w:val="20"/>
          <w:szCs w:val="20"/>
          <w:lang w:bidi="th-TH"/>
        </w:rPr>
        <w:t>, avian tuberculosis for past six months.</w:t>
      </w:r>
    </w:p>
    <w:p w14:paraId="7447D0C4"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p>
    <w:p w14:paraId="0220F3E8"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p>
    <w:p w14:paraId="4539B2C5"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p>
    <w:p w14:paraId="518BFED8"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02BC75B2"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lastRenderedPageBreak/>
        <w:t>5.</w:t>
      </w:r>
      <w:r w:rsidRPr="002B09F3">
        <w:rPr>
          <w:rFonts w:ascii="Times New Roman" w:eastAsia="Times New Roman" w:hAnsi="Times New Roman" w:cs="Angsana New"/>
          <w:sz w:val="20"/>
          <w:szCs w:val="20"/>
          <w:lang w:bidi="th-TH"/>
        </w:rPr>
        <w:tab/>
        <w:t>The day-old birds or hatching eggs originates from breeding flocks that have not been vaccinated for avian influenza and no live Newcastle disease vaccine or any other live vaccines have been administered during three months prior to collection of day-old birds or hatching eggs.</w:t>
      </w:r>
    </w:p>
    <w:p w14:paraId="12FBDD3F"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63637A7A"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6.</w:t>
      </w:r>
      <w:r w:rsidRPr="002B09F3">
        <w:rPr>
          <w:rFonts w:ascii="Times New Roman" w:eastAsia="Times New Roman" w:hAnsi="Times New Roman" w:cs="Angsana New"/>
          <w:sz w:val="20"/>
          <w:szCs w:val="20"/>
          <w:lang w:bidi="th-TH"/>
        </w:rPr>
        <w:tab/>
        <w:t>The hatching eggs have been disinfected in accordance with the methods prescribed in Article 3.4.1.7 of the Terrestrial Animal Health Code 2007 of the World Organization for Animal Health or with other methods approved by Bhutan Agriculture and Food Regulatory Authority.</w:t>
      </w:r>
    </w:p>
    <w:p w14:paraId="7A5E7AD3"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159AEF0F"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7.</w:t>
      </w:r>
      <w:r w:rsidRPr="002B09F3">
        <w:rPr>
          <w:rFonts w:ascii="Times New Roman" w:eastAsia="Times New Roman" w:hAnsi="Times New Roman" w:cs="Angsana New"/>
          <w:sz w:val="20"/>
          <w:szCs w:val="20"/>
          <w:lang w:bidi="th-TH"/>
        </w:rPr>
        <w:tab/>
        <w:t xml:space="preserve">The hatching eggs are collected from breeding flocks of age ranging from thirty to </w:t>
      </w:r>
      <w:proofErr w:type="gramStart"/>
      <w:r w:rsidRPr="002B09F3">
        <w:rPr>
          <w:rFonts w:ascii="Times New Roman" w:eastAsia="Times New Roman" w:hAnsi="Times New Roman" w:cs="Angsana New"/>
          <w:sz w:val="20"/>
          <w:szCs w:val="20"/>
          <w:lang w:bidi="th-TH"/>
        </w:rPr>
        <w:t>fifty five</w:t>
      </w:r>
      <w:proofErr w:type="gramEnd"/>
      <w:r w:rsidRPr="002B09F3">
        <w:rPr>
          <w:rFonts w:ascii="Times New Roman" w:eastAsia="Times New Roman" w:hAnsi="Times New Roman" w:cs="Angsana New"/>
          <w:sz w:val="20"/>
          <w:szCs w:val="20"/>
          <w:lang w:bidi="th-TH"/>
        </w:rPr>
        <w:t xml:space="preserve"> weeks only.</w:t>
      </w:r>
    </w:p>
    <w:p w14:paraId="73D1D668"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541B4A51"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III.</w:t>
      </w:r>
      <w:r w:rsidRPr="002B09F3">
        <w:rPr>
          <w:rFonts w:ascii="Times New Roman" w:eastAsia="Times New Roman" w:hAnsi="Times New Roman" w:cs="Angsana New"/>
          <w:sz w:val="20"/>
          <w:szCs w:val="20"/>
          <w:lang w:bidi="th-TH"/>
        </w:rPr>
        <w:tab/>
        <w:t>The day-old birds or hatching eggs are placed into a spill proof new or cleaned and disinfected container and sealed using an official seal.</w:t>
      </w:r>
    </w:p>
    <w:p w14:paraId="35FEED0D"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0FD8ED95"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IV.</w:t>
      </w:r>
      <w:r w:rsidRPr="002B09F3">
        <w:rPr>
          <w:rFonts w:ascii="Times New Roman" w:eastAsia="Times New Roman" w:hAnsi="Times New Roman" w:cs="Angsana New"/>
          <w:sz w:val="20"/>
          <w:szCs w:val="20"/>
          <w:lang w:bidi="th-TH"/>
        </w:rPr>
        <w:tab/>
        <w:t>All pre-export laboratory test results and types of vaccines (carried out in accordance with Manual of Diagnostic Tests and Vaccines of Terrestrial Animals, 2004 of the World Organization for Animal Health), route/s of administration and the age of vaccination of the breeding flocks must be attached with the certificate.</w:t>
      </w:r>
    </w:p>
    <w:p w14:paraId="101F2926"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167A5D3D"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V.</w:t>
      </w:r>
      <w:r w:rsidRPr="002B09F3">
        <w:rPr>
          <w:rFonts w:ascii="Times New Roman" w:eastAsia="Times New Roman" w:hAnsi="Times New Roman" w:cs="Angsana New"/>
          <w:sz w:val="20"/>
          <w:szCs w:val="20"/>
          <w:lang w:bidi="th-TH"/>
        </w:rPr>
        <w:tab/>
        <w:t>The exporter and/or official veterinary administration of exporting countries exporting day-old birds or hatching eggs should inform the country of destination and where necessary the transit countries if, after exportation, a disease listed by the World Organization for Animal Health occurs within the incubation period of that particular disease, in the establishment of origin.</w:t>
      </w:r>
    </w:p>
    <w:p w14:paraId="6F57BD1B"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13FEADBF"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VI.</w:t>
      </w:r>
      <w:r w:rsidRPr="002B09F3">
        <w:rPr>
          <w:rFonts w:ascii="Times New Roman" w:eastAsia="Times New Roman" w:hAnsi="Times New Roman" w:cs="Angsana New"/>
          <w:sz w:val="20"/>
          <w:szCs w:val="20"/>
          <w:lang w:bidi="th-TH"/>
        </w:rPr>
        <w:tab/>
        <w:t xml:space="preserve">The day-old birds must not pass through transit areas (premises with 25 km) where there </w:t>
      </w:r>
      <w:proofErr w:type="gramStart"/>
      <w:r w:rsidRPr="002B09F3">
        <w:rPr>
          <w:rFonts w:ascii="Times New Roman" w:eastAsia="Times New Roman" w:hAnsi="Times New Roman" w:cs="Angsana New"/>
          <w:sz w:val="20"/>
          <w:szCs w:val="20"/>
          <w:lang w:bidi="th-TH"/>
        </w:rPr>
        <w:t>is</w:t>
      </w:r>
      <w:proofErr w:type="gramEnd"/>
      <w:r w:rsidRPr="002B09F3">
        <w:rPr>
          <w:rFonts w:ascii="Times New Roman" w:eastAsia="Times New Roman" w:hAnsi="Times New Roman" w:cs="Angsana New"/>
          <w:sz w:val="20"/>
          <w:szCs w:val="20"/>
          <w:lang w:bidi="th-TH"/>
        </w:rPr>
        <w:t xml:space="preserve"> active outbreaks of diseases listed under subsections 2 and 4 of section IV when transported by land. Appropriate care should also be exercised to prevent the day-old birds coming into contact with other birds or animals during transit. </w:t>
      </w:r>
    </w:p>
    <w:p w14:paraId="2C5C3275"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68088393" w14:textId="77777777" w:rsidR="002B09F3" w:rsidRPr="002B09F3" w:rsidRDefault="002B09F3" w:rsidP="002B09F3">
      <w:pPr>
        <w:spacing w:after="0" w:line="240" w:lineRule="auto"/>
        <w:ind w:left="720" w:hanging="72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VII. Upon entry at the port of entry in Bhutan, the day-old birds or hatching eggs must be declared</w:t>
      </w:r>
    </w:p>
    <w:p w14:paraId="29AC8CC6" w14:textId="77777777" w:rsidR="002B09F3" w:rsidRPr="002B09F3" w:rsidRDefault="002B09F3" w:rsidP="002B09F3">
      <w:pPr>
        <w:spacing w:after="0" w:line="240" w:lineRule="auto"/>
        <w:ind w:left="720" w:hanging="72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 xml:space="preserve">        and presented to the Quarantine Inspector for examination along with necessary documents.</w:t>
      </w:r>
    </w:p>
    <w:p w14:paraId="5BA150C2"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56A41198"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 xml:space="preserve">VIII. The day-old birds or birds hatched from the imported hatching eggs shall be kept under       observation of BAFRA at the farm of destination for a period of 30 days from the date of entry or hatching. In case of birds hatched from imported hatching eggs, the day-old birds will be kept under observation at the farm of destination rather than at hatchery. </w:t>
      </w:r>
    </w:p>
    <w:p w14:paraId="6F43DC5E"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1969EE6C"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IX.</w:t>
      </w:r>
      <w:r w:rsidRPr="002B09F3">
        <w:rPr>
          <w:rFonts w:ascii="Times New Roman" w:eastAsia="Times New Roman" w:hAnsi="Times New Roman" w:cs="Angsana New"/>
          <w:sz w:val="20"/>
          <w:szCs w:val="20"/>
          <w:lang w:bidi="th-TH"/>
        </w:rPr>
        <w:tab/>
        <w:t xml:space="preserve">Any illness in the imported day-old birds or birds hatched from imported hatching eggs must be reported to the nearest local BAFRA office or Department of Livestock </w:t>
      </w:r>
      <w:proofErr w:type="gramStart"/>
      <w:r w:rsidRPr="002B09F3">
        <w:rPr>
          <w:rFonts w:ascii="Times New Roman" w:eastAsia="Times New Roman" w:hAnsi="Times New Roman" w:cs="Angsana New"/>
          <w:sz w:val="20"/>
          <w:szCs w:val="20"/>
          <w:lang w:bidi="th-TH"/>
        </w:rPr>
        <w:t>office.(</w:t>
      </w:r>
      <w:proofErr w:type="gramEnd"/>
      <w:r w:rsidRPr="002B09F3">
        <w:rPr>
          <w:rFonts w:ascii="Times New Roman" w:eastAsia="Times New Roman" w:hAnsi="Times New Roman" w:cs="Angsana New"/>
          <w:sz w:val="20"/>
          <w:szCs w:val="20"/>
          <w:lang w:bidi="th-TH"/>
        </w:rPr>
        <w:t xml:space="preserve"> </w:t>
      </w:r>
      <w:proofErr w:type="spellStart"/>
      <w:r w:rsidRPr="002B09F3">
        <w:rPr>
          <w:rFonts w:ascii="Times New Roman" w:eastAsia="Times New Roman" w:hAnsi="Times New Roman" w:cs="Angsana New"/>
          <w:sz w:val="20"/>
          <w:szCs w:val="20"/>
          <w:lang w:bidi="th-TH"/>
        </w:rPr>
        <w:t>Samtse</w:t>
      </w:r>
      <w:proofErr w:type="spellEnd"/>
      <w:r w:rsidRPr="002B09F3">
        <w:rPr>
          <w:rFonts w:ascii="Times New Roman" w:eastAsia="Times New Roman" w:hAnsi="Times New Roman" w:cs="Angsana New"/>
          <w:sz w:val="20"/>
          <w:szCs w:val="20"/>
          <w:lang w:bidi="th-TH"/>
        </w:rPr>
        <w:t>)</w:t>
      </w:r>
    </w:p>
    <w:p w14:paraId="0FEC6AD9" w14:textId="77777777" w:rsidR="002B09F3" w:rsidRPr="002B09F3" w:rsidRDefault="002B09F3" w:rsidP="002B09F3">
      <w:pPr>
        <w:spacing w:after="0" w:line="240" w:lineRule="auto"/>
        <w:jc w:val="both"/>
        <w:rPr>
          <w:rFonts w:ascii="Times New Roman" w:eastAsia="Times New Roman" w:hAnsi="Times New Roman" w:cs="Angsana New"/>
          <w:sz w:val="20"/>
          <w:szCs w:val="20"/>
          <w:lang w:bidi="th-TH"/>
        </w:rPr>
      </w:pPr>
    </w:p>
    <w:p w14:paraId="7BCBB07D" w14:textId="77777777" w:rsidR="002B09F3" w:rsidRPr="002B09F3" w:rsidRDefault="002B09F3" w:rsidP="002B09F3">
      <w:pPr>
        <w:spacing w:after="0" w:line="240" w:lineRule="auto"/>
        <w:ind w:left="360" w:hanging="360"/>
        <w:jc w:val="both"/>
        <w:rPr>
          <w:rFonts w:ascii="Times New Roman" w:eastAsia="Times New Roman" w:hAnsi="Times New Roman" w:cs="Angsana New"/>
          <w:sz w:val="20"/>
          <w:szCs w:val="20"/>
          <w:lang w:bidi="th-TH"/>
        </w:rPr>
      </w:pPr>
      <w:r w:rsidRPr="002B09F3">
        <w:rPr>
          <w:rFonts w:ascii="Times New Roman" w:eastAsia="Times New Roman" w:hAnsi="Times New Roman" w:cs="Angsana New"/>
          <w:sz w:val="20"/>
          <w:szCs w:val="20"/>
          <w:lang w:bidi="th-TH"/>
        </w:rPr>
        <w:t>X.</w:t>
      </w:r>
      <w:r w:rsidRPr="002B09F3">
        <w:rPr>
          <w:rFonts w:ascii="Times New Roman" w:eastAsia="Times New Roman" w:hAnsi="Times New Roman" w:cs="Angsana New"/>
          <w:sz w:val="20"/>
          <w:szCs w:val="20"/>
          <w:lang w:bidi="th-TH"/>
        </w:rPr>
        <w:tab/>
        <w:t>BAFRA official may visit the premises to examine the imported day-old chicks or birds hatched from the imported hatching eggs at any reasonable time if deemed necessary.</w:t>
      </w:r>
    </w:p>
    <w:p w14:paraId="503EAB50" w14:textId="77777777" w:rsidR="002B09F3" w:rsidRPr="002B09F3" w:rsidRDefault="002B09F3" w:rsidP="002B09F3">
      <w:pPr>
        <w:spacing w:after="0" w:line="240" w:lineRule="auto"/>
        <w:jc w:val="both"/>
        <w:rPr>
          <w:rFonts w:ascii="Times New Roman" w:eastAsia="Times New Roman" w:hAnsi="Times New Roman" w:cs="Angsana New"/>
          <w:b/>
          <w:bCs/>
          <w:sz w:val="20"/>
          <w:szCs w:val="20"/>
          <w:lang w:bidi="th-TH"/>
        </w:rPr>
      </w:pPr>
    </w:p>
    <w:p w14:paraId="0F3EF84D" w14:textId="77777777" w:rsidR="002B09F3" w:rsidRPr="002B09F3" w:rsidRDefault="002B09F3" w:rsidP="002B09F3">
      <w:pPr>
        <w:spacing w:after="120" w:line="240" w:lineRule="auto"/>
        <w:rPr>
          <w:rFonts w:ascii="Times New Roman" w:eastAsia="Times New Roman" w:hAnsi="Times New Roman" w:cs="Angsana New"/>
          <w:b/>
          <w:bCs/>
          <w:i/>
          <w:color w:val="FF0000"/>
          <w:sz w:val="28"/>
          <w:szCs w:val="28"/>
        </w:rPr>
      </w:pPr>
      <w:r w:rsidRPr="002B09F3">
        <w:rPr>
          <w:rFonts w:ascii="Times New Roman" w:eastAsia="Times New Roman" w:hAnsi="Times New Roman" w:cs="Angsana New"/>
          <w:b/>
          <w:bCs/>
          <w:sz w:val="20"/>
          <w:szCs w:val="20"/>
        </w:rPr>
        <w:t xml:space="preserve">THIS PERMIT IS VALID FOR A PERIOD OF (30) DAYS FROM THE DATE OF ISSUE. </w:t>
      </w:r>
    </w:p>
    <w:p w14:paraId="7DC86C73" w14:textId="77777777" w:rsidR="002B09F3" w:rsidRPr="002B09F3" w:rsidRDefault="002B09F3" w:rsidP="002B09F3">
      <w:pPr>
        <w:spacing w:after="0" w:line="240" w:lineRule="auto"/>
        <w:rPr>
          <w:rFonts w:ascii="Times New Roman" w:eastAsia="Times New Roman" w:hAnsi="Times New Roman" w:cs="Times New Roman"/>
          <w:b/>
          <w:bCs/>
          <w:sz w:val="20"/>
          <w:szCs w:val="20"/>
        </w:rPr>
      </w:pPr>
    </w:p>
    <w:p w14:paraId="0CF566C0" w14:textId="77777777" w:rsidR="002B09F3" w:rsidRPr="002B09F3" w:rsidRDefault="002B09F3" w:rsidP="002B09F3">
      <w:pPr>
        <w:spacing w:after="0" w:line="240" w:lineRule="auto"/>
        <w:rPr>
          <w:rFonts w:ascii="Times New Roman" w:eastAsia="Times New Roman" w:hAnsi="Times New Roman" w:cs="Times New Roman"/>
          <w:b/>
          <w:bCs/>
          <w:sz w:val="20"/>
          <w:szCs w:val="20"/>
        </w:rPr>
      </w:pPr>
    </w:p>
    <w:p w14:paraId="3D7387AD" w14:textId="77777777" w:rsidR="002B09F3" w:rsidRPr="002B09F3" w:rsidRDefault="002B09F3" w:rsidP="002B09F3">
      <w:pPr>
        <w:spacing w:after="0" w:line="240" w:lineRule="auto"/>
        <w:rPr>
          <w:rFonts w:ascii="Times New Roman" w:eastAsia="Times New Roman" w:hAnsi="Times New Roman" w:cs="Times New Roman"/>
          <w:b/>
          <w:bCs/>
          <w:sz w:val="20"/>
          <w:szCs w:val="20"/>
        </w:rPr>
      </w:pPr>
    </w:p>
    <w:p w14:paraId="1428CCF8" w14:textId="77777777" w:rsidR="002B09F3" w:rsidRPr="002B09F3" w:rsidRDefault="002B09F3" w:rsidP="002B09F3">
      <w:pPr>
        <w:spacing w:after="120" w:line="240" w:lineRule="auto"/>
        <w:rPr>
          <w:rFonts w:ascii="Times New Roman" w:eastAsia="Times New Roman" w:hAnsi="Times New Roman" w:cs="Angsana New"/>
          <w:sz w:val="20"/>
          <w:szCs w:val="20"/>
        </w:rPr>
      </w:pPr>
      <w:r w:rsidRPr="002B09F3">
        <w:rPr>
          <w:rFonts w:ascii="Times New Roman" w:eastAsia="Times New Roman" w:hAnsi="Times New Roman" w:cs="Times New Roman"/>
          <w:b/>
          <w:bCs/>
          <w:sz w:val="20"/>
          <w:szCs w:val="20"/>
        </w:rPr>
        <w:t>Name, seal &amp; sign of issuing Authority</w:t>
      </w:r>
    </w:p>
    <w:p w14:paraId="7C4C06C1" w14:textId="77777777" w:rsidR="002B09F3" w:rsidRPr="002B09F3" w:rsidRDefault="002B09F3" w:rsidP="002B09F3">
      <w:pPr>
        <w:spacing w:after="120" w:line="240" w:lineRule="auto"/>
        <w:jc w:val="both"/>
        <w:rPr>
          <w:rFonts w:ascii="Times New Roman" w:eastAsia="Times New Roman" w:hAnsi="Times New Roman" w:cs="Angsana New"/>
          <w:b/>
          <w:bCs/>
          <w:sz w:val="20"/>
          <w:szCs w:val="20"/>
        </w:rPr>
      </w:pPr>
      <w:r w:rsidRPr="002B09F3">
        <w:rPr>
          <w:rFonts w:ascii="Times New Roman" w:eastAsia="Times New Roman" w:hAnsi="Times New Roman" w:cs="Angsana New"/>
          <w:b/>
          <w:bCs/>
          <w:sz w:val="20"/>
          <w:szCs w:val="20"/>
        </w:rPr>
        <w:t>THIS PERMIT IS SUBJECT TO CANCELLATION AT THE DISCRETION OF THE DIRECTOR GENERAL, BHUTAN AGRICULTURE AND FOOD REGULATORY AUTHORITY, MINISTRY OF AGRICULTURE AND FORESTS, THIMPHU, BHUTAN</w:t>
      </w:r>
    </w:p>
    <w:p w14:paraId="0BAC10F4" w14:textId="77777777" w:rsidR="002B09F3" w:rsidRDefault="002B09F3" w:rsidP="007637A4">
      <w:pPr>
        <w:rPr>
          <w:rFonts w:ascii="Arial" w:hAnsi="Arial" w:cs="Arial"/>
          <w:sz w:val="24"/>
          <w:szCs w:val="24"/>
        </w:rPr>
      </w:pPr>
    </w:p>
    <w:p w14:paraId="63131769" w14:textId="77777777" w:rsidR="002B09F3" w:rsidRDefault="002B09F3" w:rsidP="007637A4">
      <w:pPr>
        <w:rPr>
          <w:rFonts w:ascii="Arial" w:hAnsi="Arial" w:cs="Arial"/>
          <w:sz w:val="24"/>
          <w:szCs w:val="24"/>
        </w:rPr>
      </w:pPr>
    </w:p>
    <w:p w14:paraId="6E760EE1" w14:textId="77777777" w:rsidR="002B09F3" w:rsidRPr="007637A4" w:rsidRDefault="002B09F3" w:rsidP="007637A4">
      <w:pPr>
        <w:rPr>
          <w:rFonts w:ascii="Arial" w:hAnsi="Arial" w:cs="Arial"/>
          <w:sz w:val="24"/>
          <w:szCs w:val="24"/>
        </w:rPr>
      </w:pPr>
    </w:p>
    <w:p w14:paraId="4225B19E" w14:textId="77777777" w:rsidR="007637A4" w:rsidRDefault="007637A4" w:rsidP="007637A4">
      <w:pPr>
        <w:rPr>
          <w:rFonts w:ascii="Arial" w:hAnsi="Arial" w:cs="Arial"/>
          <w:sz w:val="24"/>
          <w:szCs w:val="24"/>
        </w:rPr>
      </w:pPr>
      <w:r w:rsidRPr="007637A4">
        <w:rPr>
          <w:rFonts w:ascii="Arial" w:hAnsi="Arial" w:cs="Arial"/>
          <w:sz w:val="24"/>
          <w:szCs w:val="24"/>
        </w:rPr>
        <w:lastRenderedPageBreak/>
        <w:t>Annexure 8- Import Permit for Plant and Plant Products</w:t>
      </w:r>
    </w:p>
    <w:p w14:paraId="3B1BD92F" w14:textId="77777777" w:rsidR="006F3205" w:rsidRPr="006F3205" w:rsidRDefault="006F3205" w:rsidP="006F3205">
      <w:pPr>
        <w:spacing w:after="0" w:line="240" w:lineRule="auto"/>
        <w:rPr>
          <w:rFonts w:ascii="Times New Roman" w:eastAsia="Times New Roman" w:hAnsi="Times New Roman" w:cs="Times New Roman"/>
          <w:b/>
          <w:bCs/>
          <w:sz w:val="24"/>
          <w:szCs w:val="24"/>
        </w:rPr>
      </w:pPr>
    </w:p>
    <w:p w14:paraId="3667B14C" w14:textId="77777777" w:rsidR="006F3205" w:rsidRDefault="006F3205" w:rsidP="007637A4">
      <w:pPr>
        <w:rPr>
          <w:rFonts w:ascii="Arial" w:hAnsi="Arial" w:cs="Arial"/>
          <w:sz w:val="24"/>
          <w:szCs w:val="24"/>
        </w:rPr>
      </w:pPr>
    </w:p>
    <w:p w14:paraId="4309868D" w14:textId="77777777" w:rsidR="00DB7977" w:rsidRPr="00DB7977" w:rsidRDefault="00DB7977" w:rsidP="00DB7977">
      <w:pPr>
        <w:spacing w:after="0" w:line="240" w:lineRule="auto"/>
        <w:rPr>
          <w:rFonts w:ascii="Times New Roman" w:eastAsia="Times New Roman" w:hAnsi="Times New Roman" w:cs="Times New Roman"/>
          <w:b/>
          <w:sz w:val="26"/>
          <w:szCs w:val="26"/>
          <w:lang w:bidi="th-TH"/>
        </w:rPr>
      </w:pPr>
      <w:r w:rsidRPr="00DB7977">
        <w:rPr>
          <w:rFonts w:ascii="Times New Roman" w:eastAsia="Times New Roman" w:hAnsi="Times New Roman" w:cs="Times New Roman"/>
          <w:b/>
          <w:sz w:val="26"/>
          <w:szCs w:val="26"/>
          <w:lang w:bidi="th-TH"/>
        </w:rPr>
        <w:t>IMPORT PERMIT FOR PLANT PRODUCTS</w:t>
      </w:r>
      <w:r w:rsidRPr="00DB7977">
        <w:rPr>
          <w:rFonts w:ascii="Times New Roman" w:eastAsia="Times New Roman" w:hAnsi="Times New Roman" w:cs="Times New Roman"/>
          <w:b/>
          <w:sz w:val="26"/>
          <w:szCs w:val="26"/>
          <w:lang w:bidi="th-TH"/>
        </w:rPr>
        <w:tab/>
        <w:t xml:space="preserve">                                   No. HO/P/0000</w:t>
      </w:r>
    </w:p>
    <w:p w14:paraId="5F7BB62C" w14:textId="77777777" w:rsidR="00DB7977" w:rsidRPr="00DB7977" w:rsidRDefault="00DB7977" w:rsidP="00DB7977">
      <w:pPr>
        <w:spacing w:after="0" w:line="240" w:lineRule="auto"/>
        <w:jc w:val="center"/>
        <w:rPr>
          <w:rFonts w:ascii="Times New Roman" w:eastAsia="Times New Roman" w:hAnsi="Times New Roman" w:cs="Times New Roman"/>
          <w:b/>
          <w:sz w:val="26"/>
          <w:szCs w:val="26"/>
          <w:lang w:bidi="th-TH"/>
        </w:rPr>
      </w:pPr>
    </w:p>
    <w:tbl>
      <w:tblPr>
        <w:tblW w:w="1034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02"/>
        <w:gridCol w:w="1928"/>
        <w:gridCol w:w="1350"/>
        <w:gridCol w:w="4160"/>
      </w:tblGrid>
      <w:tr w:rsidR="00DB7977" w:rsidRPr="00DB7977" w14:paraId="6ECF7D4D" w14:textId="77777777" w:rsidTr="00A4671E">
        <w:trPr>
          <w:trHeight w:val="575"/>
        </w:trPr>
        <w:tc>
          <w:tcPr>
            <w:tcW w:w="10340" w:type="dxa"/>
            <w:gridSpan w:val="4"/>
          </w:tcPr>
          <w:p w14:paraId="2808A5DB" w14:textId="77777777" w:rsidR="00DB7977" w:rsidRPr="00DB7977" w:rsidRDefault="00DB7977" w:rsidP="00DB7977">
            <w:pPr>
              <w:spacing w:after="0" w:line="240" w:lineRule="auto"/>
              <w:rPr>
                <w:rFonts w:ascii="Times New Roman" w:eastAsia="Times New Roman" w:hAnsi="Times New Roman" w:cs="Times New Roman"/>
                <w:lang w:bidi="th-TH"/>
              </w:rPr>
            </w:pPr>
            <w:r w:rsidRPr="00DB7977">
              <w:rPr>
                <w:rFonts w:ascii="Times New Roman" w:eastAsia="Times New Roman" w:hAnsi="Times New Roman" w:cs="Times New Roman"/>
                <w:lang w:bidi="th-TH"/>
              </w:rPr>
              <w:t>This Import Permit is granted in accordance with the Plant Quarantine Act of Bhutan, 1993; The Seeds Act of Bhutan, 2000 and rules and regulations there under.</w:t>
            </w:r>
          </w:p>
        </w:tc>
      </w:tr>
      <w:tr w:rsidR="00DB7977" w:rsidRPr="00DB7977" w14:paraId="09C9D552" w14:textId="77777777" w:rsidTr="00A4671E">
        <w:trPr>
          <w:trHeight w:val="341"/>
        </w:trPr>
        <w:tc>
          <w:tcPr>
            <w:tcW w:w="4830" w:type="dxa"/>
            <w:gridSpan w:val="2"/>
          </w:tcPr>
          <w:p w14:paraId="2906DC66" w14:textId="77777777" w:rsidR="00DB7977" w:rsidRPr="00DB7977" w:rsidRDefault="00DB7977" w:rsidP="00DB7977">
            <w:pPr>
              <w:spacing w:after="0" w:line="240" w:lineRule="auto"/>
              <w:jc w:val="center"/>
              <w:rPr>
                <w:rFonts w:ascii="Times New Roman" w:eastAsia="Times New Roman" w:hAnsi="Times New Roman" w:cs="Times New Roman"/>
                <w:lang w:bidi="th-TH"/>
              </w:rPr>
            </w:pPr>
            <w:r w:rsidRPr="00DB7977">
              <w:rPr>
                <w:rFonts w:ascii="Times New Roman" w:eastAsia="Times New Roman" w:hAnsi="Times New Roman" w:cs="Times New Roman"/>
                <w:lang w:bidi="th-TH"/>
              </w:rPr>
              <w:t>Name and Address of the Importer</w:t>
            </w:r>
          </w:p>
        </w:tc>
        <w:tc>
          <w:tcPr>
            <w:tcW w:w="5510" w:type="dxa"/>
            <w:gridSpan w:val="2"/>
          </w:tcPr>
          <w:p w14:paraId="0741FE6A" w14:textId="77777777" w:rsidR="00DB7977" w:rsidRPr="00DB7977" w:rsidRDefault="00DB7977" w:rsidP="00DB7977">
            <w:pPr>
              <w:spacing w:after="0" w:line="240" w:lineRule="auto"/>
              <w:jc w:val="center"/>
              <w:rPr>
                <w:rFonts w:ascii="Times New Roman" w:eastAsia="Times New Roman" w:hAnsi="Times New Roman" w:cs="Times New Roman"/>
                <w:lang w:bidi="th-TH"/>
              </w:rPr>
            </w:pPr>
            <w:r w:rsidRPr="00DB7977">
              <w:rPr>
                <w:rFonts w:ascii="Times New Roman" w:eastAsia="Times New Roman" w:hAnsi="Times New Roman" w:cs="Times New Roman"/>
                <w:lang w:bidi="th-TH"/>
              </w:rPr>
              <w:t>Name and Address of the Exporter</w:t>
            </w:r>
          </w:p>
        </w:tc>
      </w:tr>
      <w:tr w:rsidR="00DB7977" w:rsidRPr="00DB7977" w14:paraId="33EEDEEC" w14:textId="77777777" w:rsidTr="00A4671E">
        <w:trPr>
          <w:trHeight w:val="656"/>
        </w:trPr>
        <w:tc>
          <w:tcPr>
            <w:tcW w:w="4830" w:type="dxa"/>
            <w:gridSpan w:val="2"/>
          </w:tcPr>
          <w:p w14:paraId="1F094FBB" w14:textId="77777777" w:rsidR="00DB7977" w:rsidRPr="00DB7977" w:rsidRDefault="00DB7977" w:rsidP="00DB7977">
            <w:pPr>
              <w:spacing w:after="0" w:line="240" w:lineRule="auto"/>
              <w:jc w:val="center"/>
              <w:rPr>
                <w:rFonts w:ascii="Times New Roman" w:eastAsia="Times New Roman" w:hAnsi="Times New Roman" w:cs="Times New Roman"/>
                <w:b/>
                <w:bCs/>
                <w:color w:val="222222"/>
                <w:sz w:val="24"/>
                <w:szCs w:val="28"/>
                <w:shd w:val="clear" w:color="auto" w:fill="FFFFFF"/>
                <w:lang w:bidi="th-TH"/>
              </w:rPr>
            </w:pPr>
          </w:p>
        </w:tc>
        <w:tc>
          <w:tcPr>
            <w:tcW w:w="5510" w:type="dxa"/>
            <w:gridSpan w:val="2"/>
          </w:tcPr>
          <w:p w14:paraId="43448177" w14:textId="77777777" w:rsidR="00DB7977" w:rsidRPr="00DB7977" w:rsidRDefault="00DB7977" w:rsidP="00DB7977">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p w14:paraId="3627857A" w14:textId="77777777" w:rsidR="00DB7977" w:rsidRPr="00DB7977" w:rsidRDefault="00DB7977" w:rsidP="00DB7977">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p w14:paraId="25386B98" w14:textId="77777777" w:rsidR="00DB7977" w:rsidRPr="00DB7977" w:rsidRDefault="00DB7977" w:rsidP="00DB7977">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p w14:paraId="00846AA2" w14:textId="77777777" w:rsidR="00DB7977" w:rsidRPr="00DB7977" w:rsidRDefault="00DB7977" w:rsidP="00DB7977">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p w14:paraId="72FB761B" w14:textId="77777777" w:rsidR="00DB7977" w:rsidRPr="00DB7977" w:rsidRDefault="00DB7977" w:rsidP="00DB7977">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tc>
      </w:tr>
      <w:tr w:rsidR="00DB7977" w:rsidRPr="00DB7977" w14:paraId="61A6E4B3" w14:textId="77777777" w:rsidTr="00A4671E">
        <w:trPr>
          <w:trHeight w:val="243"/>
        </w:trPr>
        <w:tc>
          <w:tcPr>
            <w:tcW w:w="4830" w:type="dxa"/>
            <w:gridSpan w:val="2"/>
          </w:tcPr>
          <w:p w14:paraId="6DEAE583" w14:textId="77777777" w:rsidR="00DB7977" w:rsidRPr="00DB7977" w:rsidRDefault="00DB7977" w:rsidP="00DB7977">
            <w:pPr>
              <w:spacing w:after="0" w:line="240" w:lineRule="auto"/>
              <w:jc w:val="center"/>
              <w:rPr>
                <w:rFonts w:ascii="Times New Roman" w:eastAsia="Times New Roman" w:hAnsi="Times New Roman" w:cs="Times New Roman"/>
                <w:lang w:bidi="th-TH"/>
              </w:rPr>
            </w:pPr>
            <w:r w:rsidRPr="00DB7977">
              <w:rPr>
                <w:rFonts w:ascii="Times New Roman" w:eastAsia="Times New Roman" w:hAnsi="Times New Roman" w:cs="Times New Roman"/>
                <w:lang w:bidi="th-TH"/>
              </w:rPr>
              <w:t>Entry Point</w:t>
            </w:r>
          </w:p>
        </w:tc>
        <w:tc>
          <w:tcPr>
            <w:tcW w:w="5510" w:type="dxa"/>
            <w:gridSpan w:val="2"/>
          </w:tcPr>
          <w:p w14:paraId="6773D45D" w14:textId="77777777" w:rsidR="00DB7977" w:rsidRPr="00DB7977" w:rsidRDefault="00DB7977" w:rsidP="00DB7977">
            <w:pPr>
              <w:spacing w:after="0" w:line="240" w:lineRule="auto"/>
              <w:jc w:val="center"/>
              <w:rPr>
                <w:rFonts w:ascii="Times New Roman" w:eastAsia="Times New Roman" w:hAnsi="Times New Roman" w:cs="Times New Roman"/>
                <w:lang w:bidi="th-TH"/>
              </w:rPr>
            </w:pPr>
            <w:r w:rsidRPr="00DB7977">
              <w:rPr>
                <w:rFonts w:ascii="Times New Roman" w:eastAsia="Times New Roman" w:hAnsi="Times New Roman" w:cs="Times New Roman"/>
                <w:lang w:bidi="th-TH"/>
              </w:rPr>
              <w:t>Country of origin</w:t>
            </w:r>
          </w:p>
        </w:tc>
      </w:tr>
      <w:tr w:rsidR="00DB7977" w:rsidRPr="00DB7977" w14:paraId="01C4BE2E" w14:textId="77777777" w:rsidTr="00A4671E">
        <w:trPr>
          <w:trHeight w:val="332"/>
        </w:trPr>
        <w:tc>
          <w:tcPr>
            <w:tcW w:w="4830" w:type="dxa"/>
            <w:gridSpan w:val="2"/>
            <w:vAlign w:val="center"/>
          </w:tcPr>
          <w:p w14:paraId="5AA09CF7" w14:textId="77777777" w:rsidR="00DB7977" w:rsidRPr="00DB7977" w:rsidRDefault="00DB7977" w:rsidP="00DB7977">
            <w:pPr>
              <w:spacing w:after="0" w:line="240" w:lineRule="auto"/>
              <w:rPr>
                <w:rFonts w:ascii="Times New Roman" w:eastAsia="Times New Roman" w:hAnsi="Times New Roman" w:cs="Times New Roman"/>
                <w:b/>
                <w:bCs/>
                <w:sz w:val="24"/>
                <w:szCs w:val="24"/>
                <w:lang w:bidi="th-TH"/>
              </w:rPr>
            </w:pPr>
          </w:p>
        </w:tc>
        <w:tc>
          <w:tcPr>
            <w:tcW w:w="5510" w:type="dxa"/>
            <w:gridSpan w:val="2"/>
            <w:vAlign w:val="center"/>
          </w:tcPr>
          <w:p w14:paraId="5EB285D2" w14:textId="77777777" w:rsidR="00DB7977" w:rsidRPr="00DB7977" w:rsidRDefault="00DB7977" w:rsidP="00DB7977">
            <w:pPr>
              <w:spacing w:after="0" w:line="240" w:lineRule="auto"/>
              <w:jc w:val="center"/>
              <w:rPr>
                <w:rFonts w:ascii="Times New Roman" w:eastAsia="Times New Roman" w:hAnsi="Times New Roman" w:cs="Times New Roman"/>
                <w:b/>
                <w:lang w:bidi="th-TH"/>
              </w:rPr>
            </w:pPr>
          </w:p>
        </w:tc>
      </w:tr>
      <w:tr w:rsidR="00DB7977" w:rsidRPr="00DB7977" w14:paraId="25466386" w14:textId="77777777" w:rsidTr="00A4671E">
        <w:trPr>
          <w:trHeight w:val="260"/>
        </w:trPr>
        <w:tc>
          <w:tcPr>
            <w:tcW w:w="4830" w:type="dxa"/>
            <w:gridSpan w:val="2"/>
          </w:tcPr>
          <w:p w14:paraId="73C0ABF8" w14:textId="77777777" w:rsidR="00DB7977" w:rsidRPr="00DB7977" w:rsidRDefault="00DB7977" w:rsidP="00DB7977">
            <w:pPr>
              <w:spacing w:after="0" w:line="240" w:lineRule="auto"/>
              <w:jc w:val="center"/>
              <w:rPr>
                <w:rFonts w:ascii="Times New Roman" w:eastAsia="Times New Roman" w:hAnsi="Times New Roman" w:cs="Times New Roman"/>
                <w:lang w:bidi="th-TH"/>
              </w:rPr>
            </w:pPr>
            <w:r w:rsidRPr="00DB7977">
              <w:rPr>
                <w:rFonts w:ascii="Times New Roman" w:eastAsia="Times New Roman" w:hAnsi="Times New Roman" w:cs="Times New Roman"/>
                <w:lang w:bidi="th-TH"/>
              </w:rPr>
              <w:t>Botanical Name</w:t>
            </w:r>
          </w:p>
        </w:tc>
        <w:tc>
          <w:tcPr>
            <w:tcW w:w="5510" w:type="dxa"/>
            <w:gridSpan w:val="2"/>
          </w:tcPr>
          <w:p w14:paraId="41925151" w14:textId="77777777" w:rsidR="00DB7977" w:rsidRPr="00DB7977" w:rsidRDefault="00DB7977" w:rsidP="00DB7977">
            <w:pPr>
              <w:spacing w:after="0" w:line="240" w:lineRule="auto"/>
              <w:rPr>
                <w:rFonts w:ascii="Times New Roman" w:eastAsia="Times New Roman" w:hAnsi="Times New Roman" w:cs="Times New Roman"/>
                <w:lang w:bidi="th-TH"/>
              </w:rPr>
            </w:pPr>
            <w:r w:rsidRPr="00DB7977">
              <w:rPr>
                <w:rFonts w:ascii="Times New Roman" w:eastAsia="Times New Roman" w:hAnsi="Times New Roman" w:cs="Times New Roman"/>
                <w:lang w:bidi="th-TH"/>
              </w:rPr>
              <w:t xml:space="preserve">Common Name/Variety                                  Quantity </w:t>
            </w:r>
          </w:p>
        </w:tc>
      </w:tr>
      <w:tr w:rsidR="00DB7977" w:rsidRPr="00DB7977" w14:paraId="7339DE1F" w14:textId="77777777" w:rsidTr="00A4671E">
        <w:trPr>
          <w:trHeight w:val="1259"/>
        </w:trPr>
        <w:tc>
          <w:tcPr>
            <w:tcW w:w="4830" w:type="dxa"/>
            <w:gridSpan w:val="2"/>
          </w:tcPr>
          <w:p w14:paraId="1864D004" w14:textId="77777777" w:rsidR="00DB7977" w:rsidRPr="00DB7977" w:rsidRDefault="00DB7977" w:rsidP="00DB7977">
            <w:pPr>
              <w:spacing w:after="0" w:line="240" w:lineRule="auto"/>
              <w:rPr>
                <w:rFonts w:ascii="Times New Roman" w:eastAsia="Times New Roman" w:hAnsi="Times New Roman" w:cs="Times New Roman"/>
                <w:b/>
                <w:bCs/>
                <w:i/>
                <w:iCs/>
                <w:sz w:val="24"/>
                <w:szCs w:val="24"/>
                <w:lang w:bidi="th-TH"/>
              </w:rPr>
            </w:pPr>
          </w:p>
          <w:p w14:paraId="6E8CF61A" w14:textId="77777777" w:rsidR="00DB7977" w:rsidRPr="00DB7977" w:rsidRDefault="00DB7977" w:rsidP="00DB7977">
            <w:pPr>
              <w:spacing w:after="0" w:line="240" w:lineRule="auto"/>
              <w:rPr>
                <w:rFonts w:ascii="Times New Roman" w:eastAsia="Times New Roman" w:hAnsi="Times New Roman" w:cs="Times New Roman"/>
                <w:b/>
                <w:bCs/>
                <w:i/>
                <w:iCs/>
                <w:sz w:val="24"/>
                <w:szCs w:val="24"/>
                <w:lang w:bidi="th-TH"/>
              </w:rPr>
            </w:pPr>
          </w:p>
          <w:p w14:paraId="30CA3CAE" w14:textId="77777777" w:rsidR="00DB7977" w:rsidRPr="00DB7977" w:rsidRDefault="00DB7977" w:rsidP="00DB7977">
            <w:pPr>
              <w:spacing w:after="0" w:line="240" w:lineRule="auto"/>
              <w:rPr>
                <w:rFonts w:ascii="Times New Roman" w:eastAsia="Times New Roman" w:hAnsi="Times New Roman" w:cs="Times New Roman"/>
                <w:b/>
                <w:bCs/>
                <w:i/>
                <w:iCs/>
                <w:sz w:val="24"/>
                <w:szCs w:val="24"/>
                <w:lang w:bidi="th-TH"/>
              </w:rPr>
            </w:pPr>
          </w:p>
          <w:p w14:paraId="5986B527" w14:textId="77777777" w:rsidR="00DB7977" w:rsidRPr="00DB7977" w:rsidRDefault="00DB7977" w:rsidP="00DB7977">
            <w:pPr>
              <w:spacing w:after="0" w:line="240" w:lineRule="auto"/>
              <w:rPr>
                <w:rFonts w:ascii="Times New Roman" w:eastAsia="Times New Roman" w:hAnsi="Times New Roman" w:cs="Times New Roman"/>
                <w:b/>
                <w:bCs/>
                <w:i/>
                <w:iCs/>
                <w:sz w:val="24"/>
                <w:szCs w:val="24"/>
                <w:lang w:bidi="th-TH"/>
              </w:rPr>
            </w:pPr>
          </w:p>
          <w:p w14:paraId="1FE0801F" w14:textId="77777777" w:rsidR="00DB7977" w:rsidRPr="00DB7977" w:rsidRDefault="00DB7977" w:rsidP="00DB7977">
            <w:pPr>
              <w:spacing w:after="0" w:line="240" w:lineRule="auto"/>
              <w:rPr>
                <w:rFonts w:ascii="Times New Roman" w:eastAsia="Times New Roman" w:hAnsi="Times New Roman" w:cs="Times New Roman"/>
                <w:b/>
                <w:bCs/>
                <w:i/>
                <w:iCs/>
                <w:sz w:val="24"/>
                <w:szCs w:val="24"/>
                <w:lang w:bidi="th-TH"/>
              </w:rPr>
            </w:pPr>
          </w:p>
          <w:p w14:paraId="029FEEC5" w14:textId="77777777" w:rsidR="00DB7977" w:rsidRPr="00DB7977" w:rsidRDefault="00DB7977" w:rsidP="00DB7977">
            <w:pPr>
              <w:spacing w:after="0" w:line="240" w:lineRule="auto"/>
              <w:rPr>
                <w:rFonts w:ascii="Times New Roman" w:eastAsia="Times New Roman" w:hAnsi="Times New Roman" w:cs="Times New Roman"/>
                <w:b/>
                <w:bCs/>
                <w:i/>
                <w:iCs/>
                <w:sz w:val="24"/>
                <w:szCs w:val="24"/>
                <w:lang w:bidi="th-TH"/>
              </w:rPr>
            </w:pPr>
          </w:p>
        </w:tc>
        <w:tc>
          <w:tcPr>
            <w:tcW w:w="5510" w:type="dxa"/>
            <w:gridSpan w:val="2"/>
          </w:tcPr>
          <w:p w14:paraId="4C97B64F" w14:textId="77777777" w:rsidR="00DB7977" w:rsidRPr="00DB7977" w:rsidRDefault="00DB7977" w:rsidP="00DB7977">
            <w:pPr>
              <w:shd w:val="clear" w:color="auto" w:fill="FFFFFF"/>
              <w:tabs>
                <w:tab w:val="left" w:pos="4145"/>
              </w:tabs>
              <w:spacing w:after="0" w:line="240" w:lineRule="auto"/>
              <w:rPr>
                <w:rFonts w:ascii="Times New Roman" w:eastAsia="Times New Roman" w:hAnsi="Times New Roman" w:cs="Times New Roman"/>
                <w:b/>
                <w:bCs/>
                <w:lang w:bidi="th-TH"/>
              </w:rPr>
            </w:pPr>
          </w:p>
        </w:tc>
      </w:tr>
      <w:tr w:rsidR="00DB7977" w:rsidRPr="00DB7977" w14:paraId="5FDD1AC6" w14:textId="77777777" w:rsidTr="00A4671E">
        <w:trPr>
          <w:trHeight w:val="60"/>
        </w:trPr>
        <w:tc>
          <w:tcPr>
            <w:tcW w:w="4830" w:type="dxa"/>
            <w:gridSpan w:val="2"/>
          </w:tcPr>
          <w:p w14:paraId="0E0B51E9" w14:textId="77777777" w:rsidR="00DB7977" w:rsidRPr="00DB7977" w:rsidRDefault="00DB7977" w:rsidP="00DB7977">
            <w:pPr>
              <w:spacing w:after="0" w:line="240" w:lineRule="auto"/>
              <w:jc w:val="center"/>
              <w:rPr>
                <w:rFonts w:ascii="Times New Roman" w:eastAsia="Times New Roman" w:hAnsi="Times New Roman" w:cs="Times New Roman"/>
                <w:lang w:bidi="th-TH"/>
              </w:rPr>
            </w:pPr>
            <w:r w:rsidRPr="00DB7977">
              <w:rPr>
                <w:rFonts w:ascii="Times New Roman" w:eastAsia="Times New Roman" w:hAnsi="Times New Roman" w:cs="Times New Roman"/>
                <w:lang w:bidi="th-TH"/>
              </w:rPr>
              <w:t>Final Destination</w:t>
            </w:r>
          </w:p>
        </w:tc>
        <w:tc>
          <w:tcPr>
            <w:tcW w:w="5510" w:type="dxa"/>
            <w:gridSpan w:val="2"/>
          </w:tcPr>
          <w:p w14:paraId="63521ADA" w14:textId="77777777" w:rsidR="00DB7977" w:rsidRPr="00DB7977" w:rsidRDefault="00DB7977" w:rsidP="00DB7977">
            <w:pPr>
              <w:spacing w:after="0" w:line="240" w:lineRule="auto"/>
              <w:jc w:val="center"/>
              <w:rPr>
                <w:rFonts w:ascii="Times New Roman" w:eastAsia="Times New Roman" w:hAnsi="Times New Roman" w:cs="Times New Roman"/>
                <w:lang w:bidi="th-TH"/>
              </w:rPr>
            </w:pPr>
            <w:r w:rsidRPr="00DB7977">
              <w:rPr>
                <w:rFonts w:ascii="Times New Roman" w:eastAsia="Times New Roman" w:hAnsi="Times New Roman" w:cs="Times New Roman"/>
                <w:lang w:bidi="th-TH"/>
              </w:rPr>
              <w:t>Expected date of arrival</w:t>
            </w:r>
          </w:p>
        </w:tc>
      </w:tr>
      <w:tr w:rsidR="00DB7977" w:rsidRPr="00DB7977" w14:paraId="626FE70E" w14:textId="77777777" w:rsidTr="00A4671E">
        <w:trPr>
          <w:trHeight w:val="422"/>
        </w:trPr>
        <w:tc>
          <w:tcPr>
            <w:tcW w:w="4830" w:type="dxa"/>
            <w:gridSpan w:val="2"/>
            <w:vAlign w:val="center"/>
          </w:tcPr>
          <w:p w14:paraId="40590841" w14:textId="77777777" w:rsidR="00DB7977" w:rsidRPr="00DB7977" w:rsidRDefault="00DB7977" w:rsidP="00DB7977">
            <w:pPr>
              <w:spacing w:after="0" w:line="240" w:lineRule="auto"/>
              <w:jc w:val="center"/>
              <w:rPr>
                <w:rFonts w:ascii="Times New Roman" w:eastAsia="Times New Roman" w:hAnsi="Times New Roman" w:cs="Times New Roman"/>
                <w:b/>
                <w:bCs/>
                <w:color w:val="222222"/>
                <w:sz w:val="24"/>
                <w:szCs w:val="28"/>
                <w:shd w:val="clear" w:color="auto" w:fill="FFFFFF"/>
                <w:lang w:bidi="th-TH"/>
              </w:rPr>
            </w:pPr>
          </w:p>
          <w:p w14:paraId="329E75CA" w14:textId="77777777" w:rsidR="00DB7977" w:rsidRPr="00DB7977" w:rsidRDefault="00DB7977" w:rsidP="00DB7977">
            <w:pPr>
              <w:spacing w:after="0" w:line="240" w:lineRule="auto"/>
              <w:jc w:val="center"/>
              <w:rPr>
                <w:rFonts w:ascii="Times New Roman" w:eastAsia="Times New Roman" w:hAnsi="Times New Roman" w:cs="Times New Roman"/>
                <w:b/>
                <w:lang w:bidi="th-TH"/>
              </w:rPr>
            </w:pPr>
          </w:p>
        </w:tc>
        <w:tc>
          <w:tcPr>
            <w:tcW w:w="5510" w:type="dxa"/>
            <w:gridSpan w:val="2"/>
            <w:vAlign w:val="center"/>
          </w:tcPr>
          <w:p w14:paraId="04198780" w14:textId="77777777" w:rsidR="00DB7977" w:rsidRPr="00DB7977" w:rsidRDefault="00DB7977" w:rsidP="00DB7977">
            <w:pPr>
              <w:spacing w:after="0" w:line="240" w:lineRule="auto"/>
              <w:jc w:val="center"/>
              <w:rPr>
                <w:rFonts w:ascii="Times New Roman" w:eastAsia="Times New Roman" w:hAnsi="Times New Roman" w:cs="Times New Roman"/>
                <w:b/>
                <w:lang w:bidi="th-TH"/>
              </w:rPr>
            </w:pPr>
          </w:p>
        </w:tc>
      </w:tr>
      <w:tr w:rsidR="00DB7977" w:rsidRPr="00DB7977" w14:paraId="1A5FA0DE" w14:textId="77777777" w:rsidTr="00A4671E">
        <w:trPr>
          <w:trHeight w:val="1153"/>
        </w:trPr>
        <w:tc>
          <w:tcPr>
            <w:tcW w:w="10340" w:type="dxa"/>
            <w:gridSpan w:val="4"/>
          </w:tcPr>
          <w:p w14:paraId="79FFEEB5" w14:textId="77777777" w:rsidR="00DB7977" w:rsidRPr="00DB7977" w:rsidRDefault="00DB7977" w:rsidP="00DB7977">
            <w:pPr>
              <w:spacing w:after="0" w:line="240" w:lineRule="auto"/>
              <w:rPr>
                <w:rFonts w:ascii="Times New Roman" w:eastAsia="Times New Roman" w:hAnsi="Times New Roman" w:cs="Times New Roman"/>
                <w:b/>
                <w:lang w:bidi="th-TH"/>
              </w:rPr>
            </w:pPr>
            <w:r w:rsidRPr="00DB7977">
              <w:rPr>
                <w:rFonts w:ascii="Times New Roman" w:eastAsia="Times New Roman" w:hAnsi="Times New Roman" w:cs="Times New Roman"/>
                <w:b/>
                <w:lang w:bidi="th-TH"/>
              </w:rPr>
              <w:t>General Entry Conditions</w:t>
            </w:r>
          </w:p>
          <w:p w14:paraId="6A7581CC" w14:textId="77777777" w:rsidR="00DB7977" w:rsidRPr="00DB7977" w:rsidRDefault="00DB7977" w:rsidP="00DB7977">
            <w:pPr>
              <w:spacing w:after="0" w:line="240" w:lineRule="auto"/>
              <w:rPr>
                <w:rFonts w:ascii="Times New Roman" w:eastAsia="Times New Roman" w:hAnsi="Times New Roman" w:cs="Times New Roman"/>
                <w:lang w:bidi="th-TH"/>
              </w:rPr>
            </w:pPr>
            <w:r w:rsidRPr="00DB7977">
              <w:rPr>
                <w:rFonts w:ascii="Times New Roman" w:eastAsia="Times New Roman" w:hAnsi="Times New Roman" w:cs="Times New Roman"/>
                <w:lang w:bidi="th-TH"/>
              </w:rPr>
              <w:t>The consignment of Plant/Plant products should be:</w:t>
            </w:r>
          </w:p>
          <w:p w14:paraId="39016C9D" w14:textId="77777777" w:rsidR="00DB7977" w:rsidRPr="00DB7977" w:rsidRDefault="00DB7977" w:rsidP="00DB7977">
            <w:pPr>
              <w:numPr>
                <w:ilvl w:val="0"/>
                <w:numId w:val="36"/>
              </w:numPr>
              <w:spacing w:after="0" w:line="240" w:lineRule="auto"/>
              <w:rPr>
                <w:rFonts w:ascii="Times New Roman" w:eastAsia="Times New Roman" w:hAnsi="Times New Roman" w:cs="Times New Roman"/>
                <w:lang w:bidi="th-TH"/>
              </w:rPr>
            </w:pPr>
            <w:r w:rsidRPr="00DB7977">
              <w:rPr>
                <w:rFonts w:ascii="Times New Roman" w:eastAsia="Times New Roman" w:hAnsi="Times New Roman" w:cs="Times New Roman"/>
                <w:lang w:bidi="th-TH"/>
              </w:rPr>
              <w:t>Free from soil, weed seeds and other contaminants</w:t>
            </w:r>
          </w:p>
          <w:p w14:paraId="06B0A665" w14:textId="77777777" w:rsidR="00DB7977" w:rsidRPr="00DB7977" w:rsidRDefault="00DB7977" w:rsidP="00DB7977">
            <w:pPr>
              <w:numPr>
                <w:ilvl w:val="0"/>
                <w:numId w:val="36"/>
              </w:numPr>
              <w:spacing w:after="0" w:line="240" w:lineRule="auto"/>
              <w:rPr>
                <w:rFonts w:ascii="Times New Roman" w:eastAsia="Times New Roman" w:hAnsi="Times New Roman" w:cs="Times New Roman"/>
                <w:lang w:bidi="th-TH"/>
              </w:rPr>
            </w:pPr>
            <w:r w:rsidRPr="00DB7977">
              <w:rPr>
                <w:rFonts w:ascii="Times New Roman" w:eastAsia="Times New Roman" w:hAnsi="Times New Roman" w:cs="Times New Roman"/>
                <w:lang w:bidi="th-TH"/>
              </w:rPr>
              <w:t>Accompanied by an Official Phytosanitary Certificate</w:t>
            </w:r>
          </w:p>
          <w:p w14:paraId="41EC1E9F" w14:textId="77777777" w:rsidR="00DB7977" w:rsidRPr="00DB7977" w:rsidRDefault="00DB7977" w:rsidP="00DB7977">
            <w:pPr>
              <w:numPr>
                <w:ilvl w:val="0"/>
                <w:numId w:val="36"/>
              </w:numPr>
              <w:spacing w:after="0" w:line="240" w:lineRule="auto"/>
              <w:rPr>
                <w:rFonts w:ascii="Times New Roman" w:eastAsia="Times New Roman" w:hAnsi="Times New Roman" w:cs="Times New Roman"/>
                <w:lang w:bidi="th-TH"/>
              </w:rPr>
            </w:pPr>
            <w:r w:rsidRPr="00DB7977">
              <w:rPr>
                <w:rFonts w:ascii="Times New Roman" w:eastAsia="Times New Roman" w:hAnsi="Times New Roman" w:cs="Times New Roman"/>
                <w:lang w:bidi="th-TH"/>
              </w:rPr>
              <w:t>All import shall furnish GMO free written certificate from the source.</w:t>
            </w:r>
          </w:p>
        </w:tc>
      </w:tr>
      <w:tr w:rsidR="00DB7977" w:rsidRPr="00DB7977" w14:paraId="7B6D596F" w14:textId="77777777" w:rsidTr="00A4671E">
        <w:trPr>
          <w:trHeight w:val="314"/>
        </w:trPr>
        <w:tc>
          <w:tcPr>
            <w:tcW w:w="10340" w:type="dxa"/>
            <w:gridSpan w:val="4"/>
          </w:tcPr>
          <w:p w14:paraId="61AB15BA" w14:textId="77777777" w:rsidR="00DB7977" w:rsidRPr="00DB7977" w:rsidRDefault="00DB7977" w:rsidP="00DB7977">
            <w:pPr>
              <w:spacing w:after="0" w:line="240" w:lineRule="auto"/>
              <w:rPr>
                <w:rFonts w:ascii="Times New Roman" w:eastAsia="Times New Roman" w:hAnsi="Times New Roman" w:cs="Times New Roman"/>
                <w:b/>
                <w:lang w:bidi="th-TH"/>
              </w:rPr>
            </w:pPr>
            <w:r w:rsidRPr="00DB7977">
              <w:rPr>
                <w:rFonts w:ascii="Times New Roman" w:eastAsia="Times New Roman" w:hAnsi="Times New Roman" w:cs="Times New Roman"/>
                <w:b/>
                <w:lang w:bidi="th-TH"/>
              </w:rPr>
              <w:t xml:space="preserve">Special Entry Conditions/ Additional Declaration: </w:t>
            </w:r>
            <w:r w:rsidRPr="00DB7977">
              <w:rPr>
                <w:rFonts w:ascii="Times New Roman" w:eastAsia="Times New Roman" w:hAnsi="Times New Roman" w:cs="Times New Roman"/>
                <w:bCs/>
                <w:lang w:bidi="th-TH"/>
              </w:rPr>
              <w:t>NA</w:t>
            </w:r>
          </w:p>
        </w:tc>
      </w:tr>
      <w:tr w:rsidR="00DB7977" w:rsidRPr="00DB7977" w14:paraId="55B6D783" w14:textId="77777777" w:rsidTr="00A4671E">
        <w:trPr>
          <w:trHeight w:val="678"/>
        </w:trPr>
        <w:tc>
          <w:tcPr>
            <w:tcW w:w="10340" w:type="dxa"/>
            <w:gridSpan w:val="4"/>
          </w:tcPr>
          <w:p w14:paraId="2D0CE180" w14:textId="77777777" w:rsidR="00DB7977" w:rsidRPr="00DB7977" w:rsidRDefault="00DB7977" w:rsidP="00DB7977">
            <w:pPr>
              <w:spacing w:after="0" w:line="240" w:lineRule="auto"/>
              <w:rPr>
                <w:rFonts w:ascii="Times New Roman" w:eastAsia="Times New Roman" w:hAnsi="Times New Roman" w:cs="Times New Roman"/>
                <w:b/>
                <w:lang w:bidi="th-TH"/>
              </w:rPr>
            </w:pPr>
            <w:r w:rsidRPr="00DB7977">
              <w:rPr>
                <w:rFonts w:ascii="Times New Roman" w:eastAsia="Times New Roman" w:hAnsi="Times New Roman" w:cs="Times New Roman"/>
                <w:b/>
                <w:lang w:bidi="th-TH"/>
              </w:rPr>
              <w:t>PEQ requirements</w:t>
            </w:r>
          </w:p>
          <w:p w14:paraId="6233ADCF" w14:textId="77777777" w:rsidR="00DB7977" w:rsidRPr="00DB7977" w:rsidRDefault="00DB7977" w:rsidP="00DB7977">
            <w:pPr>
              <w:tabs>
                <w:tab w:val="left" w:pos="8565"/>
              </w:tabs>
              <w:spacing w:after="0" w:line="240" w:lineRule="auto"/>
              <w:rPr>
                <w:rFonts w:ascii="Times New Roman" w:eastAsia="Times New Roman" w:hAnsi="Times New Roman" w:cs="Times New Roman"/>
                <w:b/>
                <w:lang w:bidi="th-TH"/>
              </w:rPr>
            </w:pPr>
            <w:r w:rsidRPr="00DB7977">
              <w:rPr>
                <w:rFonts w:ascii="Times New Roman" w:eastAsia="Times New Roman" w:hAnsi="Times New Roman" w:cs="Times New Roman"/>
                <w:b/>
                <w:lang w:bidi="th-TH"/>
              </w:rPr>
              <w:t>NIL</w:t>
            </w:r>
            <w:r w:rsidRPr="00DB7977">
              <w:rPr>
                <w:rFonts w:ascii="Times New Roman" w:eastAsia="Times New Roman" w:hAnsi="Times New Roman" w:cs="Times New Roman"/>
                <w:b/>
                <w:lang w:bidi="th-TH"/>
              </w:rPr>
              <w:tab/>
            </w:r>
          </w:p>
          <w:p w14:paraId="739FD4E2" w14:textId="77777777" w:rsidR="00DB7977" w:rsidRPr="00DB7977" w:rsidRDefault="00DB7977" w:rsidP="00DB7977">
            <w:pPr>
              <w:spacing w:after="0" w:line="240" w:lineRule="auto"/>
              <w:rPr>
                <w:rFonts w:ascii="Times New Roman" w:eastAsia="Times New Roman" w:hAnsi="Times New Roman" w:cs="Times New Roman"/>
                <w:lang w:bidi="th-TH"/>
              </w:rPr>
            </w:pPr>
            <w:r w:rsidRPr="00DB7977">
              <w:rPr>
                <w:rFonts w:ascii="Times New Roman" w:eastAsia="Times New Roman" w:hAnsi="Times New Roman" w:cs="Times New Roman"/>
                <w:lang w:bidi="th-TH"/>
              </w:rPr>
              <w:t>For a period of 0 Day(s)</w:t>
            </w:r>
          </w:p>
        </w:tc>
      </w:tr>
      <w:tr w:rsidR="00DB7977" w:rsidRPr="00DB7977" w14:paraId="1409B2E7" w14:textId="77777777" w:rsidTr="00A4671E">
        <w:trPr>
          <w:trHeight w:val="674"/>
        </w:trPr>
        <w:tc>
          <w:tcPr>
            <w:tcW w:w="2902" w:type="dxa"/>
            <w:vAlign w:val="bottom"/>
          </w:tcPr>
          <w:p w14:paraId="6276AEB4" w14:textId="77777777" w:rsidR="00DB7977" w:rsidRPr="00DB7977" w:rsidRDefault="00DB7977" w:rsidP="00DB7977">
            <w:pPr>
              <w:spacing w:after="0" w:line="240" w:lineRule="auto"/>
              <w:rPr>
                <w:rFonts w:ascii="Times New Roman" w:eastAsia="Times New Roman" w:hAnsi="Times New Roman" w:cs="Times New Roman"/>
                <w:lang w:bidi="th-TH"/>
              </w:rPr>
            </w:pPr>
          </w:p>
          <w:p w14:paraId="7E1921BA" w14:textId="77777777" w:rsidR="00DB7977" w:rsidRPr="00DB7977" w:rsidRDefault="00DB7977" w:rsidP="00DB7977">
            <w:pPr>
              <w:spacing w:after="0" w:line="240" w:lineRule="auto"/>
              <w:rPr>
                <w:rFonts w:ascii="Times New Roman" w:eastAsia="Times New Roman" w:hAnsi="Times New Roman" w:cs="Times New Roman"/>
                <w:b/>
                <w:lang w:bidi="th-TH"/>
              </w:rPr>
            </w:pPr>
            <w:r w:rsidRPr="00DB7977">
              <w:rPr>
                <w:rFonts w:ascii="Times New Roman" w:eastAsia="Times New Roman" w:hAnsi="Times New Roman" w:cs="Times New Roman"/>
                <w:lang w:bidi="th-TH"/>
              </w:rPr>
              <w:t>Date of Issue:</w:t>
            </w:r>
          </w:p>
          <w:p w14:paraId="252FE3D1" w14:textId="77777777" w:rsidR="00DB7977" w:rsidRPr="00DB7977" w:rsidRDefault="00DB7977" w:rsidP="00DB7977">
            <w:pPr>
              <w:spacing w:after="0" w:line="240" w:lineRule="auto"/>
              <w:rPr>
                <w:rFonts w:ascii="Times New Roman" w:eastAsia="Times New Roman" w:hAnsi="Times New Roman" w:cs="Times New Roman"/>
                <w:lang w:bidi="th-TH"/>
              </w:rPr>
            </w:pPr>
          </w:p>
        </w:tc>
        <w:tc>
          <w:tcPr>
            <w:tcW w:w="3278" w:type="dxa"/>
            <w:gridSpan w:val="2"/>
            <w:vMerge w:val="restart"/>
          </w:tcPr>
          <w:p w14:paraId="39439D85" w14:textId="77777777" w:rsidR="00DB7977" w:rsidRPr="00DB7977" w:rsidRDefault="00DB7977" w:rsidP="00DB7977">
            <w:pPr>
              <w:spacing w:after="0" w:line="240" w:lineRule="auto"/>
              <w:rPr>
                <w:rFonts w:ascii="Times New Roman" w:eastAsia="Times New Roman" w:hAnsi="Times New Roman" w:cs="Times New Roman"/>
                <w:lang w:bidi="th-TH"/>
              </w:rPr>
            </w:pPr>
          </w:p>
        </w:tc>
        <w:tc>
          <w:tcPr>
            <w:tcW w:w="4160" w:type="dxa"/>
            <w:vMerge w:val="restart"/>
          </w:tcPr>
          <w:p w14:paraId="71FED3ED" w14:textId="77777777" w:rsidR="00DB7977" w:rsidRPr="00DB7977" w:rsidRDefault="00DB7977" w:rsidP="00DB7977">
            <w:pPr>
              <w:spacing w:after="0" w:line="240" w:lineRule="auto"/>
              <w:jc w:val="center"/>
              <w:rPr>
                <w:rFonts w:ascii="Times New Roman" w:eastAsia="Times New Roman" w:hAnsi="Times New Roman" w:cs="Times New Roman"/>
                <w:b/>
                <w:bCs/>
                <w:lang w:bidi="th-TH"/>
              </w:rPr>
            </w:pPr>
            <w:r w:rsidRPr="00DB7977">
              <w:rPr>
                <w:rFonts w:ascii="Times New Roman" w:eastAsia="Times New Roman" w:hAnsi="Times New Roman" w:cs="Times New Roman"/>
                <w:b/>
                <w:bCs/>
                <w:lang w:bidi="th-TH"/>
              </w:rPr>
              <w:t>Name and signature of Authorized Officer</w:t>
            </w:r>
          </w:p>
          <w:p w14:paraId="5815186B" w14:textId="77777777" w:rsidR="00DB7977" w:rsidRPr="00DB7977" w:rsidRDefault="00DB7977" w:rsidP="00DB7977">
            <w:pPr>
              <w:spacing w:after="0" w:line="240" w:lineRule="auto"/>
              <w:jc w:val="center"/>
              <w:rPr>
                <w:rFonts w:ascii="Times New Roman" w:eastAsia="Times New Roman" w:hAnsi="Times New Roman" w:cs="Times New Roman"/>
                <w:b/>
                <w:noProof/>
              </w:rPr>
            </w:pPr>
          </w:p>
          <w:p w14:paraId="3C569B4F" w14:textId="77777777" w:rsidR="00DB7977" w:rsidRPr="00DB7977" w:rsidRDefault="00DB7977" w:rsidP="00DB7977">
            <w:pPr>
              <w:spacing w:after="0" w:line="240" w:lineRule="auto"/>
              <w:jc w:val="center"/>
              <w:rPr>
                <w:rFonts w:ascii="Times New Roman" w:eastAsia="Times New Roman" w:hAnsi="Times New Roman" w:cs="Times New Roman"/>
                <w:b/>
                <w:bCs/>
                <w:sz w:val="24"/>
                <w:szCs w:val="28"/>
                <w:lang w:bidi="th-TH"/>
              </w:rPr>
            </w:pPr>
          </w:p>
          <w:p w14:paraId="619108C1" w14:textId="77777777" w:rsidR="00DB7977" w:rsidRPr="00DB7977" w:rsidRDefault="00DB7977" w:rsidP="00DB7977">
            <w:pPr>
              <w:spacing w:after="0" w:line="240" w:lineRule="auto"/>
              <w:jc w:val="center"/>
              <w:rPr>
                <w:rFonts w:ascii="Times New Roman" w:eastAsia="Times New Roman" w:hAnsi="Times New Roman" w:cs="Times New Roman"/>
                <w:b/>
                <w:bCs/>
                <w:sz w:val="24"/>
                <w:szCs w:val="28"/>
                <w:lang w:bidi="th-TH"/>
              </w:rPr>
            </w:pPr>
          </w:p>
        </w:tc>
      </w:tr>
      <w:tr w:rsidR="00DB7977" w:rsidRPr="00DB7977" w14:paraId="093BAF24" w14:textId="77777777" w:rsidTr="00A4671E">
        <w:trPr>
          <w:trHeight w:val="692"/>
        </w:trPr>
        <w:tc>
          <w:tcPr>
            <w:tcW w:w="2902" w:type="dxa"/>
            <w:vAlign w:val="bottom"/>
          </w:tcPr>
          <w:p w14:paraId="5320F2C7" w14:textId="77777777" w:rsidR="00DB7977" w:rsidRPr="00DB7977" w:rsidRDefault="00DB7977" w:rsidP="00DB7977">
            <w:pPr>
              <w:spacing w:after="0" w:line="240" w:lineRule="auto"/>
              <w:rPr>
                <w:rFonts w:ascii="Times New Roman" w:eastAsia="Times New Roman" w:hAnsi="Times New Roman" w:cs="Times New Roman"/>
                <w:lang w:bidi="th-TH"/>
              </w:rPr>
            </w:pPr>
          </w:p>
          <w:p w14:paraId="320E923D" w14:textId="77777777" w:rsidR="00DB7977" w:rsidRPr="00DB7977" w:rsidRDefault="00DB7977" w:rsidP="00DB7977">
            <w:pPr>
              <w:spacing w:after="0" w:line="240" w:lineRule="auto"/>
              <w:rPr>
                <w:rFonts w:ascii="Times New Roman" w:eastAsia="Times New Roman" w:hAnsi="Times New Roman" w:cs="Times New Roman"/>
                <w:b/>
                <w:bCs/>
                <w:lang w:bidi="th-TH"/>
              </w:rPr>
            </w:pPr>
            <w:r w:rsidRPr="00DB7977">
              <w:rPr>
                <w:rFonts w:ascii="Times New Roman" w:eastAsia="Times New Roman" w:hAnsi="Times New Roman" w:cs="Times New Roman"/>
                <w:lang w:bidi="th-TH"/>
              </w:rPr>
              <w:t xml:space="preserve">Valid until:     </w:t>
            </w:r>
          </w:p>
          <w:p w14:paraId="740CEEBF" w14:textId="77777777" w:rsidR="00DB7977" w:rsidRPr="00DB7977" w:rsidRDefault="00DB7977" w:rsidP="00DB7977">
            <w:pPr>
              <w:spacing w:after="0" w:line="240" w:lineRule="auto"/>
              <w:rPr>
                <w:rFonts w:ascii="Times New Roman" w:eastAsia="Times New Roman" w:hAnsi="Times New Roman" w:cs="Times New Roman"/>
                <w:lang w:bidi="th-TH"/>
              </w:rPr>
            </w:pPr>
          </w:p>
        </w:tc>
        <w:tc>
          <w:tcPr>
            <w:tcW w:w="3278" w:type="dxa"/>
            <w:gridSpan w:val="2"/>
            <w:vMerge/>
          </w:tcPr>
          <w:p w14:paraId="2F300542" w14:textId="77777777" w:rsidR="00DB7977" w:rsidRPr="00DB7977" w:rsidRDefault="00DB7977" w:rsidP="00DB7977">
            <w:pPr>
              <w:spacing w:after="0" w:line="240" w:lineRule="auto"/>
              <w:rPr>
                <w:rFonts w:ascii="Times New Roman" w:eastAsia="Times New Roman" w:hAnsi="Times New Roman" w:cs="Times New Roman"/>
                <w:lang w:bidi="th-TH"/>
              </w:rPr>
            </w:pPr>
          </w:p>
        </w:tc>
        <w:tc>
          <w:tcPr>
            <w:tcW w:w="4160" w:type="dxa"/>
            <w:vMerge/>
          </w:tcPr>
          <w:p w14:paraId="60466FCB" w14:textId="77777777" w:rsidR="00DB7977" w:rsidRPr="00DB7977" w:rsidRDefault="00DB7977" w:rsidP="00DB7977">
            <w:pPr>
              <w:spacing w:after="0" w:line="240" w:lineRule="auto"/>
              <w:rPr>
                <w:rFonts w:ascii="Times New Roman" w:eastAsia="Times New Roman" w:hAnsi="Times New Roman" w:cs="Times New Roman"/>
                <w:b/>
                <w:bCs/>
                <w:lang w:bidi="th-TH"/>
              </w:rPr>
            </w:pPr>
          </w:p>
        </w:tc>
      </w:tr>
      <w:tr w:rsidR="00DB7977" w:rsidRPr="00DB7977" w14:paraId="19C70AB7" w14:textId="77777777" w:rsidTr="00A4671E">
        <w:trPr>
          <w:trHeight w:val="1457"/>
        </w:trPr>
        <w:tc>
          <w:tcPr>
            <w:tcW w:w="2902" w:type="dxa"/>
            <w:vAlign w:val="bottom"/>
          </w:tcPr>
          <w:p w14:paraId="51BABD3C" w14:textId="77777777" w:rsidR="00DB7977" w:rsidRPr="00DB7977" w:rsidRDefault="00DB7977" w:rsidP="00DB7977">
            <w:pPr>
              <w:spacing w:after="0" w:line="240" w:lineRule="auto"/>
              <w:rPr>
                <w:rFonts w:ascii="Times New Roman" w:eastAsia="Times New Roman" w:hAnsi="Times New Roman" w:cs="Times New Roman"/>
                <w:lang w:bidi="th-TH"/>
              </w:rPr>
            </w:pPr>
            <w:r w:rsidRPr="00DB7977">
              <w:rPr>
                <w:rFonts w:ascii="Times New Roman" w:eastAsia="Times New Roman" w:hAnsi="Times New Roman" w:cs="Times New Roman"/>
                <w:lang w:bidi="th-TH"/>
              </w:rPr>
              <w:lastRenderedPageBreak/>
              <w:t xml:space="preserve">Place of Issue:  </w:t>
            </w:r>
          </w:p>
          <w:p w14:paraId="03FA99BE" w14:textId="77777777" w:rsidR="00DB7977" w:rsidRPr="00DB7977" w:rsidRDefault="00DB7977" w:rsidP="00DB7977">
            <w:pPr>
              <w:spacing w:after="0" w:line="240" w:lineRule="auto"/>
              <w:rPr>
                <w:rFonts w:ascii="Times New Roman" w:eastAsia="Times New Roman" w:hAnsi="Times New Roman" w:cs="Times New Roman"/>
                <w:lang w:bidi="th-TH"/>
              </w:rPr>
            </w:pPr>
          </w:p>
        </w:tc>
        <w:tc>
          <w:tcPr>
            <w:tcW w:w="3278" w:type="dxa"/>
            <w:gridSpan w:val="2"/>
            <w:vMerge/>
          </w:tcPr>
          <w:p w14:paraId="3FE8B390" w14:textId="77777777" w:rsidR="00DB7977" w:rsidRPr="00DB7977" w:rsidRDefault="00DB7977" w:rsidP="00DB7977">
            <w:pPr>
              <w:spacing w:after="0" w:line="240" w:lineRule="auto"/>
              <w:rPr>
                <w:rFonts w:ascii="Times New Roman" w:eastAsia="Times New Roman" w:hAnsi="Times New Roman" w:cs="Times New Roman"/>
                <w:lang w:bidi="th-TH"/>
              </w:rPr>
            </w:pPr>
          </w:p>
        </w:tc>
        <w:tc>
          <w:tcPr>
            <w:tcW w:w="4160" w:type="dxa"/>
            <w:vMerge/>
          </w:tcPr>
          <w:p w14:paraId="5D3D753A" w14:textId="77777777" w:rsidR="00DB7977" w:rsidRPr="00DB7977" w:rsidRDefault="00DB7977" w:rsidP="00DB7977">
            <w:pPr>
              <w:spacing w:after="0" w:line="240" w:lineRule="auto"/>
              <w:rPr>
                <w:rFonts w:ascii="Times New Roman" w:eastAsia="Times New Roman" w:hAnsi="Times New Roman" w:cs="Times New Roman"/>
                <w:b/>
                <w:bCs/>
                <w:lang w:bidi="th-TH"/>
              </w:rPr>
            </w:pPr>
          </w:p>
        </w:tc>
      </w:tr>
    </w:tbl>
    <w:p w14:paraId="03F2BD64" w14:textId="77777777" w:rsidR="00DB7977" w:rsidRPr="00DB7977" w:rsidRDefault="00DB7977" w:rsidP="00DB7977">
      <w:pPr>
        <w:spacing w:after="0" w:line="240" w:lineRule="auto"/>
        <w:rPr>
          <w:rFonts w:ascii="Times New Roman" w:eastAsia="Times New Roman" w:hAnsi="Times New Roman" w:cs="Times New Roman"/>
          <w:b/>
          <w:bCs/>
          <w:sz w:val="24"/>
          <w:szCs w:val="24"/>
        </w:rPr>
      </w:pPr>
    </w:p>
    <w:p w14:paraId="12584D91" w14:textId="77777777" w:rsidR="00DB7977" w:rsidRDefault="00DB7977" w:rsidP="007637A4">
      <w:pPr>
        <w:rPr>
          <w:rFonts w:ascii="Arial" w:hAnsi="Arial" w:cs="Arial"/>
          <w:sz w:val="24"/>
          <w:szCs w:val="24"/>
        </w:rPr>
      </w:pPr>
      <w:r>
        <w:rPr>
          <w:rFonts w:ascii="Arial" w:hAnsi="Arial" w:cs="Arial"/>
          <w:sz w:val="24"/>
          <w:szCs w:val="24"/>
        </w:rPr>
        <w:t>Annexure 9- Import of Biological Control Agents</w:t>
      </w:r>
    </w:p>
    <w:p w14:paraId="60A47BE8" w14:textId="77777777" w:rsidR="00DB7977" w:rsidRPr="006F3205" w:rsidRDefault="00DB7977" w:rsidP="00DB7977">
      <w:pPr>
        <w:spacing w:after="0" w:line="240" w:lineRule="auto"/>
        <w:rPr>
          <w:rFonts w:ascii="Times New Roman" w:eastAsia="Times New Roman" w:hAnsi="Times New Roman" w:cs="Times New Roman"/>
          <w:b/>
          <w:sz w:val="26"/>
          <w:szCs w:val="26"/>
          <w:lang w:bidi="th-TH"/>
        </w:rPr>
      </w:pPr>
      <w:r w:rsidRPr="006F3205">
        <w:rPr>
          <w:rFonts w:ascii="Times New Roman" w:eastAsia="Times New Roman" w:hAnsi="Times New Roman" w:cs="Times New Roman"/>
          <w:b/>
          <w:sz w:val="26"/>
          <w:szCs w:val="26"/>
          <w:lang w:bidi="th-TH"/>
        </w:rPr>
        <w:t xml:space="preserve">IMPORT PERMIT FOR </w:t>
      </w:r>
      <w:r>
        <w:rPr>
          <w:rFonts w:ascii="Times New Roman" w:eastAsia="Times New Roman" w:hAnsi="Times New Roman" w:cs="Times New Roman"/>
          <w:b/>
          <w:sz w:val="26"/>
          <w:szCs w:val="26"/>
          <w:lang w:bidi="th-TH"/>
        </w:rPr>
        <w:t>Agrochemicals/Biological control agents</w:t>
      </w:r>
      <w:r w:rsidRPr="006F3205">
        <w:rPr>
          <w:rFonts w:ascii="Times New Roman" w:eastAsia="Times New Roman" w:hAnsi="Times New Roman" w:cs="Times New Roman"/>
          <w:b/>
          <w:sz w:val="26"/>
          <w:szCs w:val="26"/>
          <w:lang w:bidi="th-TH"/>
        </w:rPr>
        <w:tab/>
        <w:t xml:space="preserve">                                   No. HO/P/0000</w:t>
      </w:r>
    </w:p>
    <w:p w14:paraId="21325105" w14:textId="77777777" w:rsidR="00DB7977" w:rsidRPr="006F3205" w:rsidRDefault="00DB7977" w:rsidP="00DB7977">
      <w:pPr>
        <w:spacing w:after="0" w:line="240" w:lineRule="auto"/>
        <w:jc w:val="center"/>
        <w:rPr>
          <w:rFonts w:ascii="Times New Roman" w:eastAsia="Times New Roman" w:hAnsi="Times New Roman" w:cs="Times New Roman"/>
          <w:b/>
          <w:sz w:val="26"/>
          <w:szCs w:val="26"/>
          <w:lang w:bidi="th-TH"/>
        </w:rPr>
      </w:pPr>
    </w:p>
    <w:tbl>
      <w:tblPr>
        <w:tblW w:w="1034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02"/>
        <w:gridCol w:w="1928"/>
        <w:gridCol w:w="1350"/>
        <w:gridCol w:w="4160"/>
      </w:tblGrid>
      <w:tr w:rsidR="00DB7977" w:rsidRPr="006F3205" w14:paraId="14B17F88" w14:textId="77777777" w:rsidTr="00A4671E">
        <w:trPr>
          <w:trHeight w:val="575"/>
        </w:trPr>
        <w:tc>
          <w:tcPr>
            <w:tcW w:w="10340" w:type="dxa"/>
            <w:gridSpan w:val="4"/>
          </w:tcPr>
          <w:p w14:paraId="225AE936" w14:textId="77777777" w:rsidR="00DB7977" w:rsidRPr="006F3205" w:rsidRDefault="00DB7977" w:rsidP="00A4671E">
            <w:pPr>
              <w:spacing w:after="0" w:line="240" w:lineRule="auto"/>
              <w:rPr>
                <w:rFonts w:ascii="Times New Roman" w:eastAsia="Times New Roman" w:hAnsi="Times New Roman" w:cs="Times New Roman"/>
                <w:lang w:bidi="th-TH"/>
              </w:rPr>
            </w:pPr>
            <w:r w:rsidRPr="006F3205">
              <w:rPr>
                <w:rFonts w:ascii="Times New Roman" w:eastAsia="Times New Roman" w:hAnsi="Times New Roman" w:cs="Times New Roman"/>
                <w:lang w:bidi="th-TH"/>
              </w:rPr>
              <w:t>This Import Permit is granted in accordance with the Plant Quarantine Act of Bhutan, 1993; The Seeds Act of Bhutan, 2000 and rules and regulations there under.</w:t>
            </w:r>
          </w:p>
        </w:tc>
      </w:tr>
      <w:tr w:rsidR="00DB7977" w:rsidRPr="006F3205" w14:paraId="0867B5EB" w14:textId="77777777" w:rsidTr="00A4671E">
        <w:trPr>
          <w:trHeight w:val="341"/>
        </w:trPr>
        <w:tc>
          <w:tcPr>
            <w:tcW w:w="4830" w:type="dxa"/>
            <w:gridSpan w:val="2"/>
          </w:tcPr>
          <w:p w14:paraId="78763FBF" w14:textId="77777777" w:rsidR="00DB7977" w:rsidRPr="006F3205" w:rsidRDefault="00DB7977" w:rsidP="00A4671E">
            <w:pPr>
              <w:spacing w:after="0" w:line="240" w:lineRule="auto"/>
              <w:jc w:val="center"/>
              <w:rPr>
                <w:rFonts w:ascii="Times New Roman" w:eastAsia="Times New Roman" w:hAnsi="Times New Roman" w:cs="Times New Roman"/>
                <w:lang w:bidi="th-TH"/>
              </w:rPr>
            </w:pPr>
            <w:r w:rsidRPr="006F3205">
              <w:rPr>
                <w:rFonts w:ascii="Times New Roman" w:eastAsia="Times New Roman" w:hAnsi="Times New Roman" w:cs="Times New Roman"/>
                <w:lang w:bidi="th-TH"/>
              </w:rPr>
              <w:t>Name and Address of the Importer</w:t>
            </w:r>
          </w:p>
        </w:tc>
        <w:tc>
          <w:tcPr>
            <w:tcW w:w="5510" w:type="dxa"/>
            <w:gridSpan w:val="2"/>
          </w:tcPr>
          <w:p w14:paraId="6B787D31" w14:textId="77777777" w:rsidR="00DB7977" w:rsidRPr="006F3205" w:rsidRDefault="00DB7977" w:rsidP="00A4671E">
            <w:pPr>
              <w:spacing w:after="0" w:line="240" w:lineRule="auto"/>
              <w:jc w:val="center"/>
              <w:rPr>
                <w:rFonts w:ascii="Times New Roman" w:eastAsia="Times New Roman" w:hAnsi="Times New Roman" w:cs="Times New Roman"/>
                <w:lang w:bidi="th-TH"/>
              </w:rPr>
            </w:pPr>
            <w:r w:rsidRPr="006F3205">
              <w:rPr>
                <w:rFonts w:ascii="Times New Roman" w:eastAsia="Times New Roman" w:hAnsi="Times New Roman" w:cs="Times New Roman"/>
                <w:lang w:bidi="th-TH"/>
              </w:rPr>
              <w:t>Name and Address of the Exporter</w:t>
            </w:r>
          </w:p>
        </w:tc>
      </w:tr>
      <w:tr w:rsidR="00DB7977" w:rsidRPr="006F3205" w14:paraId="4E87192C" w14:textId="77777777" w:rsidTr="00A4671E">
        <w:trPr>
          <w:trHeight w:val="656"/>
        </w:trPr>
        <w:tc>
          <w:tcPr>
            <w:tcW w:w="4830" w:type="dxa"/>
            <w:gridSpan w:val="2"/>
          </w:tcPr>
          <w:p w14:paraId="0DBAA841" w14:textId="77777777" w:rsidR="00DB7977" w:rsidRPr="006F3205" w:rsidRDefault="00DB7977" w:rsidP="00A4671E">
            <w:pPr>
              <w:spacing w:after="0" w:line="240" w:lineRule="auto"/>
              <w:jc w:val="center"/>
              <w:rPr>
                <w:rFonts w:ascii="Times New Roman" w:eastAsia="Times New Roman" w:hAnsi="Times New Roman" w:cs="Times New Roman"/>
                <w:b/>
                <w:bCs/>
                <w:color w:val="222222"/>
                <w:sz w:val="24"/>
                <w:szCs w:val="28"/>
                <w:shd w:val="clear" w:color="auto" w:fill="FFFFFF"/>
                <w:lang w:bidi="th-TH"/>
              </w:rPr>
            </w:pPr>
          </w:p>
        </w:tc>
        <w:tc>
          <w:tcPr>
            <w:tcW w:w="5510" w:type="dxa"/>
            <w:gridSpan w:val="2"/>
          </w:tcPr>
          <w:p w14:paraId="4CD57BB6" w14:textId="77777777" w:rsidR="00DB7977" w:rsidRPr="006F3205" w:rsidRDefault="00DB7977" w:rsidP="00A4671E">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p w14:paraId="34F7D480" w14:textId="77777777" w:rsidR="00DB7977" w:rsidRPr="006F3205" w:rsidRDefault="00DB7977" w:rsidP="00A4671E">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p w14:paraId="22A0151C" w14:textId="77777777" w:rsidR="00DB7977" w:rsidRPr="006F3205" w:rsidRDefault="00DB7977" w:rsidP="00A4671E">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p w14:paraId="72568825" w14:textId="77777777" w:rsidR="00DB7977" w:rsidRPr="006F3205" w:rsidRDefault="00DB7977" w:rsidP="00A4671E">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p w14:paraId="7CB1DD63" w14:textId="77777777" w:rsidR="00DB7977" w:rsidRPr="006F3205" w:rsidRDefault="00DB7977" w:rsidP="00A4671E">
            <w:pPr>
              <w:spacing w:after="0" w:line="240" w:lineRule="auto"/>
              <w:jc w:val="center"/>
              <w:rPr>
                <w:rFonts w:ascii="Times New Roman" w:eastAsia="Times New Roman" w:hAnsi="Times New Roman" w:cs="Times New Roman"/>
                <w:b/>
                <w:bCs/>
                <w:color w:val="222222"/>
                <w:sz w:val="24"/>
                <w:szCs w:val="24"/>
                <w:shd w:val="clear" w:color="auto" w:fill="FFFFFF"/>
                <w:lang w:bidi="th-TH"/>
              </w:rPr>
            </w:pPr>
          </w:p>
        </w:tc>
      </w:tr>
      <w:tr w:rsidR="00DB7977" w:rsidRPr="006F3205" w14:paraId="0A08C91D" w14:textId="77777777" w:rsidTr="00A4671E">
        <w:trPr>
          <w:trHeight w:val="243"/>
        </w:trPr>
        <w:tc>
          <w:tcPr>
            <w:tcW w:w="4830" w:type="dxa"/>
            <w:gridSpan w:val="2"/>
          </w:tcPr>
          <w:p w14:paraId="2FDD90B7" w14:textId="77777777" w:rsidR="00DB7977" w:rsidRPr="006F3205" w:rsidRDefault="00DB7977" w:rsidP="00A4671E">
            <w:pPr>
              <w:spacing w:after="0" w:line="240" w:lineRule="auto"/>
              <w:jc w:val="center"/>
              <w:rPr>
                <w:rFonts w:ascii="Times New Roman" w:eastAsia="Times New Roman" w:hAnsi="Times New Roman" w:cs="Times New Roman"/>
                <w:lang w:bidi="th-TH"/>
              </w:rPr>
            </w:pPr>
            <w:r w:rsidRPr="006F3205">
              <w:rPr>
                <w:rFonts w:ascii="Times New Roman" w:eastAsia="Times New Roman" w:hAnsi="Times New Roman" w:cs="Times New Roman"/>
                <w:lang w:bidi="th-TH"/>
              </w:rPr>
              <w:t>Entry Point</w:t>
            </w:r>
          </w:p>
        </w:tc>
        <w:tc>
          <w:tcPr>
            <w:tcW w:w="5510" w:type="dxa"/>
            <w:gridSpan w:val="2"/>
          </w:tcPr>
          <w:p w14:paraId="62058D40" w14:textId="77777777" w:rsidR="00DB7977" w:rsidRPr="006F3205" w:rsidRDefault="00DB7977" w:rsidP="00A4671E">
            <w:pPr>
              <w:spacing w:after="0" w:line="240" w:lineRule="auto"/>
              <w:jc w:val="center"/>
              <w:rPr>
                <w:rFonts w:ascii="Times New Roman" w:eastAsia="Times New Roman" w:hAnsi="Times New Roman" w:cs="Times New Roman"/>
                <w:lang w:bidi="th-TH"/>
              </w:rPr>
            </w:pPr>
            <w:r w:rsidRPr="006F3205">
              <w:rPr>
                <w:rFonts w:ascii="Times New Roman" w:eastAsia="Times New Roman" w:hAnsi="Times New Roman" w:cs="Times New Roman"/>
                <w:lang w:bidi="th-TH"/>
              </w:rPr>
              <w:t>Country of origin</w:t>
            </w:r>
          </w:p>
        </w:tc>
      </w:tr>
      <w:tr w:rsidR="00DB7977" w:rsidRPr="006F3205" w14:paraId="679939FE" w14:textId="77777777" w:rsidTr="00A4671E">
        <w:trPr>
          <w:trHeight w:val="332"/>
        </w:trPr>
        <w:tc>
          <w:tcPr>
            <w:tcW w:w="4830" w:type="dxa"/>
            <w:gridSpan w:val="2"/>
            <w:vAlign w:val="center"/>
          </w:tcPr>
          <w:p w14:paraId="0E18107D" w14:textId="77777777" w:rsidR="00DB7977" w:rsidRPr="006F3205" w:rsidRDefault="00DB7977" w:rsidP="00A4671E">
            <w:pPr>
              <w:spacing w:after="0" w:line="240" w:lineRule="auto"/>
              <w:rPr>
                <w:rFonts w:ascii="Times New Roman" w:eastAsia="Times New Roman" w:hAnsi="Times New Roman" w:cs="Times New Roman"/>
                <w:b/>
                <w:bCs/>
                <w:sz w:val="24"/>
                <w:szCs w:val="24"/>
                <w:lang w:bidi="th-TH"/>
              </w:rPr>
            </w:pPr>
          </w:p>
        </w:tc>
        <w:tc>
          <w:tcPr>
            <w:tcW w:w="5510" w:type="dxa"/>
            <w:gridSpan w:val="2"/>
            <w:vAlign w:val="center"/>
          </w:tcPr>
          <w:p w14:paraId="4C3D52AB" w14:textId="77777777" w:rsidR="00DB7977" w:rsidRPr="006F3205" w:rsidRDefault="00DB7977" w:rsidP="00A4671E">
            <w:pPr>
              <w:spacing w:after="0" w:line="240" w:lineRule="auto"/>
              <w:jc w:val="center"/>
              <w:rPr>
                <w:rFonts w:ascii="Times New Roman" w:eastAsia="Times New Roman" w:hAnsi="Times New Roman" w:cs="Times New Roman"/>
                <w:b/>
                <w:lang w:bidi="th-TH"/>
              </w:rPr>
            </w:pPr>
          </w:p>
        </w:tc>
      </w:tr>
      <w:tr w:rsidR="00DB7977" w:rsidRPr="006F3205" w14:paraId="6E60146F" w14:textId="77777777" w:rsidTr="00A4671E">
        <w:trPr>
          <w:trHeight w:val="260"/>
        </w:trPr>
        <w:tc>
          <w:tcPr>
            <w:tcW w:w="4830" w:type="dxa"/>
            <w:gridSpan w:val="2"/>
          </w:tcPr>
          <w:p w14:paraId="7C52B73C" w14:textId="77777777" w:rsidR="00DB7977" w:rsidRPr="006F3205" w:rsidRDefault="00DB7977" w:rsidP="00A4671E">
            <w:pPr>
              <w:spacing w:after="0" w:line="240" w:lineRule="auto"/>
              <w:jc w:val="center"/>
              <w:rPr>
                <w:rFonts w:ascii="Times New Roman" w:eastAsia="Times New Roman" w:hAnsi="Times New Roman" w:cs="Times New Roman"/>
                <w:lang w:bidi="th-TH"/>
              </w:rPr>
            </w:pPr>
            <w:r w:rsidRPr="006F3205">
              <w:rPr>
                <w:rFonts w:ascii="Times New Roman" w:eastAsia="Times New Roman" w:hAnsi="Times New Roman" w:cs="Times New Roman"/>
                <w:lang w:bidi="th-TH"/>
              </w:rPr>
              <w:t>Botanical Name</w:t>
            </w:r>
          </w:p>
        </w:tc>
        <w:tc>
          <w:tcPr>
            <w:tcW w:w="5510" w:type="dxa"/>
            <w:gridSpan w:val="2"/>
          </w:tcPr>
          <w:p w14:paraId="0C4C8391" w14:textId="77777777" w:rsidR="00DB7977" w:rsidRPr="006F3205" w:rsidRDefault="00DB7977" w:rsidP="00A4671E">
            <w:pPr>
              <w:spacing w:after="0" w:line="240" w:lineRule="auto"/>
              <w:rPr>
                <w:rFonts w:ascii="Times New Roman" w:eastAsia="Times New Roman" w:hAnsi="Times New Roman" w:cs="Times New Roman"/>
                <w:lang w:bidi="th-TH"/>
              </w:rPr>
            </w:pPr>
            <w:r w:rsidRPr="006F3205">
              <w:rPr>
                <w:rFonts w:ascii="Times New Roman" w:eastAsia="Times New Roman" w:hAnsi="Times New Roman" w:cs="Times New Roman"/>
                <w:lang w:bidi="th-TH"/>
              </w:rPr>
              <w:t xml:space="preserve">Common Name/Variety                                  Quantity </w:t>
            </w:r>
          </w:p>
        </w:tc>
      </w:tr>
      <w:tr w:rsidR="00DB7977" w:rsidRPr="006F3205" w14:paraId="08ECCBED" w14:textId="77777777" w:rsidTr="00A4671E">
        <w:trPr>
          <w:trHeight w:val="1259"/>
        </w:trPr>
        <w:tc>
          <w:tcPr>
            <w:tcW w:w="4830" w:type="dxa"/>
            <w:gridSpan w:val="2"/>
          </w:tcPr>
          <w:p w14:paraId="76FCE074" w14:textId="77777777" w:rsidR="00DB7977" w:rsidRPr="006F3205" w:rsidRDefault="00DB7977" w:rsidP="00A4671E">
            <w:pPr>
              <w:spacing w:after="0" w:line="240" w:lineRule="auto"/>
              <w:rPr>
                <w:rFonts w:ascii="Times New Roman" w:eastAsia="Times New Roman" w:hAnsi="Times New Roman" w:cs="Times New Roman"/>
                <w:b/>
                <w:bCs/>
                <w:i/>
                <w:iCs/>
                <w:sz w:val="24"/>
                <w:szCs w:val="24"/>
                <w:lang w:bidi="th-TH"/>
              </w:rPr>
            </w:pPr>
          </w:p>
          <w:p w14:paraId="5E3BC557" w14:textId="77777777" w:rsidR="00DB7977" w:rsidRPr="006F3205" w:rsidRDefault="00DB7977" w:rsidP="00A4671E">
            <w:pPr>
              <w:spacing w:after="0" w:line="240" w:lineRule="auto"/>
              <w:rPr>
                <w:rFonts w:ascii="Times New Roman" w:eastAsia="Times New Roman" w:hAnsi="Times New Roman" w:cs="Times New Roman"/>
                <w:b/>
                <w:bCs/>
                <w:i/>
                <w:iCs/>
                <w:sz w:val="24"/>
                <w:szCs w:val="24"/>
                <w:lang w:bidi="th-TH"/>
              </w:rPr>
            </w:pPr>
          </w:p>
          <w:p w14:paraId="360E768B" w14:textId="77777777" w:rsidR="00DB7977" w:rsidRPr="006F3205" w:rsidRDefault="00DB7977" w:rsidP="00A4671E">
            <w:pPr>
              <w:spacing w:after="0" w:line="240" w:lineRule="auto"/>
              <w:rPr>
                <w:rFonts w:ascii="Times New Roman" w:eastAsia="Times New Roman" w:hAnsi="Times New Roman" w:cs="Times New Roman"/>
                <w:b/>
                <w:bCs/>
                <w:i/>
                <w:iCs/>
                <w:sz w:val="24"/>
                <w:szCs w:val="24"/>
                <w:lang w:bidi="th-TH"/>
              </w:rPr>
            </w:pPr>
          </w:p>
          <w:p w14:paraId="63E68777" w14:textId="77777777" w:rsidR="00DB7977" w:rsidRPr="006F3205" w:rsidRDefault="00DB7977" w:rsidP="00A4671E">
            <w:pPr>
              <w:spacing w:after="0" w:line="240" w:lineRule="auto"/>
              <w:rPr>
                <w:rFonts w:ascii="Times New Roman" w:eastAsia="Times New Roman" w:hAnsi="Times New Roman" w:cs="Times New Roman"/>
                <w:b/>
                <w:bCs/>
                <w:i/>
                <w:iCs/>
                <w:sz w:val="24"/>
                <w:szCs w:val="24"/>
                <w:lang w:bidi="th-TH"/>
              </w:rPr>
            </w:pPr>
          </w:p>
          <w:p w14:paraId="1DE7B953" w14:textId="77777777" w:rsidR="00DB7977" w:rsidRPr="006F3205" w:rsidRDefault="00DB7977" w:rsidP="00A4671E">
            <w:pPr>
              <w:spacing w:after="0" w:line="240" w:lineRule="auto"/>
              <w:rPr>
                <w:rFonts w:ascii="Times New Roman" w:eastAsia="Times New Roman" w:hAnsi="Times New Roman" w:cs="Times New Roman"/>
                <w:b/>
                <w:bCs/>
                <w:i/>
                <w:iCs/>
                <w:sz w:val="24"/>
                <w:szCs w:val="24"/>
                <w:lang w:bidi="th-TH"/>
              </w:rPr>
            </w:pPr>
          </w:p>
          <w:p w14:paraId="5DBD5781" w14:textId="77777777" w:rsidR="00DB7977" w:rsidRPr="006F3205" w:rsidRDefault="00DB7977" w:rsidP="00A4671E">
            <w:pPr>
              <w:spacing w:after="0" w:line="240" w:lineRule="auto"/>
              <w:rPr>
                <w:rFonts w:ascii="Times New Roman" w:eastAsia="Times New Roman" w:hAnsi="Times New Roman" w:cs="Times New Roman"/>
                <w:b/>
                <w:bCs/>
                <w:i/>
                <w:iCs/>
                <w:sz w:val="24"/>
                <w:szCs w:val="24"/>
                <w:lang w:bidi="th-TH"/>
              </w:rPr>
            </w:pPr>
          </w:p>
        </w:tc>
        <w:tc>
          <w:tcPr>
            <w:tcW w:w="5510" w:type="dxa"/>
            <w:gridSpan w:val="2"/>
          </w:tcPr>
          <w:p w14:paraId="43D2CC1A" w14:textId="77777777" w:rsidR="00DB7977" w:rsidRPr="006F3205" w:rsidRDefault="00DB7977" w:rsidP="00A4671E">
            <w:pPr>
              <w:shd w:val="clear" w:color="auto" w:fill="FFFFFF"/>
              <w:tabs>
                <w:tab w:val="left" w:pos="4145"/>
              </w:tabs>
              <w:spacing w:after="0" w:line="240" w:lineRule="auto"/>
              <w:rPr>
                <w:rFonts w:ascii="Times New Roman" w:eastAsia="Times New Roman" w:hAnsi="Times New Roman" w:cs="Times New Roman"/>
                <w:b/>
                <w:bCs/>
                <w:lang w:bidi="th-TH"/>
              </w:rPr>
            </w:pPr>
          </w:p>
        </w:tc>
      </w:tr>
      <w:tr w:rsidR="00DB7977" w:rsidRPr="006F3205" w14:paraId="132D5276" w14:textId="77777777" w:rsidTr="00A4671E">
        <w:trPr>
          <w:trHeight w:val="60"/>
        </w:trPr>
        <w:tc>
          <w:tcPr>
            <w:tcW w:w="4830" w:type="dxa"/>
            <w:gridSpan w:val="2"/>
          </w:tcPr>
          <w:p w14:paraId="7F580BB3" w14:textId="77777777" w:rsidR="00DB7977" w:rsidRPr="006F3205" w:rsidRDefault="00DB7977" w:rsidP="00A4671E">
            <w:pPr>
              <w:spacing w:after="0" w:line="240" w:lineRule="auto"/>
              <w:jc w:val="center"/>
              <w:rPr>
                <w:rFonts w:ascii="Times New Roman" w:eastAsia="Times New Roman" w:hAnsi="Times New Roman" w:cs="Times New Roman"/>
                <w:lang w:bidi="th-TH"/>
              </w:rPr>
            </w:pPr>
            <w:r w:rsidRPr="006F3205">
              <w:rPr>
                <w:rFonts w:ascii="Times New Roman" w:eastAsia="Times New Roman" w:hAnsi="Times New Roman" w:cs="Times New Roman"/>
                <w:lang w:bidi="th-TH"/>
              </w:rPr>
              <w:t>Final Destination</w:t>
            </w:r>
          </w:p>
        </w:tc>
        <w:tc>
          <w:tcPr>
            <w:tcW w:w="5510" w:type="dxa"/>
            <w:gridSpan w:val="2"/>
          </w:tcPr>
          <w:p w14:paraId="6FC5D29A" w14:textId="77777777" w:rsidR="00DB7977" w:rsidRPr="006F3205" w:rsidRDefault="00DB7977" w:rsidP="00A4671E">
            <w:pPr>
              <w:spacing w:after="0" w:line="240" w:lineRule="auto"/>
              <w:jc w:val="center"/>
              <w:rPr>
                <w:rFonts w:ascii="Times New Roman" w:eastAsia="Times New Roman" w:hAnsi="Times New Roman" w:cs="Times New Roman"/>
                <w:lang w:bidi="th-TH"/>
              </w:rPr>
            </w:pPr>
            <w:r w:rsidRPr="006F3205">
              <w:rPr>
                <w:rFonts w:ascii="Times New Roman" w:eastAsia="Times New Roman" w:hAnsi="Times New Roman" w:cs="Times New Roman"/>
                <w:lang w:bidi="th-TH"/>
              </w:rPr>
              <w:t>Expected date of arrival</w:t>
            </w:r>
          </w:p>
        </w:tc>
      </w:tr>
      <w:tr w:rsidR="00DB7977" w:rsidRPr="006F3205" w14:paraId="6A48885C" w14:textId="77777777" w:rsidTr="00A4671E">
        <w:trPr>
          <w:trHeight w:val="422"/>
        </w:trPr>
        <w:tc>
          <w:tcPr>
            <w:tcW w:w="4830" w:type="dxa"/>
            <w:gridSpan w:val="2"/>
            <w:vAlign w:val="center"/>
          </w:tcPr>
          <w:p w14:paraId="4CC13DBA" w14:textId="77777777" w:rsidR="00DB7977" w:rsidRPr="006F3205" w:rsidRDefault="00DB7977" w:rsidP="00A4671E">
            <w:pPr>
              <w:spacing w:after="0" w:line="240" w:lineRule="auto"/>
              <w:jc w:val="center"/>
              <w:rPr>
                <w:rFonts w:ascii="Times New Roman" w:eastAsia="Times New Roman" w:hAnsi="Times New Roman" w:cs="Times New Roman"/>
                <w:b/>
                <w:bCs/>
                <w:color w:val="222222"/>
                <w:sz w:val="24"/>
                <w:szCs w:val="28"/>
                <w:shd w:val="clear" w:color="auto" w:fill="FFFFFF"/>
                <w:lang w:bidi="th-TH"/>
              </w:rPr>
            </w:pPr>
          </w:p>
          <w:p w14:paraId="2C69DFA3" w14:textId="77777777" w:rsidR="00DB7977" w:rsidRPr="006F3205" w:rsidRDefault="00DB7977" w:rsidP="00A4671E">
            <w:pPr>
              <w:spacing w:after="0" w:line="240" w:lineRule="auto"/>
              <w:jc w:val="center"/>
              <w:rPr>
                <w:rFonts w:ascii="Times New Roman" w:eastAsia="Times New Roman" w:hAnsi="Times New Roman" w:cs="Times New Roman"/>
                <w:b/>
                <w:lang w:bidi="th-TH"/>
              </w:rPr>
            </w:pPr>
          </w:p>
        </w:tc>
        <w:tc>
          <w:tcPr>
            <w:tcW w:w="5510" w:type="dxa"/>
            <w:gridSpan w:val="2"/>
            <w:vAlign w:val="center"/>
          </w:tcPr>
          <w:p w14:paraId="74B54C99" w14:textId="77777777" w:rsidR="00DB7977" w:rsidRPr="006F3205" w:rsidRDefault="00DB7977" w:rsidP="00A4671E">
            <w:pPr>
              <w:spacing w:after="0" w:line="240" w:lineRule="auto"/>
              <w:jc w:val="center"/>
              <w:rPr>
                <w:rFonts w:ascii="Times New Roman" w:eastAsia="Times New Roman" w:hAnsi="Times New Roman" w:cs="Times New Roman"/>
                <w:b/>
                <w:lang w:bidi="th-TH"/>
              </w:rPr>
            </w:pPr>
          </w:p>
        </w:tc>
      </w:tr>
      <w:tr w:rsidR="00DB7977" w:rsidRPr="006F3205" w14:paraId="3446FCA6" w14:textId="77777777" w:rsidTr="00A4671E">
        <w:trPr>
          <w:trHeight w:val="1153"/>
        </w:trPr>
        <w:tc>
          <w:tcPr>
            <w:tcW w:w="10340" w:type="dxa"/>
            <w:gridSpan w:val="4"/>
          </w:tcPr>
          <w:p w14:paraId="7BA41825" w14:textId="77777777" w:rsidR="00DB7977" w:rsidRPr="006F3205" w:rsidRDefault="00DB7977" w:rsidP="00A4671E">
            <w:pPr>
              <w:spacing w:after="0" w:line="240" w:lineRule="auto"/>
              <w:rPr>
                <w:rFonts w:ascii="Times New Roman" w:eastAsia="Times New Roman" w:hAnsi="Times New Roman" w:cs="Times New Roman"/>
                <w:b/>
                <w:lang w:bidi="th-TH"/>
              </w:rPr>
            </w:pPr>
            <w:r w:rsidRPr="006F3205">
              <w:rPr>
                <w:rFonts w:ascii="Times New Roman" w:eastAsia="Times New Roman" w:hAnsi="Times New Roman" w:cs="Times New Roman"/>
                <w:b/>
                <w:lang w:bidi="th-TH"/>
              </w:rPr>
              <w:t>General Entry Conditions</w:t>
            </w:r>
          </w:p>
          <w:p w14:paraId="613F44C4" w14:textId="77777777" w:rsidR="00DB7977" w:rsidRPr="006F3205" w:rsidRDefault="00DB7977" w:rsidP="00A4671E">
            <w:pPr>
              <w:spacing w:after="0" w:line="240" w:lineRule="auto"/>
              <w:rPr>
                <w:rFonts w:ascii="Times New Roman" w:eastAsia="Times New Roman" w:hAnsi="Times New Roman" w:cs="Times New Roman"/>
                <w:lang w:bidi="th-TH"/>
              </w:rPr>
            </w:pPr>
            <w:r w:rsidRPr="006F3205">
              <w:rPr>
                <w:rFonts w:ascii="Times New Roman" w:eastAsia="Times New Roman" w:hAnsi="Times New Roman" w:cs="Times New Roman"/>
                <w:lang w:bidi="th-TH"/>
              </w:rPr>
              <w:t>The consignment of Plant/Plant products should be:</w:t>
            </w:r>
          </w:p>
          <w:p w14:paraId="533E00D3" w14:textId="77777777" w:rsidR="00DB7977" w:rsidRPr="006F3205" w:rsidRDefault="00DB7977" w:rsidP="00A4671E">
            <w:pPr>
              <w:numPr>
                <w:ilvl w:val="0"/>
                <w:numId w:val="35"/>
              </w:numPr>
              <w:spacing w:after="0" w:line="240" w:lineRule="auto"/>
              <w:rPr>
                <w:rFonts w:ascii="Times New Roman" w:eastAsia="Times New Roman" w:hAnsi="Times New Roman" w:cs="Times New Roman"/>
                <w:lang w:bidi="th-TH"/>
              </w:rPr>
            </w:pPr>
            <w:r>
              <w:rPr>
                <w:rFonts w:ascii="Times New Roman" w:eastAsia="Times New Roman" w:hAnsi="Times New Roman" w:cs="Times New Roman"/>
                <w:lang w:bidi="th-TH"/>
              </w:rPr>
              <w:t>Properly packed and labelled</w:t>
            </w:r>
          </w:p>
          <w:p w14:paraId="0CB26E88" w14:textId="77777777" w:rsidR="00DB7977" w:rsidRPr="006F3205" w:rsidRDefault="00DB7977" w:rsidP="00A4671E">
            <w:pPr>
              <w:numPr>
                <w:ilvl w:val="0"/>
                <w:numId w:val="35"/>
              </w:numPr>
              <w:spacing w:after="0" w:line="240" w:lineRule="auto"/>
              <w:rPr>
                <w:rFonts w:ascii="Times New Roman" w:eastAsia="Times New Roman" w:hAnsi="Times New Roman" w:cs="Times New Roman"/>
                <w:lang w:bidi="th-TH"/>
              </w:rPr>
            </w:pPr>
            <w:r>
              <w:rPr>
                <w:rFonts w:ascii="Times New Roman" w:eastAsia="Times New Roman" w:hAnsi="Times New Roman" w:cs="Times New Roman"/>
                <w:lang w:bidi="th-TH"/>
              </w:rPr>
              <w:t>accompanied by Certificate of Origin</w:t>
            </w:r>
          </w:p>
        </w:tc>
      </w:tr>
      <w:tr w:rsidR="00DB7977" w:rsidRPr="006F3205" w14:paraId="05005B19" w14:textId="77777777" w:rsidTr="00A4671E">
        <w:trPr>
          <w:trHeight w:val="314"/>
        </w:trPr>
        <w:tc>
          <w:tcPr>
            <w:tcW w:w="10340" w:type="dxa"/>
            <w:gridSpan w:val="4"/>
          </w:tcPr>
          <w:p w14:paraId="22572A59" w14:textId="77777777" w:rsidR="00DB7977" w:rsidRPr="006F3205" w:rsidRDefault="00DB7977" w:rsidP="00A4671E">
            <w:pPr>
              <w:spacing w:after="0" w:line="240" w:lineRule="auto"/>
              <w:rPr>
                <w:rFonts w:ascii="Times New Roman" w:eastAsia="Times New Roman" w:hAnsi="Times New Roman" w:cs="Times New Roman"/>
                <w:b/>
                <w:lang w:bidi="th-TH"/>
              </w:rPr>
            </w:pPr>
            <w:r w:rsidRPr="006F3205">
              <w:rPr>
                <w:rFonts w:ascii="Times New Roman" w:eastAsia="Times New Roman" w:hAnsi="Times New Roman" w:cs="Times New Roman"/>
                <w:b/>
                <w:lang w:bidi="th-TH"/>
              </w:rPr>
              <w:t xml:space="preserve">Special Entry Conditions/ Additional Declaration: </w:t>
            </w:r>
            <w:r w:rsidRPr="006F3205">
              <w:rPr>
                <w:rFonts w:ascii="Times New Roman" w:eastAsia="Times New Roman" w:hAnsi="Times New Roman" w:cs="Times New Roman"/>
                <w:bCs/>
                <w:lang w:bidi="th-TH"/>
              </w:rPr>
              <w:t>NA</w:t>
            </w:r>
          </w:p>
        </w:tc>
      </w:tr>
      <w:tr w:rsidR="00DB7977" w:rsidRPr="006F3205" w14:paraId="65A0FAEA" w14:textId="77777777" w:rsidTr="00A4671E">
        <w:trPr>
          <w:trHeight w:val="678"/>
        </w:trPr>
        <w:tc>
          <w:tcPr>
            <w:tcW w:w="10340" w:type="dxa"/>
            <w:gridSpan w:val="4"/>
          </w:tcPr>
          <w:p w14:paraId="79B37B7C" w14:textId="77777777" w:rsidR="00DB7977" w:rsidRPr="006F3205" w:rsidRDefault="00DB7977" w:rsidP="00A4671E">
            <w:pPr>
              <w:spacing w:after="0" w:line="240" w:lineRule="auto"/>
              <w:rPr>
                <w:rFonts w:ascii="Times New Roman" w:eastAsia="Times New Roman" w:hAnsi="Times New Roman" w:cs="Times New Roman"/>
                <w:b/>
                <w:lang w:bidi="th-TH"/>
              </w:rPr>
            </w:pPr>
            <w:r w:rsidRPr="006F3205">
              <w:rPr>
                <w:rFonts w:ascii="Times New Roman" w:eastAsia="Times New Roman" w:hAnsi="Times New Roman" w:cs="Times New Roman"/>
                <w:b/>
                <w:lang w:bidi="th-TH"/>
              </w:rPr>
              <w:t>PEQ requirements</w:t>
            </w:r>
          </w:p>
          <w:p w14:paraId="75954718" w14:textId="77777777" w:rsidR="00DB7977" w:rsidRPr="006F3205" w:rsidRDefault="00DB7977" w:rsidP="00A4671E">
            <w:pPr>
              <w:tabs>
                <w:tab w:val="left" w:pos="8565"/>
              </w:tabs>
              <w:spacing w:after="0" w:line="240" w:lineRule="auto"/>
              <w:rPr>
                <w:rFonts w:ascii="Times New Roman" w:eastAsia="Times New Roman" w:hAnsi="Times New Roman" w:cs="Times New Roman"/>
                <w:b/>
                <w:lang w:bidi="th-TH"/>
              </w:rPr>
            </w:pPr>
            <w:r w:rsidRPr="006F3205">
              <w:rPr>
                <w:rFonts w:ascii="Times New Roman" w:eastAsia="Times New Roman" w:hAnsi="Times New Roman" w:cs="Times New Roman"/>
                <w:b/>
                <w:lang w:bidi="th-TH"/>
              </w:rPr>
              <w:t>NIL</w:t>
            </w:r>
            <w:r w:rsidRPr="006F3205">
              <w:rPr>
                <w:rFonts w:ascii="Times New Roman" w:eastAsia="Times New Roman" w:hAnsi="Times New Roman" w:cs="Times New Roman"/>
                <w:b/>
                <w:lang w:bidi="th-TH"/>
              </w:rPr>
              <w:tab/>
            </w:r>
          </w:p>
          <w:p w14:paraId="7AD55814" w14:textId="77777777" w:rsidR="00DB7977" w:rsidRPr="006F3205" w:rsidRDefault="00DB7977" w:rsidP="00A4671E">
            <w:pPr>
              <w:spacing w:after="0" w:line="240" w:lineRule="auto"/>
              <w:rPr>
                <w:rFonts w:ascii="Times New Roman" w:eastAsia="Times New Roman" w:hAnsi="Times New Roman" w:cs="Times New Roman"/>
                <w:lang w:bidi="th-TH"/>
              </w:rPr>
            </w:pPr>
            <w:r w:rsidRPr="006F3205">
              <w:rPr>
                <w:rFonts w:ascii="Times New Roman" w:eastAsia="Times New Roman" w:hAnsi="Times New Roman" w:cs="Times New Roman"/>
                <w:lang w:bidi="th-TH"/>
              </w:rPr>
              <w:t>For a period of 0 Day(s)</w:t>
            </w:r>
          </w:p>
        </w:tc>
      </w:tr>
      <w:tr w:rsidR="00DB7977" w:rsidRPr="006F3205" w14:paraId="61F65E23" w14:textId="77777777" w:rsidTr="00A4671E">
        <w:trPr>
          <w:trHeight w:val="674"/>
        </w:trPr>
        <w:tc>
          <w:tcPr>
            <w:tcW w:w="2902" w:type="dxa"/>
            <w:vAlign w:val="bottom"/>
          </w:tcPr>
          <w:p w14:paraId="6BC6C264" w14:textId="77777777" w:rsidR="00DB7977" w:rsidRPr="006F3205" w:rsidRDefault="00DB7977" w:rsidP="00A4671E">
            <w:pPr>
              <w:spacing w:after="0" w:line="240" w:lineRule="auto"/>
              <w:rPr>
                <w:rFonts w:ascii="Times New Roman" w:eastAsia="Times New Roman" w:hAnsi="Times New Roman" w:cs="Times New Roman"/>
                <w:lang w:bidi="th-TH"/>
              </w:rPr>
            </w:pPr>
          </w:p>
          <w:p w14:paraId="431C58EF" w14:textId="77777777" w:rsidR="00DB7977" w:rsidRPr="006F3205" w:rsidRDefault="00DB7977" w:rsidP="00A4671E">
            <w:pPr>
              <w:spacing w:after="0" w:line="240" w:lineRule="auto"/>
              <w:rPr>
                <w:rFonts w:ascii="Times New Roman" w:eastAsia="Times New Roman" w:hAnsi="Times New Roman" w:cs="Times New Roman"/>
                <w:b/>
                <w:lang w:bidi="th-TH"/>
              </w:rPr>
            </w:pPr>
            <w:r w:rsidRPr="006F3205">
              <w:rPr>
                <w:rFonts w:ascii="Times New Roman" w:eastAsia="Times New Roman" w:hAnsi="Times New Roman" w:cs="Times New Roman"/>
                <w:lang w:bidi="th-TH"/>
              </w:rPr>
              <w:t>Date of Issue:</w:t>
            </w:r>
          </w:p>
          <w:p w14:paraId="318CA42A" w14:textId="77777777" w:rsidR="00DB7977" w:rsidRPr="006F3205" w:rsidRDefault="00DB7977" w:rsidP="00A4671E">
            <w:pPr>
              <w:spacing w:after="0" w:line="240" w:lineRule="auto"/>
              <w:rPr>
                <w:rFonts w:ascii="Times New Roman" w:eastAsia="Times New Roman" w:hAnsi="Times New Roman" w:cs="Times New Roman"/>
                <w:lang w:bidi="th-TH"/>
              </w:rPr>
            </w:pPr>
          </w:p>
        </w:tc>
        <w:tc>
          <w:tcPr>
            <w:tcW w:w="3278" w:type="dxa"/>
            <w:gridSpan w:val="2"/>
            <w:vMerge w:val="restart"/>
          </w:tcPr>
          <w:p w14:paraId="7B82A2D7" w14:textId="77777777" w:rsidR="00DB7977" w:rsidRPr="006F3205" w:rsidRDefault="00DB7977" w:rsidP="00A4671E">
            <w:pPr>
              <w:spacing w:after="0" w:line="240" w:lineRule="auto"/>
              <w:rPr>
                <w:rFonts w:ascii="Times New Roman" w:eastAsia="Times New Roman" w:hAnsi="Times New Roman" w:cs="Times New Roman"/>
                <w:lang w:bidi="th-TH"/>
              </w:rPr>
            </w:pPr>
          </w:p>
        </w:tc>
        <w:tc>
          <w:tcPr>
            <w:tcW w:w="4160" w:type="dxa"/>
            <w:vMerge w:val="restart"/>
          </w:tcPr>
          <w:p w14:paraId="5DAE0C2A" w14:textId="77777777" w:rsidR="00DB7977" w:rsidRPr="006F3205" w:rsidRDefault="00DB7977" w:rsidP="00A4671E">
            <w:pPr>
              <w:spacing w:after="0" w:line="240" w:lineRule="auto"/>
              <w:jc w:val="center"/>
              <w:rPr>
                <w:rFonts w:ascii="Times New Roman" w:eastAsia="Times New Roman" w:hAnsi="Times New Roman" w:cs="Times New Roman"/>
                <w:b/>
                <w:bCs/>
                <w:lang w:bidi="th-TH"/>
              </w:rPr>
            </w:pPr>
            <w:r w:rsidRPr="006F3205">
              <w:rPr>
                <w:rFonts w:ascii="Times New Roman" w:eastAsia="Times New Roman" w:hAnsi="Times New Roman" w:cs="Times New Roman"/>
                <w:b/>
                <w:bCs/>
                <w:lang w:bidi="th-TH"/>
              </w:rPr>
              <w:t>Name and signature of Authorized Officer</w:t>
            </w:r>
          </w:p>
          <w:p w14:paraId="79157D0C" w14:textId="77777777" w:rsidR="00DB7977" w:rsidRPr="006F3205" w:rsidRDefault="00DB7977" w:rsidP="00A4671E">
            <w:pPr>
              <w:spacing w:after="0" w:line="240" w:lineRule="auto"/>
              <w:jc w:val="center"/>
              <w:rPr>
                <w:rFonts w:ascii="Times New Roman" w:eastAsia="Times New Roman" w:hAnsi="Times New Roman" w:cs="Times New Roman"/>
                <w:b/>
                <w:noProof/>
              </w:rPr>
            </w:pPr>
          </w:p>
          <w:p w14:paraId="486B34BD" w14:textId="77777777" w:rsidR="00DB7977" w:rsidRPr="006F3205" w:rsidRDefault="00DB7977" w:rsidP="00A4671E">
            <w:pPr>
              <w:spacing w:after="0" w:line="240" w:lineRule="auto"/>
              <w:jc w:val="center"/>
              <w:rPr>
                <w:rFonts w:ascii="Times New Roman" w:eastAsia="Times New Roman" w:hAnsi="Times New Roman" w:cs="Times New Roman"/>
                <w:b/>
                <w:bCs/>
                <w:sz w:val="24"/>
                <w:szCs w:val="28"/>
                <w:lang w:bidi="th-TH"/>
              </w:rPr>
            </w:pPr>
          </w:p>
          <w:p w14:paraId="53D30868" w14:textId="77777777" w:rsidR="00DB7977" w:rsidRPr="006F3205" w:rsidRDefault="00DB7977" w:rsidP="00A4671E">
            <w:pPr>
              <w:spacing w:after="0" w:line="240" w:lineRule="auto"/>
              <w:jc w:val="center"/>
              <w:rPr>
                <w:rFonts w:ascii="Times New Roman" w:eastAsia="Times New Roman" w:hAnsi="Times New Roman" w:cs="Times New Roman"/>
                <w:b/>
                <w:bCs/>
                <w:sz w:val="24"/>
                <w:szCs w:val="28"/>
                <w:lang w:bidi="th-TH"/>
              </w:rPr>
            </w:pPr>
          </w:p>
        </w:tc>
      </w:tr>
      <w:tr w:rsidR="00DB7977" w:rsidRPr="006F3205" w14:paraId="71C0D3F3" w14:textId="77777777" w:rsidTr="00A4671E">
        <w:trPr>
          <w:trHeight w:val="692"/>
        </w:trPr>
        <w:tc>
          <w:tcPr>
            <w:tcW w:w="2902" w:type="dxa"/>
            <w:vAlign w:val="bottom"/>
          </w:tcPr>
          <w:p w14:paraId="4386552F" w14:textId="77777777" w:rsidR="00DB7977" w:rsidRPr="006F3205" w:rsidRDefault="00DB7977" w:rsidP="00A4671E">
            <w:pPr>
              <w:spacing w:after="0" w:line="240" w:lineRule="auto"/>
              <w:rPr>
                <w:rFonts w:ascii="Times New Roman" w:eastAsia="Times New Roman" w:hAnsi="Times New Roman" w:cs="Times New Roman"/>
                <w:lang w:bidi="th-TH"/>
              </w:rPr>
            </w:pPr>
          </w:p>
          <w:p w14:paraId="137EB834" w14:textId="77777777" w:rsidR="00DB7977" w:rsidRPr="006F3205" w:rsidRDefault="00DB7977" w:rsidP="00A4671E">
            <w:pPr>
              <w:spacing w:after="0" w:line="240" w:lineRule="auto"/>
              <w:rPr>
                <w:rFonts w:ascii="Times New Roman" w:eastAsia="Times New Roman" w:hAnsi="Times New Roman" w:cs="Times New Roman"/>
                <w:b/>
                <w:bCs/>
                <w:lang w:bidi="th-TH"/>
              </w:rPr>
            </w:pPr>
            <w:r w:rsidRPr="006F3205">
              <w:rPr>
                <w:rFonts w:ascii="Times New Roman" w:eastAsia="Times New Roman" w:hAnsi="Times New Roman" w:cs="Times New Roman"/>
                <w:lang w:bidi="th-TH"/>
              </w:rPr>
              <w:t xml:space="preserve">Valid until:     </w:t>
            </w:r>
          </w:p>
          <w:p w14:paraId="7F6D6B58" w14:textId="77777777" w:rsidR="00DB7977" w:rsidRPr="006F3205" w:rsidRDefault="00DB7977" w:rsidP="00A4671E">
            <w:pPr>
              <w:spacing w:after="0" w:line="240" w:lineRule="auto"/>
              <w:rPr>
                <w:rFonts w:ascii="Times New Roman" w:eastAsia="Times New Roman" w:hAnsi="Times New Roman" w:cs="Times New Roman"/>
                <w:lang w:bidi="th-TH"/>
              </w:rPr>
            </w:pPr>
          </w:p>
        </w:tc>
        <w:tc>
          <w:tcPr>
            <w:tcW w:w="3278" w:type="dxa"/>
            <w:gridSpan w:val="2"/>
            <w:vMerge/>
          </w:tcPr>
          <w:p w14:paraId="23BC019C" w14:textId="77777777" w:rsidR="00DB7977" w:rsidRPr="006F3205" w:rsidRDefault="00DB7977" w:rsidP="00A4671E">
            <w:pPr>
              <w:spacing w:after="0" w:line="240" w:lineRule="auto"/>
              <w:rPr>
                <w:rFonts w:ascii="Times New Roman" w:eastAsia="Times New Roman" w:hAnsi="Times New Roman" w:cs="Times New Roman"/>
                <w:lang w:bidi="th-TH"/>
              </w:rPr>
            </w:pPr>
          </w:p>
        </w:tc>
        <w:tc>
          <w:tcPr>
            <w:tcW w:w="4160" w:type="dxa"/>
            <w:vMerge/>
          </w:tcPr>
          <w:p w14:paraId="7E969436" w14:textId="77777777" w:rsidR="00DB7977" w:rsidRPr="006F3205" w:rsidRDefault="00DB7977" w:rsidP="00A4671E">
            <w:pPr>
              <w:spacing w:after="0" w:line="240" w:lineRule="auto"/>
              <w:rPr>
                <w:rFonts w:ascii="Times New Roman" w:eastAsia="Times New Roman" w:hAnsi="Times New Roman" w:cs="Times New Roman"/>
                <w:b/>
                <w:bCs/>
                <w:lang w:bidi="th-TH"/>
              </w:rPr>
            </w:pPr>
          </w:p>
        </w:tc>
      </w:tr>
      <w:tr w:rsidR="00DB7977" w:rsidRPr="006F3205" w14:paraId="67AE3C2E" w14:textId="77777777" w:rsidTr="00A4671E">
        <w:trPr>
          <w:trHeight w:val="1457"/>
        </w:trPr>
        <w:tc>
          <w:tcPr>
            <w:tcW w:w="2902" w:type="dxa"/>
            <w:vAlign w:val="bottom"/>
          </w:tcPr>
          <w:p w14:paraId="0D9006B2" w14:textId="77777777" w:rsidR="00DB7977" w:rsidRPr="006F3205" w:rsidRDefault="00DB7977" w:rsidP="00A4671E">
            <w:pPr>
              <w:spacing w:after="0" w:line="240" w:lineRule="auto"/>
              <w:rPr>
                <w:rFonts w:ascii="Times New Roman" w:eastAsia="Times New Roman" w:hAnsi="Times New Roman" w:cs="Times New Roman"/>
                <w:lang w:bidi="th-TH"/>
              </w:rPr>
            </w:pPr>
            <w:r w:rsidRPr="006F3205">
              <w:rPr>
                <w:rFonts w:ascii="Times New Roman" w:eastAsia="Times New Roman" w:hAnsi="Times New Roman" w:cs="Times New Roman"/>
                <w:lang w:bidi="th-TH"/>
              </w:rPr>
              <w:lastRenderedPageBreak/>
              <w:t xml:space="preserve">Place of Issue:  </w:t>
            </w:r>
          </w:p>
          <w:p w14:paraId="695D800D" w14:textId="77777777" w:rsidR="00DB7977" w:rsidRPr="006F3205" w:rsidRDefault="00DB7977" w:rsidP="00A4671E">
            <w:pPr>
              <w:spacing w:after="0" w:line="240" w:lineRule="auto"/>
              <w:rPr>
                <w:rFonts w:ascii="Times New Roman" w:eastAsia="Times New Roman" w:hAnsi="Times New Roman" w:cs="Times New Roman"/>
                <w:lang w:bidi="th-TH"/>
              </w:rPr>
            </w:pPr>
          </w:p>
        </w:tc>
        <w:tc>
          <w:tcPr>
            <w:tcW w:w="3278" w:type="dxa"/>
            <w:gridSpan w:val="2"/>
            <w:vMerge/>
          </w:tcPr>
          <w:p w14:paraId="43066510" w14:textId="77777777" w:rsidR="00DB7977" w:rsidRPr="006F3205" w:rsidRDefault="00DB7977" w:rsidP="00A4671E">
            <w:pPr>
              <w:spacing w:after="0" w:line="240" w:lineRule="auto"/>
              <w:rPr>
                <w:rFonts w:ascii="Times New Roman" w:eastAsia="Times New Roman" w:hAnsi="Times New Roman" w:cs="Times New Roman"/>
                <w:lang w:bidi="th-TH"/>
              </w:rPr>
            </w:pPr>
          </w:p>
        </w:tc>
        <w:tc>
          <w:tcPr>
            <w:tcW w:w="4160" w:type="dxa"/>
            <w:vMerge/>
          </w:tcPr>
          <w:p w14:paraId="675FF7B1" w14:textId="77777777" w:rsidR="00DB7977" w:rsidRPr="006F3205" w:rsidRDefault="00DB7977" w:rsidP="00A4671E">
            <w:pPr>
              <w:spacing w:after="0" w:line="240" w:lineRule="auto"/>
              <w:rPr>
                <w:rFonts w:ascii="Times New Roman" w:eastAsia="Times New Roman" w:hAnsi="Times New Roman" w:cs="Times New Roman"/>
                <w:b/>
                <w:bCs/>
                <w:lang w:bidi="th-TH"/>
              </w:rPr>
            </w:pPr>
          </w:p>
        </w:tc>
      </w:tr>
    </w:tbl>
    <w:p w14:paraId="2247ACB8" w14:textId="77777777" w:rsidR="00DB7977" w:rsidRPr="006F3205" w:rsidRDefault="00DB7977" w:rsidP="00DB7977">
      <w:pPr>
        <w:spacing w:after="0" w:line="240" w:lineRule="auto"/>
        <w:rPr>
          <w:rFonts w:ascii="Times New Roman" w:eastAsia="Times New Roman" w:hAnsi="Times New Roman" w:cs="Times New Roman"/>
          <w:b/>
          <w:bCs/>
          <w:sz w:val="24"/>
          <w:szCs w:val="24"/>
        </w:rPr>
      </w:pPr>
    </w:p>
    <w:p w14:paraId="32B9D9EC" w14:textId="77777777" w:rsidR="00DB7977" w:rsidRPr="007637A4" w:rsidRDefault="00DB7977" w:rsidP="00DB7977">
      <w:pPr>
        <w:rPr>
          <w:rFonts w:ascii="Arial" w:hAnsi="Arial" w:cs="Arial"/>
          <w:sz w:val="24"/>
          <w:szCs w:val="24"/>
        </w:rPr>
      </w:pPr>
    </w:p>
    <w:p w14:paraId="1EEA0CBA" w14:textId="77777777" w:rsidR="00DB7977" w:rsidRDefault="00DB7977" w:rsidP="00DB7977">
      <w:pPr>
        <w:rPr>
          <w:rFonts w:ascii="Arial" w:hAnsi="Arial" w:cs="Arial"/>
          <w:sz w:val="24"/>
          <w:szCs w:val="24"/>
        </w:rPr>
      </w:pPr>
    </w:p>
    <w:p w14:paraId="13F6F4D2" w14:textId="77777777" w:rsidR="00DB7977" w:rsidRDefault="00DB7977" w:rsidP="007637A4">
      <w:pPr>
        <w:rPr>
          <w:rFonts w:ascii="Arial" w:hAnsi="Arial" w:cs="Arial"/>
          <w:sz w:val="24"/>
          <w:szCs w:val="24"/>
        </w:rPr>
      </w:pPr>
    </w:p>
    <w:p w14:paraId="041AC714" w14:textId="77777777" w:rsidR="00DB7977" w:rsidRPr="007637A4" w:rsidRDefault="00DB7977" w:rsidP="007637A4">
      <w:pPr>
        <w:rPr>
          <w:rFonts w:ascii="Arial" w:hAnsi="Arial" w:cs="Arial"/>
          <w:sz w:val="24"/>
          <w:szCs w:val="24"/>
        </w:rPr>
      </w:pPr>
    </w:p>
    <w:p w14:paraId="1253F2E1" w14:textId="77777777" w:rsidR="006F3205" w:rsidRDefault="007637A4" w:rsidP="007637A4">
      <w:pPr>
        <w:rPr>
          <w:rFonts w:ascii="Arial" w:hAnsi="Arial" w:cs="Arial"/>
          <w:sz w:val="24"/>
          <w:szCs w:val="24"/>
        </w:rPr>
      </w:pPr>
      <w:r w:rsidRPr="007637A4">
        <w:rPr>
          <w:rFonts w:ascii="Arial" w:hAnsi="Arial" w:cs="Arial"/>
          <w:sz w:val="24"/>
          <w:szCs w:val="24"/>
        </w:rPr>
        <w:t xml:space="preserve">Annexure 10- Import Permit for fish </w:t>
      </w:r>
    </w:p>
    <w:p w14:paraId="39996673" w14:textId="77777777" w:rsidR="006F3205" w:rsidRPr="006F3205" w:rsidRDefault="007637A4" w:rsidP="006F3205">
      <w:pPr>
        <w:pStyle w:val="BodyText3"/>
        <w:jc w:val="center"/>
        <w:rPr>
          <w:rFonts w:ascii="Book Antiqua" w:eastAsia="Times New Roman" w:hAnsi="Book Antiqua" w:cs="Times New Roman"/>
          <w:b/>
          <w:sz w:val="22"/>
          <w:szCs w:val="22"/>
        </w:rPr>
      </w:pPr>
      <w:r w:rsidRPr="007637A4">
        <w:rPr>
          <w:rFonts w:ascii="Arial" w:hAnsi="Arial" w:cs="Arial"/>
          <w:sz w:val="24"/>
          <w:szCs w:val="24"/>
        </w:rPr>
        <w:t>`</w:t>
      </w:r>
      <w:r w:rsidR="006F3205" w:rsidRPr="006F3205">
        <w:rPr>
          <w:rFonts w:ascii="Book Antiqua" w:eastAsia="Times New Roman" w:hAnsi="Book Antiqua" w:cs="Angsana New"/>
          <w:b/>
          <w:sz w:val="22"/>
          <w:szCs w:val="22"/>
        </w:rPr>
        <w:t>PERMIT FOR THE IMPORT OF ORNAMENTAL FISH INTO THE KINGDOM OF BHUTAN</w:t>
      </w:r>
    </w:p>
    <w:p w14:paraId="4CFC12E8" w14:textId="77777777" w:rsidR="006F3205" w:rsidRPr="006F3205" w:rsidRDefault="006F3205" w:rsidP="006F3205">
      <w:pPr>
        <w:spacing w:after="0" w:line="240" w:lineRule="auto"/>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t xml:space="preserve">Permission is   hereby granted to </w:t>
      </w:r>
      <w:r w:rsidRPr="006F3205">
        <w:rPr>
          <w:rFonts w:ascii="Book Antiqua" w:eastAsia="MS Mincho" w:hAnsi="Book Antiqua" w:cs="Times New Roman"/>
          <w:bCs/>
          <w:i/>
          <w:lang w:eastAsia="ja-JP"/>
        </w:rPr>
        <w:t>……………</w:t>
      </w:r>
      <w:proofErr w:type="gramStart"/>
      <w:r w:rsidRPr="006F3205">
        <w:rPr>
          <w:rFonts w:ascii="Book Antiqua" w:eastAsia="MS Mincho" w:hAnsi="Book Antiqua" w:cs="Times New Roman"/>
          <w:bCs/>
          <w:i/>
          <w:lang w:eastAsia="ja-JP"/>
        </w:rPr>
        <w:t>…..</w:t>
      </w:r>
      <w:proofErr w:type="gramEnd"/>
      <w:r w:rsidRPr="006F3205">
        <w:rPr>
          <w:rFonts w:ascii="Book Antiqua" w:eastAsia="MS Mincho" w:hAnsi="Book Antiqua" w:cs="Times New Roman"/>
          <w:bCs/>
          <w:i/>
          <w:lang w:eastAsia="ja-JP"/>
        </w:rPr>
        <w:t>, Sea Dragon Aquaria</w:t>
      </w:r>
      <w:r w:rsidRPr="006F3205">
        <w:rPr>
          <w:rFonts w:ascii="Book Antiqua" w:eastAsia="MS Mincho" w:hAnsi="Book Antiqua" w:cs="Times New Roman"/>
          <w:b/>
          <w:bCs/>
          <w:lang w:eastAsia="ja-JP"/>
        </w:rPr>
        <w:t xml:space="preserve"> bearing license No</w:t>
      </w:r>
      <w:r w:rsidRPr="006F3205">
        <w:rPr>
          <w:rFonts w:ascii="Book Antiqua" w:eastAsia="MS Mincho" w:hAnsi="Book Antiqua" w:cs="Times New Roman"/>
          <w:bCs/>
          <w:i/>
          <w:lang w:eastAsia="ja-JP"/>
        </w:rPr>
        <w:t>. ……………..</w:t>
      </w:r>
      <w:r w:rsidRPr="006F3205">
        <w:rPr>
          <w:rFonts w:ascii="Book Antiqua" w:eastAsia="MS Mincho" w:hAnsi="Book Antiqua" w:cs="Times New Roman"/>
          <w:b/>
          <w:bCs/>
          <w:lang w:eastAsia="ja-JP"/>
        </w:rPr>
        <w:t xml:space="preserve"> of </w:t>
      </w:r>
      <w:r w:rsidRPr="006F3205">
        <w:rPr>
          <w:rFonts w:ascii="Book Antiqua" w:eastAsia="MS Mincho" w:hAnsi="Book Antiqua" w:cs="Times New Roman"/>
          <w:bCs/>
          <w:i/>
          <w:lang w:eastAsia="ja-JP"/>
        </w:rPr>
        <w:t>……………</w:t>
      </w:r>
      <w:r w:rsidRPr="006F3205">
        <w:rPr>
          <w:rFonts w:ascii="Book Antiqua" w:eastAsia="MS Mincho" w:hAnsi="Book Antiqua" w:cs="Times New Roman"/>
          <w:b/>
          <w:bCs/>
          <w:lang w:eastAsia="ja-JP"/>
        </w:rPr>
        <w:t xml:space="preserve">Village/Town under </w:t>
      </w:r>
      <w:r w:rsidRPr="006F3205">
        <w:rPr>
          <w:rFonts w:ascii="Book Antiqua" w:eastAsia="MS Mincho" w:hAnsi="Book Antiqua" w:cs="Times New Roman"/>
          <w:bCs/>
          <w:i/>
          <w:lang w:eastAsia="ja-JP"/>
        </w:rPr>
        <w:t>………</w:t>
      </w:r>
      <w:proofErr w:type="gramStart"/>
      <w:r w:rsidRPr="006F3205">
        <w:rPr>
          <w:rFonts w:ascii="Book Antiqua" w:eastAsia="MS Mincho" w:hAnsi="Book Antiqua" w:cs="Times New Roman"/>
          <w:bCs/>
          <w:i/>
          <w:lang w:eastAsia="ja-JP"/>
        </w:rPr>
        <w:t>…..</w:t>
      </w:r>
      <w:proofErr w:type="gramEnd"/>
      <w:r w:rsidRPr="006F3205">
        <w:rPr>
          <w:rFonts w:ascii="Book Antiqua" w:eastAsia="MS Mincho" w:hAnsi="Book Antiqua" w:cs="Times New Roman"/>
          <w:b/>
          <w:bCs/>
          <w:lang w:eastAsia="ja-JP"/>
        </w:rPr>
        <w:t>Dzongkhag to import following live fishes for breeding into the country:</w:t>
      </w:r>
    </w:p>
    <w:p w14:paraId="7D6E32E8" w14:textId="77777777" w:rsidR="006F3205" w:rsidRPr="006F3205" w:rsidRDefault="006F3205" w:rsidP="006F3205">
      <w:pPr>
        <w:spacing w:after="0" w:line="240" w:lineRule="auto"/>
        <w:rPr>
          <w:rFonts w:ascii="Book Antiqua" w:eastAsia="MS Mincho" w:hAnsi="Book Antiqua" w:cs="Times New Roman"/>
          <w:b/>
          <w:bCs/>
          <w:lang w:eastAsia="ja-JP"/>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2297"/>
        <w:gridCol w:w="1804"/>
        <w:gridCol w:w="4610"/>
      </w:tblGrid>
      <w:tr w:rsidR="006F3205" w:rsidRPr="006F3205" w14:paraId="45FE20A3" w14:textId="77777777" w:rsidTr="006F3205">
        <w:tc>
          <w:tcPr>
            <w:tcW w:w="649" w:type="dxa"/>
            <w:tcBorders>
              <w:top w:val="single" w:sz="4" w:space="0" w:color="auto"/>
              <w:left w:val="single" w:sz="4" w:space="0" w:color="auto"/>
              <w:bottom w:val="single" w:sz="4" w:space="0" w:color="auto"/>
              <w:right w:val="single" w:sz="4" w:space="0" w:color="auto"/>
            </w:tcBorders>
            <w:hideMark/>
          </w:tcPr>
          <w:p w14:paraId="07A3EC50" w14:textId="77777777" w:rsidR="006F3205" w:rsidRPr="006F3205" w:rsidRDefault="006F3205" w:rsidP="006F3205">
            <w:pPr>
              <w:spacing w:after="0"/>
              <w:rPr>
                <w:rFonts w:ascii="Book Antiqua" w:eastAsia="MS Mincho" w:hAnsi="Book Antiqua" w:cs="Times New Roman"/>
                <w:lang w:eastAsia="ja-JP"/>
              </w:rPr>
            </w:pPr>
            <w:r w:rsidRPr="006F3205">
              <w:rPr>
                <w:rFonts w:ascii="Book Antiqua" w:eastAsia="MS Mincho" w:hAnsi="Book Antiqua" w:cs="Times New Roman"/>
                <w:lang w:eastAsia="ja-JP"/>
              </w:rPr>
              <w:t>S/N</w:t>
            </w:r>
          </w:p>
        </w:tc>
        <w:tc>
          <w:tcPr>
            <w:tcW w:w="2297" w:type="dxa"/>
            <w:tcBorders>
              <w:top w:val="single" w:sz="4" w:space="0" w:color="auto"/>
              <w:left w:val="single" w:sz="4" w:space="0" w:color="auto"/>
              <w:bottom w:val="single" w:sz="4" w:space="0" w:color="auto"/>
              <w:right w:val="single" w:sz="4" w:space="0" w:color="auto"/>
            </w:tcBorders>
            <w:hideMark/>
          </w:tcPr>
          <w:p w14:paraId="36AD809F" w14:textId="77777777" w:rsidR="006F3205" w:rsidRPr="006F3205" w:rsidRDefault="006F3205" w:rsidP="006F3205">
            <w:pPr>
              <w:spacing w:after="0"/>
              <w:rPr>
                <w:rFonts w:ascii="Book Antiqua" w:eastAsia="MS Mincho" w:hAnsi="Book Antiqua" w:cs="Times New Roman"/>
                <w:lang w:eastAsia="ja-JP"/>
              </w:rPr>
            </w:pPr>
            <w:r w:rsidRPr="006F3205">
              <w:rPr>
                <w:rFonts w:ascii="Book Antiqua" w:eastAsia="MS Mincho" w:hAnsi="Book Antiqua" w:cs="Times New Roman"/>
                <w:lang w:eastAsia="ja-JP"/>
              </w:rPr>
              <w:t>Name of Fishes</w:t>
            </w:r>
          </w:p>
        </w:tc>
        <w:tc>
          <w:tcPr>
            <w:tcW w:w="1804" w:type="dxa"/>
            <w:tcBorders>
              <w:top w:val="single" w:sz="4" w:space="0" w:color="auto"/>
              <w:left w:val="single" w:sz="4" w:space="0" w:color="auto"/>
              <w:bottom w:val="single" w:sz="4" w:space="0" w:color="auto"/>
              <w:right w:val="single" w:sz="4" w:space="0" w:color="auto"/>
            </w:tcBorders>
            <w:hideMark/>
          </w:tcPr>
          <w:p w14:paraId="392C1925" w14:textId="77777777" w:rsidR="006F3205" w:rsidRPr="006F3205" w:rsidRDefault="006F3205" w:rsidP="006F3205">
            <w:pPr>
              <w:spacing w:after="0"/>
              <w:rPr>
                <w:rFonts w:ascii="Book Antiqua" w:eastAsia="MS Mincho" w:hAnsi="Book Antiqua" w:cs="Times New Roman"/>
                <w:lang w:eastAsia="ja-JP"/>
              </w:rPr>
            </w:pPr>
            <w:r w:rsidRPr="006F3205">
              <w:rPr>
                <w:rFonts w:ascii="Book Antiqua" w:eastAsia="MS Mincho" w:hAnsi="Book Antiqua" w:cs="Times New Roman"/>
                <w:lang w:eastAsia="ja-JP"/>
              </w:rPr>
              <w:t>Quantity (No.)</w:t>
            </w:r>
          </w:p>
        </w:tc>
        <w:tc>
          <w:tcPr>
            <w:tcW w:w="4610" w:type="dxa"/>
            <w:tcBorders>
              <w:top w:val="single" w:sz="4" w:space="0" w:color="auto"/>
              <w:left w:val="single" w:sz="4" w:space="0" w:color="auto"/>
              <w:bottom w:val="single" w:sz="4" w:space="0" w:color="auto"/>
              <w:right w:val="single" w:sz="4" w:space="0" w:color="auto"/>
            </w:tcBorders>
            <w:hideMark/>
          </w:tcPr>
          <w:p w14:paraId="6BCD81EC" w14:textId="77777777" w:rsidR="006F3205" w:rsidRPr="006F3205" w:rsidRDefault="006F3205" w:rsidP="006F3205">
            <w:pPr>
              <w:spacing w:after="0"/>
              <w:rPr>
                <w:rFonts w:ascii="Book Antiqua" w:eastAsia="MS Mincho" w:hAnsi="Book Antiqua" w:cs="Times New Roman"/>
                <w:lang w:eastAsia="ja-JP"/>
              </w:rPr>
            </w:pPr>
            <w:r w:rsidRPr="006F3205">
              <w:rPr>
                <w:rFonts w:ascii="Book Antiqua" w:eastAsia="MS Mincho" w:hAnsi="Book Antiqua" w:cs="Times New Roman"/>
                <w:lang w:eastAsia="ja-JP"/>
              </w:rPr>
              <w:t>Place of origin and Country</w:t>
            </w:r>
          </w:p>
        </w:tc>
      </w:tr>
      <w:tr w:rsidR="006F3205" w:rsidRPr="006F3205" w14:paraId="17EDE8E8" w14:textId="77777777" w:rsidTr="006F3205">
        <w:tc>
          <w:tcPr>
            <w:tcW w:w="649" w:type="dxa"/>
            <w:tcBorders>
              <w:top w:val="single" w:sz="4" w:space="0" w:color="auto"/>
              <w:left w:val="single" w:sz="4" w:space="0" w:color="auto"/>
              <w:bottom w:val="single" w:sz="4" w:space="0" w:color="auto"/>
              <w:right w:val="single" w:sz="4" w:space="0" w:color="auto"/>
            </w:tcBorders>
          </w:tcPr>
          <w:p w14:paraId="4136E841" w14:textId="77777777" w:rsidR="006F3205" w:rsidRPr="006F3205" w:rsidRDefault="006F3205" w:rsidP="006F3205">
            <w:pPr>
              <w:spacing w:after="0"/>
              <w:rPr>
                <w:rFonts w:ascii="Book Antiqua" w:eastAsia="MS Mincho" w:hAnsi="Book Antiqua" w:cs="Times New Roman"/>
                <w:b/>
                <w:bCs/>
                <w:i/>
                <w:lang w:eastAsia="ja-JP"/>
              </w:rPr>
            </w:pPr>
          </w:p>
        </w:tc>
        <w:tc>
          <w:tcPr>
            <w:tcW w:w="2297" w:type="dxa"/>
            <w:tcBorders>
              <w:top w:val="single" w:sz="4" w:space="0" w:color="auto"/>
              <w:left w:val="single" w:sz="4" w:space="0" w:color="auto"/>
              <w:bottom w:val="single" w:sz="4" w:space="0" w:color="auto"/>
              <w:right w:val="single" w:sz="4" w:space="0" w:color="auto"/>
            </w:tcBorders>
          </w:tcPr>
          <w:p w14:paraId="7278D3B0" w14:textId="77777777" w:rsidR="006F3205" w:rsidRPr="006F3205" w:rsidRDefault="006F3205" w:rsidP="006F3205">
            <w:pPr>
              <w:spacing w:after="0"/>
              <w:rPr>
                <w:rFonts w:ascii="Book Antiqua" w:eastAsia="MS Mincho" w:hAnsi="Book Antiqua" w:cs="Times New Roman"/>
                <w:b/>
                <w:bCs/>
                <w:i/>
                <w:lang w:eastAsia="ja-JP"/>
              </w:rPr>
            </w:pPr>
          </w:p>
        </w:tc>
        <w:tc>
          <w:tcPr>
            <w:tcW w:w="1804" w:type="dxa"/>
            <w:tcBorders>
              <w:top w:val="single" w:sz="4" w:space="0" w:color="auto"/>
              <w:left w:val="single" w:sz="4" w:space="0" w:color="auto"/>
              <w:bottom w:val="single" w:sz="4" w:space="0" w:color="auto"/>
              <w:right w:val="single" w:sz="4" w:space="0" w:color="auto"/>
            </w:tcBorders>
          </w:tcPr>
          <w:p w14:paraId="205DEB1E" w14:textId="77777777" w:rsidR="006F3205" w:rsidRPr="006F3205" w:rsidRDefault="006F3205" w:rsidP="006F3205">
            <w:pPr>
              <w:spacing w:after="0"/>
              <w:rPr>
                <w:rFonts w:ascii="Book Antiqua" w:eastAsia="MS Mincho" w:hAnsi="Book Antiqua" w:cs="Times New Roman"/>
                <w:b/>
                <w:bCs/>
                <w:i/>
                <w:lang w:eastAsia="ja-JP"/>
              </w:rPr>
            </w:pPr>
          </w:p>
        </w:tc>
        <w:tc>
          <w:tcPr>
            <w:tcW w:w="4610" w:type="dxa"/>
            <w:tcBorders>
              <w:top w:val="single" w:sz="4" w:space="0" w:color="auto"/>
              <w:left w:val="single" w:sz="4" w:space="0" w:color="auto"/>
              <w:bottom w:val="single" w:sz="4" w:space="0" w:color="auto"/>
              <w:right w:val="single" w:sz="4" w:space="0" w:color="auto"/>
            </w:tcBorders>
          </w:tcPr>
          <w:p w14:paraId="4E11B231" w14:textId="77777777" w:rsidR="006F3205" w:rsidRPr="006F3205" w:rsidRDefault="006F3205" w:rsidP="006F3205">
            <w:pPr>
              <w:spacing w:after="0"/>
              <w:rPr>
                <w:rFonts w:ascii="Book Antiqua" w:eastAsia="MS Mincho" w:hAnsi="Book Antiqua" w:cs="Times New Roman"/>
                <w:b/>
                <w:bCs/>
                <w:lang w:eastAsia="ja-JP"/>
              </w:rPr>
            </w:pPr>
          </w:p>
        </w:tc>
      </w:tr>
    </w:tbl>
    <w:p w14:paraId="1D0CBD5D" w14:textId="77777777" w:rsidR="006F3205" w:rsidRPr="006F3205" w:rsidRDefault="006F3205" w:rsidP="006F3205">
      <w:pPr>
        <w:spacing w:after="0" w:line="240" w:lineRule="auto"/>
        <w:rPr>
          <w:rFonts w:ascii="Book Antiqua" w:eastAsia="MS Mincho" w:hAnsi="Book Antiqua" w:cs="Times New Roman"/>
          <w:b/>
          <w:bCs/>
          <w:lang w:eastAsia="ja-JP"/>
        </w:rPr>
      </w:pPr>
      <w:r w:rsidRPr="006F3205">
        <w:rPr>
          <w:rFonts w:ascii="Book Antiqua" w:eastAsia="MS Mincho" w:hAnsi="Book Antiqua" w:cs="Times New Roman"/>
          <w:lang w:eastAsia="ja-JP"/>
        </w:rPr>
        <w:t>PROVIDED THAT</w:t>
      </w:r>
      <w:r w:rsidRPr="006F3205">
        <w:rPr>
          <w:rFonts w:ascii="Book Antiqua" w:eastAsia="MS Mincho" w:hAnsi="Book Antiqua" w:cs="Times New Roman"/>
          <w:b/>
          <w:bCs/>
          <w:lang w:eastAsia="ja-JP"/>
        </w:rPr>
        <w:t xml:space="preserve"> the following conditions are met:</w:t>
      </w:r>
    </w:p>
    <w:p w14:paraId="0CC94B4A" w14:textId="77777777" w:rsidR="006F3205" w:rsidRPr="006F3205" w:rsidRDefault="006F3205" w:rsidP="006F3205">
      <w:pPr>
        <w:spacing w:after="0" w:line="240" w:lineRule="auto"/>
        <w:rPr>
          <w:rFonts w:ascii="Book Antiqua" w:eastAsia="MS Mincho" w:hAnsi="Book Antiqua" w:cs="Times New Roman"/>
          <w:b/>
          <w:bCs/>
          <w:lang w:eastAsia="ja-JP"/>
        </w:rPr>
      </w:pPr>
    </w:p>
    <w:p w14:paraId="215A19B2" w14:textId="77777777" w:rsidR="006F3205" w:rsidRPr="006F3205" w:rsidRDefault="006F3205" w:rsidP="006F3205">
      <w:pPr>
        <w:numPr>
          <w:ilvl w:val="0"/>
          <w:numId w:val="30"/>
        </w:numPr>
        <w:tabs>
          <w:tab w:val="clear" w:pos="720"/>
          <w:tab w:val="num" w:pos="360"/>
        </w:tabs>
        <w:overflowPunct w:val="0"/>
        <w:autoSpaceDE w:val="0"/>
        <w:autoSpaceDN w:val="0"/>
        <w:adjustRightInd w:val="0"/>
        <w:spacing w:after="0" w:line="240" w:lineRule="auto"/>
        <w:ind w:left="360"/>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t>Ornamental fishes originate from a reputed farm or source subjected to official health surveillance.</w:t>
      </w:r>
    </w:p>
    <w:p w14:paraId="189883E7" w14:textId="77777777" w:rsidR="006F3205" w:rsidRPr="006F3205" w:rsidRDefault="006F3205" w:rsidP="006F3205">
      <w:pPr>
        <w:numPr>
          <w:ilvl w:val="0"/>
          <w:numId w:val="30"/>
        </w:numPr>
        <w:tabs>
          <w:tab w:val="clear" w:pos="720"/>
          <w:tab w:val="num" w:pos="360"/>
        </w:tabs>
        <w:overflowPunct w:val="0"/>
        <w:autoSpaceDE w:val="0"/>
        <w:autoSpaceDN w:val="0"/>
        <w:adjustRightInd w:val="0"/>
        <w:spacing w:after="0" w:line="240" w:lineRule="auto"/>
        <w:ind w:left="360"/>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t xml:space="preserve">The consignment should be accompanied by </w:t>
      </w:r>
      <w:proofErr w:type="spellStart"/>
      <w:r w:rsidRPr="006F3205">
        <w:rPr>
          <w:rFonts w:ascii="Book Antiqua" w:eastAsia="MS Mincho" w:hAnsi="Book Antiqua" w:cs="Times New Roman"/>
          <w:b/>
          <w:bCs/>
          <w:lang w:eastAsia="ja-JP"/>
        </w:rPr>
        <w:t>zoosanitary</w:t>
      </w:r>
      <w:proofErr w:type="spellEnd"/>
      <w:r w:rsidRPr="006F3205">
        <w:rPr>
          <w:rFonts w:ascii="Book Antiqua" w:eastAsia="MS Mincho" w:hAnsi="Book Antiqua" w:cs="Times New Roman"/>
          <w:b/>
          <w:bCs/>
          <w:lang w:eastAsia="ja-JP"/>
        </w:rPr>
        <w:t xml:space="preserve"> certificate certified by authorized official of exporting country stating that farms are free of OIE listed notifiable diseases under the article 1.2.3.1 of the Aquatic Animal Health Code that are relevant to imported fishes. </w:t>
      </w:r>
    </w:p>
    <w:p w14:paraId="2E08FE46" w14:textId="77777777" w:rsidR="006F3205" w:rsidRPr="006F3205" w:rsidRDefault="006F3205" w:rsidP="006F3205">
      <w:pPr>
        <w:numPr>
          <w:ilvl w:val="0"/>
          <w:numId w:val="30"/>
        </w:numPr>
        <w:tabs>
          <w:tab w:val="clear" w:pos="720"/>
          <w:tab w:val="num" w:pos="360"/>
        </w:tabs>
        <w:overflowPunct w:val="0"/>
        <w:autoSpaceDE w:val="0"/>
        <w:autoSpaceDN w:val="0"/>
        <w:adjustRightInd w:val="0"/>
        <w:spacing w:after="0" w:line="240" w:lineRule="auto"/>
        <w:ind w:left="360"/>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t>The consignment is examined by the authorized official of exporting country not more than 24 hours before the time of departure and certified free of clinical signs of diseases and are fit for transportation.</w:t>
      </w:r>
    </w:p>
    <w:p w14:paraId="2A0F969A" w14:textId="77777777" w:rsidR="006F3205" w:rsidRPr="006F3205" w:rsidRDefault="006F3205" w:rsidP="006F3205">
      <w:pPr>
        <w:numPr>
          <w:ilvl w:val="0"/>
          <w:numId w:val="30"/>
        </w:numPr>
        <w:tabs>
          <w:tab w:val="clear" w:pos="720"/>
          <w:tab w:val="num" w:pos="360"/>
        </w:tabs>
        <w:overflowPunct w:val="0"/>
        <w:autoSpaceDE w:val="0"/>
        <w:autoSpaceDN w:val="0"/>
        <w:adjustRightInd w:val="0"/>
        <w:spacing w:after="0" w:line="240" w:lineRule="auto"/>
        <w:ind w:left="360"/>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t>Import of endangered and protected species must be accompanied with CITES or other conservation related document from a competent authority of the exporting country or other recognized international body (Convention on International Trade in Endangered Species –CITES)</w:t>
      </w:r>
    </w:p>
    <w:p w14:paraId="33115D40" w14:textId="77777777" w:rsidR="006F3205" w:rsidRPr="006F3205" w:rsidRDefault="006F3205" w:rsidP="006F3205">
      <w:pPr>
        <w:numPr>
          <w:ilvl w:val="0"/>
          <w:numId w:val="30"/>
        </w:numPr>
        <w:tabs>
          <w:tab w:val="clear" w:pos="720"/>
          <w:tab w:val="num" w:pos="360"/>
        </w:tabs>
        <w:overflowPunct w:val="0"/>
        <w:autoSpaceDE w:val="0"/>
        <w:autoSpaceDN w:val="0"/>
        <w:adjustRightInd w:val="0"/>
        <w:spacing w:after="0" w:line="240" w:lineRule="auto"/>
        <w:ind w:left="360"/>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t>Ornamental fishes from one species only must be grouped in individual each container</w:t>
      </w:r>
    </w:p>
    <w:p w14:paraId="3C3328C8" w14:textId="77777777" w:rsidR="006F3205" w:rsidRPr="006F3205" w:rsidRDefault="006F3205" w:rsidP="006F3205">
      <w:pPr>
        <w:overflowPunct w:val="0"/>
        <w:autoSpaceDE w:val="0"/>
        <w:autoSpaceDN w:val="0"/>
        <w:adjustRightInd w:val="0"/>
        <w:spacing w:after="0" w:line="240" w:lineRule="auto"/>
        <w:jc w:val="both"/>
        <w:rPr>
          <w:rFonts w:ascii="Book Antiqua" w:eastAsia="MS Mincho" w:hAnsi="Book Antiqua" w:cs="Times New Roman"/>
          <w:b/>
          <w:bCs/>
          <w:lang w:eastAsia="ja-JP"/>
        </w:rPr>
      </w:pPr>
    </w:p>
    <w:p w14:paraId="11B053E8" w14:textId="77777777" w:rsidR="006F3205" w:rsidRPr="006F3205" w:rsidRDefault="006F3205" w:rsidP="006F3205">
      <w:pPr>
        <w:numPr>
          <w:ilvl w:val="0"/>
          <w:numId w:val="30"/>
        </w:numPr>
        <w:tabs>
          <w:tab w:val="clear" w:pos="720"/>
          <w:tab w:val="num" w:pos="360"/>
        </w:tabs>
        <w:overflowPunct w:val="0"/>
        <w:autoSpaceDE w:val="0"/>
        <w:autoSpaceDN w:val="0"/>
        <w:adjustRightInd w:val="0"/>
        <w:spacing w:after="0" w:line="240" w:lineRule="auto"/>
        <w:ind w:left="360"/>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t>The consignment should be shipped in vehicles and containers designed, constructed and fitted in such manner as to withstand the weight of the fishes and water and to ensure their safety and welfare during transportation. In addition, no water or materials in contact with fishes should escape from vehicle or container during the transport. Vehicles and containers should be thoroughly cleansed and disinfected before and after use.</w:t>
      </w:r>
    </w:p>
    <w:p w14:paraId="348F9731" w14:textId="77777777" w:rsidR="006F3205" w:rsidRPr="006F3205" w:rsidRDefault="006F3205" w:rsidP="006F3205">
      <w:pPr>
        <w:numPr>
          <w:ilvl w:val="0"/>
          <w:numId w:val="30"/>
        </w:numPr>
        <w:tabs>
          <w:tab w:val="clear" w:pos="720"/>
          <w:tab w:val="num" w:pos="360"/>
        </w:tabs>
        <w:overflowPunct w:val="0"/>
        <w:autoSpaceDE w:val="0"/>
        <w:autoSpaceDN w:val="0"/>
        <w:adjustRightInd w:val="0"/>
        <w:spacing w:after="0" w:line="240" w:lineRule="auto"/>
        <w:ind w:left="360"/>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lastRenderedPageBreak/>
        <w:t xml:space="preserve">Any signs of diseases in imported fishes must be reported to the nearest local BAFRA office or Department of Livestock office immediately. </w:t>
      </w:r>
    </w:p>
    <w:p w14:paraId="03A7F737" w14:textId="77777777" w:rsidR="006F3205" w:rsidRPr="006F3205" w:rsidRDefault="006F3205" w:rsidP="006F3205">
      <w:pPr>
        <w:numPr>
          <w:ilvl w:val="0"/>
          <w:numId w:val="30"/>
        </w:numPr>
        <w:tabs>
          <w:tab w:val="clear" w:pos="720"/>
          <w:tab w:val="num" w:pos="360"/>
        </w:tabs>
        <w:overflowPunct w:val="0"/>
        <w:autoSpaceDE w:val="0"/>
        <w:autoSpaceDN w:val="0"/>
        <w:adjustRightInd w:val="0"/>
        <w:spacing w:after="0" w:line="240" w:lineRule="auto"/>
        <w:ind w:left="360"/>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t>The consignments shall be carried directly from the farm or establishment of origin to farm destination.</w:t>
      </w:r>
    </w:p>
    <w:p w14:paraId="5DC3A63C" w14:textId="77777777" w:rsidR="006F3205" w:rsidRPr="006F3205" w:rsidRDefault="006F3205" w:rsidP="006F3205">
      <w:pPr>
        <w:numPr>
          <w:ilvl w:val="0"/>
          <w:numId w:val="30"/>
        </w:numPr>
        <w:tabs>
          <w:tab w:val="clear" w:pos="720"/>
          <w:tab w:val="num" w:pos="360"/>
        </w:tabs>
        <w:overflowPunct w:val="0"/>
        <w:autoSpaceDE w:val="0"/>
        <w:autoSpaceDN w:val="0"/>
        <w:adjustRightInd w:val="0"/>
        <w:spacing w:after="0" w:line="240" w:lineRule="auto"/>
        <w:ind w:left="360"/>
        <w:jc w:val="both"/>
        <w:rPr>
          <w:rFonts w:ascii="Book Antiqua" w:eastAsia="MS Mincho" w:hAnsi="Book Antiqua" w:cs="Times New Roman"/>
          <w:b/>
          <w:bCs/>
          <w:lang w:eastAsia="ja-JP"/>
        </w:rPr>
      </w:pPr>
      <w:r w:rsidRPr="006F3205">
        <w:rPr>
          <w:rFonts w:ascii="Book Antiqua" w:eastAsia="MS Mincho" w:hAnsi="Book Antiqua" w:cs="Times New Roman"/>
          <w:b/>
          <w:bCs/>
          <w:lang w:eastAsia="ja-JP"/>
        </w:rPr>
        <w:t>The consignment enters Bhutan at ……….and is immediately presented to the BAFRA Inspectors for examination of documents and consignment.</w:t>
      </w:r>
    </w:p>
    <w:p w14:paraId="35CD40E9"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1E4000D0" w14:textId="77777777" w:rsidR="006F3205" w:rsidRPr="006F3205" w:rsidRDefault="006F3205" w:rsidP="006F3205">
      <w:pPr>
        <w:spacing w:after="0" w:line="240" w:lineRule="auto"/>
        <w:ind w:left="-180" w:firstLine="180"/>
        <w:jc w:val="both"/>
        <w:rPr>
          <w:rFonts w:ascii="Book Antiqua" w:eastAsia="Times New Roman" w:hAnsi="Book Antiqua" w:cs="Times New Roman"/>
          <w:b/>
          <w:bCs/>
          <w:lang w:bidi="th-TH"/>
        </w:rPr>
      </w:pPr>
      <w:r w:rsidRPr="006F3205">
        <w:rPr>
          <w:rFonts w:ascii="Book Antiqua" w:eastAsia="Times New Roman" w:hAnsi="Book Antiqua" w:cs="Times New Roman"/>
          <w:b/>
          <w:bCs/>
          <w:lang w:bidi="th-TH"/>
        </w:rPr>
        <w:t xml:space="preserve">THIS PERMIT IS VALID FOR A PERIOD OF </w:t>
      </w:r>
      <w:r w:rsidRPr="006F3205">
        <w:rPr>
          <w:rFonts w:ascii="Book Antiqua" w:eastAsia="Times New Roman" w:hAnsi="Book Antiqua" w:cs="Times New Roman"/>
          <w:b/>
          <w:bCs/>
          <w:i/>
          <w:iCs/>
          <w:lang w:bidi="th-TH"/>
        </w:rPr>
        <w:t>(</w:t>
      </w:r>
      <w:proofErr w:type="gramStart"/>
      <w:r w:rsidRPr="006F3205">
        <w:rPr>
          <w:rFonts w:ascii="Book Antiqua" w:eastAsia="Times New Roman" w:hAnsi="Book Antiqua" w:cs="Times New Roman"/>
          <w:b/>
          <w:bCs/>
          <w:i/>
          <w:iCs/>
          <w:lang w:bidi="th-TH"/>
        </w:rPr>
        <w:t>30)</w:t>
      </w:r>
      <w:r w:rsidRPr="006F3205">
        <w:rPr>
          <w:rFonts w:ascii="Book Antiqua" w:eastAsia="Times New Roman" w:hAnsi="Book Antiqua" w:cs="Times New Roman"/>
          <w:b/>
          <w:bCs/>
          <w:lang w:bidi="th-TH"/>
        </w:rPr>
        <w:t>DAY</w:t>
      </w:r>
      <w:proofErr w:type="gramEnd"/>
      <w:r w:rsidRPr="006F3205">
        <w:rPr>
          <w:rFonts w:ascii="Book Antiqua" w:eastAsia="Times New Roman" w:hAnsi="Book Antiqua" w:cs="Times New Roman"/>
          <w:b/>
          <w:bCs/>
          <w:lang w:bidi="th-TH"/>
        </w:rPr>
        <w:t xml:space="preserve"> (S) FROM THE DATE OF ISSUE</w:t>
      </w:r>
    </w:p>
    <w:p w14:paraId="186C010F"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02715998"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5186D816"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3D1CA2DB"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0EA07464"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3C9DE916"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1103B2C8"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55EE6890"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362E4836"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289508AD"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787A8C24" w14:textId="77777777" w:rsidR="006F3205" w:rsidRPr="006F3205" w:rsidRDefault="006F3205" w:rsidP="006F3205">
      <w:pPr>
        <w:spacing w:after="0" w:line="240" w:lineRule="auto"/>
        <w:jc w:val="both"/>
        <w:rPr>
          <w:rFonts w:ascii="Book Antiqua" w:eastAsia="Times New Roman" w:hAnsi="Book Antiqua" w:cs="Times New Roman"/>
          <w:lang w:bidi="th-TH"/>
        </w:rPr>
      </w:pPr>
    </w:p>
    <w:p w14:paraId="105F433B"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31A2F58B"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r w:rsidRPr="006F3205">
        <w:rPr>
          <w:rFonts w:ascii="Book Antiqua" w:eastAsia="Times New Roman" w:hAnsi="Book Antiqua" w:cs="Times New Roman"/>
          <w:lang w:bidi="th-TH"/>
        </w:rPr>
        <w:t>Signature…………</w:t>
      </w:r>
    </w:p>
    <w:p w14:paraId="53B2976F"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r w:rsidRPr="006F3205">
        <w:rPr>
          <w:rFonts w:ascii="Book Antiqua" w:eastAsia="Times New Roman" w:hAnsi="Book Antiqua" w:cs="Times New Roman"/>
          <w:lang w:bidi="th-TH"/>
        </w:rPr>
        <w:t>Seal……………….</w:t>
      </w:r>
    </w:p>
    <w:p w14:paraId="0568512C" w14:textId="77777777" w:rsidR="006F3205" w:rsidRPr="006F3205" w:rsidRDefault="006F3205" w:rsidP="006F3205">
      <w:pPr>
        <w:spacing w:after="0" w:line="240" w:lineRule="auto"/>
        <w:ind w:left="-180"/>
        <w:jc w:val="both"/>
        <w:rPr>
          <w:rFonts w:ascii="Book Antiqua" w:eastAsia="Times New Roman" w:hAnsi="Book Antiqua" w:cs="Times New Roman"/>
          <w:lang w:bidi="th-TH"/>
        </w:rPr>
      </w:pPr>
    </w:p>
    <w:p w14:paraId="0DFEC247" w14:textId="77777777" w:rsidR="006F3205" w:rsidRDefault="006F3205" w:rsidP="006F3205">
      <w:pPr>
        <w:spacing w:after="0" w:line="240" w:lineRule="auto"/>
        <w:ind w:left="-180"/>
        <w:jc w:val="both"/>
        <w:rPr>
          <w:rFonts w:ascii="Book Antiqua" w:eastAsia="Times New Roman" w:hAnsi="Book Antiqua" w:cs="Times New Roman"/>
          <w:b/>
          <w:bCs/>
          <w:lang w:bidi="th-TH"/>
        </w:rPr>
      </w:pPr>
      <w:r w:rsidRPr="006F3205">
        <w:rPr>
          <w:rFonts w:ascii="Book Antiqua" w:eastAsia="Times New Roman" w:hAnsi="Book Antiqua" w:cs="Times New Roman"/>
          <w:b/>
          <w:bCs/>
          <w:lang w:bidi="th-TH"/>
        </w:rPr>
        <w:t>THIS PERMIT IS SUBJECT TO CANCELLATION AT THE DISCRETION OF THE EXECUTIVE DIRECTOR, BHUTAN AGRICULTURE AND FOOD REGULATORY AUTHORITY, MINISTRY OF AGRICULTURE AND FORESTS, THIMPHU- BHUTAN.</w:t>
      </w:r>
    </w:p>
    <w:p w14:paraId="016FE79A" w14:textId="77777777" w:rsidR="006F3205" w:rsidRDefault="006F3205" w:rsidP="006F3205">
      <w:pPr>
        <w:spacing w:after="0" w:line="240" w:lineRule="auto"/>
        <w:ind w:left="-180"/>
        <w:jc w:val="both"/>
        <w:rPr>
          <w:rFonts w:ascii="Book Antiqua" w:eastAsia="Times New Roman" w:hAnsi="Book Antiqua" w:cs="Times New Roman"/>
          <w:b/>
          <w:bCs/>
          <w:lang w:bidi="th-TH"/>
        </w:rPr>
      </w:pPr>
    </w:p>
    <w:p w14:paraId="3D14AF33" w14:textId="77777777" w:rsidR="006F3205" w:rsidRPr="00E67E8D" w:rsidRDefault="006F3205" w:rsidP="006F3205">
      <w:pPr>
        <w:spacing w:after="120" w:line="240" w:lineRule="auto"/>
        <w:jc w:val="center"/>
        <w:rPr>
          <w:rFonts w:ascii="Times New Roman" w:eastAsia="Times New Roman" w:hAnsi="Times New Roman" w:cs="Times New Roman"/>
          <w:b/>
          <w:lang w:bidi="th-TH"/>
        </w:rPr>
      </w:pPr>
      <w:r w:rsidRPr="00E67E8D">
        <w:rPr>
          <w:rFonts w:ascii="Times New Roman" w:eastAsia="Times New Roman" w:hAnsi="Times New Roman" w:cs="Times New Roman"/>
          <w:b/>
          <w:lang w:bidi="th-TH"/>
        </w:rPr>
        <w:t>PERMIT FOR THE IMPORTATION OF LIVE FISH AND GAMATES INTO THE KINGDOM OF BHUTAN</w:t>
      </w:r>
    </w:p>
    <w:p w14:paraId="5D921078" w14:textId="77777777" w:rsidR="006F3205" w:rsidRPr="00E67E8D" w:rsidRDefault="006F3205" w:rsidP="006F3205">
      <w:pPr>
        <w:overflowPunct w:val="0"/>
        <w:autoSpaceDE w:val="0"/>
        <w:autoSpaceDN w:val="0"/>
        <w:adjustRightInd w:val="0"/>
        <w:spacing w:after="0" w:line="240" w:lineRule="auto"/>
        <w:jc w:val="both"/>
        <w:rPr>
          <w:rFonts w:ascii="Times New Roman" w:eastAsia="Times New Roman" w:hAnsi="Times New Roman" w:cs="Times New Roman"/>
          <w:lang w:bidi="th-TH"/>
        </w:rPr>
      </w:pPr>
    </w:p>
    <w:p w14:paraId="478EA1D6" w14:textId="77777777" w:rsidR="006F3205" w:rsidRPr="00E67E8D" w:rsidRDefault="006F3205" w:rsidP="006F3205">
      <w:pPr>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 xml:space="preserve">Permission is hereby granted to </w:t>
      </w:r>
      <w:r w:rsidRPr="00E67E8D">
        <w:rPr>
          <w:rFonts w:ascii="Times New Roman" w:eastAsia="Times New Roman" w:hAnsi="Times New Roman" w:cs="Times New Roman"/>
          <w:i/>
        </w:rPr>
        <w:t xml:space="preserve">The </w:t>
      </w:r>
      <w:proofErr w:type="spellStart"/>
      <w:r w:rsidRPr="00E67E8D">
        <w:rPr>
          <w:rFonts w:ascii="Times New Roman" w:eastAsia="Times New Roman" w:hAnsi="Times New Roman" w:cs="Times New Roman"/>
          <w:i/>
        </w:rPr>
        <w:t>Programme</w:t>
      </w:r>
      <w:proofErr w:type="spellEnd"/>
      <w:r w:rsidRPr="00E67E8D">
        <w:rPr>
          <w:rFonts w:ascii="Times New Roman" w:eastAsia="Times New Roman" w:hAnsi="Times New Roman" w:cs="Times New Roman"/>
          <w:i/>
        </w:rPr>
        <w:t xml:space="preserve"> Director, National Centre for Riverine and Lake Fisheries, </w:t>
      </w:r>
      <w:proofErr w:type="spellStart"/>
      <w:r w:rsidRPr="00E67E8D">
        <w:rPr>
          <w:rFonts w:ascii="Times New Roman" w:eastAsia="Times New Roman" w:hAnsi="Times New Roman" w:cs="Times New Roman"/>
          <w:i/>
        </w:rPr>
        <w:t>Haa</w:t>
      </w:r>
      <w:proofErr w:type="spellEnd"/>
      <w:r w:rsidRPr="00E67E8D">
        <w:rPr>
          <w:rFonts w:ascii="Times New Roman" w:eastAsia="Times New Roman" w:hAnsi="Times New Roman" w:cs="Times New Roman"/>
          <w:i/>
        </w:rPr>
        <w:t xml:space="preserve"> Dzongkhag</w:t>
      </w:r>
      <w:r w:rsidRPr="00E67E8D">
        <w:rPr>
          <w:rFonts w:ascii="Times New Roman" w:eastAsia="Times New Roman" w:hAnsi="Times New Roman" w:cs="Times New Roman"/>
        </w:rPr>
        <w:t xml:space="preserve"> to import the following fish species for breeding into the country:</w:t>
      </w:r>
    </w:p>
    <w:p w14:paraId="45E36B34" w14:textId="77777777" w:rsidR="006F3205" w:rsidRPr="00E67E8D" w:rsidRDefault="006F3205" w:rsidP="006F3205">
      <w:pPr>
        <w:spacing w:after="0" w:line="240" w:lineRule="auto"/>
        <w:jc w:val="both"/>
        <w:rPr>
          <w:rFonts w:ascii="Times New Roman" w:eastAsia="Times New Roman" w:hAnsi="Times New Roman" w:cs="Times New Roman"/>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4"/>
        <w:gridCol w:w="2250"/>
        <w:gridCol w:w="1620"/>
        <w:gridCol w:w="4545"/>
      </w:tblGrid>
      <w:tr w:rsidR="006F3205" w:rsidRPr="00E67E8D" w14:paraId="61F258D2" w14:textId="77777777" w:rsidTr="00A4671E">
        <w:tc>
          <w:tcPr>
            <w:tcW w:w="720" w:type="dxa"/>
          </w:tcPr>
          <w:p w14:paraId="40948946" w14:textId="77777777" w:rsidR="006F3205" w:rsidRPr="00E67E8D" w:rsidRDefault="006F3205" w:rsidP="00A4671E">
            <w:pPr>
              <w:spacing w:after="0" w:line="240" w:lineRule="auto"/>
              <w:jc w:val="both"/>
              <w:rPr>
                <w:rFonts w:ascii="Times New Roman" w:eastAsia="Times New Roman" w:hAnsi="Times New Roman" w:cs="Times New Roman"/>
                <w:bCs/>
              </w:rPr>
            </w:pPr>
            <w:r w:rsidRPr="00E67E8D">
              <w:rPr>
                <w:rFonts w:ascii="Times New Roman" w:eastAsia="Times New Roman" w:hAnsi="Times New Roman" w:cs="Times New Roman"/>
              </w:rPr>
              <w:t>S/No.</w:t>
            </w:r>
          </w:p>
        </w:tc>
        <w:tc>
          <w:tcPr>
            <w:tcW w:w="2250" w:type="dxa"/>
          </w:tcPr>
          <w:p w14:paraId="1D63250A" w14:textId="77777777" w:rsidR="006F3205" w:rsidRPr="00E67E8D" w:rsidRDefault="006F3205" w:rsidP="00A4671E">
            <w:pPr>
              <w:spacing w:after="0" w:line="240" w:lineRule="auto"/>
              <w:jc w:val="both"/>
              <w:rPr>
                <w:rFonts w:ascii="Times New Roman" w:eastAsia="Times New Roman" w:hAnsi="Times New Roman" w:cs="Times New Roman"/>
                <w:bCs/>
              </w:rPr>
            </w:pPr>
            <w:r w:rsidRPr="00E67E8D">
              <w:rPr>
                <w:rFonts w:ascii="Times New Roman" w:eastAsia="Times New Roman" w:hAnsi="Times New Roman" w:cs="Times New Roman"/>
              </w:rPr>
              <w:t xml:space="preserve">Species of fish </w:t>
            </w:r>
          </w:p>
        </w:tc>
        <w:tc>
          <w:tcPr>
            <w:tcW w:w="1620" w:type="dxa"/>
          </w:tcPr>
          <w:p w14:paraId="7F90A59B" w14:textId="77777777" w:rsidR="006F3205" w:rsidRPr="00E67E8D" w:rsidRDefault="006F3205" w:rsidP="00A4671E">
            <w:pPr>
              <w:spacing w:after="0" w:line="240" w:lineRule="auto"/>
              <w:jc w:val="both"/>
              <w:rPr>
                <w:rFonts w:ascii="Times New Roman" w:eastAsia="Times New Roman" w:hAnsi="Times New Roman" w:cs="Times New Roman"/>
                <w:bCs/>
              </w:rPr>
            </w:pPr>
            <w:r w:rsidRPr="00E67E8D">
              <w:rPr>
                <w:rFonts w:ascii="Times New Roman" w:eastAsia="Times New Roman" w:hAnsi="Times New Roman" w:cs="Times New Roman"/>
              </w:rPr>
              <w:t>Quantity (No.)</w:t>
            </w:r>
          </w:p>
        </w:tc>
        <w:tc>
          <w:tcPr>
            <w:tcW w:w="4545" w:type="dxa"/>
          </w:tcPr>
          <w:p w14:paraId="6B2E1541" w14:textId="77777777" w:rsidR="006F3205" w:rsidRPr="00E67E8D" w:rsidRDefault="006F3205" w:rsidP="00A4671E">
            <w:pPr>
              <w:spacing w:after="0" w:line="240" w:lineRule="auto"/>
              <w:jc w:val="both"/>
              <w:rPr>
                <w:rFonts w:ascii="Times New Roman" w:eastAsia="Times New Roman" w:hAnsi="Times New Roman" w:cs="Times New Roman"/>
                <w:bCs/>
              </w:rPr>
            </w:pPr>
            <w:r w:rsidRPr="00E67E8D">
              <w:rPr>
                <w:rFonts w:ascii="Times New Roman" w:eastAsia="Times New Roman" w:hAnsi="Times New Roman" w:cs="Times New Roman"/>
              </w:rPr>
              <w:t>Place of origin and Country</w:t>
            </w:r>
          </w:p>
        </w:tc>
      </w:tr>
      <w:tr w:rsidR="006F3205" w:rsidRPr="00E67E8D" w14:paraId="612B78CA" w14:textId="77777777" w:rsidTr="00A4671E">
        <w:tc>
          <w:tcPr>
            <w:tcW w:w="720" w:type="dxa"/>
          </w:tcPr>
          <w:p w14:paraId="29465405" w14:textId="77777777" w:rsidR="006F3205" w:rsidRPr="00E67E8D" w:rsidRDefault="006F3205" w:rsidP="00A4671E">
            <w:pPr>
              <w:spacing w:after="0" w:line="240" w:lineRule="auto"/>
              <w:jc w:val="both"/>
              <w:rPr>
                <w:rFonts w:ascii="Times New Roman" w:eastAsia="Times New Roman" w:hAnsi="Times New Roman" w:cs="Times New Roman"/>
                <w:b/>
              </w:rPr>
            </w:pPr>
          </w:p>
          <w:p w14:paraId="0A121498" w14:textId="77777777" w:rsidR="006F3205" w:rsidRPr="00E67E8D" w:rsidRDefault="006F3205" w:rsidP="00A4671E">
            <w:pPr>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1</w:t>
            </w:r>
          </w:p>
          <w:p w14:paraId="72ACB759" w14:textId="77777777" w:rsidR="006F3205" w:rsidRPr="00E67E8D" w:rsidRDefault="006F3205" w:rsidP="00A4671E">
            <w:pPr>
              <w:spacing w:after="0" w:line="240" w:lineRule="auto"/>
              <w:jc w:val="both"/>
              <w:rPr>
                <w:rFonts w:ascii="Times New Roman" w:eastAsia="Times New Roman" w:hAnsi="Times New Roman" w:cs="Times New Roman"/>
                <w:b/>
              </w:rPr>
            </w:pPr>
          </w:p>
        </w:tc>
        <w:tc>
          <w:tcPr>
            <w:tcW w:w="2250" w:type="dxa"/>
          </w:tcPr>
          <w:p w14:paraId="6702D102" w14:textId="77777777" w:rsidR="006F3205" w:rsidRPr="00E67E8D" w:rsidRDefault="006F3205" w:rsidP="00A4671E">
            <w:pPr>
              <w:spacing w:after="0" w:line="240" w:lineRule="auto"/>
              <w:jc w:val="both"/>
              <w:rPr>
                <w:rFonts w:ascii="Times New Roman" w:eastAsia="Times New Roman" w:hAnsi="Times New Roman" w:cs="Times New Roman"/>
                <w:b/>
              </w:rPr>
            </w:pPr>
          </w:p>
          <w:p w14:paraId="72192758" w14:textId="77777777" w:rsidR="006F3205" w:rsidRPr="00E67E8D" w:rsidRDefault="006F3205" w:rsidP="00A4671E">
            <w:pPr>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Rainbow Trout Fry</w:t>
            </w:r>
          </w:p>
          <w:p w14:paraId="4A075135" w14:textId="77777777" w:rsidR="006F3205" w:rsidRPr="00E67E8D" w:rsidRDefault="006F3205" w:rsidP="00A4671E">
            <w:pPr>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w:t>
            </w:r>
            <w:r w:rsidRPr="00E67E8D">
              <w:rPr>
                <w:rFonts w:ascii="Times New Roman" w:eastAsia="Times New Roman" w:hAnsi="Times New Roman" w:cs="Angsana New"/>
                <w:i/>
                <w:iCs/>
                <w:sz w:val="24"/>
                <w:szCs w:val="24"/>
              </w:rPr>
              <w:t>Oncorhynchus mykiss</w:t>
            </w:r>
            <w:r w:rsidRPr="00E67E8D">
              <w:rPr>
                <w:rFonts w:ascii="Times New Roman" w:eastAsia="Times New Roman" w:hAnsi="Times New Roman" w:cs="Angsana New"/>
                <w:sz w:val="24"/>
                <w:szCs w:val="24"/>
              </w:rPr>
              <w:t>)</w:t>
            </w:r>
          </w:p>
        </w:tc>
        <w:tc>
          <w:tcPr>
            <w:tcW w:w="1620" w:type="dxa"/>
          </w:tcPr>
          <w:p w14:paraId="15C32A02" w14:textId="77777777" w:rsidR="006F3205" w:rsidRPr="00E67E8D" w:rsidRDefault="006F3205" w:rsidP="00A4671E">
            <w:pPr>
              <w:spacing w:after="0" w:line="240" w:lineRule="auto"/>
              <w:jc w:val="both"/>
              <w:rPr>
                <w:rFonts w:ascii="Times New Roman" w:eastAsia="Times New Roman" w:hAnsi="Times New Roman" w:cs="Times New Roman"/>
                <w:b/>
              </w:rPr>
            </w:pPr>
          </w:p>
          <w:p w14:paraId="7B2F5AB3" w14:textId="77777777" w:rsidR="006F3205" w:rsidRPr="00E67E8D" w:rsidRDefault="006F3205" w:rsidP="00A4671E">
            <w:pPr>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10 Kg</w:t>
            </w:r>
          </w:p>
        </w:tc>
        <w:tc>
          <w:tcPr>
            <w:tcW w:w="4545" w:type="dxa"/>
          </w:tcPr>
          <w:p w14:paraId="62B78C45" w14:textId="77777777" w:rsidR="006F3205" w:rsidRPr="00E67E8D" w:rsidRDefault="006F3205" w:rsidP="00A4671E">
            <w:pPr>
              <w:spacing w:after="0" w:line="240" w:lineRule="auto"/>
              <w:jc w:val="both"/>
              <w:rPr>
                <w:rFonts w:ascii="Times New Roman" w:eastAsia="Times New Roman" w:hAnsi="Times New Roman" w:cs="Times New Roman"/>
                <w:b/>
              </w:rPr>
            </w:pPr>
          </w:p>
          <w:p w14:paraId="368D2E06" w14:textId="77777777" w:rsidR="006F3205" w:rsidRPr="00E67E8D" w:rsidRDefault="006F3205" w:rsidP="00A4671E">
            <w:pPr>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M/s Gandaki Trout Farm, Nepal</w:t>
            </w:r>
          </w:p>
        </w:tc>
      </w:tr>
    </w:tbl>
    <w:p w14:paraId="5BC5CAB4" w14:textId="77777777" w:rsidR="006F3205" w:rsidRPr="00E67E8D" w:rsidRDefault="006F3205" w:rsidP="006F3205">
      <w:pPr>
        <w:spacing w:after="0" w:line="240" w:lineRule="auto"/>
        <w:jc w:val="both"/>
        <w:rPr>
          <w:rFonts w:ascii="Times New Roman" w:eastAsia="Times New Roman" w:hAnsi="Times New Roman" w:cs="Times New Roman"/>
          <w:b/>
        </w:rPr>
      </w:pPr>
    </w:p>
    <w:p w14:paraId="4DFE35C1" w14:textId="77777777" w:rsidR="006F3205" w:rsidRPr="00E67E8D" w:rsidRDefault="006F3205" w:rsidP="006F3205">
      <w:pPr>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PROVIDED THAT the following conditions are met:</w:t>
      </w:r>
    </w:p>
    <w:p w14:paraId="2C610934" w14:textId="77777777" w:rsidR="006F3205" w:rsidRPr="00E67E8D" w:rsidRDefault="006F3205" w:rsidP="006F3205">
      <w:pPr>
        <w:spacing w:after="0" w:line="240" w:lineRule="auto"/>
        <w:jc w:val="both"/>
        <w:rPr>
          <w:rFonts w:ascii="Times New Roman" w:eastAsia="Times New Roman" w:hAnsi="Times New Roman" w:cs="Times New Roman"/>
          <w:b/>
        </w:rPr>
      </w:pPr>
    </w:p>
    <w:p w14:paraId="21AACC6F" w14:textId="77777777" w:rsidR="006F3205" w:rsidRPr="00E67E8D" w:rsidRDefault="006F3205" w:rsidP="006F3205">
      <w:pPr>
        <w:numPr>
          <w:ilvl w:val="0"/>
          <w:numId w:val="33"/>
        </w:numPr>
        <w:overflowPunct w:val="0"/>
        <w:autoSpaceDE w:val="0"/>
        <w:autoSpaceDN w:val="0"/>
        <w:adjustRightInd w:val="0"/>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Fishes originate from a reputed firm or source subjected to official health surveillance.</w:t>
      </w:r>
    </w:p>
    <w:p w14:paraId="30718F2C" w14:textId="77777777" w:rsidR="006F3205" w:rsidRPr="00E67E8D" w:rsidRDefault="006F3205" w:rsidP="006F3205">
      <w:pPr>
        <w:numPr>
          <w:ilvl w:val="0"/>
          <w:numId w:val="33"/>
        </w:numPr>
        <w:overflowPunct w:val="0"/>
        <w:autoSpaceDE w:val="0"/>
        <w:autoSpaceDN w:val="0"/>
        <w:adjustRightInd w:val="0"/>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 xml:space="preserve">The consignment should be accompanied by </w:t>
      </w:r>
      <w:proofErr w:type="spellStart"/>
      <w:r w:rsidRPr="00E67E8D">
        <w:rPr>
          <w:rFonts w:ascii="Times New Roman" w:eastAsia="Times New Roman" w:hAnsi="Times New Roman" w:cs="Times New Roman"/>
        </w:rPr>
        <w:t>zoosanitary</w:t>
      </w:r>
      <w:proofErr w:type="spellEnd"/>
      <w:r w:rsidRPr="00E67E8D">
        <w:rPr>
          <w:rFonts w:ascii="Times New Roman" w:eastAsia="Times New Roman" w:hAnsi="Times New Roman" w:cs="Times New Roman"/>
        </w:rPr>
        <w:t xml:space="preserve"> certificate certified by authorized official of exporting country stating that farms are free of OIE listed notifiable diseases under the article 1.3.1 of the Aquatic Animal Health Code that are relevant to imported fishes.</w:t>
      </w:r>
    </w:p>
    <w:p w14:paraId="0F8E6474" w14:textId="77777777" w:rsidR="006F3205" w:rsidRPr="00E67E8D" w:rsidRDefault="006F3205" w:rsidP="006F3205">
      <w:pPr>
        <w:numPr>
          <w:ilvl w:val="0"/>
          <w:numId w:val="33"/>
        </w:numPr>
        <w:overflowPunct w:val="0"/>
        <w:autoSpaceDE w:val="0"/>
        <w:autoSpaceDN w:val="0"/>
        <w:adjustRightInd w:val="0"/>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The consignment is examined by the authorized official of exporting country not more than 24 hours before the time of departure and certified free of clinical signs of diseases and are fit for transportation.</w:t>
      </w:r>
    </w:p>
    <w:p w14:paraId="64B064F8" w14:textId="77777777" w:rsidR="006F3205" w:rsidRPr="00E67E8D" w:rsidRDefault="006F3205" w:rsidP="006F3205">
      <w:pPr>
        <w:numPr>
          <w:ilvl w:val="0"/>
          <w:numId w:val="33"/>
        </w:numPr>
        <w:overflowPunct w:val="0"/>
        <w:autoSpaceDE w:val="0"/>
        <w:autoSpaceDN w:val="0"/>
        <w:adjustRightInd w:val="0"/>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lastRenderedPageBreak/>
        <w:t>The consignment should be shipped in vehicles and containers designed, constructed and fitted in such manner as to withstand the weight of the gametes and to ensure their safety during transportation. In addition, materials in contact with gametes should escape from vehicle or container during the transport. Vehicles and containers should be thoroughly cleansed and disinfected before and after use.</w:t>
      </w:r>
    </w:p>
    <w:p w14:paraId="5E1E6C16" w14:textId="77777777" w:rsidR="006F3205" w:rsidRPr="00E67E8D" w:rsidRDefault="006F3205" w:rsidP="006F3205">
      <w:pPr>
        <w:numPr>
          <w:ilvl w:val="0"/>
          <w:numId w:val="33"/>
        </w:numPr>
        <w:overflowPunct w:val="0"/>
        <w:autoSpaceDE w:val="0"/>
        <w:autoSpaceDN w:val="0"/>
        <w:adjustRightInd w:val="0"/>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 xml:space="preserve">The consignments shall be carried directly from the farm or establishment of origin to destination farm. </w:t>
      </w:r>
    </w:p>
    <w:p w14:paraId="50257AB5" w14:textId="77777777" w:rsidR="006F3205" w:rsidRPr="00E67E8D" w:rsidRDefault="006F3205" w:rsidP="006F3205">
      <w:pPr>
        <w:numPr>
          <w:ilvl w:val="0"/>
          <w:numId w:val="33"/>
        </w:numPr>
        <w:overflowPunct w:val="0"/>
        <w:autoSpaceDE w:val="0"/>
        <w:autoSpaceDN w:val="0"/>
        <w:adjustRightInd w:val="0"/>
        <w:spacing w:after="0" w:line="240" w:lineRule="auto"/>
        <w:jc w:val="both"/>
        <w:rPr>
          <w:rFonts w:ascii="Times New Roman" w:eastAsia="Times New Roman" w:hAnsi="Times New Roman" w:cs="Times New Roman"/>
          <w:b/>
        </w:rPr>
      </w:pPr>
      <w:r w:rsidRPr="00E67E8D">
        <w:rPr>
          <w:rFonts w:ascii="Times New Roman" w:eastAsia="Times New Roman" w:hAnsi="Times New Roman" w:cs="Times New Roman"/>
        </w:rPr>
        <w:t xml:space="preserve">The consignment enters Bhutan at </w:t>
      </w:r>
      <w:r w:rsidRPr="00E67E8D">
        <w:rPr>
          <w:rFonts w:ascii="Times New Roman" w:eastAsia="Times New Roman" w:hAnsi="Times New Roman" w:cs="Times New Roman"/>
          <w:i/>
          <w:iCs/>
        </w:rPr>
        <w:t>Paro</w:t>
      </w:r>
      <w:r w:rsidRPr="00E67E8D">
        <w:rPr>
          <w:rFonts w:ascii="Times New Roman" w:eastAsia="Times New Roman" w:hAnsi="Times New Roman" w:cs="Times New Roman"/>
        </w:rPr>
        <w:t xml:space="preserve"> and is immediately presented to the BAFRA Inspectors for examination of documents and consignment.</w:t>
      </w:r>
    </w:p>
    <w:p w14:paraId="48E14F1D" w14:textId="77777777" w:rsidR="006F3205" w:rsidRPr="00E67E8D" w:rsidRDefault="006F3205" w:rsidP="006F3205">
      <w:pPr>
        <w:spacing w:after="0" w:line="240" w:lineRule="auto"/>
        <w:ind w:left="-180"/>
        <w:jc w:val="both"/>
        <w:rPr>
          <w:rFonts w:ascii="Times New Roman" w:eastAsia="Times New Roman" w:hAnsi="Times New Roman" w:cs="Times New Roman"/>
          <w:lang w:bidi="th-TH"/>
        </w:rPr>
      </w:pPr>
    </w:p>
    <w:p w14:paraId="06A4F1D1" w14:textId="77777777" w:rsidR="006F3205" w:rsidRPr="00E67E8D" w:rsidRDefault="006F3205" w:rsidP="006F3205">
      <w:pPr>
        <w:spacing w:after="0" w:line="240" w:lineRule="auto"/>
        <w:ind w:left="-180"/>
        <w:jc w:val="both"/>
        <w:rPr>
          <w:rFonts w:ascii="Times New Roman" w:eastAsia="Times New Roman" w:hAnsi="Times New Roman" w:cs="Times New Roman"/>
          <w:bCs/>
          <w:lang w:bidi="th-TH"/>
        </w:rPr>
      </w:pPr>
      <w:r w:rsidRPr="00E67E8D">
        <w:rPr>
          <w:rFonts w:ascii="Times New Roman" w:eastAsia="Times New Roman" w:hAnsi="Times New Roman" w:cs="Times New Roman"/>
          <w:bCs/>
          <w:lang w:bidi="th-TH"/>
        </w:rPr>
        <w:t xml:space="preserve">THIS PERMIT IS VALID FOR A PERIOD OF </w:t>
      </w:r>
      <w:r w:rsidRPr="00E67E8D">
        <w:rPr>
          <w:rFonts w:ascii="Times New Roman" w:eastAsia="Times New Roman" w:hAnsi="Times New Roman" w:cs="Times New Roman"/>
          <w:bCs/>
          <w:i/>
          <w:iCs/>
          <w:lang w:bidi="th-TH"/>
        </w:rPr>
        <w:t>(</w:t>
      </w:r>
      <w:proofErr w:type="gramStart"/>
      <w:r w:rsidRPr="00E67E8D">
        <w:rPr>
          <w:rFonts w:ascii="Times New Roman" w:eastAsia="Times New Roman" w:hAnsi="Times New Roman" w:cs="Times New Roman"/>
          <w:bCs/>
          <w:i/>
          <w:iCs/>
          <w:lang w:bidi="th-TH"/>
        </w:rPr>
        <w:t>30)</w:t>
      </w:r>
      <w:r w:rsidRPr="00E67E8D">
        <w:rPr>
          <w:rFonts w:ascii="Times New Roman" w:eastAsia="Times New Roman" w:hAnsi="Times New Roman" w:cs="Times New Roman"/>
          <w:bCs/>
          <w:lang w:bidi="th-TH"/>
        </w:rPr>
        <w:t>DAY</w:t>
      </w:r>
      <w:proofErr w:type="gramEnd"/>
      <w:r w:rsidRPr="00E67E8D">
        <w:rPr>
          <w:rFonts w:ascii="Times New Roman" w:eastAsia="Times New Roman" w:hAnsi="Times New Roman" w:cs="Times New Roman"/>
          <w:bCs/>
          <w:lang w:bidi="th-TH"/>
        </w:rPr>
        <w:t xml:space="preserve"> (S) FROM THE DATE OF ISSUE</w:t>
      </w:r>
    </w:p>
    <w:p w14:paraId="00DD9015" w14:textId="77777777" w:rsidR="006F3205" w:rsidRPr="00E67E8D" w:rsidRDefault="006F3205" w:rsidP="006F3205">
      <w:pPr>
        <w:spacing w:after="0" w:line="240" w:lineRule="auto"/>
        <w:ind w:left="-180"/>
        <w:jc w:val="both"/>
        <w:rPr>
          <w:rFonts w:ascii="Times New Roman" w:eastAsia="Times New Roman" w:hAnsi="Times New Roman" w:cs="Times New Roman"/>
          <w:lang w:bidi="th-TH"/>
        </w:rPr>
      </w:pPr>
    </w:p>
    <w:p w14:paraId="4EED2F19" w14:textId="77777777" w:rsidR="006F3205" w:rsidRPr="00E67E8D" w:rsidRDefault="006F3205" w:rsidP="006F3205">
      <w:pPr>
        <w:spacing w:after="0" w:line="240" w:lineRule="auto"/>
        <w:ind w:left="-180"/>
        <w:jc w:val="both"/>
        <w:rPr>
          <w:rFonts w:ascii="Times New Roman" w:eastAsia="Times New Roman" w:hAnsi="Times New Roman" w:cs="Times New Roman"/>
          <w:lang w:bidi="th-TH"/>
        </w:rPr>
      </w:pPr>
    </w:p>
    <w:p w14:paraId="7C34B822" w14:textId="77777777" w:rsidR="006F3205" w:rsidRPr="00E67E8D" w:rsidRDefault="006F3205" w:rsidP="006F3205">
      <w:pPr>
        <w:spacing w:after="0" w:line="240" w:lineRule="auto"/>
        <w:ind w:left="-180"/>
        <w:jc w:val="both"/>
        <w:rPr>
          <w:rFonts w:ascii="Times New Roman" w:eastAsia="Times New Roman" w:hAnsi="Times New Roman" w:cs="Times New Roman"/>
          <w:lang w:bidi="th-TH"/>
        </w:rPr>
      </w:pPr>
    </w:p>
    <w:p w14:paraId="0D88E4CB" w14:textId="77777777" w:rsidR="006F3205" w:rsidRPr="00E67E8D" w:rsidRDefault="006F3205" w:rsidP="006F3205">
      <w:pPr>
        <w:spacing w:after="0" w:line="240" w:lineRule="auto"/>
        <w:ind w:left="-180"/>
        <w:jc w:val="both"/>
        <w:rPr>
          <w:rFonts w:ascii="Times New Roman" w:eastAsia="Times New Roman" w:hAnsi="Times New Roman" w:cs="Times New Roman"/>
          <w:lang w:bidi="th-TH"/>
        </w:rPr>
      </w:pPr>
    </w:p>
    <w:p w14:paraId="57BDFDB6" w14:textId="77777777" w:rsidR="006F3205" w:rsidRPr="00E67E8D" w:rsidRDefault="006F3205" w:rsidP="006F3205">
      <w:pPr>
        <w:spacing w:after="0" w:line="240" w:lineRule="auto"/>
        <w:ind w:left="-180"/>
        <w:jc w:val="both"/>
        <w:rPr>
          <w:rFonts w:ascii="Times New Roman" w:eastAsia="Times New Roman" w:hAnsi="Times New Roman" w:cs="Times New Roman"/>
          <w:lang w:bidi="th-TH"/>
        </w:rPr>
      </w:pPr>
    </w:p>
    <w:p w14:paraId="2EBB1146" w14:textId="77777777" w:rsidR="006F3205" w:rsidRPr="00E67E8D" w:rsidRDefault="006F3205" w:rsidP="006F3205">
      <w:pPr>
        <w:spacing w:after="0" w:line="240" w:lineRule="auto"/>
        <w:ind w:left="-180"/>
        <w:jc w:val="both"/>
        <w:rPr>
          <w:rFonts w:ascii="Times New Roman" w:eastAsia="Times New Roman" w:hAnsi="Times New Roman" w:cs="Times New Roman"/>
          <w:lang w:bidi="th-TH"/>
        </w:rPr>
      </w:pPr>
      <w:r w:rsidRPr="00E67E8D">
        <w:rPr>
          <w:rFonts w:ascii="Times New Roman" w:eastAsia="Times New Roman" w:hAnsi="Times New Roman" w:cs="Times New Roman"/>
          <w:lang w:bidi="th-TH"/>
        </w:rPr>
        <w:t xml:space="preserve">Dr. Chador </w:t>
      </w:r>
      <w:proofErr w:type="spellStart"/>
      <w:r w:rsidRPr="00E67E8D">
        <w:rPr>
          <w:rFonts w:ascii="Times New Roman" w:eastAsia="Times New Roman" w:hAnsi="Times New Roman" w:cs="Times New Roman"/>
          <w:lang w:bidi="th-TH"/>
        </w:rPr>
        <w:t>Wangdi</w:t>
      </w:r>
      <w:proofErr w:type="spellEnd"/>
    </w:p>
    <w:p w14:paraId="59928252" w14:textId="77777777" w:rsidR="006F3205" w:rsidRPr="00E67E8D" w:rsidRDefault="006F3205" w:rsidP="006F3205">
      <w:pPr>
        <w:spacing w:after="0" w:line="240" w:lineRule="auto"/>
        <w:ind w:left="-180"/>
        <w:jc w:val="both"/>
        <w:rPr>
          <w:rFonts w:ascii="Times New Roman" w:eastAsia="Times New Roman" w:hAnsi="Times New Roman" w:cs="Times New Roman"/>
          <w:lang w:bidi="th-TH"/>
        </w:rPr>
      </w:pPr>
      <w:r w:rsidRPr="00E67E8D">
        <w:rPr>
          <w:rFonts w:ascii="Times New Roman" w:eastAsia="Times New Roman" w:hAnsi="Times New Roman" w:cs="Times New Roman"/>
          <w:lang w:bidi="th-TH"/>
        </w:rPr>
        <w:t>Sr. Regulatory and Quarantine Officer</w:t>
      </w:r>
    </w:p>
    <w:p w14:paraId="649E6019" w14:textId="77777777" w:rsidR="006F3205" w:rsidRPr="00E67E8D" w:rsidRDefault="006F3205" w:rsidP="006F3205">
      <w:pPr>
        <w:spacing w:after="0" w:line="240" w:lineRule="auto"/>
        <w:ind w:left="-180"/>
        <w:jc w:val="both"/>
        <w:rPr>
          <w:rFonts w:ascii="Times New Roman" w:eastAsia="Times New Roman" w:hAnsi="Times New Roman" w:cs="Times New Roman"/>
          <w:lang w:bidi="th-TH"/>
        </w:rPr>
      </w:pPr>
    </w:p>
    <w:p w14:paraId="2AD996E5" w14:textId="77777777" w:rsidR="006F3205" w:rsidRPr="00E67E8D" w:rsidRDefault="006F3205" w:rsidP="006F3205">
      <w:pPr>
        <w:spacing w:after="0" w:line="240" w:lineRule="auto"/>
        <w:ind w:left="-180"/>
        <w:jc w:val="both"/>
        <w:rPr>
          <w:rFonts w:ascii="Times New Roman" w:eastAsia="Times New Roman" w:hAnsi="Times New Roman" w:cs="Times New Roman"/>
          <w:bCs/>
          <w:lang w:bidi="th-TH"/>
        </w:rPr>
      </w:pPr>
      <w:r w:rsidRPr="00E67E8D">
        <w:rPr>
          <w:rFonts w:ascii="Times New Roman" w:eastAsia="Times New Roman" w:hAnsi="Times New Roman" w:cs="Times New Roman"/>
          <w:bCs/>
          <w:lang w:bidi="th-TH"/>
        </w:rPr>
        <w:t>THIS PERMIT IS SUBJECT TO CANCELLATION AT THE DISCRETION OF THE EXECUTIVE DIRECTOR, BHUTAN AGRICULTURE AND FOOD REGULATORY AUTHORITY, MINISTRY OF AGRICULTURE AND FORESTS, THIMPHU- BHUTAN.</w:t>
      </w:r>
    </w:p>
    <w:p w14:paraId="787E93AC" w14:textId="77777777" w:rsidR="006F3205" w:rsidRPr="006F3205" w:rsidRDefault="006F3205" w:rsidP="006F3205">
      <w:pPr>
        <w:spacing w:after="0" w:line="240" w:lineRule="auto"/>
        <w:ind w:left="-180"/>
        <w:jc w:val="both"/>
        <w:rPr>
          <w:rFonts w:ascii="Book Antiqua" w:eastAsia="Times New Roman" w:hAnsi="Book Antiqua" w:cs="Times New Roman"/>
          <w:b/>
          <w:bCs/>
          <w:lang w:bidi="th-TH"/>
        </w:rPr>
      </w:pPr>
    </w:p>
    <w:p w14:paraId="2AF42E70" w14:textId="77777777" w:rsidR="006F3205" w:rsidRPr="007637A4" w:rsidRDefault="006F3205" w:rsidP="007637A4">
      <w:pPr>
        <w:rPr>
          <w:rFonts w:ascii="Arial" w:hAnsi="Arial" w:cs="Arial"/>
          <w:sz w:val="24"/>
          <w:szCs w:val="24"/>
        </w:rPr>
      </w:pPr>
    </w:p>
    <w:p w14:paraId="74A64963" w14:textId="77777777" w:rsidR="007637A4" w:rsidRDefault="007637A4" w:rsidP="007637A4">
      <w:pPr>
        <w:rPr>
          <w:rFonts w:ascii="Arial" w:hAnsi="Arial" w:cs="Arial"/>
          <w:sz w:val="24"/>
          <w:szCs w:val="24"/>
        </w:rPr>
      </w:pPr>
      <w:r w:rsidRPr="007637A4">
        <w:rPr>
          <w:rFonts w:ascii="Arial" w:hAnsi="Arial" w:cs="Arial"/>
          <w:sz w:val="24"/>
          <w:szCs w:val="24"/>
        </w:rPr>
        <w:t>Annexure 11- Export Certificate for food products</w:t>
      </w:r>
    </w:p>
    <w:p w14:paraId="2A5A5ED7" w14:textId="77777777" w:rsidR="00DB7977" w:rsidRPr="00DB7977" w:rsidRDefault="00DB7977" w:rsidP="00DB7977">
      <w:pPr>
        <w:spacing w:after="0" w:line="240" w:lineRule="auto"/>
        <w:jc w:val="center"/>
        <w:rPr>
          <w:rFonts w:ascii="Times New Roman" w:eastAsia="Times New Roman" w:hAnsi="Times New Roman" w:cs="Times New Roman"/>
          <w:b/>
          <w:sz w:val="24"/>
          <w:szCs w:val="24"/>
          <w:u w:val="single"/>
          <w:lang w:bidi="th-TH"/>
        </w:rPr>
      </w:pPr>
      <w:r w:rsidRPr="00DB7977">
        <w:rPr>
          <w:rFonts w:ascii="Times New Roman" w:eastAsia="Times New Roman" w:hAnsi="Times New Roman" w:cs="Times New Roman"/>
          <w:b/>
          <w:sz w:val="24"/>
          <w:szCs w:val="24"/>
          <w:u w:val="single"/>
          <w:lang w:bidi="th-TH"/>
        </w:rPr>
        <w:t xml:space="preserve">FIT FOR HUMAN CONSUMPTION/EXPORT CERTIFICATE </w:t>
      </w:r>
    </w:p>
    <w:p w14:paraId="67F52BF4" w14:textId="77777777" w:rsidR="00DB7977" w:rsidRPr="00DB7977" w:rsidRDefault="00DB7977" w:rsidP="00DB7977">
      <w:pPr>
        <w:spacing w:after="0" w:line="240" w:lineRule="auto"/>
        <w:jc w:val="center"/>
        <w:rPr>
          <w:rFonts w:ascii="Times New Roman" w:eastAsia="Times New Roman" w:hAnsi="Times New Roman" w:cs="Times New Roman"/>
          <w:b/>
          <w:sz w:val="24"/>
          <w:szCs w:val="24"/>
          <w:u w:val="single"/>
          <w:lang w:bidi="th-TH"/>
        </w:rPr>
      </w:pPr>
    </w:p>
    <w:p w14:paraId="43A42547" w14:textId="77777777" w:rsidR="00DB7977" w:rsidRPr="00DB7977" w:rsidRDefault="00DB7977" w:rsidP="00DB7977">
      <w:pPr>
        <w:spacing w:after="0" w:line="240" w:lineRule="auto"/>
        <w:jc w:val="center"/>
        <w:rPr>
          <w:rFonts w:ascii="Times New Roman" w:eastAsia="Times New Roman" w:hAnsi="Times New Roman" w:cs="Times New Roman"/>
          <w:b/>
          <w:sz w:val="24"/>
          <w:szCs w:val="24"/>
          <w:u w:val="single"/>
          <w:lang w:bidi="th-TH"/>
        </w:rPr>
      </w:pPr>
    </w:p>
    <w:tbl>
      <w:tblPr>
        <w:tblStyle w:val="TableGrid5"/>
        <w:tblW w:w="9611" w:type="dxa"/>
        <w:tblLook w:val="04A0" w:firstRow="1" w:lastRow="0" w:firstColumn="1" w:lastColumn="0" w:noHBand="0" w:noVBand="1"/>
      </w:tblPr>
      <w:tblGrid>
        <w:gridCol w:w="2802"/>
        <w:gridCol w:w="2003"/>
        <w:gridCol w:w="713"/>
        <w:gridCol w:w="4093"/>
      </w:tblGrid>
      <w:tr w:rsidR="00DB7977" w:rsidRPr="00DB7977" w14:paraId="567042E2" w14:textId="77777777" w:rsidTr="00A4671E">
        <w:trPr>
          <w:trHeight w:val="478"/>
        </w:trPr>
        <w:tc>
          <w:tcPr>
            <w:tcW w:w="9611" w:type="dxa"/>
            <w:gridSpan w:val="4"/>
          </w:tcPr>
          <w:p w14:paraId="0B36F561" w14:textId="77777777" w:rsidR="00DB7977" w:rsidRPr="00DB7977" w:rsidRDefault="00DB7977" w:rsidP="00DB7977">
            <w:pPr>
              <w:jc w:val="center"/>
              <w:rPr>
                <w:b/>
                <w:lang w:bidi="th-TH"/>
              </w:rPr>
            </w:pPr>
            <w:r w:rsidRPr="00DB7977">
              <w:rPr>
                <w:b/>
                <w:lang w:bidi="th-TH"/>
              </w:rPr>
              <w:t xml:space="preserve">Description of Consignment </w:t>
            </w:r>
          </w:p>
        </w:tc>
      </w:tr>
      <w:tr w:rsidR="00DB7977" w:rsidRPr="00DB7977" w14:paraId="0BFC062B" w14:textId="77777777" w:rsidTr="00A4671E">
        <w:trPr>
          <w:trHeight w:val="398"/>
        </w:trPr>
        <w:tc>
          <w:tcPr>
            <w:tcW w:w="4805" w:type="dxa"/>
            <w:gridSpan w:val="2"/>
            <w:vAlign w:val="center"/>
          </w:tcPr>
          <w:p w14:paraId="2BC2BE3B" w14:textId="77777777" w:rsidR="00DB7977" w:rsidRPr="00DB7977" w:rsidRDefault="00DB7977" w:rsidP="00DB7977">
            <w:pPr>
              <w:rPr>
                <w:i/>
                <w:iCs/>
                <w:lang w:bidi="th-TH"/>
              </w:rPr>
            </w:pPr>
            <w:r w:rsidRPr="00DB7977">
              <w:rPr>
                <w:i/>
                <w:iCs/>
                <w:lang w:bidi="th-TH"/>
              </w:rPr>
              <w:t>Name and Address of Exporter</w:t>
            </w:r>
          </w:p>
        </w:tc>
        <w:tc>
          <w:tcPr>
            <w:tcW w:w="4806" w:type="dxa"/>
            <w:gridSpan w:val="2"/>
            <w:vAlign w:val="center"/>
          </w:tcPr>
          <w:p w14:paraId="6908A703" w14:textId="77777777" w:rsidR="00DB7977" w:rsidRPr="00DB7977" w:rsidRDefault="00DB7977" w:rsidP="00DB7977">
            <w:pPr>
              <w:rPr>
                <w:b/>
                <w:i/>
                <w:iCs/>
                <w:u w:val="single"/>
                <w:lang w:bidi="th-TH"/>
              </w:rPr>
            </w:pPr>
            <w:r w:rsidRPr="00DB7977">
              <w:rPr>
                <w:i/>
                <w:iCs/>
                <w:lang w:bidi="th-TH"/>
              </w:rPr>
              <w:t>Name and address of Importer</w:t>
            </w:r>
          </w:p>
        </w:tc>
      </w:tr>
      <w:tr w:rsidR="00DB7977" w:rsidRPr="00DB7977" w14:paraId="60EC3BD5" w14:textId="77777777" w:rsidTr="00A4671E">
        <w:trPr>
          <w:trHeight w:val="336"/>
        </w:trPr>
        <w:tc>
          <w:tcPr>
            <w:tcW w:w="4805" w:type="dxa"/>
            <w:gridSpan w:val="2"/>
            <w:vAlign w:val="center"/>
          </w:tcPr>
          <w:p w14:paraId="5E855E8F" w14:textId="77777777" w:rsidR="00DB7977" w:rsidRPr="00DB7977" w:rsidRDefault="00DB7977" w:rsidP="00DB7977">
            <w:pPr>
              <w:rPr>
                <w:lang w:bidi="th-TH"/>
              </w:rPr>
            </w:pPr>
          </w:p>
          <w:p w14:paraId="3D8983F8" w14:textId="77777777" w:rsidR="00DB7977" w:rsidRPr="00DB7977" w:rsidRDefault="00DB7977" w:rsidP="00DB7977">
            <w:pPr>
              <w:rPr>
                <w:lang w:bidi="th-TH"/>
              </w:rPr>
            </w:pPr>
          </w:p>
          <w:p w14:paraId="5F9889C6" w14:textId="77777777" w:rsidR="00DB7977" w:rsidRPr="00DB7977" w:rsidRDefault="00DB7977" w:rsidP="00DB7977">
            <w:pPr>
              <w:rPr>
                <w:lang w:bidi="th-TH"/>
              </w:rPr>
            </w:pPr>
          </w:p>
          <w:p w14:paraId="79EA521C" w14:textId="77777777" w:rsidR="00DB7977" w:rsidRPr="00DB7977" w:rsidRDefault="00DB7977" w:rsidP="00DB7977">
            <w:pPr>
              <w:rPr>
                <w:lang w:bidi="th-TH"/>
              </w:rPr>
            </w:pPr>
          </w:p>
        </w:tc>
        <w:tc>
          <w:tcPr>
            <w:tcW w:w="4806" w:type="dxa"/>
            <w:gridSpan w:val="2"/>
            <w:vAlign w:val="center"/>
          </w:tcPr>
          <w:p w14:paraId="2D5CEC91" w14:textId="77777777" w:rsidR="00DB7977" w:rsidRPr="00DB7977" w:rsidRDefault="00DB7977" w:rsidP="00DB7977">
            <w:pPr>
              <w:rPr>
                <w:lang w:bidi="th-TH"/>
              </w:rPr>
            </w:pPr>
          </w:p>
        </w:tc>
      </w:tr>
      <w:tr w:rsidR="00DB7977" w:rsidRPr="00DB7977" w14:paraId="58377637" w14:textId="77777777" w:rsidTr="00A4671E">
        <w:trPr>
          <w:trHeight w:val="438"/>
        </w:trPr>
        <w:tc>
          <w:tcPr>
            <w:tcW w:w="4805" w:type="dxa"/>
            <w:gridSpan w:val="2"/>
            <w:vAlign w:val="center"/>
          </w:tcPr>
          <w:p w14:paraId="61C04D51" w14:textId="77777777" w:rsidR="00DB7977" w:rsidRPr="00DB7977" w:rsidRDefault="00DB7977" w:rsidP="00DB7977">
            <w:pPr>
              <w:rPr>
                <w:i/>
                <w:iCs/>
                <w:lang w:bidi="th-TH"/>
              </w:rPr>
            </w:pPr>
            <w:r w:rsidRPr="00DB7977">
              <w:rPr>
                <w:i/>
                <w:iCs/>
                <w:lang w:bidi="th-TH"/>
              </w:rPr>
              <w:t>Number and description of packages</w:t>
            </w:r>
          </w:p>
        </w:tc>
        <w:tc>
          <w:tcPr>
            <w:tcW w:w="4806" w:type="dxa"/>
            <w:gridSpan w:val="2"/>
            <w:vAlign w:val="center"/>
          </w:tcPr>
          <w:p w14:paraId="29630EB1" w14:textId="77777777" w:rsidR="00DB7977" w:rsidRPr="00DB7977" w:rsidRDefault="00DB7977" w:rsidP="00DB7977">
            <w:pPr>
              <w:rPr>
                <w:i/>
                <w:iCs/>
                <w:u w:val="single"/>
                <w:lang w:bidi="th-TH"/>
              </w:rPr>
            </w:pPr>
            <w:r w:rsidRPr="00DB7977">
              <w:rPr>
                <w:i/>
                <w:iCs/>
                <w:lang w:bidi="th-TH"/>
              </w:rPr>
              <w:t xml:space="preserve">Declared point of entry </w:t>
            </w:r>
          </w:p>
        </w:tc>
      </w:tr>
      <w:tr w:rsidR="00DB7977" w:rsidRPr="00DB7977" w14:paraId="650391EA" w14:textId="77777777" w:rsidTr="00A4671E">
        <w:trPr>
          <w:trHeight w:val="855"/>
        </w:trPr>
        <w:tc>
          <w:tcPr>
            <w:tcW w:w="4805" w:type="dxa"/>
            <w:gridSpan w:val="2"/>
            <w:vAlign w:val="center"/>
          </w:tcPr>
          <w:p w14:paraId="62BEF49E" w14:textId="77777777" w:rsidR="00DB7977" w:rsidRPr="00DB7977" w:rsidRDefault="00DB7977" w:rsidP="00DB7977">
            <w:pPr>
              <w:rPr>
                <w:lang w:bidi="th-TH"/>
              </w:rPr>
            </w:pPr>
          </w:p>
          <w:p w14:paraId="52BB4D08" w14:textId="77777777" w:rsidR="00DB7977" w:rsidRPr="00DB7977" w:rsidRDefault="00DB7977" w:rsidP="00DB7977">
            <w:pPr>
              <w:rPr>
                <w:lang w:bidi="th-TH"/>
              </w:rPr>
            </w:pPr>
          </w:p>
          <w:p w14:paraId="7686FA81" w14:textId="77777777" w:rsidR="00DB7977" w:rsidRPr="00DB7977" w:rsidRDefault="00DB7977" w:rsidP="00DB7977">
            <w:pPr>
              <w:rPr>
                <w:lang w:bidi="th-TH"/>
              </w:rPr>
            </w:pPr>
          </w:p>
          <w:p w14:paraId="33451575" w14:textId="77777777" w:rsidR="00DB7977" w:rsidRPr="00DB7977" w:rsidRDefault="00DB7977" w:rsidP="00DB7977">
            <w:pPr>
              <w:rPr>
                <w:lang w:bidi="th-TH"/>
              </w:rPr>
            </w:pPr>
          </w:p>
        </w:tc>
        <w:tc>
          <w:tcPr>
            <w:tcW w:w="4806" w:type="dxa"/>
            <w:gridSpan w:val="2"/>
            <w:vAlign w:val="center"/>
          </w:tcPr>
          <w:p w14:paraId="7C55073C" w14:textId="77777777" w:rsidR="00DB7977" w:rsidRPr="00DB7977" w:rsidRDefault="00DB7977" w:rsidP="00DB7977">
            <w:pPr>
              <w:rPr>
                <w:lang w:bidi="th-TH"/>
              </w:rPr>
            </w:pPr>
          </w:p>
        </w:tc>
      </w:tr>
      <w:tr w:rsidR="00DB7977" w:rsidRPr="00DB7977" w14:paraId="624D0482" w14:textId="77777777" w:rsidTr="00A4671E">
        <w:trPr>
          <w:trHeight w:val="446"/>
        </w:trPr>
        <w:tc>
          <w:tcPr>
            <w:tcW w:w="4805" w:type="dxa"/>
            <w:gridSpan w:val="2"/>
            <w:vAlign w:val="center"/>
          </w:tcPr>
          <w:p w14:paraId="5501A76E" w14:textId="77777777" w:rsidR="00DB7977" w:rsidRPr="00DB7977" w:rsidRDefault="00DB7977" w:rsidP="00DB7977">
            <w:pPr>
              <w:rPr>
                <w:i/>
                <w:iCs/>
                <w:lang w:bidi="th-TH"/>
              </w:rPr>
            </w:pPr>
            <w:r w:rsidRPr="00DB7977">
              <w:rPr>
                <w:i/>
                <w:iCs/>
                <w:lang w:bidi="th-TH"/>
              </w:rPr>
              <w:t>Name of the product and quantity declared</w:t>
            </w:r>
          </w:p>
        </w:tc>
        <w:tc>
          <w:tcPr>
            <w:tcW w:w="4806" w:type="dxa"/>
            <w:gridSpan w:val="2"/>
            <w:vAlign w:val="center"/>
          </w:tcPr>
          <w:p w14:paraId="3B81169B" w14:textId="77777777" w:rsidR="00DB7977" w:rsidRPr="00DB7977" w:rsidRDefault="00DB7977" w:rsidP="00DB7977">
            <w:pPr>
              <w:rPr>
                <w:i/>
                <w:iCs/>
                <w:lang w:bidi="th-TH"/>
              </w:rPr>
            </w:pPr>
            <w:r w:rsidRPr="00DB7977">
              <w:rPr>
                <w:i/>
                <w:iCs/>
                <w:lang w:bidi="th-TH"/>
              </w:rPr>
              <w:t>Date of export</w:t>
            </w:r>
          </w:p>
        </w:tc>
      </w:tr>
      <w:tr w:rsidR="00DB7977" w:rsidRPr="00DB7977" w14:paraId="191611D9" w14:textId="77777777" w:rsidTr="00A4671E">
        <w:trPr>
          <w:trHeight w:val="446"/>
        </w:trPr>
        <w:tc>
          <w:tcPr>
            <w:tcW w:w="4805" w:type="dxa"/>
            <w:gridSpan w:val="2"/>
            <w:vAlign w:val="center"/>
          </w:tcPr>
          <w:p w14:paraId="3FB2E504" w14:textId="77777777" w:rsidR="00DB7977" w:rsidRPr="00DB7977" w:rsidRDefault="00DB7977" w:rsidP="00DB7977">
            <w:pPr>
              <w:rPr>
                <w:i/>
                <w:iCs/>
                <w:lang w:bidi="th-TH"/>
              </w:rPr>
            </w:pPr>
          </w:p>
          <w:p w14:paraId="4D08929C" w14:textId="77777777" w:rsidR="00DB7977" w:rsidRPr="00DB7977" w:rsidRDefault="00DB7977" w:rsidP="00DB7977">
            <w:pPr>
              <w:rPr>
                <w:i/>
                <w:iCs/>
                <w:lang w:bidi="th-TH"/>
              </w:rPr>
            </w:pPr>
          </w:p>
          <w:p w14:paraId="5CED4170" w14:textId="77777777" w:rsidR="00DB7977" w:rsidRPr="00DB7977" w:rsidRDefault="00DB7977" w:rsidP="00DB7977">
            <w:pPr>
              <w:rPr>
                <w:i/>
                <w:iCs/>
                <w:lang w:bidi="th-TH"/>
              </w:rPr>
            </w:pPr>
          </w:p>
          <w:p w14:paraId="14F44C91" w14:textId="77777777" w:rsidR="00DB7977" w:rsidRPr="00DB7977" w:rsidRDefault="00DB7977" w:rsidP="00DB7977">
            <w:pPr>
              <w:rPr>
                <w:i/>
                <w:iCs/>
                <w:lang w:bidi="th-TH"/>
              </w:rPr>
            </w:pPr>
          </w:p>
        </w:tc>
        <w:tc>
          <w:tcPr>
            <w:tcW w:w="4806" w:type="dxa"/>
            <w:gridSpan w:val="2"/>
            <w:vAlign w:val="center"/>
          </w:tcPr>
          <w:p w14:paraId="7B2A1935" w14:textId="77777777" w:rsidR="00DB7977" w:rsidRPr="00DB7977" w:rsidRDefault="00DB7977" w:rsidP="00DB7977">
            <w:pPr>
              <w:rPr>
                <w:i/>
                <w:iCs/>
                <w:lang w:bidi="th-TH"/>
              </w:rPr>
            </w:pPr>
          </w:p>
        </w:tc>
      </w:tr>
      <w:tr w:rsidR="00DB7977" w:rsidRPr="00DB7977" w14:paraId="6BDA973F" w14:textId="77777777" w:rsidTr="00A4671E">
        <w:trPr>
          <w:trHeight w:val="1141"/>
        </w:trPr>
        <w:tc>
          <w:tcPr>
            <w:tcW w:w="9611" w:type="dxa"/>
            <w:gridSpan w:val="4"/>
          </w:tcPr>
          <w:p w14:paraId="7EB77497" w14:textId="77777777" w:rsidR="00DB7977" w:rsidRPr="00DB7977" w:rsidRDefault="00DB7977" w:rsidP="00DB7977">
            <w:pPr>
              <w:jc w:val="both"/>
              <w:rPr>
                <w:lang w:bidi="th-TH"/>
              </w:rPr>
            </w:pPr>
          </w:p>
          <w:p w14:paraId="5F00BEFD" w14:textId="77777777" w:rsidR="00DB7977" w:rsidRPr="00DB7977" w:rsidRDefault="00DB7977" w:rsidP="00DB7977">
            <w:pPr>
              <w:jc w:val="both"/>
              <w:rPr>
                <w:lang w:bidi="th-TH"/>
              </w:rPr>
            </w:pPr>
            <w:r w:rsidRPr="00DB7977">
              <w:rPr>
                <w:lang w:bidi="th-TH"/>
              </w:rPr>
              <w:t>This is to certify that the food and agricultural consignments described herein have been inspected and/</w:t>
            </w:r>
            <w:proofErr w:type="spellStart"/>
            <w:r w:rsidRPr="00DB7977">
              <w:rPr>
                <w:lang w:bidi="th-TH"/>
              </w:rPr>
              <w:t>ortested</w:t>
            </w:r>
            <w:proofErr w:type="spellEnd"/>
            <w:r w:rsidRPr="00DB7977">
              <w:rPr>
                <w:lang w:bidi="th-TH"/>
              </w:rPr>
              <w:t xml:space="preserve"> and are considered as ‘Fit for human consumption’. </w:t>
            </w:r>
          </w:p>
          <w:p w14:paraId="3AABCCBF" w14:textId="77777777" w:rsidR="00DB7977" w:rsidRPr="00DB7977" w:rsidRDefault="00DB7977" w:rsidP="00DB7977">
            <w:pPr>
              <w:jc w:val="center"/>
              <w:rPr>
                <w:b/>
                <w:u w:val="single"/>
                <w:lang w:bidi="th-TH"/>
              </w:rPr>
            </w:pPr>
          </w:p>
        </w:tc>
      </w:tr>
      <w:tr w:rsidR="00DB7977" w:rsidRPr="00DB7977" w14:paraId="09D01261" w14:textId="77777777" w:rsidTr="00A4671E">
        <w:trPr>
          <w:trHeight w:val="1151"/>
        </w:trPr>
        <w:tc>
          <w:tcPr>
            <w:tcW w:w="9611" w:type="dxa"/>
            <w:gridSpan w:val="4"/>
          </w:tcPr>
          <w:p w14:paraId="3BE94040" w14:textId="77777777" w:rsidR="00DB7977" w:rsidRPr="00DB7977" w:rsidRDefault="00DB7977" w:rsidP="00DB7977">
            <w:pPr>
              <w:jc w:val="both"/>
              <w:rPr>
                <w:i/>
                <w:iCs/>
                <w:lang w:bidi="th-TH"/>
              </w:rPr>
            </w:pPr>
            <w:r w:rsidRPr="00DB7977">
              <w:rPr>
                <w:i/>
                <w:iCs/>
                <w:lang w:bidi="th-TH"/>
              </w:rPr>
              <w:t>Any Additional Information:</w:t>
            </w:r>
          </w:p>
          <w:p w14:paraId="7E52B488" w14:textId="77777777" w:rsidR="00DB7977" w:rsidRPr="00DB7977" w:rsidRDefault="00DB7977" w:rsidP="00DB7977">
            <w:pPr>
              <w:jc w:val="both"/>
              <w:rPr>
                <w:i/>
                <w:iCs/>
                <w:lang w:bidi="th-TH"/>
              </w:rPr>
            </w:pPr>
          </w:p>
          <w:p w14:paraId="45E4CB14" w14:textId="77777777" w:rsidR="00DB7977" w:rsidRPr="00DB7977" w:rsidRDefault="00DB7977" w:rsidP="00DB7977">
            <w:pPr>
              <w:jc w:val="both"/>
              <w:rPr>
                <w:i/>
                <w:iCs/>
                <w:lang w:bidi="th-TH"/>
              </w:rPr>
            </w:pPr>
          </w:p>
          <w:p w14:paraId="754F99E6" w14:textId="77777777" w:rsidR="00DB7977" w:rsidRPr="00DB7977" w:rsidRDefault="00DB7977" w:rsidP="00DB7977">
            <w:pPr>
              <w:jc w:val="both"/>
              <w:rPr>
                <w:lang w:bidi="th-TH"/>
              </w:rPr>
            </w:pPr>
          </w:p>
        </w:tc>
      </w:tr>
      <w:tr w:rsidR="00DB7977" w:rsidRPr="00DB7977" w14:paraId="6AB60F37" w14:textId="77777777" w:rsidTr="00A4671E">
        <w:trPr>
          <w:trHeight w:val="950"/>
        </w:trPr>
        <w:tc>
          <w:tcPr>
            <w:tcW w:w="2802" w:type="dxa"/>
          </w:tcPr>
          <w:p w14:paraId="0E5DD69A" w14:textId="77777777" w:rsidR="00DB7977" w:rsidRPr="00DB7977" w:rsidRDefault="00DB7977" w:rsidP="00DB7977">
            <w:pPr>
              <w:rPr>
                <w:b/>
                <w:i/>
                <w:iCs/>
                <w:u w:val="single"/>
                <w:lang w:bidi="th-TH"/>
              </w:rPr>
            </w:pPr>
            <w:r w:rsidRPr="00DB7977">
              <w:rPr>
                <w:i/>
                <w:iCs/>
                <w:lang w:bidi="th-TH"/>
              </w:rPr>
              <w:t>Inspection Date:</w:t>
            </w:r>
          </w:p>
        </w:tc>
        <w:tc>
          <w:tcPr>
            <w:tcW w:w="2716" w:type="dxa"/>
            <w:gridSpan w:val="2"/>
            <w:vMerge w:val="restart"/>
          </w:tcPr>
          <w:p w14:paraId="40FE90BC" w14:textId="77777777" w:rsidR="00DB7977" w:rsidRPr="00DB7977" w:rsidRDefault="00DB7977" w:rsidP="00DB7977">
            <w:pPr>
              <w:rPr>
                <w:bCs/>
                <w:i/>
                <w:iCs/>
                <w:lang w:bidi="th-TH"/>
              </w:rPr>
            </w:pPr>
          </w:p>
          <w:p w14:paraId="01035E62" w14:textId="77777777" w:rsidR="00DB7977" w:rsidRPr="00DB7977" w:rsidRDefault="00DB7977" w:rsidP="00DB7977">
            <w:pPr>
              <w:rPr>
                <w:bCs/>
                <w:i/>
                <w:iCs/>
                <w:lang w:bidi="th-TH"/>
              </w:rPr>
            </w:pPr>
          </w:p>
          <w:p w14:paraId="79488028" w14:textId="77777777" w:rsidR="00DB7977" w:rsidRPr="00DB7977" w:rsidRDefault="00DB7977" w:rsidP="00DB7977">
            <w:pPr>
              <w:rPr>
                <w:bCs/>
                <w:i/>
                <w:iCs/>
                <w:lang w:bidi="th-TH"/>
              </w:rPr>
            </w:pPr>
          </w:p>
          <w:p w14:paraId="6D698553" w14:textId="77777777" w:rsidR="00DB7977" w:rsidRPr="00DB7977" w:rsidRDefault="00DB7977" w:rsidP="00DB7977">
            <w:pPr>
              <w:rPr>
                <w:bCs/>
                <w:i/>
                <w:iCs/>
                <w:lang w:bidi="th-TH"/>
              </w:rPr>
            </w:pPr>
          </w:p>
          <w:p w14:paraId="042CC435" w14:textId="77777777" w:rsidR="00DB7977" w:rsidRPr="00DB7977" w:rsidRDefault="00DB7977" w:rsidP="00DB7977">
            <w:pPr>
              <w:jc w:val="center"/>
              <w:rPr>
                <w:bCs/>
                <w:i/>
                <w:iCs/>
                <w:lang w:bidi="th-TH"/>
              </w:rPr>
            </w:pPr>
            <w:r w:rsidRPr="00DB7977">
              <w:rPr>
                <w:bCs/>
                <w:i/>
                <w:iCs/>
                <w:lang w:bidi="th-TH"/>
              </w:rPr>
              <w:br/>
            </w:r>
            <w:r w:rsidRPr="00DB7977">
              <w:rPr>
                <w:bCs/>
                <w:i/>
                <w:iCs/>
                <w:lang w:bidi="th-TH"/>
              </w:rPr>
              <w:br/>
            </w:r>
            <w:r w:rsidRPr="00DB7977">
              <w:rPr>
                <w:bCs/>
                <w:i/>
                <w:iCs/>
                <w:lang w:bidi="th-TH"/>
              </w:rPr>
              <w:br/>
            </w:r>
            <w:r w:rsidRPr="00DB7977">
              <w:rPr>
                <w:bCs/>
                <w:i/>
                <w:iCs/>
                <w:lang w:bidi="th-TH"/>
              </w:rPr>
              <w:br/>
            </w:r>
            <w:r w:rsidRPr="00DB7977">
              <w:rPr>
                <w:bCs/>
                <w:i/>
                <w:iCs/>
                <w:lang w:bidi="th-TH"/>
              </w:rPr>
              <w:br/>
              <w:t>BAFRA Seal</w:t>
            </w:r>
          </w:p>
        </w:tc>
        <w:tc>
          <w:tcPr>
            <w:tcW w:w="4093" w:type="dxa"/>
            <w:vMerge w:val="restart"/>
          </w:tcPr>
          <w:p w14:paraId="446FCCE4" w14:textId="77777777" w:rsidR="00DB7977" w:rsidRPr="00DB7977" w:rsidRDefault="00DB7977" w:rsidP="00DB7977">
            <w:pPr>
              <w:rPr>
                <w:bCs/>
                <w:sz w:val="22"/>
                <w:szCs w:val="22"/>
                <w:lang w:bidi="th-TH"/>
              </w:rPr>
            </w:pPr>
            <w:r w:rsidRPr="00DB7977">
              <w:rPr>
                <w:bCs/>
                <w:sz w:val="22"/>
                <w:szCs w:val="22"/>
                <w:lang w:bidi="th-TH"/>
              </w:rPr>
              <w:t>Name and Signature of Authorized Officer</w:t>
            </w:r>
          </w:p>
          <w:p w14:paraId="1014240B" w14:textId="77777777" w:rsidR="00DB7977" w:rsidRPr="00DB7977" w:rsidRDefault="00DB7977" w:rsidP="00DB7977">
            <w:pPr>
              <w:jc w:val="center"/>
              <w:rPr>
                <w:bCs/>
                <w:lang w:bidi="th-TH"/>
              </w:rPr>
            </w:pPr>
          </w:p>
          <w:p w14:paraId="6FB76BF8" w14:textId="77777777" w:rsidR="00DB7977" w:rsidRPr="00DB7977" w:rsidRDefault="00DB7977" w:rsidP="00DB7977">
            <w:pPr>
              <w:jc w:val="center"/>
              <w:rPr>
                <w:bCs/>
                <w:lang w:bidi="th-TH"/>
              </w:rPr>
            </w:pPr>
          </w:p>
        </w:tc>
      </w:tr>
      <w:tr w:rsidR="00DB7977" w:rsidRPr="00DB7977" w14:paraId="7E6A905F" w14:textId="77777777" w:rsidTr="00A4671E">
        <w:trPr>
          <w:trHeight w:val="992"/>
        </w:trPr>
        <w:tc>
          <w:tcPr>
            <w:tcW w:w="2802" w:type="dxa"/>
          </w:tcPr>
          <w:p w14:paraId="65729036" w14:textId="77777777" w:rsidR="00DB7977" w:rsidRPr="00DB7977" w:rsidRDefault="00DB7977" w:rsidP="00DB7977">
            <w:pPr>
              <w:rPr>
                <w:i/>
                <w:iCs/>
                <w:lang w:bidi="th-TH"/>
              </w:rPr>
            </w:pPr>
            <w:r w:rsidRPr="00DB7977">
              <w:rPr>
                <w:i/>
                <w:iCs/>
                <w:lang w:bidi="th-TH"/>
              </w:rPr>
              <w:t>Valid till:</w:t>
            </w:r>
          </w:p>
        </w:tc>
        <w:tc>
          <w:tcPr>
            <w:tcW w:w="2716" w:type="dxa"/>
            <w:gridSpan w:val="2"/>
            <w:vMerge/>
          </w:tcPr>
          <w:p w14:paraId="771362A5" w14:textId="77777777" w:rsidR="00DB7977" w:rsidRPr="00DB7977" w:rsidRDefault="00DB7977" w:rsidP="00DB7977">
            <w:pPr>
              <w:jc w:val="center"/>
              <w:rPr>
                <w:b/>
                <w:u w:val="single"/>
                <w:lang w:bidi="th-TH"/>
              </w:rPr>
            </w:pPr>
          </w:p>
        </w:tc>
        <w:tc>
          <w:tcPr>
            <w:tcW w:w="4093" w:type="dxa"/>
            <w:vMerge/>
          </w:tcPr>
          <w:p w14:paraId="3DBC5DE3" w14:textId="77777777" w:rsidR="00DB7977" w:rsidRPr="00DB7977" w:rsidRDefault="00DB7977" w:rsidP="00DB7977">
            <w:pPr>
              <w:jc w:val="center"/>
              <w:rPr>
                <w:b/>
                <w:u w:val="single"/>
                <w:lang w:bidi="th-TH"/>
              </w:rPr>
            </w:pPr>
          </w:p>
        </w:tc>
      </w:tr>
      <w:tr w:rsidR="00DB7977" w:rsidRPr="00DB7977" w14:paraId="3335D877" w14:textId="77777777" w:rsidTr="00A4671E">
        <w:trPr>
          <w:trHeight w:val="978"/>
        </w:trPr>
        <w:tc>
          <w:tcPr>
            <w:tcW w:w="2802" w:type="dxa"/>
          </w:tcPr>
          <w:p w14:paraId="59319495" w14:textId="77777777" w:rsidR="00DB7977" w:rsidRPr="00DB7977" w:rsidRDefault="00DB7977" w:rsidP="00DB7977">
            <w:pPr>
              <w:rPr>
                <w:i/>
                <w:iCs/>
                <w:lang w:bidi="th-TH"/>
              </w:rPr>
            </w:pPr>
            <w:r w:rsidRPr="00DB7977">
              <w:rPr>
                <w:i/>
                <w:iCs/>
                <w:lang w:bidi="th-TH"/>
              </w:rPr>
              <w:t>Place of Issue:</w:t>
            </w:r>
          </w:p>
        </w:tc>
        <w:tc>
          <w:tcPr>
            <w:tcW w:w="2716" w:type="dxa"/>
            <w:gridSpan w:val="2"/>
            <w:vMerge/>
          </w:tcPr>
          <w:p w14:paraId="5E1DEC92" w14:textId="77777777" w:rsidR="00DB7977" w:rsidRPr="00DB7977" w:rsidRDefault="00DB7977" w:rsidP="00DB7977">
            <w:pPr>
              <w:jc w:val="center"/>
              <w:rPr>
                <w:b/>
                <w:u w:val="single"/>
                <w:lang w:bidi="th-TH"/>
              </w:rPr>
            </w:pPr>
          </w:p>
        </w:tc>
        <w:tc>
          <w:tcPr>
            <w:tcW w:w="4093" w:type="dxa"/>
            <w:vMerge/>
          </w:tcPr>
          <w:p w14:paraId="3D099214" w14:textId="77777777" w:rsidR="00DB7977" w:rsidRPr="00DB7977" w:rsidRDefault="00DB7977" w:rsidP="00DB7977">
            <w:pPr>
              <w:jc w:val="center"/>
              <w:rPr>
                <w:b/>
                <w:u w:val="single"/>
                <w:lang w:bidi="th-TH"/>
              </w:rPr>
            </w:pPr>
          </w:p>
        </w:tc>
      </w:tr>
    </w:tbl>
    <w:p w14:paraId="33BE26D9" w14:textId="77777777" w:rsidR="00DB7977" w:rsidRPr="00DB7977" w:rsidRDefault="00DB7977" w:rsidP="00DB7977">
      <w:pPr>
        <w:spacing w:after="0" w:line="240" w:lineRule="auto"/>
        <w:jc w:val="center"/>
        <w:rPr>
          <w:rFonts w:ascii="Times New Roman" w:eastAsia="Times New Roman" w:hAnsi="Times New Roman" w:cs="Times New Roman"/>
          <w:b/>
          <w:sz w:val="24"/>
          <w:szCs w:val="24"/>
          <w:u w:val="single"/>
          <w:lang w:bidi="th-TH"/>
        </w:rPr>
      </w:pPr>
    </w:p>
    <w:p w14:paraId="20E50F9A" w14:textId="77777777" w:rsidR="00DB7977" w:rsidRPr="00DB7977" w:rsidRDefault="00DB7977" w:rsidP="00DB7977">
      <w:pPr>
        <w:rPr>
          <w:rFonts w:ascii="Times New Roman" w:eastAsia="Times New Roman" w:hAnsi="Times New Roman" w:cs="Times New Roman"/>
          <w:lang w:bidi="th-TH"/>
        </w:rPr>
      </w:pPr>
    </w:p>
    <w:p w14:paraId="0E944657" w14:textId="77777777" w:rsidR="00DB7977" w:rsidRPr="007637A4" w:rsidRDefault="00DB7977" w:rsidP="007637A4">
      <w:pPr>
        <w:rPr>
          <w:rFonts w:ascii="Arial" w:hAnsi="Arial" w:cs="Arial"/>
          <w:sz w:val="24"/>
          <w:szCs w:val="24"/>
        </w:rPr>
      </w:pPr>
    </w:p>
    <w:p w14:paraId="695B1E57" w14:textId="77777777" w:rsidR="007637A4" w:rsidRDefault="007637A4" w:rsidP="007637A4">
      <w:pPr>
        <w:rPr>
          <w:rFonts w:ascii="Arial" w:hAnsi="Arial" w:cs="Arial"/>
          <w:sz w:val="24"/>
          <w:szCs w:val="24"/>
        </w:rPr>
      </w:pPr>
      <w:r w:rsidRPr="007637A4">
        <w:rPr>
          <w:rFonts w:ascii="Arial" w:hAnsi="Arial" w:cs="Arial"/>
          <w:sz w:val="24"/>
          <w:szCs w:val="24"/>
        </w:rPr>
        <w:t>Annexure 12- Export Certificate for plant and plant products</w:t>
      </w:r>
    </w:p>
    <w:p w14:paraId="67A7EC49" w14:textId="77777777" w:rsidR="00DB7977" w:rsidRPr="00DB7977" w:rsidRDefault="00DB7977" w:rsidP="00DB7977">
      <w:pPr>
        <w:spacing w:after="0" w:line="240" w:lineRule="auto"/>
        <w:jc w:val="center"/>
        <w:rPr>
          <w:rFonts w:ascii="Times New Roman" w:eastAsia="Times New Roman" w:hAnsi="Times New Roman" w:cs="Times New Roman"/>
          <w:b/>
          <w:sz w:val="24"/>
          <w:szCs w:val="24"/>
        </w:rPr>
      </w:pPr>
      <w:r w:rsidRPr="00DB7977">
        <w:rPr>
          <w:rFonts w:ascii="Times New Roman" w:eastAsia="Times New Roman" w:hAnsi="Times New Roman" w:cs="Times New Roman"/>
          <w:b/>
          <w:sz w:val="24"/>
          <w:szCs w:val="24"/>
        </w:rPr>
        <w:t xml:space="preserve">EXPORT CERTIFICATE FOR </w:t>
      </w:r>
      <w:proofErr w:type="spellStart"/>
      <w:r w:rsidRPr="00DB7977">
        <w:rPr>
          <w:rFonts w:ascii="Times New Roman" w:eastAsia="Times New Roman" w:hAnsi="Times New Roman" w:cs="Times New Roman"/>
          <w:b/>
          <w:i/>
          <w:sz w:val="32"/>
          <w:szCs w:val="32"/>
        </w:rPr>
        <w:t>Ophiocordyceps</w:t>
      </w:r>
      <w:proofErr w:type="spellEnd"/>
      <w:r w:rsidRPr="00DB7977">
        <w:rPr>
          <w:rFonts w:ascii="Times New Roman" w:eastAsia="Times New Roman" w:hAnsi="Times New Roman" w:cs="Times New Roman"/>
          <w:b/>
          <w:i/>
          <w:sz w:val="32"/>
          <w:szCs w:val="32"/>
        </w:rPr>
        <w:t xml:space="preserve"> </w:t>
      </w:r>
      <w:proofErr w:type="spellStart"/>
      <w:r w:rsidRPr="00DB7977">
        <w:rPr>
          <w:rFonts w:ascii="Times New Roman" w:eastAsia="Times New Roman" w:hAnsi="Times New Roman" w:cs="Times New Roman"/>
          <w:b/>
          <w:i/>
          <w:sz w:val="32"/>
          <w:szCs w:val="32"/>
        </w:rPr>
        <w:t>sinensis</w:t>
      </w:r>
      <w:proofErr w:type="spellEnd"/>
      <w:r w:rsidRPr="00DB7977">
        <w:rPr>
          <w:rFonts w:ascii="Times New Roman" w:eastAsia="Times New Roman" w:hAnsi="Times New Roman" w:cs="Times New Roman"/>
          <w:b/>
          <w:i/>
          <w:sz w:val="32"/>
          <w:szCs w:val="32"/>
        </w:rPr>
        <w:t xml:space="preserve"> </w:t>
      </w:r>
    </w:p>
    <w:p w14:paraId="30208FF3" w14:textId="77777777" w:rsidR="00DB7977" w:rsidRPr="00DB7977" w:rsidRDefault="00DB7977" w:rsidP="00DB7977">
      <w:pPr>
        <w:spacing w:after="0" w:line="240" w:lineRule="auto"/>
        <w:jc w:val="both"/>
        <w:rPr>
          <w:rFonts w:ascii="Times New Roman" w:eastAsia="Times New Roman" w:hAnsi="Times New Roman" w:cs="Times New Roman"/>
          <w:b/>
          <w:bCs/>
          <w:sz w:val="32"/>
          <w:szCs w:val="28"/>
        </w:rPr>
      </w:pP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sz w:val="32"/>
          <w:szCs w:val="32"/>
        </w:rPr>
        <w:tab/>
      </w:r>
      <w:r w:rsidRPr="00DB7977">
        <w:rPr>
          <w:rFonts w:ascii="Times New Roman" w:eastAsia="Times New Roman" w:hAnsi="Times New Roman" w:cs="Times New Roman"/>
          <w:b/>
          <w:sz w:val="32"/>
          <w:szCs w:val="32"/>
        </w:rPr>
        <w:t xml:space="preserve">   THD/HO/000</w:t>
      </w:r>
    </w:p>
    <w:tbl>
      <w:tblPr>
        <w:tblW w:w="96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9"/>
        <w:gridCol w:w="2290"/>
        <w:gridCol w:w="4928"/>
      </w:tblGrid>
      <w:tr w:rsidR="00DB7977" w:rsidRPr="00DB7977" w14:paraId="1E13C618" w14:textId="77777777" w:rsidTr="00A4671E">
        <w:trPr>
          <w:trHeight w:val="800"/>
        </w:trPr>
        <w:tc>
          <w:tcPr>
            <w:tcW w:w="4689" w:type="dxa"/>
            <w:gridSpan w:val="2"/>
            <w:tcBorders>
              <w:top w:val="single" w:sz="4" w:space="0" w:color="auto"/>
              <w:left w:val="single" w:sz="4" w:space="0" w:color="auto"/>
              <w:bottom w:val="single" w:sz="4" w:space="0" w:color="auto"/>
              <w:right w:val="single" w:sz="4" w:space="0" w:color="auto"/>
            </w:tcBorders>
            <w:hideMark/>
          </w:tcPr>
          <w:p w14:paraId="6C3F388A" w14:textId="77777777" w:rsidR="00DB7977" w:rsidRPr="00DB7977" w:rsidRDefault="00DB7977" w:rsidP="00DB7977">
            <w:pPr>
              <w:spacing w:after="0" w:line="240" w:lineRule="auto"/>
              <w:jc w:val="both"/>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From: Bhutan Agriculture and Food Regulatory Authority (concerned authority of the exporting country)</w:t>
            </w:r>
          </w:p>
        </w:tc>
        <w:tc>
          <w:tcPr>
            <w:tcW w:w="4928" w:type="dxa"/>
            <w:tcBorders>
              <w:top w:val="single" w:sz="4" w:space="0" w:color="auto"/>
              <w:left w:val="single" w:sz="4" w:space="0" w:color="auto"/>
              <w:bottom w:val="single" w:sz="4" w:space="0" w:color="auto"/>
              <w:right w:val="single" w:sz="4" w:space="0" w:color="auto"/>
            </w:tcBorders>
          </w:tcPr>
          <w:p w14:paraId="5068E91D" w14:textId="77777777" w:rsidR="00DB7977" w:rsidRPr="00DB7977" w:rsidRDefault="00DB7977" w:rsidP="00DB7977">
            <w:pPr>
              <w:spacing w:after="0" w:line="240" w:lineRule="auto"/>
              <w:jc w:val="both"/>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To: Concerned authority of the importing country</w:t>
            </w:r>
          </w:p>
          <w:p w14:paraId="63C3D56D" w14:textId="77777777" w:rsidR="00DB7977" w:rsidRPr="00DB7977" w:rsidRDefault="00DB7977" w:rsidP="00DB7977">
            <w:pPr>
              <w:spacing w:after="0" w:line="240" w:lineRule="auto"/>
              <w:jc w:val="center"/>
              <w:rPr>
                <w:rFonts w:ascii="Times New Roman" w:eastAsia="Times New Roman" w:hAnsi="Times New Roman" w:cs="Times New Roman"/>
                <w:b/>
                <w:sz w:val="24"/>
                <w:szCs w:val="24"/>
              </w:rPr>
            </w:pPr>
          </w:p>
          <w:p w14:paraId="6ADF92E8" w14:textId="77777777" w:rsidR="00DB7977" w:rsidRPr="00DB7977" w:rsidRDefault="00DB7977" w:rsidP="00DB7977">
            <w:pPr>
              <w:spacing w:after="0" w:line="240" w:lineRule="auto"/>
              <w:jc w:val="center"/>
              <w:rPr>
                <w:rFonts w:ascii="Times New Roman" w:eastAsia="Arial Unicode MS" w:hAnsi="Times New Roman" w:cs="Times New Roman"/>
                <w:b/>
                <w:sz w:val="24"/>
                <w:szCs w:val="24"/>
              </w:rPr>
            </w:pPr>
          </w:p>
        </w:tc>
      </w:tr>
      <w:tr w:rsidR="00DB7977" w:rsidRPr="00DB7977" w14:paraId="4E8BC459" w14:textId="77777777" w:rsidTr="00A4671E">
        <w:trPr>
          <w:trHeight w:val="253"/>
        </w:trPr>
        <w:tc>
          <w:tcPr>
            <w:tcW w:w="9617" w:type="dxa"/>
            <w:gridSpan w:val="3"/>
            <w:tcBorders>
              <w:top w:val="single" w:sz="4" w:space="0" w:color="auto"/>
              <w:left w:val="single" w:sz="4" w:space="0" w:color="auto"/>
              <w:bottom w:val="single" w:sz="4" w:space="0" w:color="auto"/>
              <w:right w:val="single" w:sz="4" w:space="0" w:color="auto"/>
            </w:tcBorders>
            <w:hideMark/>
          </w:tcPr>
          <w:p w14:paraId="77A34B46" w14:textId="77777777" w:rsidR="00DB7977" w:rsidRPr="00DB7977" w:rsidRDefault="00DB7977" w:rsidP="00DB7977">
            <w:pPr>
              <w:spacing w:after="0" w:line="240" w:lineRule="auto"/>
              <w:jc w:val="center"/>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1. DESCRIPTION OF CONSIGNMENT</w:t>
            </w:r>
          </w:p>
        </w:tc>
      </w:tr>
      <w:tr w:rsidR="00DB7977" w:rsidRPr="00DB7977" w14:paraId="39C608F4" w14:textId="77777777" w:rsidTr="00A4671E">
        <w:trPr>
          <w:trHeight w:val="150"/>
        </w:trPr>
        <w:tc>
          <w:tcPr>
            <w:tcW w:w="4689" w:type="dxa"/>
            <w:gridSpan w:val="2"/>
            <w:tcBorders>
              <w:top w:val="single" w:sz="4" w:space="0" w:color="auto"/>
              <w:left w:val="single" w:sz="4" w:space="0" w:color="auto"/>
              <w:bottom w:val="single" w:sz="4" w:space="0" w:color="auto"/>
              <w:right w:val="single" w:sz="4" w:space="0" w:color="auto"/>
            </w:tcBorders>
          </w:tcPr>
          <w:p w14:paraId="62F8775A" w14:textId="77777777" w:rsidR="00DB7977" w:rsidRPr="00DB7977" w:rsidRDefault="00DB7977" w:rsidP="00DB7977">
            <w:pPr>
              <w:spacing w:after="0" w:line="240" w:lineRule="auto"/>
              <w:jc w:val="both"/>
              <w:rPr>
                <w:rFonts w:ascii="Times New Roman" w:eastAsia="Times New Roman" w:hAnsi="Times New Roman" w:cs="Times New Roman"/>
                <w:b/>
                <w:sz w:val="18"/>
                <w:szCs w:val="18"/>
              </w:rPr>
            </w:pPr>
          </w:p>
          <w:p w14:paraId="71079C8C" w14:textId="77777777" w:rsidR="00DB7977" w:rsidRPr="00DB7977" w:rsidRDefault="00DB7977" w:rsidP="00DB7977">
            <w:pPr>
              <w:spacing w:after="0" w:line="240" w:lineRule="auto"/>
              <w:jc w:val="both"/>
              <w:rPr>
                <w:rFonts w:ascii="Times New Roman" w:eastAsia="Times New Roman" w:hAnsi="Times New Roman" w:cs="Times New Roman"/>
                <w:b/>
                <w:sz w:val="18"/>
                <w:szCs w:val="18"/>
              </w:rPr>
            </w:pPr>
            <w:r w:rsidRPr="00DB7977">
              <w:rPr>
                <w:rFonts w:ascii="Times New Roman" w:eastAsia="Times New Roman" w:hAnsi="Times New Roman" w:cs="Times New Roman"/>
                <w:b/>
                <w:sz w:val="18"/>
                <w:szCs w:val="18"/>
              </w:rPr>
              <w:t xml:space="preserve">NAME AND ADDRESS </w:t>
            </w:r>
            <w:proofErr w:type="gramStart"/>
            <w:r w:rsidRPr="00DB7977">
              <w:rPr>
                <w:rFonts w:ascii="Times New Roman" w:eastAsia="Times New Roman" w:hAnsi="Times New Roman" w:cs="Times New Roman"/>
                <w:b/>
                <w:sz w:val="18"/>
                <w:szCs w:val="18"/>
              </w:rPr>
              <w:t>OF  EXPORTER</w:t>
            </w:r>
            <w:proofErr w:type="gramEnd"/>
          </w:p>
        </w:tc>
        <w:tc>
          <w:tcPr>
            <w:tcW w:w="4928" w:type="dxa"/>
            <w:tcBorders>
              <w:top w:val="single" w:sz="4" w:space="0" w:color="auto"/>
              <w:left w:val="single" w:sz="4" w:space="0" w:color="auto"/>
              <w:bottom w:val="single" w:sz="4" w:space="0" w:color="auto"/>
              <w:right w:val="single" w:sz="4" w:space="0" w:color="auto"/>
            </w:tcBorders>
          </w:tcPr>
          <w:p w14:paraId="4C0D936E" w14:textId="77777777" w:rsidR="00DB7977" w:rsidRPr="00DB7977" w:rsidRDefault="00DB7977" w:rsidP="00DB7977">
            <w:pPr>
              <w:spacing w:after="0" w:line="240" w:lineRule="auto"/>
              <w:jc w:val="both"/>
              <w:rPr>
                <w:rFonts w:ascii="Times New Roman" w:eastAsia="Times New Roman" w:hAnsi="Times New Roman" w:cs="Times New Roman"/>
                <w:b/>
                <w:sz w:val="18"/>
                <w:szCs w:val="18"/>
              </w:rPr>
            </w:pPr>
          </w:p>
          <w:p w14:paraId="3FDDC471" w14:textId="77777777" w:rsidR="00DB7977" w:rsidRPr="00DB7977" w:rsidRDefault="00DB7977" w:rsidP="00DB7977">
            <w:pPr>
              <w:spacing w:after="0" w:line="240" w:lineRule="auto"/>
              <w:jc w:val="both"/>
              <w:rPr>
                <w:rFonts w:ascii="Times New Roman" w:eastAsia="Times New Roman" w:hAnsi="Times New Roman" w:cs="Times New Roman"/>
                <w:b/>
                <w:sz w:val="18"/>
                <w:szCs w:val="18"/>
              </w:rPr>
            </w:pPr>
            <w:r w:rsidRPr="00DB7977">
              <w:rPr>
                <w:rFonts w:ascii="Times New Roman" w:eastAsia="Times New Roman" w:hAnsi="Times New Roman" w:cs="Times New Roman"/>
                <w:b/>
                <w:sz w:val="18"/>
                <w:szCs w:val="18"/>
              </w:rPr>
              <w:t>DECLARED NAME AND ADDRESS OF CONSIGNEE</w:t>
            </w:r>
          </w:p>
        </w:tc>
      </w:tr>
      <w:tr w:rsidR="00DB7977" w:rsidRPr="00DB7977" w14:paraId="5787BCD9" w14:textId="77777777" w:rsidTr="00A4671E">
        <w:trPr>
          <w:trHeight w:val="1023"/>
        </w:trPr>
        <w:tc>
          <w:tcPr>
            <w:tcW w:w="4689" w:type="dxa"/>
            <w:gridSpan w:val="2"/>
            <w:tcBorders>
              <w:top w:val="single" w:sz="4" w:space="0" w:color="auto"/>
              <w:left w:val="single" w:sz="4" w:space="0" w:color="auto"/>
              <w:bottom w:val="single" w:sz="4" w:space="0" w:color="auto"/>
              <w:right w:val="single" w:sz="4" w:space="0" w:color="auto"/>
            </w:tcBorders>
            <w:hideMark/>
          </w:tcPr>
          <w:p w14:paraId="7D5253AD" w14:textId="77777777" w:rsidR="00DB7977" w:rsidRPr="00DB7977" w:rsidRDefault="00DB7977" w:rsidP="00DB7977">
            <w:pPr>
              <w:spacing w:after="0" w:line="240" w:lineRule="auto"/>
              <w:rPr>
                <w:rFonts w:ascii="Times New Roman" w:eastAsia="Times New Roman" w:hAnsi="Times New Roman" w:cs="Times New Roman"/>
                <w:b/>
                <w:bCs/>
                <w:sz w:val="24"/>
                <w:szCs w:val="24"/>
              </w:rPr>
            </w:pPr>
          </w:p>
        </w:tc>
        <w:tc>
          <w:tcPr>
            <w:tcW w:w="4928" w:type="dxa"/>
            <w:tcBorders>
              <w:top w:val="single" w:sz="4" w:space="0" w:color="auto"/>
              <w:left w:val="single" w:sz="4" w:space="0" w:color="auto"/>
              <w:bottom w:val="single" w:sz="4" w:space="0" w:color="auto"/>
              <w:right w:val="single" w:sz="4" w:space="0" w:color="auto"/>
            </w:tcBorders>
            <w:hideMark/>
          </w:tcPr>
          <w:p w14:paraId="5A610849" w14:textId="77777777" w:rsidR="00DB7977" w:rsidRPr="00DB7977" w:rsidRDefault="00DB7977" w:rsidP="00DB7977">
            <w:pPr>
              <w:spacing w:after="0" w:line="240" w:lineRule="auto"/>
              <w:rPr>
                <w:rFonts w:ascii="Times New Roman" w:eastAsia="Arial Unicode MS" w:hAnsi="Times New Roman" w:cs="Times New Roman"/>
                <w:b/>
                <w:bCs/>
                <w:sz w:val="24"/>
                <w:szCs w:val="24"/>
              </w:rPr>
            </w:pPr>
          </w:p>
        </w:tc>
      </w:tr>
      <w:tr w:rsidR="00DB7977" w:rsidRPr="00DB7977" w14:paraId="2EBB73C9" w14:textId="77777777" w:rsidTr="00A4671E">
        <w:trPr>
          <w:trHeight w:val="250"/>
        </w:trPr>
        <w:tc>
          <w:tcPr>
            <w:tcW w:w="4689" w:type="dxa"/>
            <w:gridSpan w:val="2"/>
            <w:tcBorders>
              <w:top w:val="single" w:sz="4" w:space="0" w:color="auto"/>
              <w:left w:val="single" w:sz="4" w:space="0" w:color="auto"/>
              <w:bottom w:val="single" w:sz="4" w:space="0" w:color="auto"/>
              <w:right w:val="single" w:sz="4" w:space="0" w:color="auto"/>
            </w:tcBorders>
            <w:hideMark/>
          </w:tcPr>
          <w:p w14:paraId="0D64B2FE" w14:textId="77777777" w:rsidR="00DB7977" w:rsidRPr="00DB7977" w:rsidRDefault="00DB7977" w:rsidP="00DB7977">
            <w:pPr>
              <w:spacing w:after="0" w:line="240" w:lineRule="auto"/>
              <w:jc w:val="both"/>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NUMBER AND DESCRIPTION OF PACKAGES</w:t>
            </w:r>
          </w:p>
        </w:tc>
        <w:tc>
          <w:tcPr>
            <w:tcW w:w="4928" w:type="dxa"/>
            <w:tcBorders>
              <w:top w:val="single" w:sz="4" w:space="0" w:color="auto"/>
              <w:left w:val="single" w:sz="4" w:space="0" w:color="auto"/>
              <w:bottom w:val="single" w:sz="4" w:space="0" w:color="auto"/>
              <w:right w:val="single" w:sz="4" w:space="0" w:color="auto"/>
            </w:tcBorders>
            <w:hideMark/>
          </w:tcPr>
          <w:p w14:paraId="6B336BCC" w14:textId="77777777" w:rsidR="00DB7977" w:rsidRPr="00DB7977" w:rsidRDefault="00DB7977" w:rsidP="00DB7977">
            <w:pPr>
              <w:spacing w:after="0" w:line="240" w:lineRule="auto"/>
              <w:jc w:val="center"/>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DISTINGUISHING MARKS</w:t>
            </w:r>
          </w:p>
        </w:tc>
      </w:tr>
      <w:tr w:rsidR="00DB7977" w:rsidRPr="00DB7977" w14:paraId="422348DB" w14:textId="77777777" w:rsidTr="00A4671E">
        <w:trPr>
          <w:trHeight w:val="1046"/>
        </w:trPr>
        <w:tc>
          <w:tcPr>
            <w:tcW w:w="4689" w:type="dxa"/>
            <w:gridSpan w:val="2"/>
            <w:tcBorders>
              <w:top w:val="single" w:sz="4" w:space="0" w:color="auto"/>
              <w:left w:val="single" w:sz="4" w:space="0" w:color="auto"/>
              <w:bottom w:val="single" w:sz="4" w:space="0" w:color="auto"/>
              <w:right w:val="single" w:sz="4" w:space="0" w:color="auto"/>
            </w:tcBorders>
          </w:tcPr>
          <w:p w14:paraId="6855B777" w14:textId="77777777" w:rsidR="00DB7977" w:rsidRPr="00DB7977" w:rsidRDefault="00DB7977" w:rsidP="00DB7977">
            <w:pPr>
              <w:spacing w:after="0" w:line="240" w:lineRule="auto"/>
              <w:rPr>
                <w:rFonts w:ascii="Times New Roman" w:eastAsia="Times New Roman" w:hAnsi="Times New Roman" w:cs="Times New Roman"/>
                <w:b/>
                <w:bCs/>
                <w:sz w:val="24"/>
                <w:szCs w:val="24"/>
              </w:rPr>
            </w:pPr>
          </w:p>
        </w:tc>
        <w:tc>
          <w:tcPr>
            <w:tcW w:w="4928" w:type="dxa"/>
            <w:tcBorders>
              <w:top w:val="single" w:sz="4" w:space="0" w:color="auto"/>
              <w:left w:val="single" w:sz="4" w:space="0" w:color="auto"/>
              <w:bottom w:val="single" w:sz="4" w:space="0" w:color="auto"/>
              <w:right w:val="single" w:sz="4" w:space="0" w:color="auto"/>
            </w:tcBorders>
          </w:tcPr>
          <w:p w14:paraId="3B6C3B14" w14:textId="77777777" w:rsidR="00DB7977" w:rsidRPr="00DB7977" w:rsidRDefault="00DB7977" w:rsidP="00DB7977">
            <w:pPr>
              <w:spacing w:after="0" w:line="240" w:lineRule="auto"/>
              <w:jc w:val="center"/>
              <w:rPr>
                <w:rFonts w:ascii="Times New Roman" w:eastAsia="Times New Roman" w:hAnsi="Times New Roman" w:cs="Times New Roman"/>
                <w:b/>
                <w:sz w:val="24"/>
                <w:szCs w:val="24"/>
              </w:rPr>
            </w:pPr>
          </w:p>
        </w:tc>
      </w:tr>
      <w:tr w:rsidR="00DB7977" w:rsidRPr="00DB7977" w14:paraId="3257E6CF" w14:textId="77777777" w:rsidTr="00A4671E">
        <w:trPr>
          <w:trHeight w:val="500"/>
        </w:trPr>
        <w:tc>
          <w:tcPr>
            <w:tcW w:w="2399" w:type="dxa"/>
            <w:tcBorders>
              <w:top w:val="single" w:sz="4" w:space="0" w:color="auto"/>
              <w:left w:val="single" w:sz="4" w:space="0" w:color="auto"/>
              <w:bottom w:val="single" w:sz="4" w:space="0" w:color="auto"/>
              <w:right w:val="single" w:sz="4" w:space="0" w:color="auto"/>
            </w:tcBorders>
            <w:hideMark/>
          </w:tcPr>
          <w:p w14:paraId="5EAEC430" w14:textId="77777777" w:rsidR="00DB7977" w:rsidRPr="00DB7977" w:rsidRDefault="00DB7977" w:rsidP="00DB7977">
            <w:pPr>
              <w:spacing w:after="0" w:line="240" w:lineRule="auto"/>
              <w:jc w:val="both"/>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PLACE OF ORIGIN</w:t>
            </w:r>
          </w:p>
        </w:tc>
        <w:tc>
          <w:tcPr>
            <w:tcW w:w="2290" w:type="dxa"/>
            <w:tcBorders>
              <w:top w:val="single" w:sz="4" w:space="0" w:color="auto"/>
              <w:left w:val="single" w:sz="4" w:space="0" w:color="auto"/>
              <w:bottom w:val="single" w:sz="4" w:space="0" w:color="auto"/>
              <w:right w:val="single" w:sz="4" w:space="0" w:color="auto"/>
            </w:tcBorders>
            <w:hideMark/>
          </w:tcPr>
          <w:p w14:paraId="71A93BFA" w14:textId="77777777" w:rsidR="00DB7977" w:rsidRPr="00DB7977" w:rsidRDefault="00DB7977" w:rsidP="00DB7977">
            <w:pPr>
              <w:spacing w:after="0" w:line="240" w:lineRule="auto"/>
              <w:jc w:val="both"/>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DECLARED MEANS OF CONVEYANCE</w:t>
            </w:r>
          </w:p>
        </w:tc>
        <w:tc>
          <w:tcPr>
            <w:tcW w:w="4928" w:type="dxa"/>
            <w:tcBorders>
              <w:top w:val="single" w:sz="4" w:space="0" w:color="auto"/>
              <w:left w:val="single" w:sz="4" w:space="0" w:color="auto"/>
              <w:bottom w:val="single" w:sz="4" w:space="0" w:color="auto"/>
              <w:right w:val="single" w:sz="4" w:space="0" w:color="auto"/>
            </w:tcBorders>
          </w:tcPr>
          <w:p w14:paraId="046EDE29" w14:textId="77777777" w:rsidR="00DB7977" w:rsidRPr="00DB7977" w:rsidRDefault="00DB7977" w:rsidP="00DB7977">
            <w:pPr>
              <w:spacing w:after="0" w:line="240" w:lineRule="auto"/>
              <w:jc w:val="both"/>
              <w:rPr>
                <w:rFonts w:ascii="Times New Roman" w:eastAsia="Times New Roman" w:hAnsi="Times New Roman" w:cs="Times New Roman"/>
                <w:b/>
                <w:sz w:val="20"/>
                <w:szCs w:val="20"/>
              </w:rPr>
            </w:pPr>
          </w:p>
          <w:p w14:paraId="2C4D7395" w14:textId="77777777" w:rsidR="00DB7977" w:rsidRPr="00DB7977" w:rsidRDefault="00DB7977" w:rsidP="00DB7977">
            <w:pPr>
              <w:spacing w:after="0" w:line="240" w:lineRule="auto"/>
              <w:jc w:val="center"/>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DECLARED POINT OF ENTRY</w:t>
            </w:r>
          </w:p>
        </w:tc>
      </w:tr>
      <w:tr w:rsidR="00DB7977" w:rsidRPr="00DB7977" w14:paraId="13F41481" w14:textId="77777777" w:rsidTr="00A4671E">
        <w:trPr>
          <w:trHeight w:val="1046"/>
        </w:trPr>
        <w:tc>
          <w:tcPr>
            <w:tcW w:w="2399" w:type="dxa"/>
            <w:tcBorders>
              <w:top w:val="single" w:sz="4" w:space="0" w:color="auto"/>
              <w:left w:val="single" w:sz="4" w:space="0" w:color="auto"/>
              <w:bottom w:val="single" w:sz="4" w:space="0" w:color="auto"/>
              <w:right w:val="single" w:sz="4" w:space="0" w:color="auto"/>
            </w:tcBorders>
          </w:tcPr>
          <w:p w14:paraId="713E5835" w14:textId="77777777" w:rsidR="00DB7977" w:rsidRPr="00DB7977" w:rsidRDefault="00DB7977" w:rsidP="00DB7977">
            <w:pPr>
              <w:spacing w:after="0" w:line="240" w:lineRule="auto"/>
              <w:jc w:val="both"/>
              <w:rPr>
                <w:rFonts w:ascii="Times New Roman" w:eastAsia="Times New Roman" w:hAnsi="Times New Roman" w:cs="Times New Roman"/>
                <w:b/>
                <w:sz w:val="24"/>
                <w:szCs w:val="24"/>
              </w:rPr>
            </w:pPr>
          </w:p>
        </w:tc>
        <w:tc>
          <w:tcPr>
            <w:tcW w:w="2290" w:type="dxa"/>
            <w:tcBorders>
              <w:top w:val="single" w:sz="4" w:space="0" w:color="auto"/>
              <w:left w:val="single" w:sz="4" w:space="0" w:color="auto"/>
              <w:bottom w:val="single" w:sz="4" w:space="0" w:color="auto"/>
              <w:right w:val="single" w:sz="4" w:space="0" w:color="auto"/>
            </w:tcBorders>
          </w:tcPr>
          <w:p w14:paraId="7FCACE41" w14:textId="77777777" w:rsidR="00DB7977" w:rsidRPr="00DB7977" w:rsidRDefault="00DB7977" w:rsidP="00DB7977">
            <w:pPr>
              <w:spacing w:after="0" w:line="240" w:lineRule="auto"/>
              <w:rPr>
                <w:rFonts w:ascii="Times New Roman" w:eastAsia="Times New Roman" w:hAnsi="Times New Roman" w:cs="Times New Roman"/>
                <w:b/>
                <w:sz w:val="24"/>
                <w:szCs w:val="24"/>
              </w:rPr>
            </w:pPr>
          </w:p>
        </w:tc>
        <w:tc>
          <w:tcPr>
            <w:tcW w:w="4928" w:type="dxa"/>
            <w:tcBorders>
              <w:top w:val="single" w:sz="4" w:space="0" w:color="auto"/>
              <w:left w:val="single" w:sz="4" w:space="0" w:color="auto"/>
              <w:bottom w:val="single" w:sz="4" w:space="0" w:color="auto"/>
              <w:right w:val="single" w:sz="4" w:space="0" w:color="auto"/>
            </w:tcBorders>
            <w:vAlign w:val="center"/>
          </w:tcPr>
          <w:p w14:paraId="22578E20" w14:textId="77777777" w:rsidR="00DB7977" w:rsidRPr="00DB7977" w:rsidRDefault="00DB7977" w:rsidP="00DB7977">
            <w:pPr>
              <w:spacing w:after="0" w:line="240" w:lineRule="auto"/>
              <w:jc w:val="center"/>
              <w:rPr>
                <w:rFonts w:ascii="Times New Roman" w:eastAsia="Times New Roman" w:hAnsi="Times New Roman" w:cs="Times New Roman"/>
                <w:b/>
                <w:sz w:val="24"/>
                <w:szCs w:val="24"/>
              </w:rPr>
            </w:pPr>
          </w:p>
        </w:tc>
      </w:tr>
      <w:tr w:rsidR="00DB7977" w:rsidRPr="00DB7977" w14:paraId="0A5043FA" w14:textId="77777777" w:rsidTr="00A4671E">
        <w:trPr>
          <w:trHeight w:val="773"/>
        </w:trPr>
        <w:tc>
          <w:tcPr>
            <w:tcW w:w="9617" w:type="dxa"/>
            <w:gridSpan w:val="3"/>
            <w:tcBorders>
              <w:top w:val="single" w:sz="4" w:space="0" w:color="auto"/>
              <w:left w:val="single" w:sz="4" w:space="0" w:color="auto"/>
              <w:bottom w:val="single" w:sz="4" w:space="0" w:color="auto"/>
              <w:right w:val="single" w:sz="4" w:space="0" w:color="auto"/>
            </w:tcBorders>
          </w:tcPr>
          <w:p w14:paraId="15C35928" w14:textId="77777777" w:rsidR="00DB7977" w:rsidRPr="00DB7977" w:rsidRDefault="00DB7977" w:rsidP="00DB7977">
            <w:pPr>
              <w:spacing w:after="0" w:line="240" w:lineRule="auto"/>
              <w:jc w:val="center"/>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QUANTITY DECLARED</w:t>
            </w:r>
          </w:p>
          <w:p w14:paraId="0240012B" w14:textId="77777777" w:rsidR="00DB7977" w:rsidRPr="00DB7977" w:rsidRDefault="00DB7977" w:rsidP="00DB7977">
            <w:pPr>
              <w:spacing w:after="0" w:line="240" w:lineRule="auto"/>
              <w:jc w:val="center"/>
              <w:rPr>
                <w:rFonts w:ascii="Times New Roman" w:eastAsia="Times New Roman" w:hAnsi="Times New Roman" w:cs="Times New Roman"/>
                <w:b/>
                <w:sz w:val="20"/>
                <w:szCs w:val="20"/>
              </w:rPr>
            </w:pPr>
          </w:p>
          <w:p w14:paraId="6C79737C" w14:textId="77777777" w:rsidR="00DB7977" w:rsidRPr="00DB7977" w:rsidRDefault="00DB7977" w:rsidP="00DB7977">
            <w:pPr>
              <w:spacing w:after="0" w:line="240" w:lineRule="auto"/>
              <w:rPr>
                <w:rFonts w:ascii="Times New Roman" w:eastAsia="Times New Roman" w:hAnsi="Times New Roman" w:cs="Times New Roman"/>
                <w:b/>
                <w:sz w:val="24"/>
                <w:szCs w:val="24"/>
              </w:rPr>
            </w:pPr>
          </w:p>
        </w:tc>
      </w:tr>
      <w:tr w:rsidR="00DB7977" w:rsidRPr="00DB7977" w14:paraId="491CAED8" w14:textId="77777777" w:rsidTr="00A4671E">
        <w:trPr>
          <w:trHeight w:val="465"/>
        </w:trPr>
        <w:tc>
          <w:tcPr>
            <w:tcW w:w="9617" w:type="dxa"/>
            <w:gridSpan w:val="3"/>
            <w:tcBorders>
              <w:top w:val="single" w:sz="4" w:space="0" w:color="auto"/>
              <w:left w:val="single" w:sz="4" w:space="0" w:color="auto"/>
              <w:bottom w:val="single" w:sz="4" w:space="0" w:color="auto"/>
              <w:right w:val="single" w:sz="4" w:space="0" w:color="auto"/>
            </w:tcBorders>
            <w:hideMark/>
          </w:tcPr>
          <w:p w14:paraId="444C95D4" w14:textId="77777777" w:rsidR="00DB7977" w:rsidRPr="00DB7977" w:rsidRDefault="00DB7977" w:rsidP="00DB7977">
            <w:pPr>
              <w:spacing w:after="0" w:line="240" w:lineRule="auto"/>
              <w:jc w:val="both"/>
              <w:rPr>
                <w:rFonts w:ascii="Times New Roman" w:eastAsia="Times New Roman" w:hAnsi="Times New Roman" w:cs="Times New Roman"/>
                <w:sz w:val="20"/>
                <w:szCs w:val="20"/>
              </w:rPr>
            </w:pPr>
            <w:r w:rsidRPr="00DB7977">
              <w:rPr>
                <w:rFonts w:ascii="Times New Roman" w:eastAsia="Times New Roman" w:hAnsi="Times New Roman" w:cs="Times New Roman"/>
                <w:sz w:val="20"/>
                <w:szCs w:val="20"/>
              </w:rPr>
              <w:t>This is to certify that the article described has been inspected according to appropriate official procedures</w:t>
            </w:r>
          </w:p>
        </w:tc>
      </w:tr>
      <w:tr w:rsidR="00DB7977" w:rsidRPr="00DB7977" w14:paraId="7244D478" w14:textId="77777777" w:rsidTr="00A4671E">
        <w:trPr>
          <w:trHeight w:val="548"/>
        </w:trPr>
        <w:tc>
          <w:tcPr>
            <w:tcW w:w="9617" w:type="dxa"/>
            <w:gridSpan w:val="3"/>
            <w:tcBorders>
              <w:top w:val="single" w:sz="4" w:space="0" w:color="auto"/>
              <w:left w:val="single" w:sz="4" w:space="0" w:color="auto"/>
              <w:bottom w:val="single" w:sz="4" w:space="0" w:color="auto"/>
              <w:right w:val="single" w:sz="4" w:space="0" w:color="auto"/>
            </w:tcBorders>
          </w:tcPr>
          <w:p w14:paraId="6C6C8396" w14:textId="77777777" w:rsidR="00DB7977" w:rsidRPr="00DB7977" w:rsidRDefault="00DB7977" w:rsidP="00DB7977">
            <w:pPr>
              <w:spacing w:after="0" w:line="240" w:lineRule="auto"/>
              <w:jc w:val="center"/>
              <w:rPr>
                <w:rFonts w:ascii="Times New Roman" w:eastAsia="Times New Roman" w:hAnsi="Times New Roman" w:cs="Times New Roman"/>
                <w:sz w:val="20"/>
                <w:szCs w:val="20"/>
              </w:rPr>
            </w:pPr>
            <w:r w:rsidRPr="00DB7977">
              <w:rPr>
                <w:rFonts w:ascii="Times New Roman" w:eastAsia="Times New Roman" w:hAnsi="Times New Roman" w:cs="Times New Roman"/>
                <w:b/>
                <w:sz w:val="20"/>
                <w:szCs w:val="20"/>
              </w:rPr>
              <w:t>2. ADDITIONAL DECLARATION</w:t>
            </w:r>
          </w:p>
          <w:p w14:paraId="1A00F9A5" w14:textId="77777777" w:rsidR="00DB7977" w:rsidRPr="00DB7977" w:rsidRDefault="00DB7977" w:rsidP="00DB7977">
            <w:pPr>
              <w:spacing w:after="0" w:line="240" w:lineRule="auto"/>
              <w:jc w:val="both"/>
              <w:rPr>
                <w:rFonts w:ascii="Times New Roman" w:eastAsia="Times New Roman" w:hAnsi="Times New Roman" w:cs="Times New Roman"/>
                <w:sz w:val="20"/>
                <w:szCs w:val="20"/>
              </w:rPr>
            </w:pPr>
          </w:p>
          <w:p w14:paraId="3275F500" w14:textId="77777777" w:rsidR="00DB7977" w:rsidRPr="00DB7977" w:rsidRDefault="00DB7977" w:rsidP="00DB7977">
            <w:pPr>
              <w:tabs>
                <w:tab w:val="left" w:pos="3700"/>
              </w:tabs>
              <w:spacing w:after="0" w:line="240" w:lineRule="auto"/>
              <w:jc w:val="both"/>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ab/>
              <w:t xml:space="preserve">           NIL</w:t>
            </w:r>
          </w:p>
        </w:tc>
      </w:tr>
      <w:tr w:rsidR="00DB7977" w:rsidRPr="00DB7977" w14:paraId="73C785EE" w14:textId="77777777" w:rsidTr="00A4671E">
        <w:trPr>
          <w:cantSplit/>
          <w:trHeight w:val="2240"/>
        </w:trPr>
        <w:tc>
          <w:tcPr>
            <w:tcW w:w="4689" w:type="dxa"/>
            <w:gridSpan w:val="2"/>
            <w:tcBorders>
              <w:top w:val="single" w:sz="4" w:space="0" w:color="auto"/>
              <w:left w:val="single" w:sz="4" w:space="0" w:color="auto"/>
              <w:bottom w:val="single" w:sz="4" w:space="0" w:color="auto"/>
              <w:right w:val="single" w:sz="4" w:space="0" w:color="auto"/>
            </w:tcBorders>
          </w:tcPr>
          <w:p w14:paraId="5597E6C5" w14:textId="77777777" w:rsidR="00DB7977" w:rsidRPr="00DB7977" w:rsidRDefault="00DB7977" w:rsidP="00DB7977">
            <w:pPr>
              <w:spacing w:after="0" w:line="240" w:lineRule="auto"/>
              <w:jc w:val="both"/>
              <w:rPr>
                <w:rFonts w:ascii="Times New Roman" w:eastAsia="Times New Roman" w:hAnsi="Times New Roman" w:cs="Times New Roman"/>
                <w:b/>
                <w:sz w:val="20"/>
                <w:szCs w:val="20"/>
              </w:rPr>
            </w:pPr>
          </w:p>
          <w:p w14:paraId="3F7CF20D" w14:textId="77777777" w:rsidR="00DB7977" w:rsidRPr="00DB7977" w:rsidRDefault="00DB7977" w:rsidP="00DB7977">
            <w:pPr>
              <w:spacing w:after="0" w:line="240" w:lineRule="auto"/>
              <w:jc w:val="both"/>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DATE OF INSPECTION:</w:t>
            </w:r>
          </w:p>
        </w:tc>
        <w:tc>
          <w:tcPr>
            <w:tcW w:w="4928" w:type="dxa"/>
            <w:tcBorders>
              <w:top w:val="single" w:sz="4" w:space="0" w:color="auto"/>
              <w:left w:val="single" w:sz="4" w:space="0" w:color="auto"/>
              <w:bottom w:val="single" w:sz="4" w:space="0" w:color="auto"/>
              <w:right w:val="single" w:sz="4" w:space="0" w:color="auto"/>
            </w:tcBorders>
          </w:tcPr>
          <w:p w14:paraId="375EB870" w14:textId="77777777" w:rsidR="00DB7977" w:rsidRPr="00DB7977" w:rsidRDefault="00DB7977" w:rsidP="00DB7977">
            <w:pPr>
              <w:spacing w:after="0" w:line="240" w:lineRule="auto"/>
              <w:jc w:val="center"/>
              <w:rPr>
                <w:rFonts w:ascii="Times New Roman" w:eastAsia="Times New Roman" w:hAnsi="Times New Roman" w:cs="Times New Roman"/>
                <w:b/>
                <w:sz w:val="20"/>
                <w:szCs w:val="20"/>
              </w:rPr>
            </w:pPr>
            <w:r w:rsidRPr="00DB7977">
              <w:rPr>
                <w:rFonts w:ascii="Times New Roman" w:eastAsia="Times New Roman" w:hAnsi="Times New Roman" w:cs="Times New Roman"/>
                <w:b/>
                <w:sz w:val="20"/>
                <w:szCs w:val="20"/>
              </w:rPr>
              <w:t>NAME AND SIGNATURE OF AUTHORISED OFFICER</w:t>
            </w:r>
          </w:p>
          <w:p w14:paraId="47D660C0" w14:textId="77777777" w:rsidR="00DB7977" w:rsidRPr="00DB7977" w:rsidRDefault="00DB7977" w:rsidP="00DB7977">
            <w:pPr>
              <w:spacing w:after="0" w:line="240" w:lineRule="auto"/>
              <w:rPr>
                <w:rFonts w:ascii="Times New Roman" w:eastAsia="Times New Roman" w:hAnsi="Times New Roman" w:cs="Times New Roman"/>
                <w:sz w:val="20"/>
                <w:szCs w:val="24"/>
              </w:rPr>
            </w:pPr>
          </w:p>
          <w:p w14:paraId="064A8B35" w14:textId="77777777" w:rsidR="00DB7977" w:rsidRPr="00DB7977" w:rsidRDefault="00DB7977" w:rsidP="00DB7977">
            <w:pPr>
              <w:spacing w:after="0" w:line="240" w:lineRule="auto"/>
              <w:rPr>
                <w:rFonts w:ascii="Times New Roman" w:eastAsia="Times New Roman" w:hAnsi="Times New Roman" w:cs="Times New Roman"/>
                <w:sz w:val="20"/>
                <w:szCs w:val="24"/>
              </w:rPr>
            </w:pPr>
          </w:p>
          <w:p w14:paraId="74CB217B" w14:textId="77777777" w:rsidR="00DB7977" w:rsidRPr="00DB7977" w:rsidRDefault="00DB7977" w:rsidP="00DB7977">
            <w:pPr>
              <w:tabs>
                <w:tab w:val="left" w:pos="960"/>
              </w:tabs>
              <w:spacing w:after="0" w:line="240" w:lineRule="auto"/>
              <w:rPr>
                <w:rFonts w:ascii="Times New Roman" w:eastAsia="Times New Roman" w:hAnsi="Times New Roman" w:cs="Times New Roman"/>
                <w:sz w:val="20"/>
                <w:szCs w:val="24"/>
              </w:rPr>
            </w:pPr>
            <w:r w:rsidRPr="00DB7977">
              <w:rPr>
                <w:rFonts w:ascii="Times New Roman" w:eastAsia="Times New Roman" w:hAnsi="Times New Roman" w:cs="Times New Roman"/>
                <w:sz w:val="20"/>
                <w:szCs w:val="24"/>
              </w:rPr>
              <w:tab/>
            </w:r>
          </w:p>
          <w:p w14:paraId="2FD0527D" w14:textId="77777777" w:rsidR="00DB7977" w:rsidRPr="00DB7977" w:rsidRDefault="00DB7977" w:rsidP="00DB7977">
            <w:pPr>
              <w:tabs>
                <w:tab w:val="left" w:pos="960"/>
              </w:tabs>
              <w:spacing w:after="0" w:line="240" w:lineRule="auto"/>
              <w:rPr>
                <w:rFonts w:ascii="Times New Roman" w:eastAsia="Times New Roman" w:hAnsi="Times New Roman" w:cs="Times New Roman"/>
                <w:sz w:val="20"/>
                <w:szCs w:val="24"/>
              </w:rPr>
            </w:pPr>
          </w:p>
          <w:p w14:paraId="65F940FA" w14:textId="77777777" w:rsidR="00DB7977" w:rsidRPr="00DB7977" w:rsidRDefault="00DB7977" w:rsidP="00DB7977">
            <w:pPr>
              <w:tabs>
                <w:tab w:val="left" w:pos="960"/>
              </w:tabs>
              <w:spacing w:after="0" w:line="240" w:lineRule="auto"/>
              <w:jc w:val="center"/>
              <w:rPr>
                <w:rFonts w:ascii="Times New Roman" w:eastAsia="Times New Roman" w:hAnsi="Times New Roman" w:cs="Times New Roman"/>
                <w:b/>
                <w:sz w:val="20"/>
                <w:szCs w:val="24"/>
              </w:rPr>
            </w:pPr>
          </w:p>
          <w:p w14:paraId="263EA02C" w14:textId="77777777" w:rsidR="00DB7977" w:rsidRPr="00DB7977" w:rsidRDefault="00DB7977" w:rsidP="00DB7977">
            <w:pPr>
              <w:tabs>
                <w:tab w:val="left" w:pos="960"/>
              </w:tabs>
              <w:spacing w:after="0" w:line="240" w:lineRule="auto"/>
              <w:jc w:val="center"/>
              <w:rPr>
                <w:rFonts w:ascii="Times New Roman" w:eastAsia="Times New Roman" w:hAnsi="Times New Roman" w:cs="Times New Roman"/>
                <w:b/>
                <w:sz w:val="20"/>
                <w:szCs w:val="24"/>
              </w:rPr>
            </w:pPr>
          </w:p>
          <w:p w14:paraId="4B937A4C" w14:textId="77777777" w:rsidR="00DB7977" w:rsidRPr="00DB7977" w:rsidRDefault="00DB7977" w:rsidP="00DB7977">
            <w:pPr>
              <w:tabs>
                <w:tab w:val="left" w:pos="960"/>
              </w:tabs>
              <w:spacing w:after="0" w:line="240" w:lineRule="auto"/>
              <w:rPr>
                <w:rFonts w:ascii="Times New Roman" w:eastAsia="Times New Roman" w:hAnsi="Times New Roman" w:cs="Times New Roman"/>
                <w:sz w:val="20"/>
                <w:szCs w:val="24"/>
              </w:rPr>
            </w:pPr>
          </w:p>
        </w:tc>
      </w:tr>
    </w:tbl>
    <w:p w14:paraId="4869F0E0" w14:textId="77777777" w:rsidR="00DB7977" w:rsidRPr="007637A4" w:rsidRDefault="00DB7977" w:rsidP="007637A4">
      <w:pPr>
        <w:rPr>
          <w:rFonts w:ascii="Arial" w:hAnsi="Arial" w:cs="Arial"/>
          <w:sz w:val="24"/>
          <w:szCs w:val="24"/>
        </w:rPr>
      </w:pPr>
    </w:p>
    <w:p w14:paraId="234A8D21" w14:textId="77777777" w:rsidR="007637A4" w:rsidRDefault="007637A4" w:rsidP="007637A4">
      <w:pPr>
        <w:rPr>
          <w:rFonts w:ascii="Arial" w:hAnsi="Arial" w:cs="Arial"/>
          <w:sz w:val="24"/>
          <w:szCs w:val="24"/>
        </w:rPr>
      </w:pPr>
      <w:r w:rsidRPr="007637A4">
        <w:rPr>
          <w:rFonts w:ascii="Arial" w:hAnsi="Arial" w:cs="Arial"/>
          <w:sz w:val="24"/>
          <w:szCs w:val="24"/>
        </w:rPr>
        <w:t>Annexure 13- Phytosanitary Certificate</w:t>
      </w:r>
    </w:p>
    <w:p w14:paraId="7E14F6F6" w14:textId="77777777" w:rsidR="00DB7977" w:rsidRPr="00DB7977" w:rsidRDefault="00DB7977" w:rsidP="00DB7977">
      <w:pPr>
        <w:spacing w:after="0" w:line="240" w:lineRule="auto"/>
        <w:rPr>
          <w:rFonts w:ascii="Times New Roman" w:eastAsia="Times New Roman" w:hAnsi="Times New Roman" w:cs="Angsana New"/>
          <w:b/>
          <w:sz w:val="28"/>
          <w:szCs w:val="28"/>
          <w:lang w:bidi="th-TH"/>
        </w:rPr>
      </w:pPr>
      <w:r w:rsidRPr="00DB7977">
        <w:rPr>
          <w:rFonts w:ascii="Times New Roman" w:eastAsia="Times New Roman" w:hAnsi="Times New Roman" w:cs="Angsana New"/>
          <w:b/>
          <w:sz w:val="28"/>
          <w:szCs w:val="28"/>
          <w:lang w:bidi="th-TH"/>
        </w:rPr>
        <w:t>PHYTOSANITARY CERTIFICATE                                                   HO/P/000</w:t>
      </w:r>
    </w:p>
    <w:p w14:paraId="0553429E" w14:textId="77777777" w:rsidR="00DB7977" w:rsidRPr="00DB7977" w:rsidRDefault="00DB7977" w:rsidP="00DB7977">
      <w:pPr>
        <w:spacing w:after="0" w:line="240" w:lineRule="auto"/>
        <w:rPr>
          <w:rFonts w:ascii="Times New Roman" w:eastAsia="Times New Roman" w:hAnsi="Times New Roman" w:cs="Angsana New"/>
          <w:sz w:val="24"/>
          <w:szCs w:val="28"/>
          <w:lang w:bidi="th-TH"/>
        </w:rPr>
      </w:pPr>
    </w:p>
    <w:tbl>
      <w:tblPr>
        <w:tblpPr w:leftFromText="180" w:rightFromText="180" w:vertAnchor="text" w:horzAnchor="margin" w:tblpX="84" w:tblpY="50"/>
        <w:tblW w:w="10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6"/>
        <w:gridCol w:w="866"/>
        <w:gridCol w:w="1628"/>
        <w:gridCol w:w="1600"/>
        <w:gridCol w:w="3388"/>
      </w:tblGrid>
      <w:tr w:rsidR="00DB7977" w:rsidRPr="00DB7977" w14:paraId="1692BBBF" w14:textId="77777777" w:rsidTr="00A4671E">
        <w:trPr>
          <w:trHeight w:val="490"/>
        </w:trPr>
        <w:tc>
          <w:tcPr>
            <w:tcW w:w="5240" w:type="dxa"/>
            <w:gridSpan w:val="3"/>
          </w:tcPr>
          <w:p w14:paraId="662F55A1" w14:textId="77777777" w:rsidR="00DB7977" w:rsidRPr="00DB7977" w:rsidRDefault="00DB7977" w:rsidP="00DB7977">
            <w:pPr>
              <w:spacing w:after="0" w:line="240" w:lineRule="auto"/>
              <w:jc w:val="both"/>
              <w:rPr>
                <w:rFonts w:ascii="Times New Roman" w:eastAsia="Times New Roman" w:hAnsi="Times New Roman" w:cs="Angsana New"/>
                <w:lang w:bidi="th-TH"/>
              </w:rPr>
            </w:pPr>
            <w:r w:rsidRPr="00DB7977">
              <w:rPr>
                <w:rFonts w:ascii="Times New Roman" w:eastAsia="Times New Roman" w:hAnsi="Times New Roman" w:cs="Angsana New"/>
                <w:lang w:bidi="th-TH"/>
              </w:rPr>
              <w:t>From: Plant Protection Organization of</w:t>
            </w:r>
          </w:p>
          <w:p w14:paraId="40F4DE1A" w14:textId="77777777" w:rsidR="00DB7977" w:rsidRPr="00DB7977" w:rsidRDefault="00DB7977" w:rsidP="00DB7977">
            <w:pPr>
              <w:spacing w:after="0" w:line="240" w:lineRule="auto"/>
              <w:jc w:val="both"/>
              <w:rPr>
                <w:rFonts w:ascii="Times New Roman" w:eastAsia="Times New Roman" w:hAnsi="Times New Roman" w:cs="Angsana New"/>
                <w:b/>
                <w:lang w:bidi="th-TH"/>
              </w:rPr>
            </w:pPr>
          </w:p>
        </w:tc>
        <w:tc>
          <w:tcPr>
            <w:tcW w:w="4988" w:type="dxa"/>
            <w:gridSpan w:val="2"/>
          </w:tcPr>
          <w:p w14:paraId="0CF95268" w14:textId="77777777" w:rsidR="00DB7977" w:rsidRPr="00DB7977" w:rsidRDefault="00DB7977" w:rsidP="00DB7977">
            <w:pPr>
              <w:spacing w:after="0" w:line="240" w:lineRule="auto"/>
              <w:jc w:val="both"/>
              <w:rPr>
                <w:rFonts w:ascii="Times New Roman" w:eastAsia="Times New Roman" w:hAnsi="Times New Roman" w:cs="Angsana New"/>
                <w:lang w:bidi="th-TH"/>
              </w:rPr>
            </w:pPr>
            <w:r w:rsidRPr="00DB7977">
              <w:rPr>
                <w:rFonts w:ascii="Times New Roman" w:eastAsia="Times New Roman" w:hAnsi="Times New Roman" w:cs="Angsana New"/>
                <w:lang w:bidi="th-TH"/>
              </w:rPr>
              <w:t xml:space="preserve">To:  Plant Protection Organization(s) of </w:t>
            </w:r>
          </w:p>
          <w:p w14:paraId="53DB13C8" w14:textId="77777777" w:rsidR="00DB7977" w:rsidRPr="00DB7977" w:rsidRDefault="00DB7977" w:rsidP="00DB7977">
            <w:pPr>
              <w:spacing w:after="0" w:line="240" w:lineRule="auto"/>
              <w:jc w:val="both"/>
              <w:rPr>
                <w:rFonts w:ascii="Times New Roman" w:eastAsia="Times New Roman" w:hAnsi="Times New Roman" w:cs="Angsana New"/>
                <w:b/>
                <w:lang w:bidi="th-TH"/>
              </w:rPr>
            </w:pPr>
          </w:p>
        </w:tc>
      </w:tr>
      <w:tr w:rsidR="00DB7977" w:rsidRPr="00DB7977" w14:paraId="34F91574" w14:textId="77777777" w:rsidTr="00A4671E">
        <w:trPr>
          <w:trHeight w:val="649"/>
        </w:trPr>
        <w:tc>
          <w:tcPr>
            <w:tcW w:w="10228" w:type="dxa"/>
            <w:gridSpan w:val="5"/>
            <w:vAlign w:val="center"/>
          </w:tcPr>
          <w:p w14:paraId="16394AEF" w14:textId="77777777" w:rsidR="00DB7977" w:rsidRPr="00DB7977" w:rsidRDefault="00DB7977" w:rsidP="00DB7977">
            <w:pPr>
              <w:spacing w:after="0" w:line="240" w:lineRule="auto"/>
              <w:jc w:val="center"/>
              <w:rPr>
                <w:rFonts w:ascii="Times New Roman" w:eastAsia="Times New Roman" w:hAnsi="Times New Roman" w:cs="Angsana New"/>
                <w:b/>
                <w:lang w:bidi="th-TH"/>
              </w:rPr>
            </w:pPr>
          </w:p>
          <w:p w14:paraId="2EFC5D4F" w14:textId="77777777" w:rsidR="00DB7977" w:rsidRPr="00DB7977" w:rsidRDefault="00DB7977" w:rsidP="00DB7977">
            <w:pPr>
              <w:spacing w:after="0" w:line="240" w:lineRule="auto"/>
              <w:jc w:val="center"/>
              <w:rPr>
                <w:rFonts w:ascii="Times New Roman" w:eastAsia="Times New Roman" w:hAnsi="Times New Roman" w:cs="Angsana New"/>
                <w:b/>
                <w:lang w:bidi="th-TH"/>
              </w:rPr>
            </w:pPr>
            <w:r w:rsidRPr="00DB7977">
              <w:rPr>
                <w:rFonts w:ascii="Times New Roman" w:eastAsia="Times New Roman" w:hAnsi="Times New Roman" w:cs="Angsana New"/>
                <w:b/>
                <w:lang w:bidi="th-TH"/>
              </w:rPr>
              <w:t>I. DESCRIPTION OF CONSIGNMENT</w:t>
            </w:r>
          </w:p>
          <w:p w14:paraId="2294792A" w14:textId="77777777" w:rsidR="00DB7977" w:rsidRPr="00DB7977" w:rsidRDefault="00DB7977" w:rsidP="00DB7977">
            <w:pPr>
              <w:spacing w:after="0" w:line="240" w:lineRule="auto"/>
              <w:jc w:val="center"/>
              <w:rPr>
                <w:rFonts w:ascii="Times New Roman" w:eastAsia="Times New Roman" w:hAnsi="Times New Roman" w:cs="Angsana New"/>
                <w:b/>
                <w:lang w:bidi="th-TH"/>
              </w:rPr>
            </w:pPr>
          </w:p>
        </w:tc>
      </w:tr>
      <w:tr w:rsidR="00DB7977" w:rsidRPr="00DB7977" w14:paraId="5D8DD984" w14:textId="77777777" w:rsidTr="00A4671E">
        <w:trPr>
          <w:trHeight w:val="172"/>
        </w:trPr>
        <w:tc>
          <w:tcPr>
            <w:tcW w:w="5240" w:type="dxa"/>
            <w:gridSpan w:val="3"/>
          </w:tcPr>
          <w:p w14:paraId="52B8CAC5"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Name and Address of exporter</w:t>
            </w:r>
          </w:p>
        </w:tc>
        <w:tc>
          <w:tcPr>
            <w:tcW w:w="4988" w:type="dxa"/>
            <w:gridSpan w:val="2"/>
          </w:tcPr>
          <w:p w14:paraId="1647DA49"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Declared name and address of consignee</w:t>
            </w:r>
          </w:p>
        </w:tc>
      </w:tr>
      <w:tr w:rsidR="00DB7977" w:rsidRPr="00DB7977" w14:paraId="1FEA9EAF" w14:textId="77777777" w:rsidTr="00A4671E">
        <w:trPr>
          <w:trHeight w:val="604"/>
        </w:trPr>
        <w:tc>
          <w:tcPr>
            <w:tcW w:w="5240" w:type="dxa"/>
            <w:gridSpan w:val="3"/>
          </w:tcPr>
          <w:p w14:paraId="25DE833B" w14:textId="77777777" w:rsidR="00DB7977" w:rsidRPr="00DB7977" w:rsidRDefault="00DB7977" w:rsidP="00DB7977">
            <w:pPr>
              <w:tabs>
                <w:tab w:val="left" w:pos="1881"/>
                <w:tab w:val="center" w:pos="2386"/>
              </w:tabs>
              <w:spacing w:after="0" w:line="240" w:lineRule="auto"/>
              <w:rPr>
                <w:rFonts w:ascii="Times New Roman" w:eastAsia="Times New Roman" w:hAnsi="Times New Roman" w:cs="Angsana New"/>
                <w:b/>
                <w:lang w:bidi="th-TH"/>
              </w:rPr>
            </w:pPr>
          </w:p>
          <w:p w14:paraId="645D45F3" w14:textId="77777777" w:rsidR="00DB7977" w:rsidRPr="00DB7977" w:rsidRDefault="00DB7977" w:rsidP="00DB7977">
            <w:pPr>
              <w:tabs>
                <w:tab w:val="left" w:pos="1881"/>
                <w:tab w:val="center" w:pos="2386"/>
              </w:tabs>
              <w:spacing w:after="0" w:line="240" w:lineRule="auto"/>
              <w:jc w:val="center"/>
              <w:rPr>
                <w:rFonts w:ascii="Times New Roman" w:eastAsia="Times New Roman" w:hAnsi="Times New Roman" w:cs="Angsana New"/>
                <w:b/>
                <w:lang w:bidi="th-TH"/>
              </w:rPr>
            </w:pPr>
          </w:p>
          <w:p w14:paraId="69515B1C" w14:textId="77777777" w:rsidR="00DB7977" w:rsidRPr="00DB7977" w:rsidRDefault="00DB7977" w:rsidP="00DB7977">
            <w:pPr>
              <w:tabs>
                <w:tab w:val="left" w:pos="1881"/>
                <w:tab w:val="center" w:pos="2386"/>
              </w:tabs>
              <w:spacing w:after="0" w:line="240" w:lineRule="auto"/>
              <w:jc w:val="center"/>
              <w:rPr>
                <w:rFonts w:ascii="Times New Roman" w:eastAsia="Times New Roman" w:hAnsi="Times New Roman" w:cs="Angsana New"/>
                <w:b/>
                <w:lang w:bidi="th-TH"/>
              </w:rPr>
            </w:pPr>
          </w:p>
        </w:tc>
        <w:tc>
          <w:tcPr>
            <w:tcW w:w="4988" w:type="dxa"/>
            <w:gridSpan w:val="2"/>
          </w:tcPr>
          <w:p w14:paraId="71212739" w14:textId="77777777" w:rsidR="00DB7977" w:rsidRPr="00DB7977" w:rsidRDefault="00DB7977" w:rsidP="00DB7977">
            <w:pPr>
              <w:tabs>
                <w:tab w:val="left" w:pos="1881"/>
                <w:tab w:val="center" w:pos="2386"/>
              </w:tabs>
              <w:spacing w:after="0" w:line="240" w:lineRule="auto"/>
              <w:jc w:val="center"/>
              <w:rPr>
                <w:rFonts w:ascii="Times New Roman" w:eastAsia="Times New Roman" w:hAnsi="Times New Roman" w:cs="Angsana New"/>
                <w:b/>
                <w:lang w:bidi="th-TH"/>
              </w:rPr>
            </w:pPr>
          </w:p>
        </w:tc>
      </w:tr>
      <w:tr w:rsidR="00DB7977" w:rsidRPr="00DB7977" w14:paraId="1EC91C30" w14:textId="77777777" w:rsidTr="00A4671E">
        <w:trPr>
          <w:trHeight w:val="280"/>
        </w:trPr>
        <w:tc>
          <w:tcPr>
            <w:tcW w:w="5240" w:type="dxa"/>
            <w:gridSpan w:val="3"/>
          </w:tcPr>
          <w:p w14:paraId="06D6657C"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Number and description of packages</w:t>
            </w:r>
          </w:p>
        </w:tc>
        <w:tc>
          <w:tcPr>
            <w:tcW w:w="4988" w:type="dxa"/>
            <w:gridSpan w:val="2"/>
          </w:tcPr>
          <w:p w14:paraId="6A000B94"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Distinguishing marks</w:t>
            </w:r>
          </w:p>
        </w:tc>
      </w:tr>
      <w:tr w:rsidR="00DB7977" w:rsidRPr="00DB7977" w14:paraId="68DEAF06" w14:textId="77777777" w:rsidTr="00A4671E">
        <w:trPr>
          <w:trHeight w:val="352"/>
        </w:trPr>
        <w:tc>
          <w:tcPr>
            <w:tcW w:w="5240" w:type="dxa"/>
            <w:gridSpan w:val="3"/>
          </w:tcPr>
          <w:p w14:paraId="244B14BD" w14:textId="77777777" w:rsidR="00DB7977" w:rsidRPr="00DB7977" w:rsidRDefault="00DB7977" w:rsidP="00DB7977">
            <w:pPr>
              <w:spacing w:after="0" w:line="240" w:lineRule="auto"/>
              <w:jc w:val="center"/>
              <w:rPr>
                <w:rFonts w:ascii="Times New Roman" w:eastAsia="Times New Roman" w:hAnsi="Times New Roman" w:cs="Angsana New"/>
                <w:lang w:bidi="th-TH"/>
              </w:rPr>
            </w:pPr>
          </w:p>
        </w:tc>
        <w:tc>
          <w:tcPr>
            <w:tcW w:w="4988" w:type="dxa"/>
            <w:gridSpan w:val="2"/>
          </w:tcPr>
          <w:p w14:paraId="6F674C15" w14:textId="77777777" w:rsidR="00DB7977" w:rsidRPr="00DB7977" w:rsidRDefault="00DB7977" w:rsidP="00DB7977">
            <w:pPr>
              <w:spacing w:after="0" w:line="240" w:lineRule="auto"/>
              <w:jc w:val="center"/>
              <w:rPr>
                <w:rFonts w:ascii="Times New Roman" w:eastAsia="Times New Roman" w:hAnsi="Times New Roman" w:cs="Angsana New"/>
                <w:b/>
                <w:lang w:bidi="th-TH"/>
              </w:rPr>
            </w:pPr>
          </w:p>
        </w:tc>
      </w:tr>
      <w:tr w:rsidR="00DB7977" w:rsidRPr="00DB7977" w14:paraId="7B9A16F9" w14:textId="77777777" w:rsidTr="00A4671E">
        <w:trPr>
          <w:trHeight w:val="360"/>
        </w:trPr>
        <w:tc>
          <w:tcPr>
            <w:tcW w:w="2746" w:type="dxa"/>
          </w:tcPr>
          <w:p w14:paraId="41ED5A83"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Place of origin</w:t>
            </w:r>
          </w:p>
        </w:tc>
        <w:tc>
          <w:tcPr>
            <w:tcW w:w="2494" w:type="dxa"/>
            <w:gridSpan w:val="2"/>
          </w:tcPr>
          <w:p w14:paraId="49B62B8E"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Declared means of conveyance</w:t>
            </w:r>
          </w:p>
        </w:tc>
        <w:tc>
          <w:tcPr>
            <w:tcW w:w="4988" w:type="dxa"/>
            <w:gridSpan w:val="2"/>
          </w:tcPr>
          <w:p w14:paraId="6CB1C9DD"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Declared point of entry</w:t>
            </w:r>
          </w:p>
        </w:tc>
      </w:tr>
      <w:tr w:rsidR="00DB7977" w:rsidRPr="00DB7977" w14:paraId="21AB468E" w14:textId="77777777" w:rsidTr="00A4671E">
        <w:trPr>
          <w:trHeight w:val="307"/>
        </w:trPr>
        <w:tc>
          <w:tcPr>
            <w:tcW w:w="2746" w:type="dxa"/>
          </w:tcPr>
          <w:p w14:paraId="617039AD" w14:textId="77777777" w:rsidR="00DB7977" w:rsidRPr="00DB7977" w:rsidRDefault="00DB7977" w:rsidP="00DB7977">
            <w:pPr>
              <w:spacing w:after="0" w:line="240" w:lineRule="auto"/>
              <w:jc w:val="center"/>
              <w:rPr>
                <w:rFonts w:ascii="Times New Roman" w:eastAsia="Times New Roman" w:hAnsi="Times New Roman" w:cs="Angsana New"/>
                <w:b/>
                <w:lang w:bidi="th-TH"/>
              </w:rPr>
            </w:pPr>
          </w:p>
          <w:p w14:paraId="29619F5B" w14:textId="77777777" w:rsidR="00DB7977" w:rsidRPr="00DB7977" w:rsidRDefault="00DB7977" w:rsidP="00DB7977">
            <w:pPr>
              <w:spacing w:after="0" w:line="240" w:lineRule="auto"/>
              <w:jc w:val="center"/>
              <w:rPr>
                <w:rFonts w:ascii="Times New Roman" w:eastAsia="Times New Roman" w:hAnsi="Times New Roman" w:cs="Angsana New"/>
                <w:b/>
                <w:lang w:bidi="th-TH"/>
              </w:rPr>
            </w:pPr>
          </w:p>
        </w:tc>
        <w:tc>
          <w:tcPr>
            <w:tcW w:w="2494" w:type="dxa"/>
            <w:gridSpan w:val="2"/>
          </w:tcPr>
          <w:p w14:paraId="212B230D" w14:textId="77777777" w:rsidR="00DB7977" w:rsidRPr="00DB7977" w:rsidRDefault="00DB7977" w:rsidP="00DB7977">
            <w:pPr>
              <w:spacing w:after="0" w:line="240" w:lineRule="auto"/>
              <w:jc w:val="center"/>
              <w:rPr>
                <w:rFonts w:ascii="Times New Roman" w:eastAsia="Times New Roman" w:hAnsi="Times New Roman" w:cs="Angsana New"/>
                <w:b/>
                <w:lang w:bidi="th-TH"/>
              </w:rPr>
            </w:pPr>
          </w:p>
        </w:tc>
        <w:tc>
          <w:tcPr>
            <w:tcW w:w="4988" w:type="dxa"/>
            <w:gridSpan w:val="2"/>
          </w:tcPr>
          <w:p w14:paraId="0EEC7E05" w14:textId="77777777" w:rsidR="00DB7977" w:rsidRPr="00DB7977" w:rsidRDefault="00DB7977" w:rsidP="00DB7977">
            <w:pPr>
              <w:spacing w:after="0" w:line="240" w:lineRule="auto"/>
              <w:jc w:val="center"/>
              <w:rPr>
                <w:rFonts w:ascii="Times New Roman" w:eastAsia="Times New Roman" w:hAnsi="Times New Roman" w:cs="Angsana New"/>
                <w:b/>
                <w:lang w:bidi="th-TH"/>
              </w:rPr>
            </w:pPr>
          </w:p>
        </w:tc>
      </w:tr>
      <w:tr w:rsidR="00DB7977" w:rsidRPr="00DB7977" w14:paraId="47DC65F4" w14:textId="77777777" w:rsidTr="00A4671E">
        <w:trPr>
          <w:trHeight w:val="172"/>
        </w:trPr>
        <w:tc>
          <w:tcPr>
            <w:tcW w:w="5240" w:type="dxa"/>
            <w:gridSpan w:val="3"/>
          </w:tcPr>
          <w:p w14:paraId="42BE8D07"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Name of produce and quantity declared</w:t>
            </w:r>
          </w:p>
        </w:tc>
        <w:tc>
          <w:tcPr>
            <w:tcW w:w="4988" w:type="dxa"/>
            <w:gridSpan w:val="2"/>
          </w:tcPr>
          <w:p w14:paraId="23351E69"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Botanical name of plants</w:t>
            </w:r>
          </w:p>
        </w:tc>
      </w:tr>
      <w:tr w:rsidR="00DB7977" w:rsidRPr="00DB7977" w14:paraId="387B86A7" w14:textId="77777777" w:rsidTr="00A4671E">
        <w:trPr>
          <w:trHeight w:val="334"/>
        </w:trPr>
        <w:tc>
          <w:tcPr>
            <w:tcW w:w="5240" w:type="dxa"/>
            <w:gridSpan w:val="3"/>
          </w:tcPr>
          <w:p w14:paraId="6D402A3D" w14:textId="77777777" w:rsidR="00DB7977" w:rsidRPr="00DB7977" w:rsidRDefault="00DB7977" w:rsidP="00DB7977">
            <w:pPr>
              <w:tabs>
                <w:tab w:val="center" w:pos="2512"/>
              </w:tabs>
              <w:spacing w:after="0" w:line="240" w:lineRule="auto"/>
              <w:jc w:val="center"/>
              <w:rPr>
                <w:rFonts w:ascii="Times New Roman" w:eastAsia="Times New Roman" w:hAnsi="Times New Roman" w:cs="Angsana New"/>
                <w:b/>
                <w:lang w:bidi="th-TH"/>
              </w:rPr>
            </w:pPr>
          </w:p>
          <w:p w14:paraId="51A155E1" w14:textId="77777777" w:rsidR="00DB7977" w:rsidRPr="00DB7977" w:rsidRDefault="00DB7977" w:rsidP="00DB7977">
            <w:pPr>
              <w:tabs>
                <w:tab w:val="center" w:pos="2512"/>
              </w:tabs>
              <w:spacing w:after="0" w:line="240" w:lineRule="auto"/>
              <w:rPr>
                <w:rFonts w:ascii="Times New Roman" w:eastAsia="Times New Roman" w:hAnsi="Times New Roman" w:cs="Angsana New"/>
                <w:b/>
                <w:lang w:bidi="th-TH"/>
              </w:rPr>
            </w:pPr>
          </w:p>
          <w:p w14:paraId="35686BFC" w14:textId="77777777" w:rsidR="00DB7977" w:rsidRPr="00DB7977" w:rsidRDefault="00DB7977" w:rsidP="00DB7977">
            <w:pPr>
              <w:tabs>
                <w:tab w:val="center" w:pos="2512"/>
              </w:tabs>
              <w:spacing w:after="0" w:line="240" w:lineRule="auto"/>
              <w:jc w:val="center"/>
              <w:rPr>
                <w:rFonts w:ascii="Times New Roman" w:eastAsia="Times New Roman" w:hAnsi="Times New Roman" w:cs="Angsana New"/>
                <w:b/>
                <w:lang w:bidi="th-TH"/>
              </w:rPr>
            </w:pPr>
          </w:p>
          <w:p w14:paraId="020374D2" w14:textId="77777777" w:rsidR="00DB7977" w:rsidRPr="00DB7977" w:rsidRDefault="00DB7977" w:rsidP="00DB7977">
            <w:pPr>
              <w:tabs>
                <w:tab w:val="center" w:pos="2512"/>
              </w:tabs>
              <w:spacing w:after="0" w:line="240" w:lineRule="auto"/>
              <w:jc w:val="center"/>
              <w:rPr>
                <w:rFonts w:ascii="Times New Roman" w:eastAsia="Times New Roman" w:hAnsi="Times New Roman" w:cs="Angsana New"/>
                <w:b/>
                <w:lang w:bidi="th-TH"/>
              </w:rPr>
            </w:pPr>
          </w:p>
        </w:tc>
        <w:tc>
          <w:tcPr>
            <w:tcW w:w="4988" w:type="dxa"/>
            <w:gridSpan w:val="2"/>
          </w:tcPr>
          <w:p w14:paraId="59A560B3" w14:textId="77777777" w:rsidR="00DB7977" w:rsidRPr="00DB7977" w:rsidRDefault="00DB7977" w:rsidP="00DB7977">
            <w:pPr>
              <w:spacing w:after="0" w:line="240" w:lineRule="auto"/>
              <w:jc w:val="center"/>
              <w:rPr>
                <w:rFonts w:ascii="Times New Roman" w:eastAsia="Times New Roman" w:hAnsi="Times New Roman" w:cs="Angsana New"/>
                <w:b/>
                <w:i/>
                <w:lang w:bidi="th-TH"/>
              </w:rPr>
            </w:pPr>
          </w:p>
        </w:tc>
      </w:tr>
      <w:tr w:rsidR="00DB7977" w:rsidRPr="00DB7977" w14:paraId="1C00DC70" w14:textId="77777777" w:rsidTr="00A4671E">
        <w:trPr>
          <w:trHeight w:val="1324"/>
        </w:trPr>
        <w:tc>
          <w:tcPr>
            <w:tcW w:w="10228" w:type="dxa"/>
            <w:gridSpan w:val="5"/>
          </w:tcPr>
          <w:p w14:paraId="75E9740E" w14:textId="77777777" w:rsidR="00DB7977" w:rsidRPr="00DB7977" w:rsidRDefault="00DB7977" w:rsidP="00DB7977">
            <w:pPr>
              <w:spacing w:after="0" w:line="240" w:lineRule="auto"/>
              <w:jc w:val="both"/>
              <w:rPr>
                <w:rFonts w:ascii="Times New Roman" w:eastAsia="Times New Roman" w:hAnsi="Times New Roman" w:cs="Angsana New"/>
                <w:lang w:bidi="th-TH"/>
              </w:rPr>
            </w:pPr>
            <w:r w:rsidRPr="00DB7977">
              <w:rPr>
                <w:rFonts w:ascii="Times New Roman" w:eastAsia="Times New Roman" w:hAnsi="Times New Roman" w:cs="Angsana New"/>
                <w:lang w:bidi="th-TH"/>
              </w:rPr>
              <w:lastRenderedPageBreak/>
              <w:t>This is to certify that the plants and plant products or other regulated articles described herein have been inspected and/ or tested according to appropriate official procedures and are considered to be free from the quarantine pests specified by the importing contracting party and to conform with the current phytosanitary requirements of the importing contracting party, including those for regulated non-quarantine pests.</w:t>
            </w:r>
          </w:p>
          <w:p w14:paraId="1816308E" w14:textId="77777777" w:rsidR="00DB7977" w:rsidRPr="00DB7977" w:rsidRDefault="00DB7977" w:rsidP="00DB7977">
            <w:pPr>
              <w:spacing w:after="0" w:line="240" w:lineRule="auto"/>
              <w:jc w:val="both"/>
              <w:rPr>
                <w:rFonts w:ascii="Times New Roman" w:eastAsia="Times New Roman" w:hAnsi="Times New Roman" w:cs="Angsana New"/>
                <w:lang w:bidi="th-TH"/>
              </w:rPr>
            </w:pPr>
          </w:p>
          <w:p w14:paraId="2651679E" w14:textId="77777777" w:rsidR="00DB7977" w:rsidRPr="00DB7977" w:rsidRDefault="00DB7977" w:rsidP="00DB7977">
            <w:pPr>
              <w:spacing w:after="0" w:line="240" w:lineRule="auto"/>
              <w:jc w:val="center"/>
              <w:rPr>
                <w:rFonts w:ascii="Times New Roman" w:eastAsia="Times New Roman" w:hAnsi="Times New Roman" w:cs="Angsana New"/>
                <w:b/>
                <w:lang w:bidi="th-TH"/>
              </w:rPr>
            </w:pPr>
            <w:r w:rsidRPr="00DB7977">
              <w:rPr>
                <w:rFonts w:ascii="Times New Roman" w:eastAsia="Times New Roman" w:hAnsi="Times New Roman" w:cs="Angsana New"/>
                <w:b/>
                <w:lang w:bidi="th-TH"/>
              </w:rPr>
              <w:t>II. ADDITIONAL DECLARATION</w:t>
            </w:r>
          </w:p>
        </w:tc>
      </w:tr>
      <w:tr w:rsidR="00DB7977" w:rsidRPr="00DB7977" w14:paraId="17E26997" w14:textId="77777777" w:rsidTr="00A4671E">
        <w:trPr>
          <w:trHeight w:val="360"/>
        </w:trPr>
        <w:tc>
          <w:tcPr>
            <w:tcW w:w="10228" w:type="dxa"/>
            <w:gridSpan w:val="5"/>
          </w:tcPr>
          <w:p w14:paraId="68156577" w14:textId="77777777" w:rsidR="00DB7977" w:rsidRPr="00DB7977" w:rsidRDefault="00DB7977" w:rsidP="00DB7977">
            <w:pPr>
              <w:tabs>
                <w:tab w:val="left" w:pos="4260"/>
              </w:tabs>
              <w:spacing w:after="0" w:line="240" w:lineRule="auto"/>
              <w:jc w:val="center"/>
              <w:rPr>
                <w:rFonts w:ascii="Times New Roman" w:eastAsia="Times New Roman" w:hAnsi="Times New Roman" w:cs="Angsana New"/>
                <w:b/>
                <w:lang w:bidi="th-TH"/>
              </w:rPr>
            </w:pPr>
            <w:r w:rsidRPr="00DB7977">
              <w:rPr>
                <w:rFonts w:ascii="Times New Roman" w:eastAsia="Times New Roman" w:hAnsi="Times New Roman" w:cs="Angsana New"/>
                <w:b/>
                <w:lang w:bidi="th-TH"/>
              </w:rPr>
              <w:t>NIL</w:t>
            </w:r>
          </w:p>
        </w:tc>
      </w:tr>
      <w:tr w:rsidR="00DB7977" w:rsidRPr="00DB7977" w14:paraId="73DBCD1E" w14:textId="77777777" w:rsidTr="00A4671E">
        <w:trPr>
          <w:trHeight w:val="172"/>
        </w:trPr>
        <w:tc>
          <w:tcPr>
            <w:tcW w:w="10228" w:type="dxa"/>
            <w:gridSpan w:val="5"/>
          </w:tcPr>
          <w:p w14:paraId="63F973C9" w14:textId="77777777" w:rsidR="00DB7977" w:rsidRPr="00DB7977" w:rsidRDefault="00DB7977" w:rsidP="00DB7977">
            <w:pPr>
              <w:spacing w:after="0" w:line="240" w:lineRule="auto"/>
              <w:jc w:val="center"/>
              <w:rPr>
                <w:rFonts w:ascii="Times New Roman" w:eastAsia="Times New Roman" w:hAnsi="Times New Roman" w:cs="Angsana New"/>
                <w:b/>
                <w:lang w:bidi="th-TH"/>
              </w:rPr>
            </w:pPr>
            <w:r w:rsidRPr="00DB7977">
              <w:rPr>
                <w:rFonts w:ascii="Times New Roman" w:eastAsia="Times New Roman" w:hAnsi="Times New Roman" w:cs="Angsana New"/>
                <w:b/>
                <w:lang w:bidi="th-TH"/>
              </w:rPr>
              <w:t>III. DISINFESTATION AND/ OR DISINFECTION TREATMENT</w:t>
            </w:r>
          </w:p>
        </w:tc>
      </w:tr>
      <w:tr w:rsidR="00DB7977" w:rsidRPr="00DB7977" w14:paraId="2DE8C783" w14:textId="77777777" w:rsidTr="00A4671E">
        <w:trPr>
          <w:trHeight w:val="334"/>
        </w:trPr>
        <w:tc>
          <w:tcPr>
            <w:tcW w:w="5240" w:type="dxa"/>
            <w:gridSpan w:val="3"/>
          </w:tcPr>
          <w:p w14:paraId="5258F5B4" w14:textId="77777777" w:rsidR="00DB7977" w:rsidRPr="00DB7977" w:rsidRDefault="00DB7977" w:rsidP="00DB7977">
            <w:pPr>
              <w:spacing w:after="0" w:line="240" w:lineRule="auto"/>
              <w:jc w:val="both"/>
              <w:rPr>
                <w:rFonts w:ascii="Times New Roman" w:eastAsia="Times New Roman" w:hAnsi="Times New Roman" w:cs="Angsana New"/>
                <w:b/>
                <w:lang w:bidi="th-TH"/>
              </w:rPr>
            </w:pPr>
            <w:r w:rsidRPr="00DB7977">
              <w:rPr>
                <w:rFonts w:ascii="Times New Roman" w:eastAsia="Times New Roman" w:hAnsi="Times New Roman" w:cs="Angsana New"/>
                <w:lang w:bidi="th-TH"/>
              </w:rPr>
              <w:t>Treatment Date:</w:t>
            </w:r>
          </w:p>
          <w:p w14:paraId="39D6D355" w14:textId="77777777" w:rsidR="00DB7977" w:rsidRPr="00DB7977" w:rsidRDefault="00DB7977" w:rsidP="00DB7977">
            <w:pPr>
              <w:spacing w:after="0" w:line="240" w:lineRule="auto"/>
              <w:jc w:val="both"/>
              <w:rPr>
                <w:rFonts w:ascii="Times New Roman" w:eastAsia="Times New Roman" w:hAnsi="Times New Roman" w:cs="Angsana New"/>
                <w:b/>
                <w:lang w:bidi="th-TH"/>
              </w:rPr>
            </w:pPr>
          </w:p>
        </w:tc>
        <w:tc>
          <w:tcPr>
            <w:tcW w:w="4988" w:type="dxa"/>
            <w:gridSpan w:val="2"/>
          </w:tcPr>
          <w:p w14:paraId="01762EA9" w14:textId="77777777" w:rsidR="00DB7977" w:rsidRPr="00DB7977" w:rsidRDefault="00DB7977" w:rsidP="00DB7977">
            <w:pPr>
              <w:spacing w:after="0" w:line="240" w:lineRule="auto"/>
              <w:jc w:val="both"/>
              <w:rPr>
                <w:rFonts w:ascii="Times New Roman" w:eastAsia="Times New Roman" w:hAnsi="Times New Roman" w:cs="Angsana New"/>
                <w:lang w:bidi="th-TH"/>
              </w:rPr>
            </w:pPr>
            <w:r w:rsidRPr="00DB7977">
              <w:rPr>
                <w:rFonts w:ascii="Times New Roman" w:eastAsia="Times New Roman" w:hAnsi="Times New Roman" w:cs="Angsana New"/>
                <w:lang w:bidi="th-TH"/>
              </w:rPr>
              <w:t xml:space="preserve">Treatment: </w:t>
            </w:r>
          </w:p>
        </w:tc>
      </w:tr>
      <w:tr w:rsidR="00DB7977" w:rsidRPr="00DB7977" w14:paraId="6136FC3D" w14:textId="77777777" w:rsidTr="00A4671E">
        <w:trPr>
          <w:trHeight w:val="361"/>
        </w:trPr>
        <w:tc>
          <w:tcPr>
            <w:tcW w:w="5240" w:type="dxa"/>
            <w:gridSpan w:val="3"/>
          </w:tcPr>
          <w:p w14:paraId="563AB652" w14:textId="77777777" w:rsidR="00DB7977" w:rsidRPr="00DB7977" w:rsidRDefault="00DB7977" w:rsidP="00DB7977">
            <w:pPr>
              <w:spacing w:after="0" w:line="240" w:lineRule="auto"/>
              <w:jc w:val="both"/>
              <w:rPr>
                <w:rFonts w:ascii="Times New Roman" w:eastAsia="Times New Roman" w:hAnsi="Times New Roman" w:cs="Angsana New"/>
                <w:lang w:bidi="th-TH"/>
              </w:rPr>
            </w:pPr>
            <w:r w:rsidRPr="00DB7977">
              <w:rPr>
                <w:rFonts w:ascii="Times New Roman" w:eastAsia="Times New Roman" w:hAnsi="Times New Roman" w:cs="Angsana New"/>
                <w:lang w:bidi="th-TH"/>
              </w:rPr>
              <w:t>Chemical (Active ingredients:</w:t>
            </w:r>
          </w:p>
          <w:p w14:paraId="257142F1" w14:textId="77777777" w:rsidR="00DB7977" w:rsidRPr="00DB7977" w:rsidRDefault="00DB7977" w:rsidP="00DB7977">
            <w:pPr>
              <w:spacing w:after="0" w:line="240" w:lineRule="auto"/>
              <w:jc w:val="both"/>
              <w:rPr>
                <w:rFonts w:ascii="Times New Roman" w:eastAsia="Times New Roman" w:hAnsi="Times New Roman" w:cs="Angsana New"/>
                <w:lang w:bidi="th-TH"/>
              </w:rPr>
            </w:pPr>
          </w:p>
          <w:p w14:paraId="0521DCF0" w14:textId="77777777" w:rsidR="00DB7977" w:rsidRPr="00DB7977" w:rsidRDefault="00DB7977" w:rsidP="00DB7977">
            <w:pPr>
              <w:spacing w:after="0" w:line="240" w:lineRule="auto"/>
              <w:jc w:val="both"/>
              <w:rPr>
                <w:rFonts w:ascii="Times New Roman" w:eastAsia="Times New Roman" w:hAnsi="Times New Roman" w:cs="Angsana New"/>
                <w:lang w:bidi="th-TH"/>
              </w:rPr>
            </w:pPr>
          </w:p>
        </w:tc>
        <w:tc>
          <w:tcPr>
            <w:tcW w:w="4988" w:type="dxa"/>
            <w:gridSpan w:val="2"/>
          </w:tcPr>
          <w:p w14:paraId="7F259E4D" w14:textId="77777777" w:rsidR="00DB7977" w:rsidRPr="00DB7977" w:rsidRDefault="00DB7977" w:rsidP="00DB7977">
            <w:pPr>
              <w:spacing w:after="0" w:line="240" w:lineRule="auto"/>
              <w:jc w:val="both"/>
              <w:rPr>
                <w:rFonts w:ascii="Times New Roman" w:eastAsia="Times New Roman" w:hAnsi="Times New Roman" w:cs="Angsana New"/>
                <w:lang w:bidi="th-TH"/>
              </w:rPr>
            </w:pPr>
            <w:r w:rsidRPr="00DB7977">
              <w:rPr>
                <w:rFonts w:ascii="Times New Roman" w:eastAsia="Times New Roman" w:hAnsi="Times New Roman" w:cs="Angsana New"/>
                <w:lang w:bidi="th-TH"/>
              </w:rPr>
              <w:t>Duration and Temperature:</w:t>
            </w:r>
          </w:p>
        </w:tc>
      </w:tr>
      <w:tr w:rsidR="00DB7977" w:rsidRPr="00DB7977" w14:paraId="1817F0D9" w14:textId="77777777" w:rsidTr="00A4671E">
        <w:trPr>
          <w:trHeight w:val="298"/>
        </w:trPr>
        <w:tc>
          <w:tcPr>
            <w:tcW w:w="5240" w:type="dxa"/>
            <w:gridSpan w:val="3"/>
          </w:tcPr>
          <w:p w14:paraId="15778B33" w14:textId="77777777" w:rsidR="00DB7977" w:rsidRPr="00DB7977" w:rsidRDefault="00DB7977" w:rsidP="00DB7977">
            <w:pPr>
              <w:spacing w:after="0" w:line="240" w:lineRule="auto"/>
              <w:jc w:val="both"/>
              <w:rPr>
                <w:rFonts w:ascii="Times New Roman" w:eastAsia="Times New Roman" w:hAnsi="Times New Roman" w:cs="Angsana New"/>
                <w:lang w:bidi="th-TH"/>
              </w:rPr>
            </w:pPr>
            <w:r w:rsidRPr="00DB7977">
              <w:rPr>
                <w:rFonts w:ascii="Times New Roman" w:eastAsia="Times New Roman" w:hAnsi="Times New Roman" w:cs="Angsana New"/>
                <w:lang w:bidi="th-TH"/>
              </w:rPr>
              <w:t xml:space="preserve">Concentration: -  </w:t>
            </w:r>
          </w:p>
        </w:tc>
        <w:tc>
          <w:tcPr>
            <w:tcW w:w="4988" w:type="dxa"/>
            <w:gridSpan w:val="2"/>
          </w:tcPr>
          <w:p w14:paraId="2623F19B" w14:textId="77777777" w:rsidR="00DB7977" w:rsidRPr="00DB7977" w:rsidRDefault="00DB7977" w:rsidP="00DB7977">
            <w:pPr>
              <w:spacing w:after="0" w:line="240" w:lineRule="auto"/>
              <w:jc w:val="both"/>
              <w:rPr>
                <w:rFonts w:ascii="Times New Roman" w:eastAsia="Times New Roman" w:hAnsi="Times New Roman" w:cs="Angsana New"/>
                <w:b/>
                <w:lang w:bidi="th-TH"/>
              </w:rPr>
            </w:pPr>
            <w:r w:rsidRPr="00DB7977">
              <w:rPr>
                <w:rFonts w:ascii="Times New Roman" w:eastAsia="Times New Roman" w:hAnsi="Times New Roman" w:cs="Angsana New"/>
                <w:lang w:bidi="th-TH"/>
              </w:rPr>
              <w:t>Additional Information</w:t>
            </w:r>
            <w:r w:rsidRPr="00DB7977">
              <w:rPr>
                <w:rFonts w:ascii="Times New Roman" w:eastAsia="Times New Roman" w:hAnsi="Times New Roman" w:cs="Angsana New"/>
                <w:b/>
                <w:lang w:bidi="th-TH"/>
              </w:rPr>
              <w:t xml:space="preserve">:  </w:t>
            </w:r>
          </w:p>
          <w:p w14:paraId="4BF88520" w14:textId="77777777" w:rsidR="00DB7977" w:rsidRPr="00DB7977" w:rsidRDefault="00DB7977" w:rsidP="00DB7977">
            <w:pPr>
              <w:spacing w:after="0" w:line="240" w:lineRule="auto"/>
              <w:jc w:val="both"/>
              <w:rPr>
                <w:rFonts w:ascii="Times New Roman" w:eastAsia="Times New Roman" w:hAnsi="Times New Roman" w:cs="Angsana New"/>
                <w:lang w:bidi="th-TH"/>
              </w:rPr>
            </w:pPr>
          </w:p>
        </w:tc>
      </w:tr>
      <w:tr w:rsidR="00DB7977" w:rsidRPr="00DB7977" w14:paraId="36BF826C" w14:textId="77777777" w:rsidTr="00A4671E">
        <w:trPr>
          <w:trHeight w:val="253"/>
        </w:trPr>
        <w:tc>
          <w:tcPr>
            <w:tcW w:w="3612" w:type="dxa"/>
            <w:gridSpan w:val="2"/>
          </w:tcPr>
          <w:p w14:paraId="697F6E99" w14:textId="77777777" w:rsidR="00DB7977" w:rsidRPr="00DB7977" w:rsidRDefault="00DB7977" w:rsidP="00DB7977">
            <w:pPr>
              <w:spacing w:after="0" w:line="240" w:lineRule="auto"/>
              <w:jc w:val="both"/>
              <w:rPr>
                <w:rFonts w:ascii="Times New Roman" w:eastAsia="Times New Roman" w:hAnsi="Times New Roman" w:cs="Angsana New"/>
                <w:b/>
                <w:bCs/>
                <w:lang w:bidi="th-TH"/>
              </w:rPr>
            </w:pPr>
            <w:r w:rsidRPr="00DB7977">
              <w:rPr>
                <w:rFonts w:ascii="Times New Roman" w:eastAsia="Times New Roman" w:hAnsi="Times New Roman" w:cs="Angsana New"/>
                <w:lang w:bidi="th-TH"/>
              </w:rPr>
              <w:t xml:space="preserve">Date Inspected - </w:t>
            </w:r>
          </w:p>
          <w:p w14:paraId="58C2E582" w14:textId="77777777" w:rsidR="00DB7977" w:rsidRPr="00DB7977" w:rsidRDefault="00DB7977" w:rsidP="00DB7977">
            <w:pPr>
              <w:spacing w:after="0" w:line="240" w:lineRule="auto"/>
              <w:jc w:val="both"/>
              <w:rPr>
                <w:rFonts w:ascii="Times New Roman" w:eastAsia="Times New Roman" w:hAnsi="Times New Roman" w:cs="Angsana New"/>
                <w:lang w:bidi="th-TH"/>
              </w:rPr>
            </w:pPr>
          </w:p>
        </w:tc>
        <w:tc>
          <w:tcPr>
            <w:tcW w:w="3228" w:type="dxa"/>
            <w:gridSpan w:val="2"/>
            <w:vMerge w:val="restart"/>
          </w:tcPr>
          <w:p w14:paraId="47EB84B7" w14:textId="77777777" w:rsidR="00DB7977" w:rsidRPr="00DB7977" w:rsidRDefault="00DB7977" w:rsidP="00DB7977">
            <w:pPr>
              <w:spacing w:after="0" w:line="240" w:lineRule="auto"/>
              <w:jc w:val="both"/>
              <w:rPr>
                <w:rFonts w:ascii="Times New Roman" w:eastAsia="Times New Roman" w:hAnsi="Times New Roman" w:cs="Angsana New"/>
                <w:b/>
                <w:lang w:bidi="th-TH"/>
              </w:rPr>
            </w:pPr>
          </w:p>
        </w:tc>
        <w:tc>
          <w:tcPr>
            <w:tcW w:w="3388" w:type="dxa"/>
            <w:vMerge w:val="restart"/>
          </w:tcPr>
          <w:p w14:paraId="314F4E2D" w14:textId="77777777" w:rsidR="00DB7977" w:rsidRPr="00DB7977" w:rsidRDefault="00DB7977" w:rsidP="00DB7977">
            <w:pPr>
              <w:spacing w:after="0" w:line="240" w:lineRule="auto"/>
              <w:jc w:val="center"/>
              <w:rPr>
                <w:rFonts w:ascii="Times New Roman" w:eastAsia="Times New Roman" w:hAnsi="Times New Roman" w:cs="Angsana New"/>
                <w:lang w:bidi="th-TH"/>
              </w:rPr>
            </w:pPr>
            <w:r w:rsidRPr="00DB7977">
              <w:rPr>
                <w:rFonts w:ascii="Times New Roman" w:eastAsia="Times New Roman" w:hAnsi="Times New Roman" w:cs="Angsana New"/>
                <w:lang w:bidi="th-TH"/>
              </w:rPr>
              <w:t>Name and Signature of Authorized Officer</w:t>
            </w:r>
          </w:p>
          <w:p w14:paraId="4A76EB30" w14:textId="77777777" w:rsidR="00DB7977" w:rsidRPr="00DB7977" w:rsidRDefault="00DB7977" w:rsidP="00DB7977">
            <w:pPr>
              <w:spacing w:after="0" w:line="240" w:lineRule="auto"/>
              <w:jc w:val="center"/>
              <w:rPr>
                <w:rFonts w:ascii="Times New Roman" w:eastAsia="Times New Roman" w:hAnsi="Times New Roman" w:cs="Angsana New"/>
                <w:lang w:bidi="th-TH"/>
              </w:rPr>
            </w:pPr>
          </w:p>
          <w:p w14:paraId="4F297E48" w14:textId="77777777" w:rsidR="00DB7977" w:rsidRPr="00DB7977" w:rsidRDefault="00DB7977" w:rsidP="00DB7977">
            <w:pPr>
              <w:spacing w:after="0" w:line="240" w:lineRule="auto"/>
              <w:jc w:val="center"/>
              <w:rPr>
                <w:rFonts w:ascii="Times New Roman" w:eastAsia="Times New Roman" w:hAnsi="Times New Roman" w:cs="Angsana New"/>
                <w:lang w:bidi="th-TH"/>
              </w:rPr>
            </w:pPr>
          </w:p>
          <w:p w14:paraId="05DE74F0" w14:textId="77777777" w:rsidR="00DB7977" w:rsidRPr="00DB7977" w:rsidRDefault="00DB7977" w:rsidP="00DB7977">
            <w:pPr>
              <w:spacing w:after="0" w:line="240" w:lineRule="auto"/>
              <w:jc w:val="center"/>
              <w:rPr>
                <w:rFonts w:ascii="Times New Roman" w:eastAsia="Times New Roman" w:hAnsi="Times New Roman" w:cs="Angsana New"/>
                <w:lang w:bidi="th-TH"/>
              </w:rPr>
            </w:pPr>
          </w:p>
          <w:p w14:paraId="4238DA6D" w14:textId="77777777" w:rsidR="00DB7977" w:rsidRPr="00DB7977" w:rsidRDefault="00DB7977" w:rsidP="00DB7977">
            <w:pPr>
              <w:spacing w:after="0" w:line="240" w:lineRule="auto"/>
              <w:jc w:val="center"/>
              <w:rPr>
                <w:rFonts w:ascii="Times New Roman" w:eastAsia="Times New Roman" w:hAnsi="Times New Roman" w:cs="Angsana New"/>
                <w:lang w:bidi="th-TH"/>
              </w:rPr>
            </w:pPr>
          </w:p>
          <w:p w14:paraId="1A206D21" w14:textId="77777777" w:rsidR="00DB7977" w:rsidRPr="00DB7977" w:rsidRDefault="00DB7977" w:rsidP="00DB7977">
            <w:pPr>
              <w:spacing w:after="0" w:line="240" w:lineRule="auto"/>
              <w:jc w:val="center"/>
              <w:rPr>
                <w:rFonts w:ascii="Times New Roman" w:eastAsia="Times New Roman" w:hAnsi="Times New Roman" w:cs="Angsana New"/>
                <w:lang w:bidi="th-TH"/>
              </w:rPr>
            </w:pPr>
          </w:p>
          <w:p w14:paraId="6907432F" w14:textId="77777777" w:rsidR="00DB7977" w:rsidRPr="00DB7977" w:rsidRDefault="00DB7977" w:rsidP="00DB7977">
            <w:pPr>
              <w:spacing w:after="0" w:line="240" w:lineRule="auto"/>
              <w:jc w:val="center"/>
              <w:rPr>
                <w:rFonts w:ascii="Times New Roman" w:eastAsia="Times New Roman" w:hAnsi="Times New Roman" w:cs="Angsana New"/>
                <w:lang w:bidi="th-TH"/>
              </w:rPr>
            </w:pPr>
          </w:p>
          <w:p w14:paraId="56A944C1" w14:textId="77777777" w:rsidR="00DB7977" w:rsidRPr="00DB7977" w:rsidRDefault="00DB7977" w:rsidP="00DB7977">
            <w:pPr>
              <w:spacing w:after="0" w:line="240" w:lineRule="auto"/>
              <w:jc w:val="center"/>
              <w:rPr>
                <w:rFonts w:ascii="Times New Roman" w:eastAsia="Times New Roman" w:hAnsi="Times New Roman" w:cs="Angsana New"/>
                <w:sz w:val="18"/>
                <w:szCs w:val="18"/>
                <w:lang w:bidi="th-TH"/>
              </w:rPr>
            </w:pPr>
          </w:p>
        </w:tc>
      </w:tr>
      <w:tr w:rsidR="00DB7977" w:rsidRPr="00DB7977" w14:paraId="53B7681A" w14:textId="77777777" w:rsidTr="00A4671E">
        <w:trPr>
          <w:trHeight w:val="264"/>
        </w:trPr>
        <w:tc>
          <w:tcPr>
            <w:tcW w:w="3612" w:type="dxa"/>
            <w:gridSpan w:val="2"/>
          </w:tcPr>
          <w:p w14:paraId="6BFB28B2" w14:textId="77777777" w:rsidR="00DB7977" w:rsidRPr="00DB7977" w:rsidRDefault="00DB7977" w:rsidP="00DB7977">
            <w:pPr>
              <w:spacing w:after="0" w:line="240" w:lineRule="auto"/>
              <w:jc w:val="both"/>
              <w:rPr>
                <w:rFonts w:ascii="Times New Roman" w:eastAsia="Times New Roman" w:hAnsi="Times New Roman" w:cs="Angsana New"/>
                <w:lang w:bidi="th-TH"/>
              </w:rPr>
            </w:pPr>
            <w:r w:rsidRPr="00DB7977">
              <w:rPr>
                <w:rFonts w:ascii="Times New Roman" w:eastAsia="Times New Roman" w:hAnsi="Times New Roman" w:cs="Angsana New"/>
                <w:lang w:bidi="th-TH"/>
              </w:rPr>
              <w:t xml:space="preserve">Validity Date -    </w:t>
            </w:r>
          </w:p>
          <w:p w14:paraId="1D552F19" w14:textId="77777777" w:rsidR="00DB7977" w:rsidRPr="00DB7977" w:rsidRDefault="00DB7977" w:rsidP="00DB7977">
            <w:pPr>
              <w:spacing w:after="0" w:line="240" w:lineRule="auto"/>
              <w:jc w:val="both"/>
              <w:rPr>
                <w:rFonts w:ascii="Times New Roman" w:eastAsia="Times New Roman" w:hAnsi="Times New Roman" w:cs="Angsana New"/>
                <w:lang w:bidi="th-TH"/>
              </w:rPr>
            </w:pPr>
          </w:p>
        </w:tc>
        <w:tc>
          <w:tcPr>
            <w:tcW w:w="3228" w:type="dxa"/>
            <w:gridSpan w:val="2"/>
            <w:vMerge/>
          </w:tcPr>
          <w:p w14:paraId="67FCA46D" w14:textId="77777777" w:rsidR="00DB7977" w:rsidRPr="00DB7977" w:rsidRDefault="00DB7977" w:rsidP="00DB7977">
            <w:pPr>
              <w:spacing w:after="0" w:line="240" w:lineRule="auto"/>
              <w:jc w:val="both"/>
              <w:rPr>
                <w:rFonts w:ascii="Times New Roman" w:eastAsia="Times New Roman" w:hAnsi="Times New Roman" w:cs="Angsana New"/>
                <w:b/>
                <w:lang w:bidi="th-TH"/>
              </w:rPr>
            </w:pPr>
          </w:p>
        </w:tc>
        <w:tc>
          <w:tcPr>
            <w:tcW w:w="3388" w:type="dxa"/>
            <w:vMerge/>
          </w:tcPr>
          <w:p w14:paraId="623CDB56" w14:textId="77777777" w:rsidR="00DB7977" w:rsidRPr="00DB7977" w:rsidRDefault="00DB7977" w:rsidP="00DB7977">
            <w:pPr>
              <w:spacing w:after="0" w:line="240" w:lineRule="auto"/>
              <w:jc w:val="both"/>
              <w:rPr>
                <w:rFonts w:ascii="Times New Roman" w:eastAsia="Times New Roman" w:hAnsi="Times New Roman" w:cs="Angsana New"/>
                <w:b/>
                <w:lang w:bidi="th-TH"/>
              </w:rPr>
            </w:pPr>
          </w:p>
        </w:tc>
      </w:tr>
      <w:tr w:rsidR="00DB7977" w:rsidRPr="00DB7977" w14:paraId="4A988F74" w14:textId="77777777" w:rsidTr="00A4671E">
        <w:trPr>
          <w:trHeight w:val="1309"/>
        </w:trPr>
        <w:tc>
          <w:tcPr>
            <w:tcW w:w="3612" w:type="dxa"/>
            <w:gridSpan w:val="2"/>
          </w:tcPr>
          <w:p w14:paraId="3E21A2EF" w14:textId="77777777" w:rsidR="00DB7977" w:rsidRPr="00DB7977" w:rsidRDefault="00DB7977" w:rsidP="00DB7977">
            <w:pPr>
              <w:spacing w:after="0" w:line="240" w:lineRule="auto"/>
              <w:jc w:val="both"/>
              <w:rPr>
                <w:rFonts w:ascii="Times New Roman" w:eastAsia="Times New Roman" w:hAnsi="Times New Roman" w:cs="Angsana New"/>
                <w:lang w:bidi="th-TH"/>
              </w:rPr>
            </w:pPr>
            <w:r w:rsidRPr="00DB7977">
              <w:rPr>
                <w:rFonts w:ascii="Times New Roman" w:eastAsia="Times New Roman" w:hAnsi="Times New Roman" w:cs="Angsana New"/>
                <w:lang w:bidi="th-TH"/>
              </w:rPr>
              <w:t xml:space="preserve">Place of Issue:   </w:t>
            </w:r>
          </w:p>
          <w:p w14:paraId="2B747D79" w14:textId="77777777" w:rsidR="00DB7977" w:rsidRPr="00DB7977" w:rsidRDefault="00DB7977" w:rsidP="00DB7977">
            <w:pPr>
              <w:spacing w:after="0" w:line="240" w:lineRule="auto"/>
              <w:jc w:val="both"/>
              <w:rPr>
                <w:rFonts w:ascii="Times New Roman" w:eastAsia="Times New Roman" w:hAnsi="Times New Roman" w:cs="Angsana New"/>
                <w:b/>
                <w:lang w:bidi="th-TH"/>
              </w:rPr>
            </w:pPr>
          </w:p>
        </w:tc>
        <w:tc>
          <w:tcPr>
            <w:tcW w:w="3228" w:type="dxa"/>
            <w:gridSpan w:val="2"/>
            <w:vMerge/>
          </w:tcPr>
          <w:p w14:paraId="2EFE4BD9" w14:textId="77777777" w:rsidR="00DB7977" w:rsidRPr="00DB7977" w:rsidRDefault="00DB7977" w:rsidP="00DB7977">
            <w:pPr>
              <w:spacing w:after="0" w:line="240" w:lineRule="auto"/>
              <w:jc w:val="both"/>
              <w:rPr>
                <w:rFonts w:ascii="Times New Roman" w:eastAsia="Times New Roman" w:hAnsi="Times New Roman" w:cs="Angsana New"/>
                <w:b/>
                <w:lang w:bidi="th-TH"/>
              </w:rPr>
            </w:pPr>
          </w:p>
        </w:tc>
        <w:tc>
          <w:tcPr>
            <w:tcW w:w="3388" w:type="dxa"/>
            <w:vMerge/>
          </w:tcPr>
          <w:p w14:paraId="6CB082D8" w14:textId="77777777" w:rsidR="00DB7977" w:rsidRPr="00DB7977" w:rsidRDefault="00DB7977" w:rsidP="00DB7977">
            <w:pPr>
              <w:spacing w:after="0" w:line="240" w:lineRule="auto"/>
              <w:jc w:val="both"/>
              <w:rPr>
                <w:rFonts w:ascii="Times New Roman" w:eastAsia="Times New Roman" w:hAnsi="Times New Roman" w:cs="Angsana New"/>
                <w:b/>
                <w:lang w:bidi="th-TH"/>
              </w:rPr>
            </w:pPr>
          </w:p>
        </w:tc>
      </w:tr>
    </w:tbl>
    <w:p w14:paraId="59C44010" w14:textId="77777777" w:rsidR="00DB7977" w:rsidRPr="00DB7977" w:rsidRDefault="00DB7977" w:rsidP="00DB7977">
      <w:pPr>
        <w:spacing w:after="0" w:line="240" w:lineRule="auto"/>
        <w:rPr>
          <w:rFonts w:ascii="Times New Roman" w:eastAsia="Times New Roman" w:hAnsi="Times New Roman" w:cs="Times New Roman"/>
          <w:sz w:val="24"/>
          <w:szCs w:val="24"/>
          <w:lang w:bidi="th-TH"/>
        </w:rPr>
      </w:pPr>
    </w:p>
    <w:p w14:paraId="58DA875E" w14:textId="77777777" w:rsidR="00DB7977" w:rsidRDefault="00DB7977" w:rsidP="007637A4">
      <w:pPr>
        <w:rPr>
          <w:rFonts w:ascii="Arial" w:hAnsi="Arial" w:cs="Arial"/>
          <w:sz w:val="24"/>
          <w:szCs w:val="24"/>
        </w:rPr>
      </w:pPr>
    </w:p>
    <w:p w14:paraId="52880E05" w14:textId="77777777" w:rsidR="00DB7977" w:rsidRPr="007637A4" w:rsidRDefault="00DB7977" w:rsidP="007637A4">
      <w:pPr>
        <w:rPr>
          <w:rFonts w:ascii="Arial" w:hAnsi="Arial" w:cs="Arial"/>
          <w:sz w:val="24"/>
          <w:szCs w:val="24"/>
        </w:rPr>
      </w:pPr>
    </w:p>
    <w:p w14:paraId="488EACBC" w14:textId="77777777" w:rsidR="007637A4" w:rsidRDefault="007637A4" w:rsidP="007637A4">
      <w:pPr>
        <w:rPr>
          <w:rFonts w:ascii="Arial" w:hAnsi="Arial" w:cs="Arial"/>
          <w:sz w:val="24"/>
          <w:szCs w:val="24"/>
        </w:rPr>
      </w:pPr>
      <w:r w:rsidRPr="007637A4">
        <w:rPr>
          <w:rFonts w:ascii="Arial" w:hAnsi="Arial" w:cs="Arial"/>
          <w:sz w:val="24"/>
          <w:szCs w:val="24"/>
        </w:rPr>
        <w:t>Annexure 14- Health Certificate</w:t>
      </w:r>
    </w:p>
    <w:p w14:paraId="248576C0" w14:textId="77777777" w:rsidR="00895ACB" w:rsidRPr="00895ACB" w:rsidRDefault="00895ACB" w:rsidP="00895ACB">
      <w:pPr>
        <w:spacing w:after="0" w:line="240" w:lineRule="auto"/>
        <w:jc w:val="center"/>
        <w:rPr>
          <w:rFonts w:ascii="Times New Roman" w:eastAsia="Times New Roman" w:hAnsi="Times New Roman" w:cs="Times New Roman"/>
          <w:b/>
          <w:sz w:val="24"/>
          <w:szCs w:val="24"/>
          <w:u w:val="single"/>
          <w:lang w:bidi="th-TH"/>
        </w:rPr>
      </w:pPr>
      <w:r w:rsidRPr="00895ACB">
        <w:rPr>
          <w:rFonts w:ascii="Times New Roman" w:eastAsia="Times New Roman" w:hAnsi="Times New Roman" w:cs="Times New Roman"/>
          <w:b/>
          <w:sz w:val="24"/>
          <w:szCs w:val="24"/>
          <w:u w:val="single"/>
          <w:lang w:bidi="th-TH"/>
        </w:rPr>
        <w:t xml:space="preserve">EXPORT/HEALTH CERTIFICATE </w:t>
      </w:r>
    </w:p>
    <w:p w14:paraId="2F295E0C" w14:textId="77777777" w:rsidR="00895ACB" w:rsidRPr="00895ACB" w:rsidRDefault="00895ACB" w:rsidP="00895ACB">
      <w:pPr>
        <w:spacing w:after="0" w:line="240" w:lineRule="auto"/>
        <w:jc w:val="center"/>
        <w:rPr>
          <w:rFonts w:ascii="Times New Roman" w:eastAsia="Times New Roman" w:hAnsi="Times New Roman" w:cs="Times New Roman"/>
          <w:b/>
          <w:sz w:val="24"/>
          <w:szCs w:val="24"/>
          <w:u w:val="single"/>
          <w:lang w:bidi="th-TH"/>
        </w:rPr>
      </w:pPr>
    </w:p>
    <w:p w14:paraId="6109B1F9" w14:textId="77777777" w:rsidR="00895ACB" w:rsidRPr="00895ACB" w:rsidRDefault="00895ACB" w:rsidP="00895ACB">
      <w:pPr>
        <w:spacing w:after="0" w:line="240" w:lineRule="auto"/>
        <w:jc w:val="center"/>
        <w:rPr>
          <w:rFonts w:ascii="Times New Roman" w:eastAsia="Times New Roman" w:hAnsi="Times New Roman" w:cs="Times New Roman"/>
          <w:b/>
          <w:sz w:val="24"/>
          <w:szCs w:val="24"/>
          <w:u w:val="single"/>
          <w:lang w:bidi="th-TH"/>
        </w:rPr>
      </w:pPr>
    </w:p>
    <w:tbl>
      <w:tblPr>
        <w:tblStyle w:val="TableGrid6"/>
        <w:tblW w:w="9611" w:type="dxa"/>
        <w:tblLook w:val="04A0" w:firstRow="1" w:lastRow="0" w:firstColumn="1" w:lastColumn="0" w:noHBand="0" w:noVBand="1"/>
      </w:tblPr>
      <w:tblGrid>
        <w:gridCol w:w="2802"/>
        <w:gridCol w:w="2003"/>
        <w:gridCol w:w="713"/>
        <w:gridCol w:w="4093"/>
      </w:tblGrid>
      <w:tr w:rsidR="00895ACB" w:rsidRPr="00895ACB" w14:paraId="570FC22F" w14:textId="77777777" w:rsidTr="00A4671E">
        <w:trPr>
          <w:trHeight w:val="478"/>
        </w:trPr>
        <w:tc>
          <w:tcPr>
            <w:tcW w:w="9611" w:type="dxa"/>
            <w:gridSpan w:val="4"/>
          </w:tcPr>
          <w:p w14:paraId="4BFD7F76" w14:textId="77777777" w:rsidR="00895ACB" w:rsidRPr="00895ACB" w:rsidRDefault="00895ACB" w:rsidP="00895ACB">
            <w:pPr>
              <w:jc w:val="center"/>
              <w:rPr>
                <w:b/>
                <w:lang w:bidi="th-TH"/>
              </w:rPr>
            </w:pPr>
            <w:r w:rsidRPr="00895ACB">
              <w:rPr>
                <w:b/>
                <w:lang w:bidi="th-TH"/>
              </w:rPr>
              <w:t xml:space="preserve">Description of Consignment </w:t>
            </w:r>
          </w:p>
        </w:tc>
      </w:tr>
      <w:tr w:rsidR="00895ACB" w:rsidRPr="00895ACB" w14:paraId="273DFAF8" w14:textId="77777777" w:rsidTr="00A4671E">
        <w:trPr>
          <w:trHeight w:val="398"/>
        </w:trPr>
        <w:tc>
          <w:tcPr>
            <w:tcW w:w="4805" w:type="dxa"/>
            <w:gridSpan w:val="2"/>
            <w:vAlign w:val="center"/>
          </w:tcPr>
          <w:p w14:paraId="129969A2" w14:textId="77777777" w:rsidR="00895ACB" w:rsidRPr="00895ACB" w:rsidRDefault="00895ACB" w:rsidP="00895ACB">
            <w:pPr>
              <w:rPr>
                <w:i/>
                <w:iCs/>
                <w:lang w:bidi="th-TH"/>
              </w:rPr>
            </w:pPr>
            <w:r w:rsidRPr="00895ACB">
              <w:rPr>
                <w:i/>
                <w:iCs/>
                <w:lang w:bidi="th-TH"/>
              </w:rPr>
              <w:t>Name and Address of Exporter</w:t>
            </w:r>
          </w:p>
        </w:tc>
        <w:tc>
          <w:tcPr>
            <w:tcW w:w="4806" w:type="dxa"/>
            <w:gridSpan w:val="2"/>
            <w:vAlign w:val="center"/>
          </w:tcPr>
          <w:p w14:paraId="22761630" w14:textId="77777777" w:rsidR="00895ACB" w:rsidRPr="00895ACB" w:rsidRDefault="00895ACB" w:rsidP="00895ACB">
            <w:pPr>
              <w:rPr>
                <w:b/>
                <w:i/>
                <w:iCs/>
                <w:u w:val="single"/>
                <w:lang w:bidi="th-TH"/>
              </w:rPr>
            </w:pPr>
            <w:r w:rsidRPr="00895ACB">
              <w:rPr>
                <w:i/>
                <w:iCs/>
                <w:lang w:bidi="th-TH"/>
              </w:rPr>
              <w:t>Name and address of Importer/Producer</w:t>
            </w:r>
          </w:p>
        </w:tc>
      </w:tr>
      <w:tr w:rsidR="00895ACB" w:rsidRPr="00895ACB" w14:paraId="6819AC91" w14:textId="77777777" w:rsidTr="00A4671E">
        <w:trPr>
          <w:trHeight w:val="336"/>
        </w:trPr>
        <w:tc>
          <w:tcPr>
            <w:tcW w:w="4805" w:type="dxa"/>
            <w:gridSpan w:val="2"/>
            <w:vAlign w:val="center"/>
          </w:tcPr>
          <w:p w14:paraId="0FD1B32B" w14:textId="77777777" w:rsidR="00895ACB" w:rsidRPr="00895ACB" w:rsidRDefault="00895ACB" w:rsidP="00895ACB">
            <w:pPr>
              <w:rPr>
                <w:lang w:bidi="th-TH"/>
              </w:rPr>
            </w:pPr>
          </w:p>
          <w:p w14:paraId="7AD33F80" w14:textId="77777777" w:rsidR="00895ACB" w:rsidRPr="00895ACB" w:rsidRDefault="00895ACB" w:rsidP="00895ACB">
            <w:pPr>
              <w:rPr>
                <w:lang w:bidi="th-TH"/>
              </w:rPr>
            </w:pPr>
          </w:p>
          <w:p w14:paraId="15380B43" w14:textId="77777777" w:rsidR="00895ACB" w:rsidRPr="00895ACB" w:rsidRDefault="00895ACB" w:rsidP="00895ACB">
            <w:pPr>
              <w:rPr>
                <w:lang w:bidi="th-TH"/>
              </w:rPr>
            </w:pPr>
          </w:p>
          <w:p w14:paraId="2214C343" w14:textId="77777777" w:rsidR="00895ACB" w:rsidRPr="00895ACB" w:rsidRDefault="00895ACB" w:rsidP="00895ACB">
            <w:pPr>
              <w:rPr>
                <w:lang w:bidi="th-TH"/>
              </w:rPr>
            </w:pPr>
          </w:p>
        </w:tc>
        <w:tc>
          <w:tcPr>
            <w:tcW w:w="4806" w:type="dxa"/>
            <w:gridSpan w:val="2"/>
            <w:vAlign w:val="center"/>
          </w:tcPr>
          <w:p w14:paraId="1193A47B" w14:textId="77777777" w:rsidR="00895ACB" w:rsidRPr="00895ACB" w:rsidRDefault="00895ACB" w:rsidP="00895ACB">
            <w:pPr>
              <w:rPr>
                <w:lang w:bidi="th-TH"/>
              </w:rPr>
            </w:pPr>
          </w:p>
        </w:tc>
      </w:tr>
      <w:tr w:rsidR="00895ACB" w:rsidRPr="00895ACB" w14:paraId="5EA0B872" w14:textId="77777777" w:rsidTr="00A4671E">
        <w:trPr>
          <w:trHeight w:val="438"/>
        </w:trPr>
        <w:tc>
          <w:tcPr>
            <w:tcW w:w="4805" w:type="dxa"/>
            <w:gridSpan w:val="2"/>
            <w:vAlign w:val="center"/>
          </w:tcPr>
          <w:p w14:paraId="3BFE251F" w14:textId="77777777" w:rsidR="00895ACB" w:rsidRPr="00895ACB" w:rsidRDefault="00895ACB" w:rsidP="00895ACB">
            <w:pPr>
              <w:rPr>
                <w:i/>
                <w:iCs/>
                <w:lang w:bidi="th-TH"/>
              </w:rPr>
            </w:pPr>
            <w:r w:rsidRPr="00895ACB">
              <w:rPr>
                <w:i/>
                <w:iCs/>
                <w:lang w:bidi="th-TH"/>
              </w:rPr>
              <w:t>Number and description of packages</w:t>
            </w:r>
          </w:p>
        </w:tc>
        <w:tc>
          <w:tcPr>
            <w:tcW w:w="4806" w:type="dxa"/>
            <w:gridSpan w:val="2"/>
            <w:vAlign w:val="center"/>
          </w:tcPr>
          <w:p w14:paraId="1FE2E610" w14:textId="77777777" w:rsidR="00895ACB" w:rsidRPr="00895ACB" w:rsidRDefault="00895ACB" w:rsidP="00895ACB">
            <w:pPr>
              <w:rPr>
                <w:i/>
                <w:iCs/>
                <w:u w:val="single"/>
                <w:lang w:bidi="th-TH"/>
              </w:rPr>
            </w:pPr>
            <w:r w:rsidRPr="00895ACB">
              <w:rPr>
                <w:i/>
                <w:iCs/>
                <w:lang w:bidi="th-TH"/>
              </w:rPr>
              <w:t>Declared point of entry</w:t>
            </w:r>
          </w:p>
        </w:tc>
      </w:tr>
      <w:tr w:rsidR="00895ACB" w:rsidRPr="00895ACB" w14:paraId="6C7161EA" w14:textId="77777777" w:rsidTr="00A4671E">
        <w:trPr>
          <w:trHeight w:val="855"/>
        </w:trPr>
        <w:tc>
          <w:tcPr>
            <w:tcW w:w="4805" w:type="dxa"/>
            <w:gridSpan w:val="2"/>
            <w:vAlign w:val="center"/>
          </w:tcPr>
          <w:p w14:paraId="56D0D5F0" w14:textId="77777777" w:rsidR="00895ACB" w:rsidRPr="00895ACB" w:rsidRDefault="00895ACB" w:rsidP="00895ACB">
            <w:pPr>
              <w:rPr>
                <w:lang w:bidi="th-TH"/>
              </w:rPr>
            </w:pPr>
          </w:p>
          <w:p w14:paraId="24AC40F0" w14:textId="77777777" w:rsidR="00895ACB" w:rsidRPr="00895ACB" w:rsidRDefault="00895ACB" w:rsidP="00895ACB">
            <w:pPr>
              <w:rPr>
                <w:lang w:bidi="th-TH"/>
              </w:rPr>
            </w:pPr>
          </w:p>
          <w:p w14:paraId="7F440E7A" w14:textId="77777777" w:rsidR="00895ACB" w:rsidRPr="00895ACB" w:rsidRDefault="00895ACB" w:rsidP="00895ACB">
            <w:pPr>
              <w:rPr>
                <w:lang w:bidi="th-TH"/>
              </w:rPr>
            </w:pPr>
          </w:p>
          <w:p w14:paraId="70EC4F9C" w14:textId="77777777" w:rsidR="00895ACB" w:rsidRPr="00895ACB" w:rsidRDefault="00895ACB" w:rsidP="00895ACB">
            <w:pPr>
              <w:rPr>
                <w:lang w:bidi="th-TH"/>
              </w:rPr>
            </w:pPr>
          </w:p>
        </w:tc>
        <w:tc>
          <w:tcPr>
            <w:tcW w:w="4806" w:type="dxa"/>
            <w:gridSpan w:val="2"/>
            <w:vAlign w:val="center"/>
          </w:tcPr>
          <w:p w14:paraId="34B70617" w14:textId="77777777" w:rsidR="00895ACB" w:rsidRPr="00895ACB" w:rsidRDefault="00895ACB" w:rsidP="00895ACB">
            <w:pPr>
              <w:rPr>
                <w:lang w:bidi="th-TH"/>
              </w:rPr>
            </w:pPr>
          </w:p>
        </w:tc>
      </w:tr>
      <w:tr w:rsidR="00895ACB" w:rsidRPr="00895ACB" w14:paraId="7E81EC9E" w14:textId="77777777" w:rsidTr="00A4671E">
        <w:trPr>
          <w:trHeight w:val="446"/>
        </w:trPr>
        <w:tc>
          <w:tcPr>
            <w:tcW w:w="4805" w:type="dxa"/>
            <w:gridSpan w:val="2"/>
            <w:vAlign w:val="center"/>
          </w:tcPr>
          <w:p w14:paraId="54C64BBD" w14:textId="77777777" w:rsidR="00895ACB" w:rsidRPr="00895ACB" w:rsidRDefault="00895ACB" w:rsidP="00895ACB">
            <w:pPr>
              <w:rPr>
                <w:i/>
                <w:iCs/>
                <w:lang w:bidi="th-TH"/>
              </w:rPr>
            </w:pPr>
            <w:r w:rsidRPr="00895ACB">
              <w:rPr>
                <w:i/>
                <w:iCs/>
                <w:lang w:bidi="th-TH"/>
              </w:rPr>
              <w:t>Name of the product and quantity declared</w:t>
            </w:r>
          </w:p>
        </w:tc>
        <w:tc>
          <w:tcPr>
            <w:tcW w:w="4806" w:type="dxa"/>
            <w:gridSpan w:val="2"/>
            <w:vAlign w:val="center"/>
          </w:tcPr>
          <w:p w14:paraId="565463B5" w14:textId="77777777" w:rsidR="00895ACB" w:rsidRPr="00895ACB" w:rsidRDefault="00895ACB" w:rsidP="00895ACB">
            <w:pPr>
              <w:rPr>
                <w:i/>
                <w:iCs/>
                <w:lang w:bidi="th-TH"/>
              </w:rPr>
            </w:pPr>
            <w:r w:rsidRPr="00895ACB">
              <w:rPr>
                <w:i/>
                <w:iCs/>
                <w:lang w:bidi="th-TH"/>
              </w:rPr>
              <w:t>Date of export/product launch</w:t>
            </w:r>
          </w:p>
        </w:tc>
      </w:tr>
      <w:tr w:rsidR="00895ACB" w:rsidRPr="00895ACB" w14:paraId="444C1646" w14:textId="77777777" w:rsidTr="00A4671E">
        <w:trPr>
          <w:trHeight w:val="446"/>
        </w:trPr>
        <w:tc>
          <w:tcPr>
            <w:tcW w:w="4805" w:type="dxa"/>
            <w:gridSpan w:val="2"/>
            <w:vAlign w:val="center"/>
          </w:tcPr>
          <w:p w14:paraId="595F6FBE" w14:textId="77777777" w:rsidR="00895ACB" w:rsidRPr="00895ACB" w:rsidRDefault="00895ACB" w:rsidP="00895ACB">
            <w:pPr>
              <w:rPr>
                <w:i/>
                <w:iCs/>
                <w:lang w:bidi="th-TH"/>
              </w:rPr>
            </w:pPr>
          </w:p>
          <w:p w14:paraId="3D4EC016" w14:textId="77777777" w:rsidR="00895ACB" w:rsidRPr="00895ACB" w:rsidRDefault="00895ACB" w:rsidP="00895ACB">
            <w:pPr>
              <w:rPr>
                <w:i/>
                <w:iCs/>
                <w:lang w:bidi="th-TH"/>
              </w:rPr>
            </w:pPr>
          </w:p>
          <w:p w14:paraId="112BF3B2" w14:textId="77777777" w:rsidR="00895ACB" w:rsidRPr="00895ACB" w:rsidRDefault="00895ACB" w:rsidP="00895ACB">
            <w:pPr>
              <w:rPr>
                <w:i/>
                <w:iCs/>
                <w:lang w:bidi="th-TH"/>
              </w:rPr>
            </w:pPr>
          </w:p>
          <w:p w14:paraId="5E30B620" w14:textId="77777777" w:rsidR="00895ACB" w:rsidRPr="00895ACB" w:rsidRDefault="00895ACB" w:rsidP="00895ACB">
            <w:pPr>
              <w:rPr>
                <w:i/>
                <w:iCs/>
                <w:lang w:bidi="th-TH"/>
              </w:rPr>
            </w:pPr>
          </w:p>
        </w:tc>
        <w:tc>
          <w:tcPr>
            <w:tcW w:w="4806" w:type="dxa"/>
            <w:gridSpan w:val="2"/>
            <w:vAlign w:val="center"/>
          </w:tcPr>
          <w:p w14:paraId="0DC7C7E3" w14:textId="77777777" w:rsidR="00895ACB" w:rsidRPr="00895ACB" w:rsidRDefault="00895ACB" w:rsidP="00895ACB">
            <w:pPr>
              <w:rPr>
                <w:i/>
                <w:iCs/>
                <w:lang w:bidi="th-TH"/>
              </w:rPr>
            </w:pPr>
          </w:p>
        </w:tc>
      </w:tr>
      <w:tr w:rsidR="00895ACB" w:rsidRPr="00895ACB" w14:paraId="11C117FC" w14:textId="77777777" w:rsidTr="00A4671E">
        <w:trPr>
          <w:trHeight w:val="1141"/>
        </w:trPr>
        <w:tc>
          <w:tcPr>
            <w:tcW w:w="9611" w:type="dxa"/>
            <w:gridSpan w:val="4"/>
          </w:tcPr>
          <w:p w14:paraId="35FF47DC" w14:textId="77777777" w:rsidR="00895ACB" w:rsidRPr="00895ACB" w:rsidRDefault="00895ACB" w:rsidP="00895ACB">
            <w:pPr>
              <w:jc w:val="both"/>
              <w:rPr>
                <w:lang w:bidi="th-TH"/>
              </w:rPr>
            </w:pPr>
            <w:r w:rsidRPr="00895ACB">
              <w:rPr>
                <w:lang w:bidi="th-TH"/>
              </w:rPr>
              <w:t xml:space="preserve">CONDITIONS (subjected to change based on requirement of importing country): </w:t>
            </w:r>
          </w:p>
          <w:p w14:paraId="1D7480E4" w14:textId="77777777" w:rsidR="00895ACB" w:rsidRPr="00895ACB" w:rsidRDefault="00895ACB" w:rsidP="00895ACB">
            <w:pPr>
              <w:jc w:val="both"/>
              <w:rPr>
                <w:lang w:bidi="th-TH"/>
              </w:rPr>
            </w:pPr>
            <w:r w:rsidRPr="00895ACB">
              <w:rPr>
                <w:lang w:bidi="th-TH"/>
              </w:rPr>
              <w:t>This is to certify that the food and agricultural consignments described herein have been inspected and/or tested meets the requirement as per …………………………</w:t>
            </w:r>
          </w:p>
          <w:p w14:paraId="198166A0" w14:textId="77777777" w:rsidR="00895ACB" w:rsidRPr="00895ACB" w:rsidRDefault="00895ACB" w:rsidP="00895ACB">
            <w:pPr>
              <w:jc w:val="both"/>
              <w:rPr>
                <w:lang w:bidi="th-TH"/>
              </w:rPr>
            </w:pPr>
          </w:p>
          <w:p w14:paraId="144AB9A8" w14:textId="77777777" w:rsidR="00895ACB" w:rsidRPr="00895ACB" w:rsidRDefault="00895ACB" w:rsidP="00895ACB">
            <w:pPr>
              <w:jc w:val="both"/>
              <w:rPr>
                <w:lang w:bidi="th-TH"/>
              </w:rPr>
            </w:pPr>
            <w:r w:rsidRPr="00895ACB">
              <w:rPr>
                <w:lang w:bidi="th-TH"/>
              </w:rPr>
              <w:t>The production facility complies with BAFRA GHP/GMP Criteria for Licensing of Food Business.</w:t>
            </w:r>
          </w:p>
        </w:tc>
      </w:tr>
      <w:tr w:rsidR="00895ACB" w:rsidRPr="00895ACB" w14:paraId="0E72F646" w14:textId="77777777" w:rsidTr="00A4671E">
        <w:trPr>
          <w:trHeight w:val="540"/>
        </w:trPr>
        <w:tc>
          <w:tcPr>
            <w:tcW w:w="9611" w:type="dxa"/>
            <w:gridSpan w:val="4"/>
          </w:tcPr>
          <w:p w14:paraId="37C1C9A2" w14:textId="77777777" w:rsidR="00895ACB" w:rsidRPr="00895ACB" w:rsidRDefault="00895ACB" w:rsidP="00895ACB">
            <w:pPr>
              <w:jc w:val="both"/>
              <w:rPr>
                <w:lang w:bidi="th-TH"/>
              </w:rPr>
            </w:pPr>
            <w:r w:rsidRPr="00895ACB">
              <w:rPr>
                <w:lang w:bidi="th-TH"/>
              </w:rPr>
              <w:t>Attachments: Certificate of Analysis (if any)</w:t>
            </w:r>
          </w:p>
          <w:p w14:paraId="20611057" w14:textId="77777777" w:rsidR="00895ACB" w:rsidRPr="00895ACB" w:rsidRDefault="00895ACB" w:rsidP="00895ACB">
            <w:pPr>
              <w:jc w:val="both"/>
              <w:rPr>
                <w:iCs/>
                <w:lang w:bidi="th-TH"/>
              </w:rPr>
            </w:pPr>
          </w:p>
          <w:p w14:paraId="46BC8DD5" w14:textId="77777777" w:rsidR="00895ACB" w:rsidRPr="00895ACB" w:rsidRDefault="00895ACB" w:rsidP="00895ACB">
            <w:pPr>
              <w:jc w:val="both"/>
              <w:rPr>
                <w:iCs/>
                <w:lang w:bidi="th-TH"/>
              </w:rPr>
            </w:pPr>
          </w:p>
          <w:p w14:paraId="4A99EF02" w14:textId="77777777" w:rsidR="00895ACB" w:rsidRPr="00895ACB" w:rsidRDefault="00895ACB" w:rsidP="00895ACB">
            <w:pPr>
              <w:jc w:val="both"/>
              <w:rPr>
                <w:lang w:bidi="th-TH"/>
              </w:rPr>
            </w:pPr>
          </w:p>
        </w:tc>
      </w:tr>
      <w:tr w:rsidR="00895ACB" w:rsidRPr="00895ACB" w14:paraId="5004AB09" w14:textId="77777777" w:rsidTr="00A4671E">
        <w:trPr>
          <w:trHeight w:val="950"/>
        </w:trPr>
        <w:tc>
          <w:tcPr>
            <w:tcW w:w="2802" w:type="dxa"/>
          </w:tcPr>
          <w:p w14:paraId="6B5E8709" w14:textId="77777777" w:rsidR="00895ACB" w:rsidRPr="00895ACB" w:rsidRDefault="00895ACB" w:rsidP="00895ACB">
            <w:pPr>
              <w:rPr>
                <w:b/>
                <w:i/>
                <w:iCs/>
                <w:u w:val="single"/>
                <w:lang w:bidi="th-TH"/>
              </w:rPr>
            </w:pPr>
            <w:r w:rsidRPr="00895ACB">
              <w:rPr>
                <w:i/>
                <w:iCs/>
                <w:lang w:bidi="th-TH"/>
              </w:rPr>
              <w:t>Inspection Date:</w:t>
            </w:r>
          </w:p>
        </w:tc>
        <w:tc>
          <w:tcPr>
            <w:tcW w:w="2716" w:type="dxa"/>
            <w:gridSpan w:val="2"/>
            <w:vMerge w:val="restart"/>
          </w:tcPr>
          <w:p w14:paraId="246F5989" w14:textId="77777777" w:rsidR="00895ACB" w:rsidRPr="00895ACB" w:rsidRDefault="00895ACB" w:rsidP="00895ACB">
            <w:pPr>
              <w:rPr>
                <w:bCs/>
                <w:i/>
                <w:iCs/>
                <w:lang w:bidi="th-TH"/>
              </w:rPr>
            </w:pPr>
          </w:p>
          <w:p w14:paraId="5ECA9A95" w14:textId="77777777" w:rsidR="00895ACB" w:rsidRPr="00895ACB" w:rsidRDefault="00895ACB" w:rsidP="00895ACB">
            <w:pPr>
              <w:rPr>
                <w:bCs/>
                <w:i/>
                <w:iCs/>
                <w:lang w:bidi="th-TH"/>
              </w:rPr>
            </w:pPr>
          </w:p>
          <w:p w14:paraId="1D9940B7" w14:textId="77777777" w:rsidR="00895ACB" w:rsidRPr="00895ACB" w:rsidRDefault="00895ACB" w:rsidP="00895ACB">
            <w:pPr>
              <w:rPr>
                <w:bCs/>
                <w:i/>
                <w:iCs/>
                <w:lang w:bidi="th-TH"/>
              </w:rPr>
            </w:pPr>
          </w:p>
          <w:p w14:paraId="1B546641" w14:textId="77777777" w:rsidR="00895ACB" w:rsidRPr="00895ACB" w:rsidRDefault="00895ACB" w:rsidP="00895ACB">
            <w:pPr>
              <w:rPr>
                <w:bCs/>
                <w:i/>
                <w:iCs/>
                <w:lang w:bidi="th-TH"/>
              </w:rPr>
            </w:pPr>
          </w:p>
          <w:p w14:paraId="0FE380D1" w14:textId="77777777" w:rsidR="00895ACB" w:rsidRPr="00895ACB" w:rsidRDefault="00895ACB" w:rsidP="00895ACB">
            <w:pPr>
              <w:jc w:val="center"/>
              <w:rPr>
                <w:bCs/>
                <w:i/>
                <w:iCs/>
                <w:lang w:bidi="th-TH"/>
              </w:rPr>
            </w:pPr>
            <w:r w:rsidRPr="00895ACB">
              <w:rPr>
                <w:bCs/>
                <w:i/>
                <w:iCs/>
                <w:lang w:bidi="th-TH"/>
              </w:rPr>
              <w:br/>
            </w:r>
            <w:r w:rsidRPr="00895ACB">
              <w:rPr>
                <w:bCs/>
                <w:i/>
                <w:iCs/>
                <w:lang w:bidi="th-TH"/>
              </w:rPr>
              <w:br/>
            </w:r>
            <w:r w:rsidRPr="00895ACB">
              <w:rPr>
                <w:bCs/>
                <w:i/>
                <w:iCs/>
                <w:lang w:bidi="th-TH"/>
              </w:rPr>
              <w:br/>
            </w:r>
            <w:r w:rsidRPr="00895ACB">
              <w:rPr>
                <w:bCs/>
                <w:i/>
                <w:iCs/>
                <w:lang w:bidi="th-TH"/>
              </w:rPr>
              <w:br/>
            </w:r>
            <w:r w:rsidRPr="00895ACB">
              <w:rPr>
                <w:bCs/>
                <w:i/>
                <w:iCs/>
                <w:lang w:bidi="th-TH"/>
              </w:rPr>
              <w:br/>
              <w:t>BAFRA Seal</w:t>
            </w:r>
          </w:p>
        </w:tc>
        <w:tc>
          <w:tcPr>
            <w:tcW w:w="4093" w:type="dxa"/>
            <w:vMerge w:val="restart"/>
          </w:tcPr>
          <w:p w14:paraId="25D1840E" w14:textId="77777777" w:rsidR="00895ACB" w:rsidRPr="00895ACB" w:rsidRDefault="00895ACB" w:rsidP="00895ACB">
            <w:pPr>
              <w:rPr>
                <w:bCs/>
                <w:i/>
                <w:sz w:val="22"/>
                <w:szCs w:val="22"/>
                <w:lang w:bidi="th-TH"/>
              </w:rPr>
            </w:pPr>
            <w:r w:rsidRPr="00895ACB">
              <w:rPr>
                <w:bCs/>
                <w:i/>
                <w:sz w:val="22"/>
                <w:szCs w:val="22"/>
                <w:lang w:bidi="th-TH"/>
              </w:rPr>
              <w:t>Name and Signature of Authorized Officer</w:t>
            </w:r>
          </w:p>
          <w:p w14:paraId="71C3D46A" w14:textId="77777777" w:rsidR="00895ACB" w:rsidRPr="00895ACB" w:rsidRDefault="00895ACB" w:rsidP="00895ACB">
            <w:pPr>
              <w:jc w:val="center"/>
              <w:rPr>
                <w:bCs/>
                <w:i/>
                <w:lang w:bidi="th-TH"/>
              </w:rPr>
            </w:pPr>
          </w:p>
          <w:p w14:paraId="00B8E3B8" w14:textId="77777777" w:rsidR="00895ACB" w:rsidRPr="00895ACB" w:rsidRDefault="00895ACB" w:rsidP="00895ACB">
            <w:pPr>
              <w:jc w:val="center"/>
              <w:rPr>
                <w:bCs/>
                <w:i/>
                <w:lang w:bidi="th-TH"/>
              </w:rPr>
            </w:pPr>
          </w:p>
        </w:tc>
      </w:tr>
      <w:tr w:rsidR="00895ACB" w:rsidRPr="00895ACB" w14:paraId="7666DFE0" w14:textId="77777777" w:rsidTr="00A4671E">
        <w:trPr>
          <w:trHeight w:val="992"/>
        </w:trPr>
        <w:tc>
          <w:tcPr>
            <w:tcW w:w="2802" w:type="dxa"/>
          </w:tcPr>
          <w:p w14:paraId="5E226404" w14:textId="77777777" w:rsidR="00895ACB" w:rsidRPr="00895ACB" w:rsidRDefault="00895ACB" w:rsidP="00895ACB">
            <w:pPr>
              <w:rPr>
                <w:i/>
                <w:iCs/>
                <w:lang w:bidi="th-TH"/>
              </w:rPr>
            </w:pPr>
            <w:r w:rsidRPr="00895ACB">
              <w:rPr>
                <w:i/>
                <w:iCs/>
                <w:lang w:bidi="th-TH"/>
              </w:rPr>
              <w:t>Valid till:</w:t>
            </w:r>
          </w:p>
        </w:tc>
        <w:tc>
          <w:tcPr>
            <w:tcW w:w="2716" w:type="dxa"/>
            <w:gridSpan w:val="2"/>
            <w:vMerge/>
          </w:tcPr>
          <w:p w14:paraId="6863DA66" w14:textId="77777777" w:rsidR="00895ACB" w:rsidRPr="00895ACB" w:rsidRDefault="00895ACB" w:rsidP="00895ACB">
            <w:pPr>
              <w:jc w:val="center"/>
              <w:rPr>
                <w:b/>
                <w:i/>
                <w:u w:val="single"/>
                <w:lang w:bidi="th-TH"/>
              </w:rPr>
            </w:pPr>
          </w:p>
        </w:tc>
        <w:tc>
          <w:tcPr>
            <w:tcW w:w="4093" w:type="dxa"/>
            <w:vMerge/>
          </w:tcPr>
          <w:p w14:paraId="59BE58F0" w14:textId="77777777" w:rsidR="00895ACB" w:rsidRPr="00895ACB" w:rsidRDefault="00895ACB" w:rsidP="00895ACB">
            <w:pPr>
              <w:jc w:val="center"/>
              <w:rPr>
                <w:b/>
                <w:i/>
                <w:u w:val="single"/>
                <w:lang w:bidi="th-TH"/>
              </w:rPr>
            </w:pPr>
          </w:p>
        </w:tc>
      </w:tr>
      <w:tr w:rsidR="00895ACB" w:rsidRPr="00895ACB" w14:paraId="45673FD9" w14:textId="77777777" w:rsidTr="00A4671E">
        <w:trPr>
          <w:trHeight w:val="978"/>
        </w:trPr>
        <w:tc>
          <w:tcPr>
            <w:tcW w:w="2802" w:type="dxa"/>
          </w:tcPr>
          <w:p w14:paraId="63A79BC5" w14:textId="77777777" w:rsidR="00895ACB" w:rsidRPr="00895ACB" w:rsidRDefault="00895ACB" w:rsidP="00895ACB">
            <w:pPr>
              <w:rPr>
                <w:i/>
                <w:iCs/>
                <w:lang w:bidi="th-TH"/>
              </w:rPr>
            </w:pPr>
            <w:r w:rsidRPr="00895ACB">
              <w:rPr>
                <w:i/>
                <w:iCs/>
                <w:lang w:bidi="th-TH"/>
              </w:rPr>
              <w:t>Place of Issue:</w:t>
            </w:r>
          </w:p>
        </w:tc>
        <w:tc>
          <w:tcPr>
            <w:tcW w:w="2716" w:type="dxa"/>
            <w:gridSpan w:val="2"/>
            <w:vMerge/>
          </w:tcPr>
          <w:p w14:paraId="300FB719" w14:textId="77777777" w:rsidR="00895ACB" w:rsidRPr="00895ACB" w:rsidRDefault="00895ACB" w:rsidP="00895ACB">
            <w:pPr>
              <w:jc w:val="center"/>
              <w:rPr>
                <w:b/>
                <w:i/>
                <w:u w:val="single"/>
                <w:lang w:bidi="th-TH"/>
              </w:rPr>
            </w:pPr>
          </w:p>
        </w:tc>
        <w:tc>
          <w:tcPr>
            <w:tcW w:w="4093" w:type="dxa"/>
            <w:vMerge/>
          </w:tcPr>
          <w:p w14:paraId="65F00E73" w14:textId="77777777" w:rsidR="00895ACB" w:rsidRPr="00895ACB" w:rsidRDefault="00895ACB" w:rsidP="00895ACB">
            <w:pPr>
              <w:jc w:val="center"/>
              <w:rPr>
                <w:b/>
                <w:i/>
                <w:u w:val="single"/>
                <w:lang w:bidi="th-TH"/>
              </w:rPr>
            </w:pPr>
          </w:p>
        </w:tc>
      </w:tr>
    </w:tbl>
    <w:p w14:paraId="25093B27" w14:textId="77777777" w:rsidR="00895ACB" w:rsidRPr="00895ACB" w:rsidRDefault="00895ACB" w:rsidP="00895ACB">
      <w:pPr>
        <w:spacing w:after="0" w:line="240" w:lineRule="auto"/>
        <w:jc w:val="center"/>
        <w:rPr>
          <w:rFonts w:ascii="Times New Roman" w:eastAsia="Times New Roman" w:hAnsi="Times New Roman" w:cs="Times New Roman"/>
          <w:b/>
          <w:i/>
          <w:sz w:val="24"/>
          <w:szCs w:val="24"/>
          <w:u w:val="single"/>
          <w:lang w:bidi="th-TH"/>
        </w:rPr>
      </w:pPr>
    </w:p>
    <w:p w14:paraId="6E2F2068" w14:textId="77777777" w:rsidR="00895ACB" w:rsidRPr="00895ACB" w:rsidRDefault="00895ACB" w:rsidP="00895ACB">
      <w:pPr>
        <w:rPr>
          <w:rFonts w:ascii="Times New Roman" w:eastAsia="Times New Roman" w:hAnsi="Times New Roman" w:cs="Times New Roman"/>
          <w:i/>
          <w:lang w:bidi="th-TH"/>
        </w:rPr>
      </w:pPr>
    </w:p>
    <w:p w14:paraId="20FB1C6F" w14:textId="77777777" w:rsidR="00895ACB" w:rsidRPr="007637A4" w:rsidRDefault="00895ACB" w:rsidP="007637A4">
      <w:pPr>
        <w:rPr>
          <w:rFonts w:ascii="Arial" w:hAnsi="Arial" w:cs="Arial"/>
          <w:sz w:val="24"/>
          <w:szCs w:val="24"/>
        </w:rPr>
      </w:pPr>
    </w:p>
    <w:p w14:paraId="5C7EA278" w14:textId="77777777" w:rsidR="007637A4" w:rsidRDefault="007637A4" w:rsidP="007637A4">
      <w:pPr>
        <w:rPr>
          <w:rFonts w:ascii="Arial" w:hAnsi="Arial" w:cs="Arial"/>
          <w:sz w:val="24"/>
          <w:szCs w:val="24"/>
        </w:rPr>
      </w:pPr>
      <w:r w:rsidRPr="007637A4">
        <w:rPr>
          <w:rFonts w:ascii="Arial" w:hAnsi="Arial" w:cs="Arial"/>
          <w:sz w:val="24"/>
          <w:szCs w:val="24"/>
        </w:rPr>
        <w:t>Annexure 15- Zoo Sanitary Certificate</w:t>
      </w:r>
    </w:p>
    <w:p w14:paraId="012BAEC3" w14:textId="77777777" w:rsidR="005E11EC" w:rsidRPr="007637A4" w:rsidRDefault="005E11EC" w:rsidP="007637A4">
      <w:pPr>
        <w:rPr>
          <w:rFonts w:ascii="Arial" w:hAnsi="Arial" w:cs="Arial"/>
          <w:sz w:val="24"/>
          <w:szCs w:val="24"/>
        </w:rPr>
      </w:pPr>
      <w:r w:rsidRPr="005E11EC">
        <w:rPr>
          <w:rFonts w:ascii="Arial" w:hAnsi="Arial" w:cs="Arial"/>
          <w:noProof/>
          <w:sz w:val="24"/>
          <w:szCs w:val="24"/>
        </w:rPr>
        <w:lastRenderedPageBreak/>
        <w:drawing>
          <wp:inline distT="0" distB="0" distL="0" distR="0" wp14:anchorId="65DE4EEB" wp14:editId="1C868D93">
            <wp:extent cx="5943600" cy="63257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325731"/>
                    </a:xfrm>
                    <a:prstGeom prst="rect">
                      <a:avLst/>
                    </a:prstGeom>
                    <a:noFill/>
                    <a:ln>
                      <a:noFill/>
                    </a:ln>
                  </pic:spPr>
                </pic:pic>
              </a:graphicData>
            </a:graphic>
          </wp:inline>
        </w:drawing>
      </w:r>
    </w:p>
    <w:p w14:paraId="03DC282A" w14:textId="77777777" w:rsidR="007637A4" w:rsidRDefault="007637A4" w:rsidP="007637A4">
      <w:pPr>
        <w:rPr>
          <w:rFonts w:ascii="Arial" w:hAnsi="Arial" w:cs="Arial"/>
          <w:sz w:val="24"/>
          <w:szCs w:val="24"/>
        </w:rPr>
      </w:pPr>
      <w:r w:rsidRPr="007637A4">
        <w:rPr>
          <w:rFonts w:ascii="Arial" w:hAnsi="Arial" w:cs="Arial"/>
          <w:sz w:val="24"/>
          <w:szCs w:val="24"/>
        </w:rPr>
        <w:t>Annexure 16- Movement Permit for Plant and Plant Products</w:t>
      </w:r>
    </w:p>
    <w:p w14:paraId="2FFD8503" w14:textId="77777777" w:rsidR="001B172C" w:rsidRPr="007637A4" w:rsidRDefault="001B172C" w:rsidP="007637A4">
      <w:pPr>
        <w:rPr>
          <w:rFonts w:ascii="Arial" w:hAnsi="Arial" w:cs="Arial"/>
          <w:sz w:val="24"/>
          <w:szCs w:val="24"/>
        </w:rPr>
      </w:pPr>
      <w:r w:rsidRPr="001B172C">
        <w:rPr>
          <w:rFonts w:ascii="Arial" w:hAnsi="Arial" w:cs="Arial"/>
          <w:noProof/>
          <w:sz w:val="24"/>
          <w:szCs w:val="24"/>
        </w:rPr>
        <w:lastRenderedPageBreak/>
        <w:drawing>
          <wp:inline distT="0" distB="0" distL="0" distR="0" wp14:anchorId="70F21212" wp14:editId="11AC3C4C">
            <wp:extent cx="4676775" cy="9144000"/>
            <wp:effectExtent l="0" t="0" r="9525" b="0"/>
            <wp:docPr id="24" name="Picture 24" descr="C:\Users\Bhattarai\Downloads\IMG-20201012-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ttarai\Downloads\IMG-20201012-WA0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6775" cy="9144000"/>
                    </a:xfrm>
                    <a:prstGeom prst="rect">
                      <a:avLst/>
                    </a:prstGeom>
                    <a:noFill/>
                    <a:ln>
                      <a:noFill/>
                    </a:ln>
                  </pic:spPr>
                </pic:pic>
              </a:graphicData>
            </a:graphic>
          </wp:inline>
        </w:drawing>
      </w:r>
    </w:p>
    <w:p w14:paraId="2BE49A71" w14:textId="77777777" w:rsidR="007637A4" w:rsidRDefault="007637A4" w:rsidP="007637A4">
      <w:pPr>
        <w:rPr>
          <w:rFonts w:ascii="Arial" w:hAnsi="Arial" w:cs="Arial"/>
          <w:sz w:val="24"/>
          <w:szCs w:val="24"/>
        </w:rPr>
      </w:pPr>
      <w:r w:rsidRPr="007637A4">
        <w:rPr>
          <w:rFonts w:ascii="Arial" w:hAnsi="Arial" w:cs="Arial"/>
          <w:sz w:val="24"/>
          <w:szCs w:val="24"/>
        </w:rPr>
        <w:lastRenderedPageBreak/>
        <w:t>Annexure 17- Movement Permit for Live Animal</w:t>
      </w:r>
    </w:p>
    <w:p w14:paraId="7C05AD23" w14:textId="77777777" w:rsidR="00265DB5" w:rsidRPr="007637A4" w:rsidRDefault="00265DB5" w:rsidP="007637A4">
      <w:pPr>
        <w:rPr>
          <w:rFonts w:ascii="Arial" w:hAnsi="Arial" w:cs="Arial"/>
          <w:sz w:val="24"/>
          <w:szCs w:val="24"/>
        </w:rPr>
      </w:pPr>
      <w:r w:rsidRPr="00265DB5">
        <w:rPr>
          <w:rFonts w:ascii="Arial" w:hAnsi="Arial" w:cs="Arial"/>
          <w:noProof/>
          <w:sz w:val="24"/>
          <w:szCs w:val="24"/>
        </w:rPr>
        <w:drawing>
          <wp:inline distT="0" distB="0" distL="0" distR="0" wp14:anchorId="1791D78D" wp14:editId="5106E894">
            <wp:extent cx="5939652" cy="4809744"/>
            <wp:effectExtent l="0" t="6667" r="0" b="0"/>
            <wp:docPr id="23" name="Picture 23" descr="C:\Users\Bhattarai\Downloads\20201014_145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ttarai\Downloads\20201014_14542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939652" cy="4809744"/>
                    </a:xfrm>
                    <a:prstGeom prst="rect">
                      <a:avLst/>
                    </a:prstGeom>
                    <a:noFill/>
                    <a:ln>
                      <a:noFill/>
                    </a:ln>
                  </pic:spPr>
                </pic:pic>
              </a:graphicData>
            </a:graphic>
          </wp:inline>
        </w:drawing>
      </w:r>
    </w:p>
    <w:p w14:paraId="00D0163C" w14:textId="77777777" w:rsidR="007637A4" w:rsidRDefault="007637A4" w:rsidP="007637A4">
      <w:pPr>
        <w:rPr>
          <w:rFonts w:ascii="Arial" w:hAnsi="Arial" w:cs="Arial"/>
          <w:sz w:val="24"/>
          <w:szCs w:val="24"/>
        </w:rPr>
      </w:pPr>
      <w:r w:rsidRPr="007637A4">
        <w:rPr>
          <w:rFonts w:ascii="Arial" w:hAnsi="Arial" w:cs="Arial"/>
          <w:sz w:val="24"/>
          <w:szCs w:val="24"/>
        </w:rPr>
        <w:t>Annexure 18-Movement Permit for Livestock Products</w:t>
      </w:r>
    </w:p>
    <w:p w14:paraId="49F1B711" w14:textId="77777777" w:rsidR="00435D5F" w:rsidRDefault="00435D5F" w:rsidP="007637A4">
      <w:pPr>
        <w:rPr>
          <w:rFonts w:ascii="Arial" w:hAnsi="Arial" w:cs="Arial"/>
          <w:sz w:val="24"/>
          <w:szCs w:val="24"/>
        </w:rPr>
      </w:pPr>
      <w:r>
        <w:rPr>
          <w:noProof/>
        </w:rPr>
        <w:lastRenderedPageBreak/>
        <w:drawing>
          <wp:inline distT="0" distB="0" distL="0" distR="0" wp14:anchorId="111563FD" wp14:editId="7CA99BCD">
            <wp:extent cx="5943600" cy="7691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7691755"/>
                    </a:xfrm>
                    <a:prstGeom prst="rect">
                      <a:avLst/>
                    </a:prstGeom>
                  </pic:spPr>
                </pic:pic>
              </a:graphicData>
            </a:graphic>
          </wp:inline>
        </w:drawing>
      </w:r>
    </w:p>
    <w:p w14:paraId="5908D4A7" w14:textId="77777777" w:rsidR="00435D5F" w:rsidRPr="007637A4" w:rsidRDefault="00435D5F" w:rsidP="007637A4">
      <w:pPr>
        <w:rPr>
          <w:rFonts w:ascii="Arial" w:hAnsi="Arial" w:cs="Arial"/>
          <w:sz w:val="24"/>
          <w:szCs w:val="24"/>
        </w:rPr>
      </w:pPr>
    </w:p>
    <w:p w14:paraId="42D2E8EE" w14:textId="77777777" w:rsidR="007637A4" w:rsidRDefault="007637A4" w:rsidP="007637A4">
      <w:pPr>
        <w:rPr>
          <w:rFonts w:ascii="Arial" w:hAnsi="Arial" w:cs="Arial"/>
          <w:sz w:val="24"/>
          <w:szCs w:val="24"/>
        </w:rPr>
      </w:pPr>
      <w:r w:rsidRPr="007637A4">
        <w:rPr>
          <w:rFonts w:ascii="Arial" w:hAnsi="Arial" w:cs="Arial"/>
          <w:sz w:val="24"/>
          <w:szCs w:val="24"/>
        </w:rPr>
        <w:lastRenderedPageBreak/>
        <w:t>Annexure 20- Food Handlers License</w:t>
      </w:r>
    </w:p>
    <w:p w14:paraId="303EB945" w14:textId="77777777" w:rsidR="00895ACB" w:rsidRDefault="00895ACB" w:rsidP="007637A4">
      <w:pPr>
        <w:rPr>
          <w:rFonts w:ascii="Arial" w:hAnsi="Arial" w:cs="Arial"/>
          <w:sz w:val="24"/>
          <w:szCs w:val="24"/>
        </w:rPr>
      </w:pPr>
      <w:r w:rsidRPr="00895ACB">
        <w:rPr>
          <w:rFonts w:ascii="Arial" w:hAnsi="Arial" w:cs="Arial"/>
          <w:noProof/>
          <w:sz w:val="24"/>
          <w:szCs w:val="24"/>
        </w:rPr>
        <w:drawing>
          <wp:inline distT="0" distB="0" distL="0" distR="0" wp14:anchorId="11CAFED6" wp14:editId="339F18DB">
            <wp:extent cx="5943600" cy="4457700"/>
            <wp:effectExtent l="0" t="0" r="0" b="0"/>
            <wp:docPr id="22" name="Picture 22" descr="C:\Users\Bhattarai\Downloads\20201014_142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ttarai\Downloads\20201014_14223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56587E" w14:textId="77777777" w:rsidR="007637A4" w:rsidRPr="007637A4" w:rsidRDefault="005E11EC" w:rsidP="007637A4">
      <w:pPr>
        <w:rPr>
          <w:rFonts w:ascii="Arial" w:hAnsi="Arial" w:cs="Arial"/>
          <w:sz w:val="24"/>
          <w:szCs w:val="24"/>
        </w:rPr>
      </w:pPr>
      <w:r w:rsidRPr="005E11EC">
        <w:rPr>
          <w:rFonts w:ascii="Arial" w:hAnsi="Arial" w:cs="Arial"/>
          <w:noProof/>
          <w:sz w:val="24"/>
          <w:szCs w:val="24"/>
        </w:rPr>
        <w:lastRenderedPageBreak/>
        <w:drawing>
          <wp:inline distT="0" distB="0" distL="0" distR="0" wp14:anchorId="79895D7A" wp14:editId="25D3FBF2">
            <wp:extent cx="5943600" cy="4457700"/>
            <wp:effectExtent l="0" t="0" r="0" b="0"/>
            <wp:docPr id="21" name="Picture 21" descr="C:\Users\Bhattarai\Downloads\20201014_142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ttarai\Downloads\20201014_14224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88DBE1B" w14:textId="77777777" w:rsidR="007637A4" w:rsidRDefault="00265DB5" w:rsidP="007637A4">
      <w:pPr>
        <w:rPr>
          <w:rFonts w:ascii="Arial" w:hAnsi="Arial" w:cs="Arial"/>
          <w:sz w:val="24"/>
          <w:szCs w:val="24"/>
        </w:rPr>
      </w:pPr>
      <w:r>
        <w:rPr>
          <w:rFonts w:ascii="Arial" w:hAnsi="Arial" w:cs="Arial"/>
          <w:sz w:val="24"/>
          <w:szCs w:val="24"/>
        </w:rPr>
        <w:t>Annexure 22</w:t>
      </w:r>
      <w:r w:rsidR="007637A4" w:rsidRPr="007637A4">
        <w:rPr>
          <w:rFonts w:ascii="Arial" w:hAnsi="Arial" w:cs="Arial"/>
          <w:sz w:val="24"/>
          <w:szCs w:val="24"/>
        </w:rPr>
        <w:t>- Complaint acknowledgement</w:t>
      </w:r>
    </w:p>
    <w:p w14:paraId="10C2CDAE" w14:textId="77777777" w:rsidR="00895ACB" w:rsidRPr="00895ACB" w:rsidRDefault="00895ACB" w:rsidP="00895ACB">
      <w:pPr>
        <w:spacing w:after="0"/>
        <w:jc w:val="both"/>
        <w:outlineLvl w:val="0"/>
        <w:rPr>
          <w:rFonts w:ascii="Times-Roman" w:eastAsia="Times New Roman" w:hAnsi="Times-Roman" w:cs="Times-Roman"/>
          <w:sz w:val="24"/>
          <w:szCs w:val="24"/>
        </w:rPr>
      </w:pPr>
      <w:r w:rsidRPr="00895ACB">
        <w:rPr>
          <w:rFonts w:ascii="Times-Roman" w:eastAsia="Times New Roman" w:hAnsi="Times-Roman" w:cs="Times-Roman"/>
          <w:sz w:val="24"/>
          <w:szCs w:val="24"/>
        </w:rPr>
        <w:t>To:</w:t>
      </w:r>
    </w:p>
    <w:p w14:paraId="1C5944B6" w14:textId="77777777" w:rsidR="00895ACB" w:rsidRPr="00895ACB" w:rsidRDefault="00895ACB" w:rsidP="00895ACB">
      <w:pPr>
        <w:spacing w:after="0"/>
        <w:jc w:val="both"/>
        <w:outlineLvl w:val="0"/>
        <w:rPr>
          <w:rFonts w:ascii="Times-Roman" w:eastAsia="Times New Roman" w:hAnsi="Times-Roman" w:cs="Times-Roman"/>
          <w:sz w:val="24"/>
          <w:szCs w:val="24"/>
        </w:rPr>
      </w:pPr>
      <w:r w:rsidRPr="00895ACB">
        <w:rPr>
          <w:rFonts w:ascii="Times-Roman" w:eastAsia="Times New Roman" w:hAnsi="Times-Roman" w:cs="Times-Roman"/>
          <w:sz w:val="24"/>
          <w:szCs w:val="24"/>
        </w:rPr>
        <w:t>(Name and address of Complainant)</w:t>
      </w:r>
    </w:p>
    <w:p w14:paraId="27ADABF2" w14:textId="77777777" w:rsidR="00895ACB" w:rsidRPr="00895ACB" w:rsidRDefault="00895ACB" w:rsidP="00895ACB">
      <w:pPr>
        <w:spacing w:after="0"/>
        <w:jc w:val="both"/>
        <w:outlineLvl w:val="0"/>
        <w:rPr>
          <w:rFonts w:ascii="Times New Roman" w:eastAsia="Times New Roman" w:hAnsi="Times New Roman" w:cs="Times New Roman"/>
          <w:sz w:val="24"/>
          <w:szCs w:val="24"/>
        </w:rPr>
      </w:pPr>
    </w:p>
    <w:p w14:paraId="4CAA34BC" w14:textId="77777777" w:rsidR="00895ACB" w:rsidRPr="00895ACB" w:rsidRDefault="00895ACB" w:rsidP="00895ACB">
      <w:pPr>
        <w:spacing w:after="0" w:line="240" w:lineRule="auto"/>
        <w:rPr>
          <w:rFonts w:ascii="Times New Roman" w:eastAsia="Times New Roman" w:hAnsi="Times New Roman" w:cs="Times New Roman"/>
          <w:sz w:val="24"/>
          <w:szCs w:val="20"/>
        </w:rPr>
      </w:pPr>
      <w:r w:rsidRPr="00895ACB">
        <w:rPr>
          <w:rFonts w:ascii="Times New Roman" w:eastAsia="Times New Roman" w:hAnsi="Times New Roman" w:cs="Times New Roman"/>
          <w:sz w:val="24"/>
          <w:szCs w:val="20"/>
        </w:rPr>
        <w:t xml:space="preserve">Subject: </w:t>
      </w:r>
      <w:r w:rsidRPr="00895ACB">
        <w:rPr>
          <w:rFonts w:ascii="Times New Roman" w:eastAsia="Times New Roman" w:hAnsi="Times New Roman" w:cs="Times New Roman"/>
          <w:b/>
          <w:sz w:val="24"/>
          <w:szCs w:val="20"/>
          <w:u w:val="single"/>
        </w:rPr>
        <w:t>COMPLAINT ACKNOWLEDGEMENT</w:t>
      </w:r>
    </w:p>
    <w:p w14:paraId="38B5F7A0" w14:textId="77777777" w:rsidR="00895ACB" w:rsidRPr="00895ACB" w:rsidRDefault="00895ACB" w:rsidP="00895ACB">
      <w:pPr>
        <w:spacing w:after="0"/>
        <w:jc w:val="both"/>
        <w:outlineLvl w:val="0"/>
        <w:rPr>
          <w:rFonts w:ascii="Times New Roman" w:eastAsia="Times New Roman" w:hAnsi="Times New Roman" w:cs="Times New Roman"/>
          <w:sz w:val="24"/>
          <w:szCs w:val="24"/>
        </w:rPr>
      </w:pPr>
    </w:p>
    <w:p w14:paraId="37E97B1C" w14:textId="77777777" w:rsidR="00895ACB" w:rsidRPr="00895ACB" w:rsidRDefault="00895ACB" w:rsidP="00895ACB">
      <w:pPr>
        <w:spacing w:after="0"/>
        <w:jc w:val="both"/>
        <w:outlineLvl w:val="0"/>
        <w:rPr>
          <w:rFonts w:ascii="Times New Roman" w:eastAsia="Times New Roman" w:hAnsi="Times New Roman" w:cs="Times New Roman"/>
          <w:sz w:val="24"/>
          <w:szCs w:val="24"/>
        </w:rPr>
      </w:pPr>
      <w:r w:rsidRPr="00895ACB">
        <w:rPr>
          <w:rFonts w:ascii="Times New Roman" w:eastAsia="Times New Roman" w:hAnsi="Times New Roman" w:cs="Times New Roman"/>
          <w:sz w:val="24"/>
          <w:szCs w:val="24"/>
        </w:rPr>
        <w:t>Dear Sir/Madam,</w:t>
      </w:r>
    </w:p>
    <w:p w14:paraId="1324ADAD" w14:textId="77777777" w:rsidR="00895ACB" w:rsidRPr="00895ACB" w:rsidRDefault="00895ACB" w:rsidP="00895ACB">
      <w:pPr>
        <w:spacing w:after="0"/>
        <w:jc w:val="both"/>
        <w:outlineLvl w:val="0"/>
        <w:rPr>
          <w:rFonts w:ascii="Times New Roman" w:eastAsia="Times New Roman" w:hAnsi="Times New Roman" w:cs="Times New Roman"/>
          <w:sz w:val="24"/>
          <w:szCs w:val="24"/>
        </w:rPr>
      </w:pPr>
    </w:p>
    <w:p w14:paraId="01278AC9" w14:textId="77777777" w:rsidR="00895ACB" w:rsidRPr="00895ACB" w:rsidRDefault="00895ACB" w:rsidP="00895ACB">
      <w:pPr>
        <w:spacing w:after="0"/>
        <w:jc w:val="both"/>
        <w:outlineLvl w:val="0"/>
        <w:rPr>
          <w:rFonts w:ascii="Times New Roman" w:eastAsia="Times New Roman" w:hAnsi="Times New Roman" w:cs="Times New Roman"/>
          <w:sz w:val="24"/>
          <w:szCs w:val="24"/>
        </w:rPr>
      </w:pPr>
      <w:r w:rsidRPr="00895ACB">
        <w:rPr>
          <w:rFonts w:ascii="Times New Roman" w:eastAsia="Times New Roman" w:hAnsi="Times New Roman" w:cs="Times New Roman"/>
          <w:sz w:val="24"/>
          <w:szCs w:val="24"/>
        </w:rPr>
        <w:t>This has reference to your letter No._________________ dated _______________ regarding your complaint on___________________________________________________________.</w:t>
      </w:r>
    </w:p>
    <w:p w14:paraId="6503F8B0" w14:textId="77777777" w:rsidR="00895ACB" w:rsidRPr="00895ACB" w:rsidRDefault="00895ACB" w:rsidP="00895ACB">
      <w:pPr>
        <w:spacing w:after="0"/>
        <w:jc w:val="both"/>
        <w:rPr>
          <w:rFonts w:ascii="Times New Roman" w:eastAsia="Times New Roman" w:hAnsi="Times New Roman" w:cs="Times New Roman"/>
          <w:sz w:val="24"/>
          <w:szCs w:val="24"/>
        </w:rPr>
      </w:pPr>
    </w:p>
    <w:p w14:paraId="64687691" w14:textId="77777777" w:rsidR="00895ACB" w:rsidRPr="00895ACB" w:rsidRDefault="00895ACB" w:rsidP="00895ACB">
      <w:pPr>
        <w:spacing w:after="0"/>
        <w:jc w:val="both"/>
        <w:rPr>
          <w:rFonts w:ascii="Times New Roman" w:eastAsia="Times New Roman" w:hAnsi="Times New Roman" w:cs="Times New Roman"/>
          <w:sz w:val="24"/>
          <w:szCs w:val="24"/>
        </w:rPr>
      </w:pPr>
      <w:r w:rsidRPr="00895ACB">
        <w:rPr>
          <w:rFonts w:ascii="Times New Roman" w:eastAsia="Times New Roman" w:hAnsi="Times New Roman" w:cs="Times New Roman"/>
          <w:sz w:val="24"/>
          <w:szCs w:val="24"/>
        </w:rPr>
        <w:t>Your complaint has since been registered and Complaint registration number is ___________ and date of registration is _____________.   Kindly quote this complaint registration number in all your future correspondence with us.</w:t>
      </w:r>
    </w:p>
    <w:p w14:paraId="16997CEF" w14:textId="77777777" w:rsidR="00895ACB" w:rsidRPr="00895ACB" w:rsidRDefault="00895ACB" w:rsidP="00895ACB">
      <w:pPr>
        <w:spacing w:after="0"/>
        <w:jc w:val="both"/>
        <w:rPr>
          <w:rFonts w:ascii="Times New Roman" w:eastAsia="Times New Roman" w:hAnsi="Times New Roman" w:cs="Times New Roman"/>
          <w:sz w:val="24"/>
          <w:szCs w:val="24"/>
        </w:rPr>
      </w:pPr>
    </w:p>
    <w:p w14:paraId="195A91A7" w14:textId="77777777" w:rsidR="00895ACB" w:rsidRPr="00895ACB" w:rsidRDefault="00895ACB" w:rsidP="00895ACB">
      <w:pPr>
        <w:spacing w:after="0"/>
        <w:jc w:val="both"/>
        <w:outlineLvl w:val="0"/>
        <w:rPr>
          <w:rFonts w:ascii="Times New Roman" w:eastAsia="Times New Roman" w:hAnsi="Times New Roman" w:cs="Times New Roman"/>
          <w:sz w:val="24"/>
          <w:szCs w:val="24"/>
        </w:rPr>
      </w:pPr>
      <w:r w:rsidRPr="00895ACB">
        <w:rPr>
          <w:rFonts w:ascii="Times New Roman" w:eastAsia="Times New Roman" w:hAnsi="Times New Roman" w:cs="Times New Roman"/>
          <w:sz w:val="24"/>
          <w:szCs w:val="24"/>
        </w:rPr>
        <w:t>We will inform you of the outcome of the complaint as soon as investigation is over.</w:t>
      </w:r>
    </w:p>
    <w:p w14:paraId="42926951" w14:textId="77777777" w:rsidR="00895ACB" w:rsidRPr="00895ACB" w:rsidRDefault="00895ACB" w:rsidP="00895ACB">
      <w:pPr>
        <w:spacing w:after="0"/>
        <w:jc w:val="both"/>
        <w:rPr>
          <w:rFonts w:ascii="Times New Roman" w:eastAsia="Times New Roman" w:hAnsi="Times New Roman" w:cs="Times New Roman"/>
          <w:sz w:val="24"/>
          <w:szCs w:val="24"/>
        </w:rPr>
      </w:pPr>
    </w:p>
    <w:p w14:paraId="05DF245E" w14:textId="77777777" w:rsidR="00895ACB" w:rsidRPr="00895ACB" w:rsidRDefault="00895ACB" w:rsidP="00895ACB">
      <w:pPr>
        <w:spacing w:after="0"/>
        <w:jc w:val="both"/>
        <w:rPr>
          <w:rFonts w:ascii="Times New Roman" w:eastAsia="Times New Roman" w:hAnsi="Times New Roman" w:cs="Times New Roman"/>
          <w:sz w:val="24"/>
          <w:szCs w:val="24"/>
        </w:rPr>
      </w:pPr>
      <w:r w:rsidRPr="00895ACB">
        <w:rPr>
          <w:rFonts w:ascii="Times New Roman" w:eastAsia="Times New Roman" w:hAnsi="Times New Roman" w:cs="Times New Roman"/>
          <w:sz w:val="24"/>
          <w:szCs w:val="24"/>
        </w:rPr>
        <w:lastRenderedPageBreak/>
        <w:t>Thanking you,</w:t>
      </w:r>
    </w:p>
    <w:p w14:paraId="5C82D8C1" w14:textId="77777777" w:rsidR="00895ACB" w:rsidRPr="00895ACB" w:rsidRDefault="00895ACB" w:rsidP="00895ACB">
      <w:pPr>
        <w:spacing w:after="0"/>
        <w:jc w:val="both"/>
        <w:rPr>
          <w:rFonts w:ascii="Times New Roman" w:eastAsia="Times New Roman" w:hAnsi="Times New Roman" w:cs="Times New Roman"/>
          <w:sz w:val="24"/>
          <w:szCs w:val="24"/>
        </w:rPr>
      </w:pPr>
    </w:p>
    <w:p w14:paraId="22C23D35" w14:textId="77777777" w:rsidR="00895ACB" w:rsidRPr="00895ACB" w:rsidRDefault="00895ACB" w:rsidP="00895ACB">
      <w:pPr>
        <w:spacing w:after="0"/>
        <w:jc w:val="both"/>
        <w:rPr>
          <w:rFonts w:ascii="Times New Roman" w:eastAsia="Times New Roman" w:hAnsi="Times New Roman" w:cs="Times New Roman"/>
          <w:sz w:val="24"/>
          <w:szCs w:val="24"/>
        </w:rPr>
      </w:pPr>
      <w:r w:rsidRPr="00895ACB">
        <w:rPr>
          <w:rFonts w:ascii="Times New Roman" w:eastAsia="Times New Roman" w:hAnsi="Times New Roman" w:cs="Times New Roman"/>
          <w:sz w:val="24"/>
          <w:szCs w:val="24"/>
        </w:rPr>
        <w:t>Yours Sincerely,</w:t>
      </w:r>
    </w:p>
    <w:p w14:paraId="10B2CC9C" w14:textId="77777777" w:rsidR="00895ACB" w:rsidRPr="00895ACB" w:rsidRDefault="00895ACB" w:rsidP="00895ACB">
      <w:pPr>
        <w:spacing w:after="0"/>
        <w:jc w:val="both"/>
        <w:outlineLvl w:val="0"/>
        <w:rPr>
          <w:rFonts w:ascii="Times New Roman" w:eastAsia="Times New Roman" w:hAnsi="Times New Roman" w:cs="Times New Roman"/>
          <w:sz w:val="24"/>
          <w:szCs w:val="24"/>
        </w:rPr>
      </w:pPr>
      <w:r w:rsidRPr="00895ACB">
        <w:rPr>
          <w:rFonts w:ascii="Times New Roman" w:eastAsia="Times New Roman" w:hAnsi="Times New Roman" w:cs="Times New Roman"/>
          <w:sz w:val="24"/>
          <w:szCs w:val="24"/>
        </w:rPr>
        <w:t>Certification Manager</w:t>
      </w:r>
    </w:p>
    <w:p w14:paraId="3660328C" w14:textId="77777777" w:rsidR="00895ACB" w:rsidRPr="007637A4" w:rsidRDefault="00895ACB" w:rsidP="007637A4">
      <w:pPr>
        <w:rPr>
          <w:rFonts w:ascii="Arial" w:hAnsi="Arial" w:cs="Arial"/>
          <w:sz w:val="24"/>
          <w:szCs w:val="24"/>
        </w:rPr>
      </w:pPr>
    </w:p>
    <w:p w14:paraId="237FEF57" w14:textId="77777777" w:rsidR="00895ACB" w:rsidRPr="00895ACB" w:rsidRDefault="00265DB5" w:rsidP="00895ACB">
      <w:pPr>
        <w:spacing w:after="0" w:line="240" w:lineRule="auto"/>
        <w:rPr>
          <w:rFonts w:ascii="Times New Roman" w:eastAsia="Times New Roman" w:hAnsi="Times New Roman" w:cs="Times New Roman"/>
          <w:sz w:val="24"/>
          <w:szCs w:val="20"/>
        </w:rPr>
      </w:pPr>
      <w:r>
        <w:rPr>
          <w:rFonts w:ascii="Arial" w:hAnsi="Arial" w:cs="Arial"/>
          <w:sz w:val="24"/>
          <w:szCs w:val="24"/>
        </w:rPr>
        <w:t>Annexure 23</w:t>
      </w:r>
      <w:r w:rsidR="007637A4" w:rsidRPr="007637A4">
        <w:rPr>
          <w:rFonts w:ascii="Arial" w:hAnsi="Arial" w:cs="Arial"/>
          <w:sz w:val="24"/>
          <w:szCs w:val="24"/>
        </w:rPr>
        <w:t xml:space="preserve">- </w:t>
      </w:r>
      <w:r w:rsidR="00895ACB" w:rsidRPr="00895ACB">
        <w:rPr>
          <w:rFonts w:ascii="Times New Roman" w:eastAsia="Times New Roman" w:hAnsi="Times New Roman" w:cs="Times New Roman"/>
          <w:b/>
          <w:sz w:val="24"/>
          <w:szCs w:val="20"/>
          <w:u w:val="single"/>
        </w:rPr>
        <w:t>CLOSURE OF COMPLAINT</w:t>
      </w:r>
    </w:p>
    <w:p w14:paraId="7E0DA535" w14:textId="77777777" w:rsidR="00895ACB" w:rsidRPr="00895ACB" w:rsidRDefault="00895ACB" w:rsidP="00895ACB">
      <w:pPr>
        <w:spacing w:after="0" w:line="240" w:lineRule="auto"/>
        <w:rPr>
          <w:rFonts w:ascii="Times New Roman" w:eastAsia="Times New Roman" w:hAnsi="Times New Roman" w:cs="Times New Roman"/>
          <w:sz w:val="24"/>
          <w:szCs w:val="20"/>
        </w:rPr>
      </w:pPr>
    </w:p>
    <w:p w14:paraId="6C87E2D4" w14:textId="77777777" w:rsidR="00895ACB" w:rsidRPr="00895ACB" w:rsidRDefault="00895ACB" w:rsidP="00895ACB">
      <w:pPr>
        <w:rPr>
          <w:rFonts w:ascii="Times-Roman" w:eastAsia="Times New Roman" w:hAnsi="Times-Roman" w:cs="Times-Roman"/>
          <w:sz w:val="24"/>
          <w:szCs w:val="24"/>
        </w:rPr>
      </w:pPr>
      <w:r w:rsidRPr="00895ACB">
        <w:rPr>
          <w:rFonts w:ascii="Times-Roman" w:eastAsia="Times New Roman" w:hAnsi="Times-Roman" w:cs="Times-Roman"/>
          <w:sz w:val="24"/>
          <w:szCs w:val="24"/>
        </w:rPr>
        <w:t>To (Name and address of Complainant)</w:t>
      </w:r>
    </w:p>
    <w:p w14:paraId="3415D388" w14:textId="77777777" w:rsidR="00895ACB" w:rsidRPr="00895ACB" w:rsidRDefault="00895ACB" w:rsidP="00895ACB">
      <w:pPr>
        <w:spacing w:after="0"/>
        <w:jc w:val="both"/>
        <w:outlineLvl w:val="0"/>
        <w:rPr>
          <w:rFonts w:ascii="Times New Roman" w:eastAsia="Times New Roman" w:hAnsi="Times New Roman" w:cs="Times New Roman"/>
          <w:sz w:val="24"/>
          <w:szCs w:val="24"/>
        </w:rPr>
      </w:pPr>
    </w:p>
    <w:p w14:paraId="4460CD44" w14:textId="77777777" w:rsidR="00895ACB" w:rsidRPr="00895ACB" w:rsidRDefault="00895ACB" w:rsidP="00895ACB">
      <w:pPr>
        <w:spacing w:after="0" w:line="240" w:lineRule="auto"/>
        <w:rPr>
          <w:rFonts w:ascii="Times New Roman" w:eastAsia="Times New Roman" w:hAnsi="Times New Roman" w:cs="Times New Roman"/>
          <w:sz w:val="24"/>
          <w:szCs w:val="20"/>
        </w:rPr>
      </w:pPr>
      <w:r w:rsidRPr="00895ACB">
        <w:rPr>
          <w:rFonts w:ascii="Times New Roman" w:eastAsia="Times New Roman" w:hAnsi="Times New Roman" w:cs="Times New Roman"/>
          <w:sz w:val="24"/>
          <w:szCs w:val="20"/>
        </w:rPr>
        <w:t xml:space="preserve">Subject: </w:t>
      </w:r>
      <w:r w:rsidRPr="00895ACB">
        <w:rPr>
          <w:rFonts w:ascii="Times New Roman" w:eastAsia="Times New Roman" w:hAnsi="Times New Roman" w:cs="Times New Roman"/>
          <w:b/>
          <w:sz w:val="24"/>
          <w:szCs w:val="20"/>
          <w:u w:val="single"/>
        </w:rPr>
        <w:t>INFORMING CLOSURE OF COMPLAINT</w:t>
      </w:r>
    </w:p>
    <w:p w14:paraId="50AF80C5" w14:textId="77777777" w:rsidR="00895ACB" w:rsidRPr="00895ACB" w:rsidRDefault="00895ACB" w:rsidP="00895ACB">
      <w:pPr>
        <w:spacing w:after="0" w:line="240" w:lineRule="auto"/>
        <w:rPr>
          <w:rFonts w:ascii="Times New Roman" w:eastAsia="Times New Roman" w:hAnsi="Times New Roman" w:cs="Times New Roman"/>
          <w:sz w:val="24"/>
          <w:szCs w:val="20"/>
        </w:rPr>
      </w:pPr>
    </w:p>
    <w:p w14:paraId="77EBE1F3" w14:textId="77777777" w:rsidR="00895ACB" w:rsidRPr="00895ACB" w:rsidRDefault="00895ACB" w:rsidP="00895ACB">
      <w:pPr>
        <w:spacing w:after="0" w:line="240" w:lineRule="auto"/>
        <w:outlineLvl w:val="0"/>
        <w:rPr>
          <w:rFonts w:ascii="Times New Roman" w:eastAsia="Times New Roman" w:hAnsi="Times New Roman" w:cs="Times New Roman"/>
          <w:sz w:val="24"/>
          <w:szCs w:val="20"/>
        </w:rPr>
      </w:pPr>
      <w:r w:rsidRPr="00895ACB">
        <w:rPr>
          <w:rFonts w:ascii="Times New Roman" w:eastAsia="Times New Roman" w:hAnsi="Times New Roman" w:cs="Times New Roman"/>
          <w:sz w:val="24"/>
          <w:szCs w:val="20"/>
        </w:rPr>
        <w:t>Dear Sir/Madam(s),</w:t>
      </w:r>
    </w:p>
    <w:p w14:paraId="2F48260F" w14:textId="77777777" w:rsidR="00895ACB" w:rsidRPr="00895ACB" w:rsidRDefault="00895ACB" w:rsidP="00895ACB">
      <w:pPr>
        <w:spacing w:after="0" w:line="240" w:lineRule="auto"/>
        <w:rPr>
          <w:rFonts w:ascii="Times New Roman" w:eastAsia="Times New Roman" w:hAnsi="Times New Roman" w:cs="Times New Roman"/>
          <w:sz w:val="24"/>
          <w:szCs w:val="20"/>
        </w:rPr>
      </w:pPr>
    </w:p>
    <w:p w14:paraId="7DE8CDCF" w14:textId="77777777" w:rsidR="00895ACB" w:rsidRPr="00895ACB" w:rsidRDefault="00895ACB" w:rsidP="00895ACB">
      <w:pPr>
        <w:spacing w:after="0" w:line="240" w:lineRule="auto"/>
        <w:outlineLvl w:val="0"/>
        <w:rPr>
          <w:rFonts w:ascii="Times New Roman" w:eastAsia="Times New Roman" w:hAnsi="Times New Roman" w:cs="Times New Roman"/>
          <w:sz w:val="24"/>
          <w:szCs w:val="20"/>
        </w:rPr>
      </w:pPr>
      <w:r w:rsidRPr="00895ACB">
        <w:rPr>
          <w:rFonts w:ascii="Times New Roman" w:eastAsia="Times New Roman" w:hAnsi="Times New Roman" w:cs="Times New Roman"/>
          <w:sz w:val="24"/>
          <w:szCs w:val="20"/>
        </w:rPr>
        <w:t>This has reference to your complaint registered with us (Registration No.________________ dated________________)</w:t>
      </w:r>
    </w:p>
    <w:p w14:paraId="672C7F86" w14:textId="77777777" w:rsidR="00895ACB" w:rsidRPr="00895ACB" w:rsidRDefault="00895ACB" w:rsidP="00895ACB">
      <w:pPr>
        <w:spacing w:after="0" w:line="240" w:lineRule="auto"/>
        <w:rPr>
          <w:rFonts w:ascii="Times New Roman" w:eastAsia="Times New Roman" w:hAnsi="Times New Roman" w:cs="Times New Roman"/>
          <w:sz w:val="24"/>
          <w:szCs w:val="20"/>
        </w:rPr>
      </w:pPr>
    </w:p>
    <w:p w14:paraId="3125254D" w14:textId="77777777" w:rsidR="00895ACB" w:rsidRPr="00895ACB" w:rsidRDefault="00895ACB" w:rsidP="00895ACB">
      <w:pPr>
        <w:spacing w:after="0" w:line="240" w:lineRule="auto"/>
        <w:jc w:val="both"/>
        <w:outlineLvl w:val="0"/>
        <w:rPr>
          <w:rFonts w:ascii="Times New Roman" w:eastAsia="Times New Roman" w:hAnsi="Times New Roman" w:cs="Times New Roman"/>
          <w:sz w:val="24"/>
          <w:szCs w:val="20"/>
        </w:rPr>
      </w:pPr>
      <w:r w:rsidRPr="00895ACB">
        <w:rPr>
          <w:rFonts w:ascii="Times New Roman" w:eastAsia="Times New Roman" w:hAnsi="Times New Roman" w:cs="Times New Roman"/>
          <w:sz w:val="24"/>
          <w:szCs w:val="20"/>
        </w:rPr>
        <w:t xml:space="preserve">The decision regarding the complaint was communicated to you    vide ref.__________________ </w:t>
      </w:r>
      <w:proofErr w:type="spellStart"/>
      <w:r w:rsidRPr="00895ACB">
        <w:rPr>
          <w:rFonts w:ascii="Times New Roman" w:eastAsia="Times New Roman" w:hAnsi="Times New Roman" w:cs="Times New Roman"/>
          <w:sz w:val="24"/>
          <w:szCs w:val="20"/>
        </w:rPr>
        <w:t>dated_____________by</w:t>
      </w:r>
      <w:proofErr w:type="spellEnd"/>
      <w:r w:rsidRPr="00895ACB">
        <w:rPr>
          <w:rFonts w:ascii="Times New Roman" w:eastAsia="Times New Roman" w:hAnsi="Times New Roman" w:cs="Times New Roman"/>
          <w:sz w:val="24"/>
          <w:szCs w:val="20"/>
        </w:rPr>
        <w:t xml:space="preserve"> our Management Systems Department. </w:t>
      </w:r>
    </w:p>
    <w:p w14:paraId="7914CAD8" w14:textId="77777777" w:rsidR="00895ACB" w:rsidRPr="00895ACB" w:rsidRDefault="00895ACB" w:rsidP="00895ACB">
      <w:pPr>
        <w:spacing w:after="0" w:line="240" w:lineRule="auto"/>
        <w:jc w:val="both"/>
        <w:outlineLvl w:val="0"/>
        <w:rPr>
          <w:rFonts w:ascii="Times New Roman" w:eastAsia="Times New Roman" w:hAnsi="Times New Roman" w:cs="Times New Roman"/>
          <w:sz w:val="24"/>
          <w:szCs w:val="20"/>
        </w:rPr>
      </w:pPr>
    </w:p>
    <w:p w14:paraId="2DB6B270" w14:textId="77777777" w:rsidR="00895ACB" w:rsidRPr="00895ACB" w:rsidRDefault="00895ACB" w:rsidP="00895ACB">
      <w:pPr>
        <w:spacing w:after="0" w:line="240" w:lineRule="auto"/>
        <w:jc w:val="both"/>
        <w:outlineLvl w:val="0"/>
        <w:rPr>
          <w:rFonts w:ascii="Times New Roman" w:eastAsia="Times New Roman" w:hAnsi="Times New Roman" w:cs="Times New Roman"/>
          <w:sz w:val="24"/>
          <w:szCs w:val="20"/>
        </w:rPr>
      </w:pPr>
      <w:r w:rsidRPr="00895ACB">
        <w:rPr>
          <w:rFonts w:ascii="Times New Roman" w:eastAsia="Times New Roman" w:hAnsi="Times New Roman" w:cs="Times New Roman"/>
          <w:sz w:val="24"/>
          <w:szCs w:val="20"/>
        </w:rPr>
        <w:t xml:space="preserve">Subsequently you have informed us vide your letter </w:t>
      </w:r>
      <w:proofErr w:type="spellStart"/>
      <w:r w:rsidRPr="00895ACB">
        <w:rPr>
          <w:rFonts w:ascii="Times New Roman" w:eastAsia="Times New Roman" w:hAnsi="Times New Roman" w:cs="Times New Roman"/>
          <w:sz w:val="24"/>
          <w:szCs w:val="20"/>
        </w:rPr>
        <w:t>No._______dated_____________that</w:t>
      </w:r>
      <w:proofErr w:type="spellEnd"/>
      <w:r w:rsidRPr="00895ACB">
        <w:rPr>
          <w:rFonts w:ascii="Times New Roman" w:eastAsia="Times New Roman" w:hAnsi="Times New Roman" w:cs="Times New Roman"/>
          <w:sz w:val="24"/>
          <w:szCs w:val="20"/>
        </w:rPr>
        <w:t xml:space="preserve"> you are satisfied with the decision taken and agreed to treat the complaint as closed.</w:t>
      </w:r>
    </w:p>
    <w:p w14:paraId="54E830CD" w14:textId="77777777" w:rsidR="00895ACB" w:rsidRPr="00895ACB" w:rsidRDefault="00895ACB" w:rsidP="00895ACB">
      <w:pPr>
        <w:spacing w:after="0" w:line="240" w:lineRule="auto"/>
        <w:rPr>
          <w:rFonts w:ascii="Times New Roman" w:eastAsia="Times New Roman" w:hAnsi="Times New Roman" w:cs="Times New Roman"/>
          <w:sz w:val="24"/>
          <w:szCs w:val="20"/>
        </w:rPr>
      </w:pPr>
    </w:p>
    <w:p w14:paraId="6AA51890" w14:textId="77777777" w:rsidR="00895ACB" w:rsidRPr="00895ACB" w:rsidRDefault="00895ACB" w:rsidP="00895ACB">
      <w:pPr>
        <w:spacing w:after="0" w:line="240" w:lineRule="auto"/>
        <w:jc w:val="both"/>
        <w:outlineLvl w:val="0"/>
        <w:rPr>
          <w:rFonts w:ascii="Times New Roman" w:eastAsia="Times New Roman" w:hAnsi="Times New Roman" w:cs="Times New Roman"/>
          <w:sz w:val="24"/>
          <w:szCs w:val="20"/>
        </w:rPr>
      </w:pPr>
      <w:proofErr w:type="gramStart"/>
      <w:r w:rsidRPr="00895ACB">
        <w:rPr>
          <w:rFonts w:ascii="Times New Roman" w:eastAsia="Times New Roman" w:hAnsi="Times New Roman" w:cs="Times New Roman"/>
          <w:sz w:val="24"/>
          <w:szCs w:val="20"/>
        </w:rPr>
        <w:t>Therefore</w:t>
      </w:r>
      <w:proofErr w:type="gramEnd"/>
      <w:r w:rsidRPr="00895ACB">
        <w:rPr>
          <w:rFonts w:ascii="Times New Roman" w:eastAsia="Times New Roman" w:hAnsi="Times New Roman" w:cs="Times New Roman"/>
          <w:sz w:val="24"/>
          <w:szCs w:val="20"/>
        </w:rPr>
        <w:t xml:space="preserve"> we are closing your above complaint. We thank you for your cooperation and look forward to your suggestions for the improvement of our Product Certification Scheme.</w:t>
      </w:r>
    </w:p>
    <w:p w14:paraId="5AAC4253" w14:textId="77777777" w:rsidR="00895ACB" w:rsidRPr="00895ACB" w:rsidRDefault="00895ACB" w:rsidP="00895ACB">
      <w:pPr>
        <w:spacing w:after="0" w:line="240" w:lineRule="auto"/>
        <w:rPr>
          <w:rFonts w:ascii="Times New Roman" w:eastAsia="Times New Roman" w:hAnsi="Times New Roman" w:cs="Times New Roman"/>
          <w:sz w:val="24"/>
          <w:szCs w:val="20"/>
        </w:rPr>
      </w:pPr>
    </w:p>
    <w:p w14:paraId="1D794737" w14:textId="77777777" w:rsidR="00895ACB" w:rsidRPr="00895ACB" w:rsidRDefault="00895ACB" w:rsidP="00895ACB">
      <w:pPr>
        <w:spacing w:after="0" w:line="240" w:lineRule="auto"/>
        <w:rPr>
          <w:rFonts w:ascii="Times New Roman" w:eastAsia="Times New Roman" w:hAnsi="Times New Roman" w:cs="Times New Roman"/>
          <w:sz w:val="24"/>
          <w:szCs w:val="20"/>
        </w:rPr>
      </w:pPr>
      <w:r w:rsidRPr="00895ACB">
        <w:rPr>
          <w:rFonts w:ascii="Times New Roman" w:eastAsia="Times New Roman" w:hAnsi="Times New Roman" w:cs="Times New Roman"/>
          <w:sz w:val="24"/>
          <w:szCs w:val="20"/>
        </w:rPr>
        <w:t>Thank you,</w:t>
      </w:r>
    </w:p>
    <w:p w14:paraId="50ADD362" w14:textId="77777777" w:rsidR="00895ACB" w:rsidRPr="00895ACB" w:rsidRDefault="00895ACB" w:rsidP="00895ACB">
      <w:pPr>
        <w:spacing w:after="0" w:line="240" w:lineRule="auto"/>
        <w:rPr>
          <w:rFonts w:ascii="Times New Roman" w:eastAsia="Times New Roman" w:hAnsi="Times New Roman" w:cs="Times New Roman"/>
          <w:sz w:val="24"/>
          <w:szCs w:val="20"/>
        </w:rPr>
      </w:pPr>
    </w:p>
    <w:p w14:paraId="37933E9A" w14:textId="77777777" w:rsidR="00895ACB" w:rsidRPr="00895ACB" w:rsidRDefault="00895ACB" w:rsidP="00895ACB">
      <w:pPr>
        <w:spacing w:after="0" w:line="240" w:lineRule="auto"/>
        <w:rPr>
          <w:rFonts w:ascii="Times New Roman" w:eastAsia="Times New Roman" w:hAnsi="Times New Roman" w:cs="Times New Roman"/>
          <w:sz w:val="24"/>
          <w:szCs w:val="20"/>
        </w:rPr>
      </w:pPr>
      <w:r w:rsidRPr="00895ACB">
        <w:rPr>
          <w:rFonts w:ascii="Times New Roman" w:eastAsia="Times New Roman" w:hAnsi="Times New Roman" w:cs="Times New Roman"/>
          <w:sz w:val="24"/>
          <w:szCs w:val="20"/>
        </w:rPr>
        <w:t>Yours faithfully,</w:t>
      </w:r>
    </w:p>
    <w:p w14:paraId="26D57848" w14:textId="77777777" w:rsidR="004808A2" w:rsidRPr="004808A2" w:rsidRDefault="004808A2" w:rsidP="004808A2">
      <w:pPr>
        <w:rPr>
          <w:rFonts w:ascii="Arial" w:hAnsi="Arial" w:cs="Arial"/>
          <w:sz w:val="24"/>
          <w:szCs w:val="24"/>
        </w:rPr>
      </w:pPr>
    </w:p>
    <w:p w14:paraId="66742FEE" w14:textId="77777777" w:rsidR="004808A2" w:rsidRPr="004808A2" w:rsidRDefault="004808A2" w:rsidP="004808A2">
      <w:pPr>
        <w:rPr>
          <w:rFonts w:ascii="Arial" w:hAnsi="Arial" w:cs="Arial"/>
          <w:sz w:val="24"/>
          <w:szCs w:val="24"/>
        </w:rPr>
      </w:pPr>
    </w:p>
    <w:p w14:paraId="125FAC22" w14:textId="77777777" w:rsidR="001C0869" w:rsidRPr="004808A2" w:rsidRDefault="001C0869" w:rsidP="00767821">
      <w:pPr>
        <w:rPr>
          <w:rFonts w:ascii="Arial" w:hAnsi="Arial" w:cs="Arial"/>
          <w:sz w:val="24"/>
          <w:szCs w:val="24"/>
        </w:rPr>
      </w:pPr>
    </w:p>
    <w:sectPr w:rsidR="001C0869" w:rsidRPr="004808A2" w:rsidSect="00CB2443">
      <w:footerReference w:type="default" r:id="rId2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8" w:author="LENOVO" w:date="2020-11-15T22:22:00Z" w:initials="L">
    <w:p w14:paraId="3C0BFC72" w14:textId="77777777" w:rsidR="00CD6DFA" w:rsidRDefault="00CD6DFA">
      <w:pPr>
        <w:pStyle w:val="CommentText"/>
      </w:pPr>
      <w:r>
        <w:rPr>
          <w:rStyle w:val="CommentReference"/>
        </w:rPr>
        <w:annotationRef/>
      </w:r>
      <w:r>
        <w:t>Not clear? Required?</w:t>
      </w:r>
    </w:p>
  </w:comment>
  <w:comment w:id="187" w:author="LENOVO" w:date="2020-11-15T22:22:00Z" w:initials="L">
    <w:p w14:paraId="32E072B6" w14:textId="77777777" w:rsidR="00CD6DFA" w:rsidRDefault="00CD6DFA" w:rsidP="007E0F57">
      <w:pPr>
        <w:pStyle w:val="CommentText"/>
      </w:pPr>
      <w:r>
        <w:rPr>
          <w:rStyle w:val="CommentReference"/>
        </w:rPr>
        <w:annotationRef/>
      </w:r>
      <w:r>
        <w:t>Not clear? Required?</w:t>
      </w:r>
    </w:p>
  </w:comment>
  <w:comment w:id="228" w:author="LENOVO" w:date="2020-11-15T22:22:00Z" w:initials="L">
    <w:p w14:paraId="679D8D07" w14:textId="77777777" w:rsidR="00CD6DFA" w:rsidRDefault="00CD6DFA">
      <w:pPr>
        <w:pStyle w:val="CommentText"/>
      </w:pPr>
      <w:r>
        <w:rPr>
          <w:rStyle w:val="CommentReference"/>
        </w:rPr>
        <w:annotationRef/>
      </w:r>
      <w:r>
        <w:t>Please see above table and make below 2 tables same?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C0BFC72" w15:done="0"/>
  <w15:commentEx w15:paraId="32E072B6" w15:done="0"/>
  <w15:commentEx w15:paraId="679D8D0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0BFC72" w16cid:durableId="2439937E"/>
  <w16cid:commentId w16cid:paraId="32E072B6" w16cid:durableId="2439937F"/>
  <w16cid:commentId w16cid:paraId="679D8D07" w16cid:durableId="243993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2C6AF7" w14:textId="77777777" w:rsidR="000169C5" w:rsidRDefault="000169C5" w:rsidP="009B7C87">
      <w:pPr>
        <w:spacing w:after="0" w:line="240" w:lineRule="auto"/>
      </w:pPr>
      <w:r>
        <w:separator/>
      </w:r>
    </w:p>
  </w:endnote>
  <w:endnote w:type="continuationSeparator" w:id="0">
    <w:p w14:paraId="015A7F49" w14:textId="77777777" w:rsidR="000169C5" w:rsidRDefault="000169C5" w:rsidP="009B7C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Times-BoldItalic">
    <w:altName w:val="Times New Roman"/>
    <w:panose1 w:val="0000080000000009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crosoft Himalaya">
    <w:panose1 w:val="01010100010101010101"/>
    <w:charset w:val="00"/>
    <w:family w:val="auto"/>
    <w:pitch w:val="variable"/>
    <w:sig w:usb0="80000003" w:usb1="00010000" w:usb2="00000040" w:usb3="00000000" w:csb0="00000001" w:csb1="00000000"/>
  </w:font>
  <w:font w:name="Arial Unicode MS">
    <w:panose1 w:val="020B0604020202020204"/>
    <w:charset w:val="80"/>
    <w:family w:val="swiss"/>
    <w:pitch w:val="variable"/>
    <w:sig w:usb0="F7FFAFFF" w:usb1="E9DFFFFF" w:usb2="0000003F" w:usb3="00000000" w:csb0="003F01FF" w:csb1="00000000"/>
  </w:font>
  <w:font w:name="Times-Roman">
    <w:altName w:val="Times New Roman"/>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502957"/>
      <w:docPartObj>
        <w:docPartGallery w:val="Page Numbers (Bottom of Page)"/>
        <w:docPartUnique/>
      </w:docPartObj>
    </w:sdtPr>
    <w:sdtEndPr>
      <w:rPr>
        <w:noProof/>
      </w:rPr>
    </w:sdtEndPr>
    <w:sdtContent>
      <w:p w14:paraId="39E5B094" w14:textId="2FC07DC2" w:rsidR="00CD6DFA" w:rsidRDefault="00CD6DFA">
        <w:pPr>
          <w:pStyle w:val="Footer"/>
          <w:jc w:val="right"/>
        </w:pPr>
        <w:r>
          <w:rPr>
            <w:rFonts w:ascii="Arial" w:hAnsi="Arial" w:cs="Arial"/>
          </w:rPr>
          <w:t>User Requirement for BBFSS (</w:t>
        </w:r>
        <w:proofErr w:type="gramStart"/>
        <w:r>
          <w:rPr>
            <w:rFonts w:ascii="Arial" w:hAnsi="Arial" w:cs="Arial"/>
          </w:rPr>
          <w:t xml:space="preserve">BAFRA)   </w:t>
        </w:r>
        <w:proofErr w:type="gramEnd"/>
        <w:r>
          <w:rPr>
            <w:rFonts w:ascii="Arial" w:hAnsi="Arial" w:cs="Arial"/>
          </w:rPr>
          <w:t xml:space="preserve">                                         </w:t>
        </w:r>
        <w:r>
          <w:fldChar w:fldCharType="begin"/>
        </w:r>
        <w:r>
          <w:instrText xml:space="preserve"> PAGE   \* MERGEFORMAT </w:instrText>
        </w:r>
        <w:r>
          <w:fldChar w:fldCharType="separate"/>
        </w:r>
        <w:r>
          <w:rPr>
            <w:noProof/>
          </w:rPr>
          <w:t>123</w:t>
        </w:r>
        <w:r>
          <w:rPr>
            <w:noProof/>
          </w:rPr>
          <w:fldChar w:fldCharType="end"/>
        </w:r>
      </w:p>
    </w:sdtContent>
  </w:sdt>
  <w:p w14:paraId="3BB3E8C5" w14:textId="77777777" w:rsidR="00CD6DFA" w:rsidRDefault="00CD6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1BB5C9" w14:textId="77777777" w:rsidR="000169C5" w:rsidRDefault="000169C5" w:rsidP="009B7C87">
      <w:pPr>
        <w:spacing w:after="0" w:line="240" w:lineRule="auto"/>
      </w:pPr>
      <w:r>
        <w:separator/>
      </w:r>
    </w:p>
  </w:footnote>
  <w:footnote w:type="continuationSeparator" w:id="0">
    <w:p w14:paraId="071AEF49" w14:textId="77777777" w:rsidR="000169C5" w:rsidRDefault="000169C5" w:rsidP="009B7C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F4E6D"/>
    <w:multiLevelType w:val="hybridMultilevel"/>
    <w:tmpl w:val="E3E6A92C"/>
    <w:lvl w:ilvl="0" w:tplc="8B12BB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8795F"/>
    <w:multiLevelType w:val="hybridMultilevel"/>
    <w:tmpl w:val="8E1C7112"/>
    <w:lvl w:ilvl="0" w:tplc="731C62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42161C"/>
    <w:multiLevelType w:val="hybridMultilevel"/>
    <w:tmpl w:val="FD286DB0"/>
    <w:lvl w:ilvl="0" w:tplc="D8864DF8">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8F6314"/>
    <w:multiLevelType w:val="hybridMultilevel"/>
    <w:tmpl w:val="A86851BA"/>
    <w:lvl w:ilvl="0" w:tplc="69D472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87E2E"/>
    <w:multiLevelType w:val="hybridMultilevel"/>
    <w:tmpl w:val="AD7AA624"/>
    <w:lvl w:ilvl="0" w:tplc="7C9E248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E33E5"/>
    <w:multiLevelType w:val="hybridMultilevel"/>
    <w:tmpl w:val="0E2C1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7708C"/>
    <w:multiLevelType w:val="multilevel"/>
    <w:tmpl w:val="628889C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124228D1"/>
    <w:multiLevelType w:val="hybridMultilevel"/>
    <w:tmpl w:val="1222080A"/>
    <w:lvl w:ilvl="0" w:tplc="EB6C1F02">
      <w:start w:val="7"/>
      <w:numFmt w:val="decimal"/>
      <w:lvlText w:val="%1."/>
      <w:lvlJc w:val="left"/>
      <w:pPr>
        <w:tabs>
          <w:tab w:val="num" w:pos="720"/>
        </w:tabs>
        <w:ind w:left="72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61E229D"/>
    <w:multiLevelType w:val="hybridMultilevel"/>
    <w:tmpl w:val="BCC41C1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8B51ED5"/>
    <w:multiLevelType w:val="hybridMultilevel"/>
    <w:tmpl w:val="0F463156"/>
    <w:lvl w:ilvl="0" w:tplc="056A0640">
      <w:start w:val="1"/>
      <w:numFmt w:val="decimal"/>
      <w:lvlText w:val="%1."/>
      <w:lvlJc w:val="left"/>
      <w:pPr>
        <w:tabs>
          <w:tab w:val="num" w:pos="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5A5486"/>
    <w:multiLevelType w:val="multilevel"/>
    <w:tmpl w:val="628889C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1BC75CBF"/>
    <w:multiLevelType w:val="hybridMultilevel"/>
    <w:tmpl w:val="BCC41C1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F065D0F"/>
    <w:multiLevelType w:val="hybridMultilevel"/>
    <w:tmpl w:val="97343C74"/>
    <w:lvl w:ilvl="0" w:tplc="4FF24E90">
      <w:start w:val="2"/>
      <w:numFmt w:val="decimal"/>
      <w:lvlText w:val="%1."/>
      <w:lvlJc w:val="left"/>
      <w:pPr>
        <w:tabs>
          <w:tab w:val="num" w:pos="360"/>
        </w:tabs>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B769C"/>
    <w:multiLevelType w:val="hybridMultilevel"/>
    <w:tmpl w:val="83EA19FE"/>
    <w:lvl w:ilvl="0" w:tplc="04090017">
      <w:start w:val="1"/>
      <w:numFmt w:val="lowerLetter"/>
      <w:lvlText w:val="%1)"/>
      <w:lvlJc w:val="left"/>
      <w:pPr>
        <w:tabs>
          <w:tab w:val="num" w:pos="720"/>
        </w:tabs>
        <w:ind w:left="720" w:hanging="360"/>
      </w:pPr>
    </w:lvl>
    <w:lvl w:ilvl="1" w:tplc="8124BC00">
      <w:start w:val="3"/>
      <w:numFmt w:val="upperRoman"/>
      <w:lvlText w:val="%2."/>
      <w:lvlJc w:val="left"/>
      <w:pPr>
        <w:tabs>
          <w:tab w:val="num" w:pos="1800"/>
        </w:tabs>
        <w:ind w:left="1800" w:hanging="72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26942757"/>
    <w:multiLevelType w:val="hybridMultilevel"/>
    <w:tmpl w:val="BCC41C1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70119EC"/>
    <w:multiLevelType w:val="hybridMultilevel"/>
    <w:tmpl w:val="FD5C6B9A"/>
    <w:lvl w:ilvl="0" w:tplc="D226B9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51750E"/>
    <w:multiLevelType w:val="multilevel"/>
    <w:tmpl w:val="628889C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3ACC5E31"/>
    <w:multiLevelType w:val="hybridMultilevel"/>
    <w:tmpl w:val="7444CF24"/>
    <w:lvl w:ilvl="0" w:tplc="ED30D44E">
      <w:start w:val="1"/>
      <w:numFmt w:val="lowerRoman"/>
      <w:lvlText w:val="(%1)"/>
      <w:lvlJc w:val="left"/>
      <w:pPr>
        <w:tabs>
          <w:tab w:val="num" w:pos="780"/>
        </w:tabs>
        <w:ind w:left="780" w:hanging="72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18" w15:restartNumberingAfterBreak="0">
    <w:nsid w:val="4A0F6457"/>
    <w:multiLevelType w:val="hybridMultilevel"/>
    <w:tmpl w:val="64022BB6"/>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C3E28A9"/>
    <w:multiLevelType w:val="multilevel"/>
    <w:tmpl w:val="628889C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4CC90552"/>
    <w:multiLevelType w:val="multilevel"/>
    <w:tmpl w:val="628889C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4DC11915"/>
    <w:multiLevelType w:val="hybridMultilevel"/>
    <w:tmpl w:val="AB7C5DDE"/>
    <w:lvl w:ilvl="0" w:tplc="04090011">
      <w:start w:val="1"/>
      <w:numFmt w:val="decimal"/>
      <w:lvlText w:val="%1)"/>
      <w:lvlJc w:val="lef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FF3B20"/>
    <w:multiLevelType w:val="multilevel"/>
    <w:tmpl w:val="628889C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567C1B13"/>
    <w:multiLevelType w:val="hybridMultilevel"/>
    <w:tmpl w:val="7444CF24"/>
    <w:lvl w:ilvl="0" w:tplc="ED30D44E">
      <w:start w:val="1"/>
      <w:numFmt w:val="lowerRoman"/>
      <w:lvlText w:val="(%1)"/>
      <w:lvlJc w:val="left"/>
      <w:pPr>
        <w:tabs>
          <w:tab w:val="num" w:pos="780"/>
        </w:tabs>
        <w:ind w:left="780" w:hanging="72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24" w15:restartNumberingAfterBreak="0">
    <w:nsid w:val="66103FE1"/>
    <w:multiLevelType w:val="hybridMultilevel"/>
    <w:tmpl w:val="B906B894"/>
    <w:lvl w:ilvl="0" w:tplc="0A1424FA">
      <w:start w:val="1"/>
      <w:numFmt w:val="decimal"/>
      <w:lvlText w:val="%1."/>
      <w:lvlJc w:val="left"/>
      <w:pPr>
        <w:tabs>
          <w:tab w:val="num" w:pos="360"/>
        </w:tabs>
        <w:ind w:left="360" w:hanging="360"/>
      </w:pPr>
      <w:rPr>
        <w:b w:val="0"/>
      </w:rPr>
    </w:lvl>
    <w:lvl w:ilvl="1" w:tplc="A6488196">
      <w:start w:val="1"/>
      <w:numFmt w:val="lowerLetter"/>
      <w:lvlText w:val="%2."/>
      <w:lvlJc w:val="left"/>
      <w:pPr>
        <w:tabs>
          <w:tab w:val="num" w:pos="720"/>
        </w:tabs>
        <w:ind w:left="720" w:hanging="360"/>
      </w:pPr>
      <w:rPr>
        <w:rFonts w:hint="default"/>
      </w:rPr>
    </w:lvl>
    <w:lvl w:ilvl="2" w:tplc="B928CEB0">
      <w:start w:val="1"/>
      <w:numFmt w:val="lowerLetter"/>
      <w:lvlText w:val="%3)"/>
      <w:lvlJc w:val="left"/>
      <w:pPr>
        <w:tabs>
          <w:tab w:val="num" w:pos="540"/>
        </w:tabs>
        <w:ind w:left="54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15:restartNumberingAfterBreak="0">
    <w:nsid w:val="6A71406B"/>
    <w:multiLevelType w:val="hybridMultilevel"/>
    <w:tmpl w:val="7444CF24"/>
    <w:lvl w:ilvl="0" w:tplc="ED30D44E">
      <w:start w:val="1"/>
      <w:numFmt w:val="lowerRoman"/>
      <w:lvlText w:val="(%1)"/>
      <w:lvlJc w:val="left"/>
      <w:pPr>
        <w:tabs>
          <w:tab w:val="num" w:pos="780"/>
        </w:tabs>
        <w:ind w:left="780" w:hanging="72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26" w15:restartNumberingAfterBreak="0">
    <w:nsid w:val="6B9B5C12"/>
    <w:multiLevelType w:val="hybridMultilevel"/>
    <w:tmpl w:val="B1E892D8"/>
    <w:lvl w:ilvl="0" w:tplc="BF1637C4">
      <w:start w:val="5"/>
      <w:numFmt w:val="lowerLetter"/>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E33114"/>
    <w:multiLevelType w:val="hybridMultilevel"/>
    <w:tmpl w:val="5ADC3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DA6108"/>
    <w:multiLevelType w:val="hybridMultilevel"/>
    <w:tmpl w:val="0B3682EA"/>
    <w:lvl w:ilvl="0" w:tplc="B3C29E50">
      <w:start w:val="1"/>
      <w:numFmt w:val="decimal"/>
      <w:lvlText w:val="%1."/>
      <w:lvlJc w:val="left"/>
      <w:pPr>
        <w:tabs>
          <w:tab w:val="num" w:pos="360"/>
        </w:tabs>
        <w:ind w:left="360" w:hanging="360"/>
      </w:pPr>
      <w:rPr>
        <w:rFonts w:hint="default"/>
      </w:rPr>
    </w:lvl>
    <w:lvl w:ilvl="1" w:tplc="5D588080">
      <w:start w:val="1"/>
      <w:numFmt w:val="lowerLetter"/>
      <w:lvlText w:val="%2)"/>
      <w:lvlJc w:val="left"/>
      <w:pPr>
        <w:tabs>
          <w:tab w:val="num" w:pos="720"/>
        </w:tabs>
        <w:ind w:left="720" w:hanging="360"/>
      </w:pPr>
      <w:rPr>
        <w:rFonts w:hint="default"/>
      </w:rPr>
    </w:lvl>
    <w:lvl w:ilvl="2" w:tplc="D67019E8">
      <w:start w:val="1"/>
      <w:numFmt w:val="lowerLetter"/>
      <w:lvlText w:val="%3)"/>
      <w:lvlJc w:val="left"/>
      <w:pPr>
        <w:ind w:left="1260" w:hanging="360"/>
      </w:pPr>
      <w:rPr>
        <w:rFonts w:hint="default"/>
      </w:r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29" w15:restartNumberingAfterBreak="0">
    <w:nsid w:val="6EFE46AC"/>
    <w:multiLevelType w:val="hybridMultilevel"/>
    <w:tmpl w:val="F27C0184"/>
    <w:lvl w:ilvl="0" w:tplc="04128A5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2671F6"/>
    <w:multiLevelType w:val="hybridMultilevel"/>
    <w:tmpl w:val="88ACBAA6"/>
    <w:lvl w:ilvl="0" w:tplc="B23C5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7710A5"/>
    <w:multiLevelType w:val="multilevel"/>
    <w:tmpl w:val="628889C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796E33C2"/>
    <w:multiLevelType w:val="hybridMultilevel"/>
    <w:tmpl w:val="9E9066C2"/>
    <w:lvl w:ilvl="0" w:tplc="AF6C5F32">
      <w:start w:val="1"/>
      <w:numFmt w:val="decimal"/>
      <w:lvlText w:val="%1."/>
      <w:lvlJc w:val="left"/>
      <w:pPr>
        <w:tabs>
          <w:tab w:val="num" w:pos="0"/>
        </w:tabs>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B75076"/>
    <w:multiLevelType w:val="hybridMultilevel"/>
    <w:tmpl w:val="E8B4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69231E"/>
    <w:multiLevelType w:val="hybridMultilevel"/>
    <w:tmpl w:val="F3406132"/>
    <w:lvl w:ilvl="0" w:tplc="04090017">
      <w:start w:val="1"/>
      <w:numFmt w:val="lowerLetter"/>
      <w:lvlText w:val="%1)"/>
      <w:lvlJc w:val="left"/>
      <w:pPr>
        <w:tabs>
          <w:tab w:val="num" w:pos="720"/>
        </w:tabs>
        <w:ind w:left="720" w:hanging="360"/>
      </w:pPr>
    </w:lvl>
    <w:lvl w:ilvl="1" w:tplc="49AA76D4">
      <w:start w:val="1"/>
      <w:numFmt w:val="decimal"/>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5" w15:restartNumberingAfterBreak="0">
    <w:nsid w:val="7F792813"/>
    <w:multiLevelType w:val="hybridMultilevel"/>
    <w:tmpl w:val="4BF445CA"/>
    <w:lvl w:ilvl="0" w:tplc="06EAB908">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6"/>
  </w:num>
  <w:num w:numId="3">
    <w:abstractNumId w:val="22"/>
  </w:num>
  <w:num w:numId="4">
    <w:abstractNumId w:val="21"/>
  </w:num>
  <w:num w:numId="5">
    <w:abstractNumId w:val="10"/>
  </w:num>
  <w:num w:numId="6">
    <w:abstractNumId w:val="6"/>
  </w:num>
  <w:num w:numId="7">
    <w:abstractNumId w:val="20"/>
  </w:num>
  <w:num w:numId="8">
    <w:abstractNumId w:val="18"/>
  </w:num>
  <w:num w:numId="9">
    <w:abstractNumId w:val="33"/>
  </w:num>
  <w:num w:numId="10">
    <w:abstractNumId w:val="5"/>
  </w:num>
  <w:num w:numId="11">
    <w:abstractNumId w:val="4"/>
  </w:num>
  <w:num w:numId="12">
    <w:abstractNumId w:val="15"/>
  </w:num>
  <w:num w:numId="13">
    <w:abstractNumId w:val="27"/>
  </w:num>
  <w:num w:numId="14">
    <w:abstractNumId w:val="24"/>
  </w:num>
  <w:num w:numId="15">
    <w:abstractNumId w:val="12"/>
  </w:num>
  <w:num w:numId="16">
    <w:abstractNumId w:val="14"/>
  </w:num>
  <w:num w:numId="17">
    <w:abstractNumId w:val="28"/>
  </w:num>
  <w:num w:numId="18">
    <w:abstractNumId w:val="29"/>
  </w:num>
  <w:num w:numId="19">
    <w:abstractNumId w:val="35"/>
  </w:num>
  <w:num w:numId="20">
    <w:abstractNumId w:val="26"/>
  </w:num>
  <w:num w:numId="21">
    <w:abstractNumId w:val="32"/>
  </w:num>
  <w:num w:numId="22">
    <w:abstractNumId w:val="0"/>
  </w:num>
  <w:num w:numId="23">
    <w:abstractNumId w:val="7"/>
  </w:num>
  <w:num w:numId="24">
    <w:abstractNumId w:val="1"/>
  </w:num>
  <w:num w:numId="25">
    <w:abstractNumId w:val="30"/>
  </w:num>
  <w:num w:numId="26">
    <w:abstractNumId w:val="9"/>
  </w:num>
  <w:num w:numId="27">
    <w:abstractNumId w:val="3"/>
  </w:num>
  <w:num w:numId="28">
    <w:abstractNumId w:val="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13"/>
  </w:num>
  <w:num w:numId="33">
    <w:abstractNumId w:val="11"/>
  </w:num>
  <w:num w:numId="34">
    <w:abstractNumId w:val="23"/>
  </w:num>
  <w:num w:numId="35">
    <w:abstractNumId w:val="25"/>
  </w:num>
  <w:num w:numId="36">
    <w:abstractNumId w:val="17"/>
  </w:num>
  <w:num w:numId="37">
    <w:abstractNumId w:val="2"/>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767821"/>
    <w:rsid w:val="000169C5"/>
    <w:rsid w:val="00034BC1"/>
    <w:rsid w:val="00067B1A"/>
    <w:rsid w:val="00071ABB"/>
    <w:rsid w:val="000847EB"/>
    <w:rsid w:val="000A12A2"/>
    <w:rsid w:val="000A3527"/>
    <w:rsid w:val="000A739F"/>
    <w:rsid w:val="000D1650"/>
    <w:rsid w:val="000D67CB"/>
    <w:rsid w:val="000F71EB"/>
    <w:rsid w:val="00122911"/>
    <w:rsid w:val="001306CD"/>
    <w:rsid w:val="0013619C"/>
    <w:rsid w:val="001376AF"/>
    <w:rsid w:val="00140EFB"/>
    <w:rsid w:val="001556CB"/>
    <w:rsid w:val="00195431"/>
    <w:rsid w:val="00196190"/>
    <w:rsid w:val="001A01F9"/>
    <w:rsid w:val="001B172C"/>
    <w:rsid w:val="001B668D"/>
    <w:rsid w:val="001C0869"/>
    <w:rsid w:val="001D0F04"/>
    <w:rsid w:val="001F030E"/>
    <w:rsid w:val="00212FFC"/>
    <w:rsid w:val="0021349A"/>
    <w:rsid w:val="00240259"/>
    <w:rsid w:val="0024689D"/>
    <w:rsid w:val="002472A2"/>
    <w:rsid w:val="0025011F"/>
    <w:rsid w:val="00253298"/>
    <w:rsid w:val="00265DB5"/>
    <w:rsid w:val="002872ED"/>
    <w:rsid w:val="00290D6F"/>
    <w:rsid w:val="0029673E"/>
    <w:rsid w:val="002B092E"/>
    <w:rsid w:val="002B09F3"/>
    <w:rsid w:val="002C6DFA"/>
    <w:rsid w:val="002E6947"/>
    <w:rsid w:val="00301C03"/>
    <w:rsid w:val="00304DE6"/>
    <w:rsid w:val="00314A8B"/>
    <w:rsid w:val="00321A2C"/>
    <w:rsid w:val="00347BDB"/>
    <w:rsid w:val="00351E13"/>
    <w:rsid w:val="00352DB7"/>
    <w:rsid w:val="003C09B8"/>
    <w:rsid w:val="003C4E41"/>
    <w:rsid w:val="003F243C"/>
    <w:rsid w:val="004249C9"/>
    <w:rsid w:val="004348B5"/>
    <w:rsid w:val="00435D5F"/>
    <w:rsid w:val="00453D14"/>
    <w:rsid w:val="004808A2"/>
    <w:rsid w:val="00481A56"/>
    <w:rsid w:val="004A46CC"/>
    <w:rsid w:val="004B58AB"/>
    <w:rsid w:val="004C2056"/>
    <w:rsid w:val="004D7FBB"/>
    <w:rsid w:val="004F2555"/>
    <w:rsid w:val="005111AF"/>
    <w:rsid w:val="005322D0"/>
    <w:rsid w:val="00560123"/>
    <w:rsid w:val="005615B6"/>
    <w:rsid w:val="00566EA9"/>
    <w:rsid w:val="0058356F"/>
    <w:rsid w:val="00590328"/>
    <w:rsid w:val="005D02B8"/>
    <w:rsid w:val="005D3763"/>
    <w:rsid w:val="005D5ACB"/>
    <w:rsid w:val="005E11EC"/>
    <w:rsid w:val="00601F41"/>
    <w:rsid w:val="0060724A"/>
    <w:rsid w:val="006154E5"/>
    <w:rsid w:val="0064008E"/>
    <w:rsid w:val="0067589A"/>
    <w:rsid w:val="0068439A"/>
    <w:rsid w:val="006A495D"/>
    <w:rsid w:val="006A50E1"/>
    <w:rsid w:val="006F3205"/>
    <w:rsid w:val="006F676E"/>
    <w:rsid w:val="0072138E"/>
    <w:rsid w:val="00724A48"/>
    <w:rsid w:val="00744EE2"/>
    <w:rsid w:val="00752EB0"/>
    <w:rsid w:val="007637A4"/>
    <w:rsid w:val="00767821"/>
    <w:rsid w:val="00792A4F"/>
    <w:rsid w:val="007A66ED"/>
    <w:rsid w:val="007C7937"/>
    <w:rsid w:val="007D0F47"/>
    <w:rsid w:val="007D659D"/>
    <w:rsid w:val="007E0F57"/>
    <w:rsid w:val="007E2D1F"/>
    <w:rsid w:val="007F4390"/>
    <w:rsid w:val="008012FE"/>
    <w:rsid w:val="0081212E"/>
    <w:rsid w:val="00815734"/>
    <w:rsid w:val="008230B8"/>
    <w:rsid w:val="00824774"/>
    <w:rsid w:val="00842571"/>
    <w:rsid w:val="00842FAF"/>
    <w:rsid w:val="00861897"/>
    <w:rsid w:val="00863DC4"/>
    <w:rsid w:val="00872B51"/>
    <w:rsid w:val="00881274"/>
    <w:rsid w:val="008915B7"/>
    <w:rsid w:val="00895ACB"/>
    <w:rsid w:val="008C355E"/>
    <w:rsid w:val="008C40E5"/>
    <w:rsid w:val="008D4E26"/>
    <w:rsid w:val="00904214"/>
    <w:rsid w:val="009851B2"/>
    <w:rsid w:val="00995750"/>
    <w:rsid w:val="009A4E58"/>
    <w:rsid w:val="009A5D4F"/>
    <w:rsid w:val="009A7BF3"/>
    <w:rsid w:val="009B7C87"/>
    <w:rsid w:val="009D55F3"/>
    <w:rsid w:val="009E2ED1"/>
    <w:rsid w:val="009F1A94"/>
    <w:rsid w:val="00A20681"/>
    <w:rsid w:val="00A2448C"/>
    <w:rsid w:val="00A30F68"/>
    <w:rsid w:val="00A414BA"/>
    <w:rsid w:val="00A4671E"/>
    <w:rsid w:val="00A5370A"/>
    <w:rsid w:val="00A57282"/>
    <w:rsid w:val="00A635B0"/>
    <w:rsid w:val="00A9355B"/>
    <w:rsid w:val="00A95CD9"/>
    <w:rsid w:val="00AC1E39"/>
    <w:rsid w:val="00AC4434"/>
    <w:rsid w:val="00AE27DE"/>
    <w:rsid w:val="00B039CD"/>
    <w:rsid w:val="00B22C1E"/>
    <w:rsid w:val="00B26694"/>
    <w:rsid w:val="00B46D87"/>
    <w:rsid w:val="00B51ED3"/>
    <w:rsid w:val="00B65304"/>
    <w:rsid w:val="00B70386"/>
    <w:rsid w:val="00B828A6"/>
    <w:rsid w:val="00B940C5"/>
    <w:rsid w:val="00BC2B24"/>
    <w:rsid w:val="00BE0E5C"/>
    <w:rsid w:val="00C1101C"/>
    <w:rsid w:val="00C14D73"/>
    <w:rsid w:val="00C6352B"/>
    <w:rsid w:val="00C63B6C"/>
    <w:rsid w:val="00C673C8"/>
    <w:rsid w:val="00C80D01"/>
    <w:rsid w:val="00C90338"/>
    <w:rsid w:val="00CA38F3"/>
    <w:rsid w:val="00CA3979"/>
    <w:rsid w:val="00CB2443"/>
    <w:rsid w:val="00CD570D"/>
    <w:rsid w:val="00CD6DFA"/>
    <w:rsid w:val="00CF3FB3"/>
    <w:rsid w:val="00D4160C"/>
    <w:rsid w:val="00D93497"/>
    <w:rsid w:val="00DA16A2"/>
    <w:rsid w:val="00DB7977"/>
    <w:rsid w:val="00DC0513"/>
    <w:rsid w:val="00DF370A"/>
    <w:rsid w:val="00DF4ECC"/>
    <w:rsid w:val="00E04002"/>
    <w:rsid w:val="00E04560"/>
    <w:rsid w:val="00E10EF3"/>
    <w:rsid w:val="00E21327"/>
    <w:rsid w:val="00E27AEA"/>
    <w:rsid w:val="00E40747"/>
    <w:rsid w:val="00E4623C"/>
    <w:rsid w:val="00E67E8D"/>
    <w:rsid w:val="00E809B5"/>
    <w:rsid w:val="00EB5707"/>
    <w:rsid w:val="00EC67FB"/>
    <w:rsid w:val="00ED619A"/>
    <w:rsid w:val="00EE75DF"/>
    <w:rsid w:val="00F0283B"/>
    <w:rsid w:val="00F22AFB"/>
    <w:rsid w:val="00F3559D"/>
    <w:rsid w:val="00F65A5C"/>
    <w:rsid w:val="00FC7A20"/>
    <w:rsid w:val="00FF05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62D33"/>
  <w15:docId w15:val="{46D6EE0F-EB12-4358-A4D3-85A53A372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443"/>
  </w:style>
  <w:style w:type="paragraph" w:styleId="Heading1">
    <w:name w:val="heading 1"/>
    <w:basedOn w:val="Normal"/>
    <w:next w:val="Normal"/>
    <w:link w:val="Heading1Char"/>
    <w:uiPriority w:val="9"/>
    <w:qFormat/>
    <w:rsid w:val="007678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782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782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6782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230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30B8"/>
    <w:rPr>
      <w:rFonts w:ascii="Tahoma" w:hAnsi="Tahoma" w:cs="Tahoma"/>
      <w:sz w:val="16"/>
      <w:szCs w:val="16"/>
    </w:rPr>
  </w:style>
  <w:style w:type="paragraph" w:styleId="ListParagraph">
    <w:name w:val="List Paragraph"/>
    <w:aliases w:val="Resume Title"/>
    <w:basedOn w:val="Normal"/>
    <w:link w:val="ListParagraphChar"/>
    <w:uiPriority w:val="34"/>
    <w:qFormat/>
    <w:rsid w:val="008230B8"/>
    <w:pPr>
      <w:ind w:left="720"/>
      <w:contextualSpacing/>
    </w:pPr>
  </w:style>
  <w:style w:type="table" w:styleId="TableGrid">
    <w:name w:val="Table Grid"/>
    <w:basedOn w:val="TableNormal"/>
    <w:uiPriority w:val="59"/>
    <w:rsid w:val="00E407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Resume Title Char"/>
    <w:link w:val="ListParagraph"/>
    <w:uiPriority w:val="34"/>
    <w:locked/>
    <w:rsid w:val="00DF370A"/>
  </w:style>
  <w:style w:type="paragraph" w:styleId="Header">
    <w:name w:val="header"/>
    <w:basedOn w:val="Normal"/>
    <w:link w:val="HeaderChar"/>
    <w:uiPriority w:val="99"/>
    <w:unhideWhenUsed/>
    <w:rsid w:val="009B7C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C87"/>
  </w:style>
  <w:style w:type="paragraph" w:styleId="Footer">
    <w:name w:val="footer"/>
    <w:basedOn w:val="Normal"/>
    <w:link w:val="FooterChar"/>
    <w:uiPriority w:val="99"/>
    <w:unhideWhenUsed/>
    <w:rsid w:val="009B7C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C87"/>
  </w:style>
  <w:style w:type="paragraph" w:styleId="NormalWeb">
    <w:name w:val="Normal (Web)"/>
    <w:basedOn w:val="Normal"/>
    <w:uiPriority w:val="99"/>
    <w:unhideWhenUsed/>
    <w:rsid w:val="00E27AEA"/>
    <w:pPr>
      <w:spacing w:before="100" w:beforeAutospacing="1" w:after="100" w:afterAutospacing="1" w:line="240" w:lineRule="auto"/>
    </w:pPr>
    <w:rPr>
      <w:rFonts w:ascii="Times New Roman" w:eastAsia="Times New Roman" w:hAnsi="Times New Roman" w:cs="Times New Roman"/>
      <w:sz w:val="24"/>
      <w:szCs w:val="24"/>
      <w:lang w:bidi="bo-CN"/>
    </w:rPr>
  </w:style>
  <w:style w:type="paragraph" w:styleId="TOCHeading">
    <w:name w:val="TOC Heading"/>
    <w:basedOn w:val="Heading1"/>
    <w:next w:val="Normal"/>
    <w:uiPriority w:val="39"/>
    <w:semiHidden/>
    <w:unhideWhenUsed/>
    <w:qFormat/>
    <w:rsid w:val="00EC67FB"/>
    <w:pPr>
      <w:outlineLvl w:val="9"/>
    </w:pPr>
    <w:rPr>
      <w:lang w:eastAsia="ja-JP"/>
    </w:rPr>
  </w:style>
  <w:style w:type="paragraph" w:styleId="TOC1">
    <w:name w:val="toc 1"/>
    <w:basedOn w:val="Normal"/>
    <w:next w:val="Normal"/>
    <w:autoRedefine/>
    <w:uiPriority w:val="39"/>
    <w:unhideWhenUsed/>
    <w:rsid w:val="00EC67FB"/>
    <w:pPr>
      <w:spacing w:after="100"/>
    </w:pPr>
  </w:style>
  <w:style w:type="paragraph" w:styleId="TOC2">
    <w:name w:val="toc 2"/>
    <w:basedOn w:val="Normal"/>
    <w:next w:val="Normal"/>
    <w:autoRedefine/>
    <w:uiPriority w:val="39"/>
    <w:unhideWhenUsed/>
    <w:rsid w:val="00EC67FB"/>
    <w:pPr>
      <w:spacing w:after="100"/>
      <w:ind w:left="220"/>
    </w:pPr>
  </w:style>
  <w:style w:type="paragraph" w:styleId="TOC3">
    <w:name w:val="toc 3"/>
    <w:basedOn w:val="Normal"/>
    <w:next w:val="Normal"/>
    <w:autoRedefine/>
    <w:uiPriority w:val="39"/>
    <w:unhideWhenUsed/>
    <w:rsid w:val="00EC67FB"/>
    <w:pPr>
      <w:spacing w:after="100"/>
      <w:ind w:left="440"/>
    </w:pPr>
    <w:rPr>
      <w:rFonts w:eastAsiaTheme="minorEastAsia"/>
      <w:szCs w:val="32"/>
      <w:lang w:bidi="bo-CN"/>
    </w:rPr>
  </w:style>
  <w:style w:type="paragraph" w:styleId="TOC4">
    <w:name w:val="toc 4"/>
    <w:basedOn w:val="Normal"/>
    <w:next w:val="Normal"/>
    <w:autoRedefine/>
    <w:uiPriority w:val="39"/>
    <w:unhideWhenUsed/>
    <w:rsid w:val="00EC67FB"/>
    <w:pPr>
      <w:spacing w:after="100"/>
      <w:ind w:left="660"/>
    </w:pPr>
    <w:rPr>
      <w:rFonts w:eastAsiaTheme="minorEastAsia"/>
      <w:szCs w:val="32"/>
      <w:lang w:bidi="bo-CN"/>
    </w:rPr>
  </w:style>
  <w:style w:type="paragraph" w:styleId="TOC5">
    <w:name w:val="toc 5"/>
    <w:basedOn w:val="Normal"/>
    <w:next w:val="Normal"/>
    <w:autoRedefine/>
    <w:uiPriority w:val="39"/>
    <w:unhideWhenUsed/>
    <w:rsid w:val="00EC67FB"/>
    <w:pPr>
      <w:spacing w:after="100"/>
      <w:ind w:left="880"/>
    </w:pPr>
    <w:rPr>
      <w:rFonts w:eastAsiaTheme="minorEastAsia"/>
      <w:szCs w:val="32"/>
      <w:lang w:bidi="bo-CN"/>
    </w:rPr>
  </w:style>
  <w:style w:type="paragraph" w:styleId="TOC6">
    <w:name w:val="toc 6"/>
    <w:basedOn w:val="Normal"/>
    <w:next w:val="Normal"/>
    <w:autoRedefine/>
    <w:uiPriority w:val="39"/>
    <w:unhideWhenUsed/>
    <w:rsid w:val="00EC67FB"/>
    <w:pPr>
      <w:spacing w:after="100"/>
      <w:ind w:left="1100"/>
    </w:pPr>
    <w:rPr>
      <w:rFonts w:eastAsiaTheme="minorEastAsia"/>
      <w:szCs w:val="32"/>
      <w:lang w:bidi="bo-CN"/>
    </w:rPr>
  </w:style>
  <w:style w:type="paragraph" w:styleId="TOC7">
    <w:name w:val="toc 7"/>
    <w:basedOn w:val="Normal"/>
    <w:next w:val="Normal"/>
    <w:autoRedefine/>
    <w:uiPriority w:val="39"/>
    <w:unhideWhenUsed/>
    <w:rsid w:val="00EC67FB"/>
    <w:pPr>
      <w:spacing w:after="100"/>
      <w:ind w:left="1320"/>
    </w:pPr>
    <w:rPr>
      <w:rFonts w:eastAsiaTheme="minorEastAsia"/>
      <w:szCs w:val="32"/>
      <w:lang w:bidi="bo-CN"/>
    </w:rPr>
  </w:style>
  <w:style w:type="paragraph" w:styleId="TOC8">
    <w:name w:val="toc 8"/>
    <w:basedOn w:val="Normal"/>
    <w:next w:val="Normal"/>
    <w:autoRedefine/>
    <w:uiPriority w:val="39"/>
    <w:unhideWhenUsed/>
    <w:rsid w:val="00EC67FB"/>
    <w:pPr>
      <w:spacing w:after="100"/>
      <w:ind w:left="1540"/>
    </w:pPr>
    <w:rPr>
      <w:rFonts w:eastAsiaTheme="minorEastAsia"/>
      <w:szCs w:val="32"/>
      <w:lang w:bidi="bo-CN"/>
    </w:rPr>
  </w:style>
  <w:style w:type="paragraph" w:styleId="TOC9">
    <w:name w:val="toc 9"/>
    <w:basedOn w:val="Normal"/>
    <w:next w:val="Normal"/>
    <w:autoRedefine/>
    <w:uiPriority w:val="39"/>
    <w:unhideWhenUsed/>
    <w:rsid w:val="00EC67FB"/>
    <w:pPr>
      <w:spacing w:after="100"/>
      <w:ind w:left="1760"/>
    </w:pPr>
    <w:rPr>
      <w:rFonts w:eastAsiaTheme="minorEastAsia"/>
      <w:szCs w:val="32"/>
      <w:lang w:bidi="bo-CN"/>
    </w:rPr>
  </w:style>
  <w:style w:type="character" w:styleId="Hyperlink">
    <w:name w:val="Hyperlink"/>
    <w:basedOn w:val="DefaultParagraphFont"/>
    <w:uiPriority w:val="99"/>
    <w:unhideWhenUsed/>
    <w:rsid w:val="00EC67FB"/>
    <w:rPr>
      <w:color w:val="0000FF" w:themeColor="hyperlink"/>
      <w:u w:val="single"/>
    </w:rPr>
  </w:style>
  <w:style w:type="table" w:customStyle="1" w:styleId="TableGrid1">
    <w:name w:val="Table Grid1"/>
    <w:basedOn w:val="TableNormal"/>
    <w:next w:val="TableGrid"/>
    <w:uiPriority w:val="59"/>
    <w:rsid w:val="0084257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
    <w:name w:val="Table Grid2"/>
    <w:basedOn w:val="TableNormal"/>
    <w:next w:val="TableGrid"/>
    <w:rsid w:val="00E67E8D"/>
    <w:pPr>
      <w:spacing w:after="0" w:line="240" w:lineRule="auto"/>
    </w:pPr>
    <w:rPr>
      <w:rFonts w:ascii="Times New Roman" w:eastAsia="Times New Roman" w:hAnsi="Times New Roman"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E67E8D"/>
    <w:pPr>
      <w:spacing w:after="0" w:line="240" w:lineRule="auto"/>
    </w:pPr>
    <w:rPr>
      <w:rFonts w:ascii="Times New Roman" w:eastAsia="Times New Roman" w:hAnsi="Times New Roman"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2B09F3"/>
    <w:pPr>
      <w:spacing w:after="0" w:line="240" w:lineRule="auto"/>
    </w:pPr>
    <w:rPr>
      <w:rFonts w:ascii="Times New Roman" w:eastAsia="Times New Roman" w:hAnsi="Times New Roman"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3">
    <w:name w:val="Body Text 3"/>
    <w:basedOn w:val="Normal"/>
    <w:link w:val="BodyText3Char"/>
    <w:uiPriority w:val="99"/>
    <w:semiHidden/>
    <w:unhideWhenUsed/>
    <w:rsid w:val="006F3205"/>
    <w:pPr>
      <w:spacing w:after="120"/>
    </w:pPr>
    <w:rPr>
      <w:sz w:val="16"/>
      <w:szCs w:val="16"/>
    </w:rPr>
  </w:style>
  <w:style w:type="character" w:customStyle="1" w:styleId="BodyText3Char">
    <w:name w:val="Body Text 3 Char"/>
    <w:basedOn w:val="DefaultParagraphFont"/>
    <w:link w:val="BodyText3"/>
    <w:uiPriority w:val="99"/>
    <w:semiHidden/>
    <w:rsid w:val="006F3205"/>
    <w:rPr>
      <w:sz w:val="16"/>
      <w:szCs w:val="16"/>
    </w:rPr>
  </w:style>
  <w:style w:type="table" w:customStyle="1" w:styleId="TableGrid5">
    <w:name w:val="Table Grid5"/>
    <w:basedOn w:val="TableNormal"/>
    <w:next w:val="TableGrid"/>
    <w:uiPriority w:val="59"/>
    <w:rsid w:val="00DB7977"/>
    <w:pPr>
      <w:spacing w:after="0" w:line="240" w:lineRule="auto"/>
    </w:pPr>
    <w:rPr>
      <w:rFonts w:ascii="Times New Roman" w:eastAsia="Times New Roman" w:hAnsi="Times New Roman" w:cs="Angsana New"/>
      <w:sz w:val="20"/>
      <w:szCs w:val="20"/>
      <w:lang w:bidi="bo-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895ACB"/>
    <w:pPr>
      <w:spacing w:after="0" w:line="240" w:lineRule="auto"/>
    </w:pPr>
    <w:rPr>
      <w:rFonts w:ascii="Times New Roman" w:eastAsia="Times New Roman" w:hAnsi="Times New Roman" w:cs="Angsana New"/>
      <w:sz w:val="20"/>
      <w:szCs w:val="20"/>
      <w:lang w:bidi="bo-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26694"/>
    <w:rPr>
      <w:sz w:val="16"/>
      <w:szCs w:val="16"/>
    </w:rPr>
  </w:style>
  <w:style w:type="paragraph" w:styleId="CommentText">
    <w:name w:val="annotation text"/>
    <w:basedOn w:val="Normal"/>
    <w:link w:val="CommentTextChar"/>
    <w:uiPriority w:val="99"/>
    <w:semiHidden/>
    <w:unhideWhenUsed/>
    <w:rsid w:val="00B26694"/>
    <w:pPr>
      <w:spacing w:line="240" w:lineRule="auto"/>
    </w:pPr>
    <w:rPr>
      <w:sz w:val="20"/>
      <w:szCs w:val="20"/>
    </w:rPr>
  </w:style>
  <w:style w:type="character" w:customStyle="1" w:styleId="CommentTextChar">
    <w:name w:val="Comment Text Char"/>
    <w:basedOn w:val="DefaultParagraphFont"/>
    <w:link w:val="CommentText"/>
    <w:uiPriority w:val="99"/>
    <w:semiHidden/>
    <w:rsid w:val="00B26694"/>
    <w:rPr>
      <w:sz w:val="20"/>
      <w:szCs w:val="20"/>
    </w:rPr>
  </w:style>
  <w:style w:type="paragraph" w:styleId="CommentSubject">
    <w:name w:val="annotation subject"/>
    <w:basedOn w:val="CommentText"/>
    <w:next w:val="CommentText"/>
    <w:link w:val="CommentSubjectChar"/>
    <w:uiPriority w:val="99"/>
    <w:semiHidden/>
    <w:unhideWhenUsed/>
    <w:rsid w:val="00B26694"/>
    <w:rPr>
      <w:b/>
      <w:bCs/>
    </w:rPr>
  </w:style>
  <w:style w:type="character" w:customStyle="1" w:styleId="CommentSubjectChar">
    <w:name w:val="Comment Subject Char"/>
    <w:basedOn w:val="CommentTextChar"/>
    <w:link w:val="CommentSubject"/>
    <w:uiPriority w:val="99"/>
    <w:semiHidden/>
    <w:rsid w:val="00B2669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932896">
      <w:bodyDiv w:val="1"/>
      <w:marLeft w:val="0"/>
      <w:marRight w:val="0"/>
      <w:marTop w:val="0"/>
      <w:marBottom w:val="0"/>
      <w:divBdr>
        <w:top w:val="none" w:sz="0" w:space="0" w:color="auto"/>
        <w:left w:val="none" w:sz="0" w:space="0" w:color="auto"/>
        <w:bottom w:val="none" w:sz="0" w:space="0" w:color="auto"/>
        <w:right w:val="none" w:sz="0" w:space="0" w:color="auto"/>
      </w:divBdr>
    </w:div>
    <w:div w:id="127627601">
      <w:bodyDiv w:val="1"/>
      <w:marLeft w:val="0"/>
      <w:marRight w:val="0"/>
      <w:marTop w:val="0"/>
      <w:marBottom w:val="0"/>
      <w:divBdr>
        <w:top w:val="none" w:sz="0" w:space="0" w:color="auto"/>
        <w:left w:val="none" w:sz="0" w:space="0" w:color="auto"/>
        <w:bottom w:val="none" w:sz="0" w:space="0" w:color="auto"/>
        <w:right w:val="none" w:sz="0" w:space="0" w:color="auto"/>
      </w:divBdr>
    </w:div>
    <w:div w:id="135412634">
      <w:bodyDiv w:val="1"/>
      <w:marLeft w:val="0"/>
      <w:marRight w:val="0"/>
      <w:marTop w:val="0"/>
      <w:marBottom w:val="0"/>
      <w:divBdr>
        <w:top w:val="none" w:sz="0" w:space="0" w:color="auto"/>
        <w:left w:val="none" w:sz="0" w:space="0" w:color="auto"/>
        <w:bottom w:val="none" w:sz="0" w:space="0" w:color="auto"/>
        <w:right w:val="none" w:sz="0" w:space="0" w:color="auto"/>
      </w:divBdr>
    </w:div>
    <w:div w:id="279923005">
      <w:bodyDiv w:val="1"/>
      <w:marLeft w:val="0"/>
      <w:marRight w:val="0"/>
      <w:marTop w:val="0"/>
      <w:marBottom w:val="0"/>
      <w:divBdr>
        <w:top w:val="none" w:sz="0" w:space="0" w:color="auto"/>
        <w:left w:val="none" w:sz="0" w:space="0" w:color="auto"/>
        <w:bottom w:val="none" w:sz="0" w:space="0" w:color="auto"/>
        <w:right w:val="none" w:sz="0" w:space="0" w:color="auto"/>
      </w:divBdr>
    </w:div>
    <w:div w:id="667097854">
      <w:bodyDiv w:val="1"/>
      <w:marLeft w:val="0"/>
      <w:marRight w:val="0"/>
      <w:marTop w:val="0"/>
      <w:marBottom w:val="0"/>
      <w:divBdr>
        <w:top w:val="none" w:sz="0" w:space="0" w:color="auto"/>
        <w:left w:val="none" w:sz="0" w:space="0" w:color="auto"/>
        <w:bottom w:val="none" w:sz="0" w:space="0" w:color="auto"/>
        <w:right w:val="none" w:sz="0" w:space="0" w:color="auto"/>
      </w:divBdr>
    </w:div>
    <w:div w:id="802886242">
      <w:bodyDiv w:val="1"/>
      <w:marLeft w:val="0"/>
      <w:marRight w:val="0"/>
      <w:marTop w:val="0"/>
      <w:marBottom w:val="0"/>
      <w:divBdr>
        <w:top w:val="none" w:sz="0" w:space="0" w:color="auto"/>
        <w:left w:val="none" w:sz="0" w:space="0" w:color="auto"/>
        <w:bottom w:val="none" w:sz="0" w:space="0" w:color="auto"/>
        <w:right w:val="none" w:sz="0" w:space="0" w:color="auto"/>
      </w:divBdr>
      <w:divsChild>
        <w:div w:id="435639237">
          <w:marLeft w:val="0"/>
          <w:marRight w:val="0"/>
          <w:marTop w:val="0"/>
          <w:marBottom w:val="0"/>
          <w:divBdr>
            <w:top w:val="none" w:sz="0" w:space="0" w:color="auto"/>
            <w:left w:val="none" w:sz="0" w:space="0" w:color="auto"/>
            <w:bottom w:val="none" w:sz="0" w:space="0" w:color="auto"/>
            <w:right w:val="none" w:sz="0" w:space="0" w:color="auto"/>
          </w:divBdr>
        </w:div>
        <w:div w:id="889070552">
          <w:marLeft w:val="0"/>
          <w:marRight w:val="0"/>
          <w:marTop w:val="0"/>
          <w:marBottom w:val="0"/>
          <w:divBdr>
            <w:top w:val="none" w:sz="0" w:space="0" w:color="auto"/>
            <w:left w:val="none" w:sz="0" w:space="0" w:color="auto"/>
            <w:bottom w:val="none" w:sz="0" w:space="0" w:color="auto"/>
            <w:right w:val="none" w:sz="0" w:space="0" w:color="auto"/>
          </w:divBdr>
        </w:div>
      </w:divsChild>
    </w:div>
    <w:div w:id="1328901095">
      <w:bodyDiv w:val="1"/>
      <w:marLeft w:val="0"/>
      <w:marRight w:val="0"/>
      <w:marTop w:val="0"/>
      <w:marBottom w:val="0"/>
      <w:divBdr>
        <w:top w:val="none" w:sz="0" w:space="0" w:color="auto"/>
        <w:left w:val="none" w:sz="0" w:space="0" w:color="auto"/>
        <w:bottom w:val="none" w:sz="0" w:space="0" w:color="auto"/>
        <w:right w:val="none" w:sz="0" w:space="0" w:color="auto"/>
      </w:divBdr>
    </w:div>
    <w:div w:id="1533762321">
      <w:bodyDiv w:val="1"/>
      <w:marLeft w:val="0"/>
      <w:marRight w:val="0"/>
      <w:marTop w:val="0"/>
      <w:marBottom w:val="0"/>
      <w:divBdr>
        <w:top w:val="none" w:sz="0" w:space="0" w:color="auto"/>
        <w:left w:val="none" w:sz="0" w:space="0" w:color="auto"/>
        <w:bottom w:val="none" w:sz="0" w:space="0" w:color="auto"/>
        <w:right w:val="none" w:sz="0" w:space="0" w:color="auto"/>
      </w:divBdr>
    </w:div>
    <w:div w:id="1627808379">
      <w:bodyDiv w:val="1"/>
      <w:marLeft w:val="0"/>
      <w:marRight w:val="0"/>
      <w:marTop w:val="0"/>
      <w:marBottom w:val="0"/>
      <w:divBdr>
        <w:top w:val="none" w:sz="0" w:space="0" w:color="auto"/>
        <w:left w:val="none" w:sz="0" w:space="0" w:color="auto"/>
        <w:bottom w:val="none" w:sz="0" w:space="0" w:color="auto"/>
        <w:right w:val="none" w:sz="0" w:space="0" w:color="auto"/>
      </w:divBdr>
    </w:div>
    <w:div w:id="1736276941">
      <w:bodyDiv w:val="1"/>
      <w:marLeft w:val="0"/>
      <w:marRight w:val="0"/>
      <w:marTop w:val="0"/>
      <w:marBottom w:val="0"/>
      <w:divBdr>
        <w:top w:val="none" w:sz="0" w:space="0" w:color="auto"/>
        <w:left w:val="none" w:sz="0" w:space="0" w:color="auto"/>
        <w:bottom w:val="none" w:sz="0" w:space="0" w:color="auto"/>
        <w:right w:val="none" w:sz="0" w:space="0" w:color="auto"/>
      </w:divBdr>
    </w:div>
    <w:div w:id="21292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1/relationships/commentsExtended" Target="commentsExtended.xm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omments" Target="comments.xml"/><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3.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94E006-A600-E841-97C5-91DA9E667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148</Pages>
  <Words>23473</Words>
  <Characters>133798</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156958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tashi</dc:creator>
  <cp:lastModifiedBy>Microsoft Office User</cp:lastModifiedBy>
  <cp:revision>147</cp:revision>
  <dcterms:created xsi:type="dcterms:W3CDTF">2020-10-07T05:11:00Z</dcterms:created>
  <dcterms:modified xsi:type="dcterms:W3CDTF">2021-05-04T09:11:00Z</dcterms:modified>
</cp:coreProperties>
</file>